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492BBA"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492BBA"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492BBA"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92BBA"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Ing. Daniela Campos Ulate</w:t>
      </w:r>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492BBA"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headerReference w:type="default" r:id="rId11"/>
          <w:footerReference w:type="default" r:id="rId12"/>
          <w:footerReference w:type="first" r:id="rId13"/>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492BBA"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492BBA"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492BBA"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Ing. Daniela Campos Ulate</w:t>
      </w:r>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492BBA"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AD0B2F" w:rsidP="00AD0B2F">
      <w:pPr>
        <w:pStyle w:val="t1"/>
      </w:pPr>
      <w:bookmarkStart w:id="5" w:name="_Toc347565927"/>
      <w:bookmarkStart w:id="6" w:name="_Toc347566064"/>
      <w:bookmarkStart w:id="7" w:name="_Toc347566207"/>
      <w:del w:id="8" w:author="Personal" w:date="2014-03-17T21:01:00Z">
        <w:r w:rsidDel="00E2205E">
          <w:lastRenderedPageBreak/>
          <w:delText>R</w:delText>
        </w:r>
        <w:r w:rsidRPr="005C768A" w:rsidDel="00E2205E">
          <w:delText>econocimientos</w:delText>
        </w:r>
      </w:del>
      <w:bookmarkEnd w:id="5"/>
      <w:bookmarkEnd w:id="6"/>
      <w:bookmarkEnd w:id="7"/>
      <w:ins w:id="9" w:author="Personal" w:date="2014-03-17T21:01:00Z">
        <w:r w:rsidR="00E2205E">
          <w:t>Agradecimientos</w:t>
        </w:r>
      </w:ins>
    </w:p>
    <w:p w:rsidR="00AD0B2F" w:rsidRPr="00AD0B2F" w:rsidRDefault="00AD0B2F" w:rsidP="00AD0B2F">
      <w:pPr>
        <w:rPr>
          <w:highlight w:val="lightGray"/>
        </w:rPr>
      </w:pPr>
      <w:r w:rsidRPr="00AD0B2F">
        <w:rPr>
          <w:highlight w:val="lightGray"/>
        </w:rPr>
        <w:t xml:space="preserve">Al igual que la dedicatoria, los reconocimientos son opcionales, pero a diferencia de la primera, la página de agradecimientos sí se titula en mayúscula sin subrayar que debe ubicarse al centro de la página, y a unos 5 cm. del borde superior. Se debe empezar a escribir unos 4 cm después del título. </w:t>
      </w:r>
    </w:p>
    <w:p w:rsidR="00AD0B2F" w:rsidRPr="00AD0B2F" w:rsidRDefault="00AD0B2F" w:rsidP="00AD0B2F">
      <w:pPr>
        <w:rPr>
          <w:highlight w:val="lightGray"/>
        </w:rPr>
      </w:pPr>
    </w:p>
    <w:p w:rsidR="00AD0B2F" w:rsidRPr="00EF2472" w:rsidRDefault="00AD0B2F" w:rsidP="00AD0B2F">
      <w:r w:rsidRPr="00AD0B2F">
        <w:rPr>
          <w:highlight w:val="lightGray"/>
        </w:rPr>
        <w:t>Los estudiantes que durante el desarrollo del proyecto hayan recibido algún tipo de beca o ayuda económica, es recomendable que</w:t>
      </w:r>
      <w:r w:rsidR="00C43165">
        <w:rPr>
          <w:highlight w:val="lightGray"/>
        </w:rPr>
        <w:t xml:space="preserve"> deban mencionarlo expresamente</w:t>
      </w:r>
      <w:r w:rsidR="00C43165" w:rsidRPr="00C43165">
        <w:rPr>
          <w:highlight w:val="lightGray"/>
        </w:rPr>
        <w:t>.</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10" w:name="_Toc347565928"/>
      <w:bookmarkStart w:id="11" w:name="_Toc347566065"/>
      <w:bookmarkStart w:id="12" w:name="_Toc347566208"/>
      <w:r w:rsidRPr="00140A56">
        <w:lastRenderedPageBreak/>
        <w:t>Resumen ejecutivo</w:t>
      </w:r>
      <w:bookmarkEnd w:id="10"/>
      <w:bookmarkEnd w:id="11"/>
      <w:bookmarkEnd w:id="12"/>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702C7D" w:rsidRDefault="00702C7D" w:rsidP="00AD0B2F">
      <w:pPr>
        <w:pStyle w:val="t1"/>
        <w:rPr>
          <w:ins w:id="13" w:author="Personal" w:date="2014-03-17T21:05:00Z"/>
        </w:rPr>
      </w:pPr>
      <w:bookmarkStart w:id="14" w:name="_Toc347565929"/>
      <w:bookmarkStart w:id="15" w:name="_Toc347566066"/>
      <w:bookmarkStart w:id="16" w:name="_Toc347566209"/>
      <w:ins w:id="17" w:author="Personal" w:date="2014-03-17T21:05:00Z">
        <w:r>
          <w:lastRenderedPageBreak/>
          <w:t xml:space="preserve">Resumen de capítulos(dix y </w:t>
        </w:r>
        <w:proofErr w:type="spellStart"/>
        <w:r>
          <w:t>oski</w:t>
        </w:r>
        <w:proofErr w:type="spellEnd"/>
        <w:r>
          <w:t>)</w:t>
        </w:r>
      </w:ins>
    </w:p>
    <w:p w:rsidR="00AD0B2F" w:rsidRPr="00140A56" w:rsidRDefault="00AD0B2F" w:rsidP="00AD0B2F">
      <w:pPr>
        <w:pStyle w:val="t1"/>
      </w:pPr>
      <w:r w:rsidRPr="00140A56">
        <w:t>Palabras Claves</w:t>
      </w:r>
      <w:bookmarkEnd w:id="14"/>
      <w:bookmarkEnd w:id="15"/>
      <w:bookmarkEnd w:id="16"/>
    </w:p>
    <w:p w:rsidR="00E2205E" w:rsidRDefault="00E2205E" w:rsidP="00AD0B2F">
      <w:pPr>
        <w:rPr>
          <w:ins w:id="18" w:author="Personal" w:date="2014-03-17T21:02:00Z"/>
          <w:highlight w:val="lightGray"/>
        </w:rPr>
      </w:pPr>
      <w:ins w:id="19" w:author="Personal" w:date="2014-03-17T21:02:00Z">
        <w:r w:rsidRPr="00E2205E">
          <w:t>Tecnología</w:t>
        </w:r>
      </w:ins>
      <w:ins w:id="20" w:author="Personal" w:date="2014-03-18T19:10:00Z">
        <w:r w:rsidR="00D161C9">
          <w:t>,</w:t>
        </w:r>
      </w:ins>
      <w:ins w:id="21" w:author="Personal" w:date="2014-03-17T21:02:00Z">
        <w:r>
          <w:t xml:space="preserve"> móvil</w:t>
        </w:r>
      </w:ins>
      <w:ins w:id="22" w:author="Personal" w:date="2014-03-17T21:03:00Z">
        <w:r>
          <w:t>,</w:t>
        </w:r>
      </w:ins>
      <w:ins w:id="23" w:author="Personal" w:date="2014-03-17T21:02:00Z">
        <w:r w:rsidRPr="00E2205E">
          <w:t xml:space="preserve"> diagnóstico</w:t>
        </w:r>
      </w:ins>
      <w:ins w:id="24" w:author="Personal" w:date="2014-03-17T21:03:00Z">
        <w:r>
          <w:t>,</w:t>
        </w:r>
      </w:ins>
      <w:ins w:id="25" w:author="Personal" w:date="2014-03-17T21:02:00Z">
        <w:r w:rsidRPr="00E2205E">
          <w:t xml:space="preserve"> </w:t>
        </w:r>
        <w:proofErr w:type="spellStart"/>
        <w:r w:rsidRPr="00E2205E">
          <w:t>audiométrico</w:t>
        </w:r>
      </w:ins>
      <w:proofErr w:type="gramStart"/>
      <w:ins w:id="26" w:author="Personal" w:date="2014-03-17T21:03:00Z">
        <w:r>
          <w:t>,android</w:t>
        </w:r>
        <w:proofErr w:type="spellEnd"/>
        <w:proofErr w:type="gramEnd"/>
        <w:r>
          <w:t>,</w:t>
        </w:r>
        <w:r w:rsidR="00702C7D">
          <w:t xml:space="preserve"> pruebas</w:t>
        </w:r>
      </w:ins>
      <w:ins w:id="27" w:author="Personal" w:date="2014-03-18T19:10:00Z">
        <w:r w:rsidR="00D161C9">
          <w:t>,</w:t>
        </w:r>
      </w:ins>
      <w:ins w:id="28" w:author="Personal" w:date="2014-03-17T21:03:00Z">
        <w:r w:rsidR="00702C7D">
          <w:t xml:space="preserve"> </w:t>
        </w:r>
        <w:proofErr w:type="spellStart"/>
        <w:r w:rsidR="00702C7D">
          <w:t>audiométricas</w:t>
        </w:r>
        <w:proofErr w:type="spellEnd"/>
        <w:r w:rsidR="00702C7D">
          <w:t>, clínica</w:t>
        </w:r>
      </w:ins>
      <w:ins w:id="29" w:author="Personal" w:date="2014-03-17T21:02:00Z">
        <w:r w:rsidRPr="00E2205E">
          <w:t>.</w:t>
        </w:r>
        <w:r w:rsidRPr="00E2205E">
          <w:rPr>
            <w:highlight w:val="lightGray"/>
          </w:rPr>
          <w:t xml:space="preserve"> </w:t>
        </w:r>
      </w:ins>
    </w:p>
    <w:p w:rsidR="00E2205E" w:rsidRDefault="00E2205E" w:rsidP="00AD0B2F">
      <w:pPr>
        <w:rPr>
          <w:ins w:id="30" w:author="Personal" w:date="2014-03-17T21:02:00Z"/>
          <w:highlight w:val="lightGray"/>
        </w:rPr>
      </w:pPr>
    </w:p>
    <w:p w:rsidR="00AD0B2F" w:rsidRPr="006114D3" w:rsidRDefault="00AD0B2F" w:rsidP="00AD0B2F">
      <w:r w:rsidRPr="00AD0B2F">
        <w:rPr>
          <w:highlight w:val="lightGray"/>
        </w:rPr>
        <w: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31" w:name="_Toc347566210" w:displacedByCustomXml="next"/>
    <w:bookmarkStart w:id="32" w:name="_Toc347566067" w:displacedByCustomXml="next"/>
    <w:bookmarkStart w:id="33" w:name="_Toc347565930" w:displacedByCustomXml="next"/>
    <w:bookmarkStart w:id="34" w:name="_Toc335830474" w:displacedByCustomXml="next"/>
    <w:bookmarkStart w:id="35" w:name="_Toc326180317" w:displacedByCustomXml="next"/>
    <w:bookmarkStart w:id="36" w:name="_Toc325312420" w:displacedByCustomXml="next"/>
    <w:bookmarkStart w:id="37" w:name="_Toc325312280" w:displacedByCustomXml="next"/>
    <w:bookmarkStart w:id="38" w:name="_Toc324865113" w:displacedByCustomXml="next"/>
    <w:bookmarkStart w:id="39" w:name="_Toc324848862" w:displacedByCustomXml="next"/>
    <w:bookmarkStart w:id="40" w:name="_Toc324262208" w:displacedByCustomXml="next"/>
    <w:bookmarkStart w:id="41" w:name="_Toc324261765" w:displacedByCustomXml="next"/>
    <w:bookmarkStart w:id="42" w:name="_Toc324260819" w:displacedByCustomXml="next"/>
    <w:bookmarkStart w:id="43" w:name="_Toc324258755" w:displacedByCustomXml="next"/>
    <w:bookmarkStart w:id="44" w:name="_Toc324014096" w:displacedByCustomXml="next"/>
    <w:bookmarkStart w:id="45" w:name="_Toc324014350" w:displacedByCustomXml="next"/>
    <w:bookmarkStart w:id="46" w:name="_Toc324014940" w:displacedByCustomXml="next"/>
    <w:bookmarkStart w:id="47" w:name="_Toc324017558" w:displacedByCustomXml="next"/>
    <w:bookmarkStart w:id="48" w:name="_Toc324185764" w:displacedByCustomXml="next"/>
    <w:bookmarkStart w:id="49" w:name="_Toc324186774" w:displacedByCustomXml="next"/>
    <w:bookmarkStart w:id="50" w:name="_Toc324267090" w:displacedByCustomXml="next"/>
    <w:bookmarkStart w:id="51" w:name="_Toc324267230" w:displacedByCustomXml="next"/>
    <w:bookmarkStart w:id="52" w:name="_Toc324267300" w:displacedByCustomXml="next"/>
    <w:bookmarkStart w:id="53" w:name="_Toc325817509" w:displacedByCustomXml="next"/>
    <w:bookmarkStart w:id="54" w:name="_Toc326160189" w:displacedByCustomXml="next"/>
    <w:bookmarkStart w:id="55" w:name="_Toc335824666" w:displacedByCustomXml="next"/>
    <w:bookmarkStart w:id="56" w:name="_Toc335824737" w:displacedByCustomXml="next"/>
    <w:bookmarkStart w:id="57" w:name="_Toc335824808" w:displacedByCustomXml="next"/>
    <w:bookmarkStart w:id="58" w:name="_Toc335824877" w:displacedByCustomXml="next"/>
    <w:bookmarkStart w:id="59" w:name="_Toc335825821" w:displacedByCustomXml="next"/>
    <w:bookmarkStart w:id="60"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61" w:name="_Toc347565931" w:displacedByCustomXml="next"/>
        <w:bookmarkEnd w:id="61" w:displacedByCustomXml="next"/>
        <w:bookmarkEnd w:id="31"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bookmarkEnd w:id="54" w:displacedByCustomXml="next"/>
        <w:bookmarkEnd w:id="55" w:displacedByCustomXml="next"/>
        <w:bookmarkEnd w:id="56" w:displacedByCustomXml="next"/>
        <w:bookmarkEnd w:id="57" w:displacedByCustomXml="next"/>
        <w:bookmarkEnd w:id="58" w:displacedByCustomXml="next"/>
        <w:bookmarkEnd w:id="59" w:displacedByCustomXml="next"/>
        <w:bookmarkEnd w:id="60"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32" w:displacedByCustomXml="next"/>
            <w:bookmarkEnd w:id="33"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62" w:name="_Toc347565932"/>
          <w:bookmarkEnd w:id="62"/>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492B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492B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492B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492B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492B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492B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492B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63" w:name="_Toc347565933"/>
      <w:bookmarkStart w:id="64" w:name="_Toc347566211"/>
      <w:r w:rsidRPr="00F76769">
        <w:lastRenderedPageBreak/>
        <w:t>Índices</w:t>
      </w:r>
      <w:r>
        <w:t xml:space="preserve"> de ilustraciones, gráficas y figuras</w:t>
      </w:r>
      <w:bookmarkEnd w:id="63"/>
      <w:bookmarkEnd w:id="64"/>
    </w:p>
    <w:p w:rsidR="00AD0B2F" w:rsidRDefault="00AD0B2F" w:rsidP="00AD0B2F">
      <w:pPr>
        <w:pStyle w:val="12"/>
      </w:pPr>
      <w:bookmarkStart w:id="65" w:name="_Toc347565934"/>
      <w:bookmarkStart w:id="66" w:name="_Toc347566212"/>
      <w:r w:rsidRPr="00F76769">
        <w:t>Índice de</w:t>
      </w:r>
      <w:r>
        <w:t xml:space="preserve"> </w:t>
      </w:r>
      <w:r w:rsidRPr="00F76769">
        <w:t>ilustraciones</w:t>
      </w:r>
      <w:bookmarkEnd w:id="65"/>
      <w:bookmarkEnd w:id="66"/>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5"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492BBA">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67" w:name="_Toc347565935"/>
      <w:bookmarkStart w:id="68" w:name="_Toc347566213"/>
      <w:r>
        <w:lastRenderedPageBreak/>
        <w:t>CAPÍTULO 1</w:t>
      </w:r>
      <w:bookmarkEnd w:id="67"/>
      <w:bookmarkEnd w:id="68"/>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69" w:name="_Toc347565936"/>
      <w:bookmarkStart w:id="70" w:name="_Toc347566214"/>
      <w:r w:rsidRPr="00A87132">
        <w:t>Antecedentes</w:t>
      </w:r>
      <w:bookmarkEnd w:id="69"/>
      <w:bookmarkEnd w:id="70"/>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End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End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End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71" w:name="_Toc347565937"/>
      <w:bookmarkStart w:id="72" w:name="_Toc347566215"/>
      <w:r w:rsidRPr="001F1CB1">
        <w:t>Justificación</w:t>
      </w:r>
      <w:bookmarkEnd w:id="71"/>
      <w:bookmarkEnd w:id="72"/>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End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personal de la Clínica Audinsa.</w:t>
      </w:r>
    </w:p>
    <w:p w:rsidR="00AD0B2F" w:rsidRDefault="00AD0B2F" w:rsidP="00AD0B2F">
      <w:pPr>
        <w:pStyle w:val="12"/>
      </w:pPr>
      <w:bookmarkStart w:id="73" w:name="_Toc347565938"/>
      <w:bookmarkStart w:id="74" w:name="_Toc347566216"/>
      <w:r>
        <w:t>Problemática a resolver</w:t>
      </w:r>
      <w:bookmarkEnd w:id="73"/>
      <w:bookmarkEnd w:id="74"/>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75" w:name="_Toc347565939"/>
      <w:bookmarkStart w:id="76" w:name="_Toc347566217"/>
      <w:r w:rsidRPr="00C233AA">
        <w:t>Objetivos</w:t>
      </w:r>
      <w:bookmarkEnd w:id="75"/>
      <w:bookmarkEnd w:id="76"/>
    </w:p>
    <w:p w:rsidR="00AD0B2F" w:rsidRPr="00C233AA" w:rsidRDefault="00AD0B2F" w:rsidP="00AD0B2F">
      <w:pPr>
        <w:pStyle w:val="13"/>
        <w:tabs>
          <w:tab w:val="left" w:pos="1134"/>
        </w:tabs>
      </w:pPr>
      <w:bookmarkStart w:id="77" w:name="_Toc347565940"/>
      <w:bookmarkStart w:id="78" w:name="_Toc347566218"/>
      <w:r w:rsidRPr="00C233AA">
        <w:t>General</w:t>
      </w:r>
      <w:bookmarkEnd w:id="77"/>
      <w:bookmarkEnd w:id="78"/>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9" w:name="_Toc347565941"/>
      <w:bookmarkStart w:id="80" w:name="_Toc347566219"/>
      <w:r w:rsidRPr="007B05B4">
        <w:lastRenderedPageBreak/>
        <w:t>Específicos</w:t>
      </w:r>
      <w:bookmarkEnd w:id="79"/>
      <w:bookmarkEnd w:id="80"/>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D161C9" w:rsidRDefault="00AD0B2F" w:rsidP="003451B9">
      <w:pPr>
        <w:pStyle w:val="ListParagraph"/>
        <w:numPr>
          <w:ilvl w:val="0"/>
          <w:numId w:val="4"/>
        </w:numPr>
        <w:rPr>
          <w:highlight w:val="yellow"/>
          <w:lang w:eastAsia="es-CR"/>
          <w:rPrChange w:id="81" w:author="Personal" w:date="2014-03-18T19:19:00Z">
            <w:rPr>
              <w:lang w:eastAsia="es-CR"/>
            </w:rPr>
          </w:rPrChange>
        </w:rPr>
      </w:pPr>
      <w:r w:rsidRPr="00D161C9">
        <w:rPr>
          <w:highlight w:val="yellow"/>
          <w:lang w:eastAsia="es-CR"/>
          <w:rPrChange w:id="82" w:author="Personal" w:date="2014-03-18T19:19:00Z">
            <w:rPr>
              <w:lang w:eastAsia="es-CR"/>
            </w:rPr>
          </w:rPrChange>
        </w:rPr>
        <w:t xml:space="preserve">Identificar el equipo </w:t>
      </w:r>
      <w:r w:rsidR="00D558ED" w:rsidRPr="00D161C9">
        <w:rPr>
          <w:highlight w:val="yellow"/>
          <w:lang w:eastAsia="es-CR"/>
        </w:rPr>
        <w:t>auricular</w:t>
      </w:r>
      <w:r w:rsidR="00D558ED" w:rsidRPr="00D161C9">
        <w:rPr>
          <w:highlight w:val="yellow"/>
          <w:lang w:eastAsia="es-CR"/>
          <w:rPrChange w:id="83" w:author="Personal" w:date="2014-03-18T19:19:00Z">
            <w:rPr>
              <w:lang w:eastAsia="es-CR"/>
            </w:rPr>
          </w:rPrChange>
        </w:rPr>
        <w:t xml:space="preserve"> </w:t>
      </w:r>
      <w:r w:rsidRPr="00D161C9">
        <w:rPr>
          <w:highlight w:val="yellow"/>
          <w:lang w:eastAsia="es-CR"/>
          <w:rPrChange w:id="84" w:author="Personal" w:date="2014-03-18T19:19:00Z">
            <w:rPr>
              <w:lang w:eastAsia="es-CR"/>
            </w:rPr>
          </w:rPrChange>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del w:id="85" w:author="Personal" w:date="2014-03-18T19:19:00Z">
        <w:r w:rsidDel="00D161C9">
          <w:rPr>
            <w:lang w:eastAsia="es-CR"/>
          </w:rPr>
          <w:delText>s</w:delText>
        </w:r>
      </w:del>
      <w:ins w:id="86" w:author="Personal" w:date="2014-03-18T19:19:00Z">
        <w:r w:rsidR="00D161C9">
          <w:rPr>
            <w:lang w:eastAsia="es-CR"/>
          </w:rPr>
          <w:t>n</w:t>
        </w:r>
      </w:ins>
      <w:r>
        <w:rPr>
          <w:lang w:eastAsia="es-CR"/>
        </w:rPr>
        <w:t xml:space="preserve"> conocer su estado auditivo y  que disponen de teléfonos inteligentes.</w:t>
      </w:r>
    </w:p>
    <w:p w:rsidR="00AD0B2F" w:rsidRPr="00D161C9" w:rsidRDefault="00AD0B2F" w:rsidP="003451B9">
      <w:pPr>
        <w:pStyle w:val="ListParagraph"/>
        <w:numPr>
          <w:ilvl w:val="0"/>
          <w:numId w:val="4"/>
        </w:numPr>
        <w:rPr>
          <w:highlight w:val="yellow"/>
          <w:lang w:eastAsia="es-CR"/>
          <w:rPrChange w:id="87" w:author="Personal" w:date="2014-03-18T19:20:00Z">
            <w:rPr>
              <w:lang w:eastAsia="es-CR"/>
            </w:rPr>
          </w:rPrChange>
        </w:rPr>
      </w:pPr>
      <w:r w:rsidRPr="00D161C9">
        <w:rPr>
          <w:highlight w:val="yellow"/>
          <w:lang w:eastAsia="es-CR"/>
          <w:rPrChange w:id="88" w:author="Personal" w:date="2014-03-18T19:20:00Z">
            <w:rPr>
              <w:lang w:eastAsia="es-CR"/>
            </w:rPr>
          </w:rPrChange>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89" w:name="_Toc347565942"/>
      <w:bookmarkStart w:id="90" w:name="_Toc347566220"/>
      <w:r w:rsidRPr="008574D5">
        <w:rPr>
          <w:szCs w:val="23"/>
        </w:rPr>
        <w:t>CAPÍTULO 2</w:t>
      </w:r>
      <w:bookmarkEnd w:id="89"/>
      <w:bookmarkEnd w:id="90"/>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91" w:name="_Toc347565943"/>
      <w:bookmarkStart w:id="92" w:name="_Toc347566221"/>
      <w:r>
        <w:t>Marco Referencial</w:t>
      </w:r>
      <w:bookmarkEnd w:id="91"/>
      <w:bookmarkEnd w:id="92"/>
    </w:p>
    <w:p w:rsidR="003324A2" w:rsidRPr="003324A2" w:rsidRDefault="00D03E52" w:rsidP="003324A2">
      <w:pPr>
        <w:ind w:firstLine="708"/>
        <w:rPr>
          <w:highlight w:val="yellow"/>
          <w:lang w:eastAsia="es-CR"/>
        </w:rPr>
      </w:pPr>
      <w:r>
        <w:rPr>
          <w:highlight w:val="yellow"/>
          <w:lang w:eastAsia="es-CR"/>
        </w:rPr>
        <w:t>Audinsa</w:t>
      </w:r>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End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93" w:name="_Toc347565944"/>
      <w:bookmarkStart w:id="94" w:name="_Toc347566222"/>
      <w:r w:rsidRPr="00515636">
        <w:rPr>
          <w:lang w:eastAsia="es-CR"/>
        </w:rPr>
        <w:t>Misión</w:t>
      </w:r>
      <w:bookmarkEnd w:id="93"/>
      <w:bookmarkEnd w:id="94"/>
    </w:p>
    <w:p w:rsidR="003324A2" w:rsidRPr="003324A2" w:rsidRDefault="003324A2" w:rsidP="003324A2">
      <w:pPr>
        <w:ind w:firstLine="708"/>
        <w:rPr>
          <w:highlight w:val="yellow"/>
          <w:lang w:eastAsia="es-CR"/>
        </w:rPr>
      </w:pPr>
      <w:r w:rsidRPr="003324A2">
        <w:rPr>
          <w:highlight w:val="yellow"/>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End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95" w:name="_Toc347565945"/>
      <w:bookmarkStart w:id="96" w:name="_Toc347566223"/>
      <w:r w:rsidRPr="00515636">
        <w:rPr>
          <w:lang w:eastAsia="es-CR"/>
        </w:rPr>
        <w:t>Visión</w:t>
      </w:r>
      <w:bookmarkEnd w:id="95"/>
      <w:bookmarkEnd w:id="96"/>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End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97" w:name="_Toc347565946"/>
      <w:bookmarkStart w:id="98" w:name="_Toc347566224"/>
      <w:r w:rsidRPr="00993CDF">
        <w:t>Marco Conceptual</w:t>
      </w:r>
      <w:bookmarkEnd w:id="97"/>
      <w:bookmarkEnd w:id="98"/>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99"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99"/>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100" w:name="_Toc335825840"/>
      <w:bookmarkStart w:id="101" w:name="_Toc347565947"/>
      <w:bookmarkStart w:id="102" w:name="_Toc347566225"/>
      <w:r w:rsidRPr="007B05B4">
        <w:t>El sonido</w:t>
      </w:r>
      <w:bookmarkEnd w:id="100"/>
      <w:bookmarkEnd w:id="101"/>
      <w:bookmarkEnd w:id="102"/>
    </w:p>
    <w:p w:rsidR="00AD0B2F" w:rsidRDefault="00AD0B2F" w:rsidP="00AD0B2F">
      <w:pPr>
        <w:ind w:firstLine="708"/>
        <w:rPr>
          <w:lang w:eastAsia="es-CR"/>
        </w:rPr>
      </w:pPr>
      <w:bookmarkStart w:id="103"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103"/>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104" w:name="_Toc335825841"/>
      <w:bookmarkStart w:id="105" w:name="_Toc347565948"/>
      <w:bookmarkStart w:id="106" w:name="_Toc347566226"/>
      <w:r w:rsidRPr="007B05B4">
        <w:t>Frecuencia</w:t>
      </w:r>
      <w:bookmarkEnd w:id="104"/>
      <w:bookmarkEnd w:id="105"/>
      <w:bookmarkEnd w:id="106"/>
    </w:p>
    <w:p w:rsidR="00AD0B2F" w:rsidRDefault="00AD0B2F" w:rsidP="00AD0B2F">
      <w:pPr>
        <w:ind w:firstLine="708"/>
        <w:rPr>
          <w:lang w:eastAsia="es-CR"/>
        </w:rPr>
      </w:pPr>
      <w:bookmarkStart w:id="107" w:name="_Ref324257141"/>
      <w:r>
        <w:rPr>
          <w:lang w:eastAsia="es-CR"/>
        </w:rPr>
        <w:t xml:space="preserve">Corresponde a la medición del tiempo entre dos repeticiones. Es el número de vibraciones u oscilaciones completas que se efectúan en 1 segundo </w:t>
      </w:r>
      <w:bookmarkEnd w:id="107"/>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108" w:name="_Toc335825842"/>
      <w:bookmarkStart w:id="109" w:name="_Toc347565949"/>
      <w:bookmarkStart w:id="110" w:name="_Toc347566227"/>
      <w:r w:rsidRPr="007B05B4">
        <w:t>Decibel</w:t>
      </w:r>
      <w:bookmarkEnd w:id="108"/>
      <w:bookmarkEnd w:id="109"/>
      <w:bookmarkEnd w:id="110"/>
    </w:p>
    <w:p w:rsidR="00AD0B2F" w:rsidRDefault="00AD0B2F" w:rsidP="00AD0B2F">
      <w:pPr>
        <w:ind w:firstLine="708"/>
        <w:rPr>
          <w:lang w:eastAsia="es-CR"/>
        </w:rPr>
      </w:pPr>
      <w:bookmarkStart w:id="111" w:name="_Ref324257323"/>
      <w:r>
        <w:rPr>
          <w:lang w:eastAsia="es-CR"/>
        </w:rPr>
        <w:t xml:space="preserve">El decibelio es la principal unidad de medida utilizada para el nivel de potencia o nivel de intensidad del </w:t>
      </w:r>
      <w:r w:rsidRPr="00B541FB">
        <w:rPr>
          <w:lang w:eastAsia="es-CR"/>
        </w:rPr>
        <w:t>sonido</w:t>
      </w:r>
      <w:bookmarkEnd w:id="111"/>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112" w:name="_Toc335825843"/>
      <w:bookmarkStart w:id="113" w:name="_Toc347565950"/>
      <w:bookmarkStart w:id="114" w:name="_Toc347566228"/>
      <w:r w:rsidRPr="007B05B4">
        <w:lastRenderedPageBreak/>
        <w:t>Hertz</w:t>
      </w:r>
      <w:bookmarkEnd w:id="112"/>
      <w:bookmarkEnd w:id="113"/>
      <w:bookmarkEnd w:id="114"/>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End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115" w:name="_Toc335825844"/>
      <w:bookmarkStart w:id="116" w:name="_Toc347565951"/>
      <w:bookmarkStart w:id="117" w:name="_Toc347566229"/>
      <w:r w:rsidRPr="007B05B4">
        <w:t>Anatomía y fisiología del oído</w:t>
      </w:r>
      <w:bookmarkEnd w:id="115"/>
      <w:bookmarkEnd w:id="116"/>
      <w:bookmarkEnd w:id="117"/>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18" w:name="_Toc335825845"/>
      <w:bookmarkStart w:id="119" w:name="_Toc347565952"/>
      <w:bookmarkStart w:id="120" w:name="_Toc347566230"/>
      <w:r w:rsidRPr="007B05B4">
        <w:t>Oído externo</w:t>
      </w:r>
      <w:bookmarkEnd w:id="118"/>
      <w:bookmarkEnd w:id="119"/>
      <w:bookmarkEnd w:id="120"/>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21" w:name="_Toc335825846"/>
      <w:bookmarkStart w:id="122" w:name="_Toc347565953"/>
      <w:bookmarkStart w:id="123" w:name="_Toc347566231"/>
      <w:r w:rsidRPr="007B05B4">
        <w:t>Oído medio</w:t>
      </w:r>
      <w:bookmarkEnd w:id="121"/>
      <w:bookmarkEnd w:id="122"/>
      <w:bookmarkEnd w:id="123"/>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373" w:rsidRDefault="00D17373" w:rsidP="00AD0B2F">
                            <w:pPr>
                              <w:pStyle w:val="Caption"/>
                            </w:pPr>
                            <w:bookmarkStart w:id="124" w:name="_Toc343369204"/>
                            <w:bookmarkStart w:id="125" w:name="_Toc347566541"/>
                            <w:r>
                              <w:t xml:space="preserve">Ilustración </w:t>
                            </w:r>
                            <w:r w:rsidR="00492BBA">
                              <w:fldChar w:fldCharType="begin"/>
                            </w:r>
                            <w:r w:rsidR="00492BBA">
                              <w:instrText xml:space="preserve"> SEQ Ilustración \* ARABIC </w:instrText>
                            </w:r>
                            <w:r w:rsidR="00492BBA">
                              <w:fldChar w:fldCharType="separate"/>
                            </w:r>
                            <w:r>
                              <w:rPr>
                                <w:noProof/>
                              </w:rPr>
                              <w:t>1</w:t>
                            </w:r>
                            <w:r w:rsidR="00492BBA">
                              <w:rPr>
                                <w:noProof/>
                              </w:rPr>
                              <w:fldChar w:fldCharType="end"/>
                            </w:r>
                            <w:r>
                              <w:t xml:space="preserve"> – Oído medio</w:t>
                            </w:r>
                            <w:bookmarkEnd w:id="124"/>
                            <w:bookmarkEnd w:id="125"/>
                          </w:p>
                          <w:p w:rsidR="00D17373" w:rsidRPr="009C6E38" w:rsidRDefault="00492BBA" w:rsidP="00AD0B2F">
                            <w:pPr>
                              <w:pStyle w:val="CaptionSource"/>
                            </w:pPr>
                            <w:sdt>
                              <w:sdtPr>
                                <w:id w:val="687257320"/>
                                <w:citation/>
                              </w:sdtPr>
                              <w:sdtEndPr/>
                              <w:sdtContent>
                                <w:r w:rsidR="00D17373">
                                  <w:fldChar w:fldCharType="begin"/>
                                </w:r>
                                <w:r w:rsidR="00D17373">
                                  <w:instrText xml:space="preserve"> CITATION Rod06 \l 5130 </w:instrText>
                                </w:r>
                                <w:r w:rsidR="00D17373">
                                  <w:fldChar w:fldCharType="separate"/>
                                </w:r>
                                <w:r w:rsidR="00D17373">
                                  <w:rPr>
                                    <w:noProof/>
                                  </w:rPr>
                                  <w:t>(Rodríguez &amp; A'Gaytán, 2006)</w:t>
                                </w:r>
                                <w:r w:rsidR="00D17373">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63B7F" w:rsidRDefault="00163B7F" w:rsidP="00AD0B2F">
                      <w:pPr>
                        <w:pStyle w:val="Caption"/>
                      </w:pPr>
                      <w:bookmarkStart w:id="101" w:name="_Toc343369204"/>
                      <w:bookmarkStart w:id="102" w:name="_Toc347566541"/>
                      <w:r>
                        <w:t xml:space="preserve">Ilustración </w:t>
                      </w:r>
                      <w:r>
                        <w:fldChar w:fldCharType="begin"/>
                      </w:r>
                      <w:r>
                        <w:instrText xml:space="preserve"> SEQ Ilustración \* ARABIC </w:instrText>
                      </w:r>
                      <w:r>
                        <w:fldChar w:fldCharType="separate"/>
                      </w:r>
                      <w:r w:rsidR="00A9183A">
                        <w:rPr>
                          <w:noProof/>
                        </w:rPr>
                        <w:t>1</w:t>
                      </w:r>
                      <w:r>
                        <w:rPr>
                          <w:noProof/>
                        </w:rPr>
                        <w:fldChar w:fldCharType="end"/>
                      </w:r>
                      <w:r>
                        <w:t xml:space="preserve"> – Oído medio</w:t>
                      </w:r>
                      <w:bookmarkEnd w:id="101"/>
                      <w:bookmarkEnd w:id="102"/>
                    </w:p>
                    <w:p w:rsidR="00163B7F" w:rsidRPr="009C6E38" w:rsidRDefault="00163B7F"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26" w:name="_Toc335825847"/>
      <w:bookmarkStart w:id="127" w:name="_Toc347565954"/>
      <w:bookmarkStart w:id="128" w:name="_Toc347566232"/>
      <w:r w:rsidRPr="007B05B4">
        <w:t>Oído interno</w:t>
      </w:r>
      <w:bookmarkEnd w:id="126"/>
      <w:bookmarkEnd w:id="127"/>
      <w:bookmarkEnd w:id="128"/>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29" w:name="_Toc343369205"/>
      <w:bookmarkStart w:id="130"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29"/>
      <w:bookmarkEnd w:id="130"/>
    </w:p>
    <w:p w:rsidR="00AD0B2F" w:rsidRPr="009C6E38" w:rsidRDefault="00492BBA"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31" w:name="_Toc324842969"/>
      <w:bookmarkStart w:id="132" w:name="_Toc335825848"/>
      <w:bookmarkStart w:id="133" w:name="_Toc347565955"/>
      <w:bookmarkStart w:id="134" w:name="_Toc347566233"/>
      <w:r w:rsidRPr="007B05B4">
        <w:t>Nivel de intensidad y umbrales del sonido</w:t>
      </w:r>
      <w:bookmarkEnd w:id="131"/>
      <w:bookmarkEnd w:id="132"/>
      <w:bookmarkEnd w:id="133"/>
      <w:bookmarkEnd w:id="134"/>
      <w:r w:rsidRPr="007B05B4">
        <w:t xml:space="preserve">  </w:t>
      </w:r>
    </w:p>
    <w:p w:rsidR="00AD0B2F" w:rsidRPr="001533E9" w:rsidRDefault="00AD0B2F" w:rsidP="003451B9">
      <w:pPr>
        <w:pStyle w:val="13"/>
        <w:numPr>
          <w:ilvl w:val="3"/>
          <w:numId w:val="5"/>
        </w:numPr>
      </w:pPr>
      <w:bookmarkStart w:id="135" w:name="_Toc335825849"/>
      <w:bookmarkStart w:id="136" w:name="_Toc347565956"/>
      <w:bookmarkStart w:id="137" w:name="_Toc347566234"/>
      <w:r w:rsidRPr="001533E9">
        <w:t>Ondas sonoras</w:t>
      </w:r>
      <w:bookmarkEnd w:id="135"/>
      <w:bookmarkEnd w:id="136"/>
      <w:bookmarkEnd w:id="137"/>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End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138" w:name="_Toc335825850"/>
      <w:bookmarkStart w:id="139" w:name="_Toc347565957"/>
      <w:bookmarkStart w:id="140" w:name="_Toc347566235"/>
      <w:r w:rsidRPr="001533E9">
        <w:t>Umbrales absolutos</w:t>
      </w:r>
      <w:bookmarkEnd w:id="138"/>
      <w:bookmarkEnd w:id="139"/>
      <w:bookmarkEnd w:id="140"/>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41" w:name="_Toc324842971"/>
      <w:bookmarkStart w:id="142" w:name="_Toc335825851"/>
      <w:bookmarkStart w:id="143" w:name="_Toc347565958"/>
      <w:bookmarkStart w:id="144" w:name="_Toc347566236"/>
      <w:r w:rsidRPr="001533E9">
        <w:t>Umbral de audibilidad</w:t>
      </w:r>
      <w:bookmarkEnd w:id="141"/>
      <w:bookmarkEnd w:id="142"/>
      <w:bookmarkEnd w:id="143"/>
      <w:bookmarkEnd w:id="144"/>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45" w:name="_Toc324842972"/>
      <w:bookmarkStart w:id="146" w:name="_Toc335825852"/>
      <w:bookmarkStart w:id="147" w:name="_Toc347565959"/>
      <w:bookmarkStart w:id="148" w:name="_Toc347566237"/>
      <w:r w:rsidRPr="001533E9">
        <w:t>Umbrales de frecuencia</w:t>
      </w:r>
      <w:bookmarkEnd w:id="145"/>
      <w:bookmarkEnd w:id="146"/>
      <w:bookmarkEnd w:id="147"/>
      <w:bookmarkEnd w:id="148"/>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49" w:name="_Toc335825853"/>
      <w:bookmarkStart w:id="150" w:name="_Toc347565960"/>
      <w:bookmarkStart w:id="151" w:name="_Toc347566238"/>
      <w:r w:rsidRPr="00500CFF">
        <w:lastRenderedPageBreak/>
        <w:t>Umbral del dolor</w:t>
      </w:r>
      <w:bookmarkEnd w:id="149"/>
      <w:bookmarkEnd w:id="150"/>
      <w:bookmarkEnd w:id="151"/>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End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152" w:name="_Toc324842973"/>
      <w:bookmarkStart w:id="153" w:name="_Toc335825854"/>
      <w:bookmarkStart w:id="154" w:name="_Toc347565961"/>
      <w:bookmarkStart w:id="155" w:name="_Toc347566239"/>
      <w:r w:rsidRPr="00595685">
        <w:t>Efectos nocivos del ruido en la audición</w:t>
      </w:r>
      <w:bookmarkEnd w:id="152"/>
      <w:bookmarkEnd w:id="153"/>
      <w:bookmarkEnd w:id="154"/>
      <w:bookmarkEnd w:id="155"/>
    </w:p>
    <w:p w:rsidR="00AD0B2F" w:rsidRPr="00595685" w:rsidRDefault="00AD0B2F" w:rsidP="003451B9">
      <w:pPr>
        <w:pStyle w:val="13"/>
        <w:numPr>
          <w:ilvl w:val="3"/>
          <w:numId w:val="5"/>
        </w:numPr>
        <w:rPr>
          <w:rStyle w:val="Heading3Char"/>
          <w:b/>
          <w:bCs/>
        </w:rPr>
      </w:pPr>
      <w:bookmarkStart w:id="156" w:name="_Toc324842974"/>
      <w:bookmarkStart w:id="157" w:name="_Toc335825855"/>
      <w:bookmarkStart w:id="158" w:name="_Toc347565962"/>
      <w:bookmarkStart w:id="159" w:name="_Toc347566240"/>
      <w:r w:rsidRPr="00244934">
        <w:rPr>
          <w:rStyle w:val="Heading3Char"/>
          <w:b/>
          <w:bCs/>
        </w:rPr>
        <w:t>Trauma acústico (hipoacusia)</w:t>
      </w:r>
      <w:bookmarkEnd w:id="156"/>
      <w:bookmarkEnd w:id="157"/>
      <w:bookmarkEnd w:id="158"/>
      <w:bookmarkEnd w:id="159"/>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60" w:name="_Toc324842975"/>
      <w:bookmarkStart w:id="161" w:name="_Toc335825856"/>
      <w:bookmarkStart w:id="162" w:name="_Toc347565963"/>
      <w:bookmarkStart w:id="163" w:name="_Toc347566241"/>
      <w:proofErr w:type="spellStart"/>
      <w:r w:rsidRPr="00244934">
        <w:rPr>
          <w:rStyle w:val="Heading3Char"/>
          <w:b/>
          <w:bCs/>
        </w:rPr>
        <w:t>Acúfenos</w:t>
      </w:r>
      <w:bookmarkEnd w:id="160"/>
      <w:bookmarkEnd w:id="161"/>
      <w:bookmarkEnd w:id="162"/>
      <w:bookmarkEnd w:id="163"/>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64" w:name="_Toc324842976"/>
      <w:bookmarkStart w:id="165" w:name="_Toc335825857"/>
      <w:bookmarkStart w:id="166" w:name="_Toc347565964"/>
      <w:bookmarkStart w:id="167" w:name="_Toc347566242"/>
      <w:r w:rsidRPr="00244934">
        <w:rPr>
          <w:rStyle w:val="Heading3Char"/>
          <w:b/>
          <w:bCs/>
        </w:rPr>
        <w:t>Desplazamiento temporal de la audición – TTS</w:t>
      </w:r>
      <w:bookmarkEnd w:id="164"/>
      <w:bookmarkEnd w:id="165"/>
      <w:bookmarkEnd w:id="166"/>
      <w:bookmarkEnd w:id="167"/>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68" w:name="_Toc343369206"/>
      <w:bookmarkStart w:id="169"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68"/>
      <w:bookmarkEnd w:id="169"/>
    </w:p>
    <w:p w:rsidR="00E2208B" w:rsidRPr="00E2208B" w:rsidRDefault="00492BBA"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70" w:name="_Toc324842977"/>
      <w:bookmarkStart w:id="171" w:name="_Toc335825858"/>
      <w:bookmarkStart w:id="172" w:name="_Toc347565965"/>
      <w:bookmarkStart w:id="173" w:name="_Toc347566243"/>
      <w:r w:rsidRPr="00244934">
        <w:rPr>
          <w:rStyle w:val="Heading3Char"/>
          <w:b/>
          <w:bCs/>
        </w:rPr>
        <w:t>Análisis</w:t>
      </w:r>
      <w:bookmarkEnd w:id="170"/>
      <w:bookmarkEnd w:id="171"/>
      <w:bookmarkEnd w:id="172"/>
      <w:bookmarkEnd w:id="173"/>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74" w:name="_Toc335825859"/>
      <w:bookmarkStart w:id="175" w:name="_Toc347565966"/>
      <w:bookmarkStart w:id="176" w:name="_Toc347566244"/>
      <w:r w:rsidRPr="00595685">
        <w:t>Audiometría</w:t>
      </w:r>
      <w:bookmarkEnd w:id="174"/>
      <w:bookmarkEnd w:id="175"/>
      <w:bookmarkEnd w:id="176"/>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77" w:name="_Toc335825860"/>
      <w:bookmarkStart w:id="178" w:name="_Toc347565967"/>
      <w:bookmarkStart w:id="179" w:name="_Toc347566245"/>
      <w:r w:rsidRPr="00595685">
        <w:rPr>
          <w:rStyle w:val="Heading3Char"/>
          <w:b/>
          <w:bCs/>
        </w:rPr>
        <w:lastRenderedPageBreak/>
        <w:t>Audiometría tonal</w:t>
      </w:r>
      <w:bookmarkEnd w:id="177"/>
      <w:bookmarkEnd w:id="178"/>
      <w:bookmarkEnd w:id="179"/>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80" w:name="_Toc335825861"/>
      <w:bookmarkStart w:id="181" w:name="_Toc347565968"/>
      <w:bookmarkStart w:id="182"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180"/>
      <w:bookmarkEnd w:id="181"/>
      <w:bookmarkEnd w:id="182"/>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83" w:name="_Toc335825862"/>
      <w:bookmarkStart w:id="184" w:name="_Toc347565969"/>
      <w:bookmarkStart w:id="185" w:name="_Toc347566247"/>
      <w:r w:rsidRPr="00595685">
        <w:t>Audiómetro</w:t>
      </w:r>
      <w:bookmarkEnd w:id="183"/>
      <w:bookmarkEnd w:id="184"/>
      <w:bookmarkEnd w:id="185"/>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86" w:name="_Toc343369207"/>
      <w:bookmarkStart w:id="187"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86"/>
      <w:bookmarkEnd w:id="187"/>
    </w:p>
    <w:p w:rsidR="00AD0B2F" w:rsidRPr="009C6E38" w:rsidRDefault="00492BBA"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88" w:name="_Toc335825863"/>
      <w:bookmarkStart w:id="189" w:name="_Toc347565970"/>
      <w:bookmarkStart w:id="190" w:name="_Toc347566248"/>
      <w:r w:rsidRPr="00595685">
        <w:t>Audiograma o test auditivo</w:t>
      </w:r>
      <w:bookmarkEnd w:id="188"/>
      <w:bookmarkEnd w:id="189"/>
      <w:bookmarkEnd w:id="190"/>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91" w:name="_Toc343369208"/>
      <w:bookmarkStart w:id="192"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91"/>
      <w:bookmarkEnd w:id="192"/>
      <w:proofErr w:type="spellEnd"/>
    </w:p>
    <w:p w:rsidR="00AD0B2F" w:rsidRPr="00242683" w:rsidRDefault="00492BBA"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93" w:name="_Toc335825864"/>
      <w:bookmarkStart w:id="194" w:name="_Toc347565971"/>
      <w:bookmarkStart w:id="195" w:name="_Toc347566249"/>
      <w:r w:rsidRPr="00595685">
        <w:t>Los auriculares</w:t>
      </w:r>
      <w:bookmarkEnd w:id="193"/>
      <w:bookmarkEnd w:id="194"/>
      <w:bookmarkEnd w:id="195"/>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96" w:name="_Toc335825865"/>
      <w:bookmarkStart w:id="197" w:name="_Toc347565972"/>
      <w:bookmarkStart w:id="198" w:name="_Toc347566250"/>
      <w:r>
        <w:t xml:space="preserve">Los Generalidades de </w:t>
      </w:r>
      <w:r w:rsidRPr="007C7783">
        <w:t>audífonos</w:t>
      </w:r>
      <w:bookmarkEnd w:id="196"/>
      <w:bookmarkEnd w:id="197"/>
      <w:bookmarkEnd w:id="198"/>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99" w:name="_Toc335825866"/>
      <w:bookmarkStart w:id="200" w:name="_Toc347565973"/>
      <w:bookmarkStart w:id="201" w:name="_Toc347566251"/>
      <w:r>
        <w:t>Diseños</w:t>
      </w:r>
      <w:bookmarkEnd w:id="199"/>
      <w:bookmarkEnd w:id="200"/>
      <w:bookmarkEnd w:id="201"/>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202" w:name="_Toc335825867"/>
      <w:bookmarkStart w:id="203" w:name="_Toc347565974"/>
      <w:bookmarkStart w:id="204" w:name="_Toc347566252"/>
      <w:r w:rsidRPr="001533E9">
        <w:t>Características técnicas</w:t>
      </w:r>
      <w:bookmarkEnd w:id="202"/>
      <w:bookmarkEnd w:id="203"/>
      <w:bookmarkEnd w:id="204"/>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205" w:name="_Toc335825868"/>
      <w:bookmarkStart w:id="206" w:name="_Toc347565975"/>
      <w:bookmarkStart w:id="207" w:name="_Toc347566253"/>
      <w:r w:rsidRPr="001F1CB1">
        <w:lastRenderedPageBreak/>
        <w:t>Sistema operativo móvil o SO móvil</w:t>
      </w:r>
      <w:bookmarkEnd w:id="205"/>
      <w:bookmarkEnd w:id="206"/>
      <w:bookmarkEnd w:id="207"/>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208" w:name="_Toc335825869"/>
      <w:bookmarkStart w:id="209" w:name="_Toc347565976"/>
      <w:bookmarkStart w:id="210" w:name="_Toc347566254"/>
      <w:r w:rsidRPr="001F1CB1">
        <w:t>Middleware</w:t>
      </w:r>
      <w:bookmarkEnd w:id="208"/>
      <w:bookmarkEnd w:id="209"/>
      <w:bookmarkEnd w:id="210"/>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11" w:name="_Toc335825870"/>
      <w:bookmarkStart w:id="212" w:name="_Toc347565977"/>
      <w:bookmarkStart w:id="213" w:name="_Toc347566255"/>
      <w:r w:rsidRPr="001F1CB1">
        <w:t>Sistemas operativos móviles más conocidos</w:t>
      </w:r>
      <w:bookmarkEnd w:id="211"/>
      <w:bookmarkEnd w:id="212"/>
      <w:bookmarkEnd w:id="213"/>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proofErr w:type="spellStart"/>
      <w:r>
        <w:rPr>
          <w:lang w:eastAsia="es-CR"/>
        </w:rPr>
        <w:t>publico</w:t>
      </w:r>
      <w:proofErr w:type="spellEnd"/>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214" w:name="_Toc347565978"/>
      <w:bookmarkStart w:id="215" w:name="_Toc347566256"/>
      <w:r>
        <w:t>Marco Metodológico</w:t>
      </w:r>
      <w:bookmarkEnd w:id="214"/>
      <w:bookmarkEnd w:id="215"/>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16" w:name="_Toc335332641"/>
      <w:bookmarkStart w:id="217" w:name="_Toc347565979"/>
      <w:bookmarkStart w:id="218" w:name="_Toc347566257"/>
      <w:r w:rsidRPr="00993CDF">
        <w:t>Metodología ágil para el desarrollo de software móvil</w:t>
      </w:r>
      <w:bookmarkEnd w:id="216"/>
      <w:bookmarkEnd w:id="217"/>
      <w:bookmarkEnd w:id="218"/>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219" w:name="_Toc335332662"/>
      <w:bookmarkStart w:id="220" w:name="_Toc343369209"/>
      <w:bookmarkStart w:id="221"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19"/>
      <w:bookmarkEnd w:id="220"/>
      <w:bookmarkEnd w:id="221"/>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22" w:name="_Toc335332663"/>
      <w:bookmarkStart w:id="223" w:name="_Toc343369210"/>
      <w:bookmarkStart w:id="224"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22"/>
      <w:bookmarkEnd w:id="223"/>
      <w:bookmarkEnd w:id="224"/>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25" w:name="_Toc347565980"/>
      <w:bookmarkStart w:id="226" w:name="_Toc347566258"/>
      <w:r w:rsidRPr="00C442FB">
        <w:rPr>
          <w:szCs w:val="23"/>
        </w:rPr>
        <w:lastRenderedPageBreak/>
        <w:t>CAPÍTULO 3</w:t>
      </w:r>
      <w:bookmarkEnd w:id="225"/>
      <w:bookmarkEnd w:id="226"/>
    </w:p>
    <w:p w:rsidR="00AD0B2F" w:rsidRDefault="00AD0B2F" w:rsidP="00AD0B2F">
      <w:pPr>
        <w:pStyle w:val="12"/>
      </w:pPr>
      <w:bookmarkStart w:id="227" w:name="_Toc347565981"/>
      <w:bookmarkStart w:id="228" w:name="_Toc347566259"/>
      <w:r>
        <w:t xml:space="preserve">Procedimiento </w:t>
      </w:r>
      <w:r w:rsidRPr="00993CDF">
        <w:t>Metodológico</w:t>
      </w:r>
      <w:bookmarkEnd w:id="227"/>
      <w:bookmarkEnd w:id="228"/>
    </w:p>
    <w:p w:rsidR="00DE3DA9" w:rsidRDefault="00DE3DA9" w:rsidP="00AD0B2F">
      <w:pPr>
        <w:pStyle w:val="13"/>
        <w:tabs>
          <w:tab w:val="left" w:pos="1134"/>
        </w:tabs>
      </w:pPr>
      <w:bookmarkStart w:id="229" w:name="_Toc347565982"/>
      <w:bookmarkStart w:id="230" w:name="_Toc347566260"/>
      <w:r>
        <w:t>Mobile-D – Fase de exploración</w:t>
      </w:r>
      <w:bookmarkEnd w:id="229"/>
      <w:bookmarkEnd w:id="230"/>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31" w:name="_Toc347565983"/>
      <w:bookmarkStart w:id="232" w:name="_Toc347566261"/>
      <w:r>
        <w:t>Contacto inicial</w:t>
      </w:r>
      <w:bookmarkEnd w:id="231"/>
      <w:bookmarkEnd w:id="232"/>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33" w:name="_Toc347565984"/>
      <w:bookmarkStart w:id="234" w:name="_Toc347566262"/>
      <w:r>
        <w:t>Realización del plan de trabajo</w:t>
      </w:r>
      <w:bookmarkEnd w:id="233"/>
      <w:bookmarkEnd w:id="234"/>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35" w:name="_Toc337713594"/>
      <w:bookmarkStart w:id="236" w:name="_Toc347565985"/>
      <w:bookmarkStart w:id="237" w:name="_Toc347566263"/>
      <w:r w:rsidRPr="00CC6517">
        <w:t>Estudio de factibilidad</w:t>
      </w:r>
      <w:bookmarkEnd w:id="235"/>
      <w:bookmarkEnd w:id="236"/>
      <w:bookmarkEnd w:id="237"/>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38" w:name="_Toc337713595"/>
      <w:bookmarkStart w:id="239" w:name="_Toc347565986"/>
      <w:bookmarkStart w:id="240" w:name="_Toc347566264"/>
      <w:r w:rsidRPr="00CC6517">
        <w:t>Técnica</w:t>
      </w:r>
      <w:bookmarkEnd w:id="238"/>
      <w:bookmarkEnd w:id="239"/>
      <w:bookmarkEnd w:id="240"/>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41" w:name="_Toc337713596"/>
      <w:bookmarkStart w:id="242" w:name="_Toc347565987"/>
      <w:bookmarkStart w:id="243" w:name="_Toc347566265"/>
      <w:r w:rsidRPr="00CC6517">
        <w:t>Operativa</w:t>
      </w:r>
      <w:bookmarkEnd w:id="241"/>
      <w:bookmarkEnd w:id="242"/>
      <w:bookmarkEnd w:id="243"/>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C6517" w:rsidRDefault="00CC6517" w:rsidP="00CC6517">
      <w:pPr>
        <w:pStyle w:val="Caption"/>
        <w:rPr>
          <w:szCs w:val="18"/>
        </w:rPr>
      </w:pPr>
      <w:bookmarkStart w:id="244" w:name="_Toc337713616"/>
      <w:bookmarkStart w:id="245" w:name="_Toc343369211"/>
      <w:bookmarkStart w:id="246"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244"/>
      <w:bookmarkEnd w:id="245"/>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47" w:name="_Toc337713597"/>
      <w:bookmarkStart w:id="248" w:name="_Toc347565988"/>
      <w:bookmarkStart w:id="249" w:name="_Toc347566266"/>
      <w:r w:rsidRPr="00CC6517">
        <w:t>Financiera</w:t>
      </w:r>
      <w:bookmarkEnd w:id="247"/>
      <w:bookmarkEnd w:id="248"/>
      <w:bookmarkEnd w:id="249"/>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50" w:name="_Toc337713598"/>
      <w:bookmarkStart w:id="251" w:name="_Toc347565989"/>
      <w:bookmarkStart w:id="252" w:name="_Toc347566267"/>
      <w:r w:rsidRPr="00CC6517">
        <w:t>Costo de recursos humanos</w:t>
      </w:r>
      <w:bookmarkEnd w:id="250"/>
      <w:bookmarkEnd w:id="251"/>
      <w:bookmarkEnd w:id="252"/>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53"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25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54" w:name="_Toc337713599"/>
      <w:bookmarkStart w:id="255" w:name="_Toc347565990"/>
      <w:bookmarkStart w:id="256" w:name="_Toc347566268"/>
      <w:r w:rsidRPr="00CC6517">
        <w:t>Costo de equipos y software a utilizar</w:t>
      </w:r>
      <w:bookmarkEnd w:id="254"/>
      <w:bookmarkEnd w:id="255"/>
      <w:bookmarkEnd w:id="256"/>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57"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257"/>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58" w:name="_Toc337713600"/>
      <w:bookmarkStart w:id="259" w:name="_Toc347565991"/>
      <w:bookmarkStart w:id="260" w:name="_Toc347566269"/>
      <w:r w:rsidRPr="001E250E">
        <w:t>Legal</w:t>
      </w:r>
      <w:bookmarkEnd w:id="258"/>
      <w:bookmarkEnd w:id="259"/>
      <w:bookmarkEnd w:id="260"/>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61" w:name="_Toc347565992"/>
      <w:bookmarkStart w:id="262" w:name="_Toc347566270"/>
      <w:r>
        <w:t>Mobile-D – Fase de inicialización</w:t>
      </w:r>
      <w:bookmarkEnd w:id="261"/>
      <w:bookmarkEnd w:id="262"/>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63" w:name="_Toc347565993"/>
      <w:bookmarkStart w:id="264" w:name="_Toc347566271"/>
      <w:r>
        <w:t>Definición de requerimientos</w:t>
      </w:r>
      <w:bookmarkEnd w:id="263"/>
      <w:bookmarkEnd w:id="264"/>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commentRangeStart w:id="265"/>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s</w:t>
      </w:r>
      <w:ins w:id="266" w:author="Personal" w:date="2014-03-17T20:34:00Z">
        <w:r w:rsidR="008232F0">
          <w:rPr>
            <w:rFonts w:ascii="Times New Roman" w:hAnsi="Times New Roman"/>
            <w:lang w:val="es-CR"/>
          </w:rPr>
          <w:t xml:space="preserve">ólo </w:t>
        </w:r>
      </w:ins>
      <w:del w:id="267" w:author="Personal" w:date="2014-03-17T20:34:00Z">
        <w:r w:rsidR="006D73D9" w:rsidRPr="00BE15D4" w:rsidDel="008232F0">
          <w:rPr>
            <w:rFonts w:ascii="Times New Roman" w:hAnsi="Times New Roman"/>
            <w:lang w:val="es-CR"/>
          </w:rPr>
          <w:delText xml:space="preserve"> </w:delText>
        </w:r>
      </w:del>
      <w:r w:rsidR="006D73D9" w:rsidRPr="00BE15D4">
        <w:rPr>
          <w:rFonts w:ascii="Times New Roman" w:hAnsi="Times New Roman"/>
          <w:lang w:val="es-CR"/>
        </w:rPr>
        <w:t>contendrán un botón de opciones</w:t>
      </w:r>
      <w:ins w:id="268"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269" w:author="Personal" w:date="2014-03-17T20:35:00Z">
        <w:r w:rsidR="006D73D9" w:rsidRPr="00BE15D4" w:rsidDel="008232F0">
          <w:rPr>
            <w:rFonts w:ascii="Times New Roman" w:hAnsi="Times New Roman"/>
            <w:lang w:val="es-CR"/>
          </w:rPr>
          <w:delText>aplicación</w:delText>
        </w:r>
      </w:del>
      <w:ins w:id="270" w:author="Personal" w:date="2014-03-17T20:35:00Z">
        <w:r w:rsidR="008232F0">
          <w:rPr>
            <w:rFonts w:ascii="Times New Roman" w:hAnsi="Times New Roman"/>
            <w:lang w:val="es-CR"/>
          </w:rPr>
          <w:t>regresar</w:t>
        </w:r>
      </w:ins>
      <w:r w:rsidR="006D73D9" w:rsidRPr="00BE15D4">
        <w:rPr>
          <w:lang w:val="es-CR"/>
        </w:rPr>
        <w:t>:</w:t>
      </w:r>
    </w:p>
    <w:p w:rsidR="006D73D9" w:rsidRDefault="006D73D9" w:rsidP="003451B9">
      <w:pPr>
        <w:pStyle w:val="Standard"/>
        <w:numPr>
          <w:ilvl w:val="1"/>
          <w:numId w:val="9"/>
        </w:numPr>
        <w:spacing w:line="360" w:lineRule="auto"/>
        <w:ind w:left="709"/>
        <w:jc w:val="both"/>
        <w:rPr>
          <w:ins w:id="271" w:author="Personal" w:date="2014-03-17T20:35:00Z"/>
          <w:rFonts w:ascii="Times New Roman" w:hAnsi="Times New Roman"/>
          <w:lang w:val="es-CR"/>
        </w:rPr>
      </w:pPr>
      <w:r w:rsidRPr="00BE15D4">
        <w:rPr>
          <w:rFonts w:ascii="Times New Roman" w:hAnsi="Times New Roman"/>
          <w:lang w:val="es-CR"/>
        </w:rPr>
        <w:lastRenderedPageBreak/>
        <w:t>La pantalla para escoger el perfil de la aplicación.</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272" w:author="Personal" w:date="2014-03-17T20:35:00Z">
        <w:r>
          <w:rPr>
            <w:rFonts w:ascii="Times New Roman" w:hAnsi="Times New Roman"/>
            <w:lang w:val="es-CR"/>
          </w:rPr>
          <w:t>Pantallas con las instrucciones de los exámenes.</w:t>
        </w:r>
      </w:ins>
    </w:p>
    <w:p w:rsidR="006D73D9" w:rsidRDefault="006D73D9" w:rsidP="003451B9">
      <w:pPr>
        <w:pStyle w:val="Standard"/>
        <w:numPr>
          <w:ilvl w:val="1"/>
          <w:numId w:val="9"/>
        </w:numPr>
        <w:spacing w:line="360" w:lineRule="auto"/>
        <w:ind w:left="709"/>
        <w:jc w:val="both"/>
        <w:rPr>
          <w:ins w:id="273" w:author="Personal" w:date="2014-03-17T20:42:00Z"/>
          <w:rFonts w:ascii="Times New Roman" w:hAnsi="Times New Roman"/>
          <w:lang w:val="es-CR"/>
        </w:rPr>
      </w:pPr>
      <w:r w:rsidRPr="00BE15D4">
        <w:rPr>
          <w:rFonts w:ascii="Times New Roman" w:hAnsi="Times New Roman"/>
          <w:lang w:val="es-CR"/>
        </w:rPr>
        <w:t>Pantallas mientras se realiza un examen audiológico.</w:t>
      </w:r>
      <w:commentRangeEnd w:id="265"/>
      <w:r w:rsidR="008232F0">
        <w:rPr>
          <w:rStyle w:val="CommentReference"/>
          <w:rFonts w:ascii="Times New Roman" w:eastAsia="Times New Roman" w:hAnsi="Times New Roman" w:cs="Times New Roman"/>
          <w:kern w:val="0"/>
          <w:lang w:val="es-CR" w:eastAsia="es-ES" w:bidi="ar-SA"/>
        </w:rPr>
        <w:commentReference w:id="265"/>
      </w:r>
    </w:p>
    <w:p w:rsidR="008232F0" w:rsidRDefault="008232F0" w:rsidP="003451B9">
      <w:pPr>
        <w:pStyle w:val="Standard"/>
        <w:numPr>
          <w:ilvl w:val="1"/>
          <w:numId w:val="9"/>
        </w:numPr>
        <w:spacing w:line="360" w:lineRule="auto"/>
        <w:ind w:left="709"/>
        <w:jc w:val="both"/>
        <w:rPr>
          <w:ins w:id="274" w:author="Personal" w:date="2014-03-17T21:14:00Z"/>
          <w:rFonts w:ascii="Times New Roman" w:hAnsi="Times New Roman"/>
          <w:lang w:val="es-CR"/>
        </w:rPr>
      </w:pPr>
      <w:ins w:id="275"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276" w:author="Personal" w:date="2014-03-17T21:14:00Z">
        <w:r>
          <w:rPr>
            <w:rFonts w:ascii="Times New Roman" w:hAnsi="Times New Roman"/>
            <w:lang w:val="es-CR"/>
          </w:rPr>
          <w:t xml:space="preserve">Acerca </w:t>
        </w:r>
        <w:commentRangeStart w:id="277"/>
        <w:r>
          <w:rPr>
            <w:rFonts w:ascii="Times New Roman" w:hAnsi="Times New Roman"/>
            <w:lang w:val="es-CR"/>
          </w:rPr>
          <w:t>de</w:t>
        </w:r>
        <w:commentRangeEnd w:id="277"/>
        <w:r>
          <w:rPr>
            <w:rStyle w:val="CommentReference"/>
            <w:rFonts w:ascii="Times New Roman" w:eastAsia="Times New Roman" w:hAnsi="Times New Roman" w:cs="Times New Roman"/>
            <w:kern w:val="0"/>
            <w:lang w:val="es-CR" w:eastAsia="es-ES" w:bidi="ar-SA"/>
          </w:rPr>
          <w:commentReference w:id="277"/>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278" w:author="Personal" w:date="2014-03-17T20:36:00Z"/>
          <w:lang w:val="es-CR"/>
        </w:rPr>
      </w:pPr>
      <w:del w:id="279"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280"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281"/>
      <w:r w:rsidRPr="00BE15D4">
        <w:rPr>
          <w:rFonts w:ascii="Times New Roman" w:hAnsi="Times New Roman"/>
          <w:lang w:val="es-CR"/>
        </w:rPr>
        <w:t>Especificación</w:t>
      </w:r>
      <w:commentRangeEnd w:id="281"/>
      <w:r w:rsidR="008232F0">
        <w:rPr>
          <w:rStyle w:val="CommentReference"/>
          <w:rFonts w:ascii="Times New Roman" w:eastAsia="Times New Roman" w:hAnsi="Times New Roman" w:cs="Times New Roman"/>
          <w:kern w:val="0"/>
          <w:lang w:val="es-CR" w:eastAsia="es-ES" w:bidi="ar-SA"/>
        </w:rPr>
        <w:commentReference w:id="281"/>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282" w:author="Personal" w:date="2014-03-17T20:37:00Z">
        <w:r w:rsidR="008232F0">
          <w:rPr>
            <w:rFonts w:ascii="Times New Roman" w:hAnsi="Times New Roman"/>
            <w:lang w:val="es-CR"/>
          </w:rPr>
          <w:t xml:space="preserve">Al presionar </w:t>
        </w:r>
      </w:ins>
      <w:del w:id="283" w:author="Personal" w:date="2014-03-17T20:37:00Z">
        <w:r w:rsidR="006D73D9" w:rsidRPr="00BE15D4" w:rsidDel="008232F0">
          <w:rPr>
            <w:rFonts w:ascii="Times New Roman" w:hAnsi="Times New Roman"/>
            <w:lang w:val="es-CR"/>
          </w:rPr>
          <w:delText>Los</w:delText>
        </w:r>
      </w:del>
      <w:ins w:id="284"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285"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286"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287"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288"/>
      <w:r w:rsidR="006D73D9" w:rsidRPr="00BE15D4">
        <w:rPr>
          <w:rFonts w:ascii="Times New Roman" w:hAnsi="Times New Roman"/>
          <w:lang w:val="es-CR"/>
        </w:rPr>
        <w:t xml:space="preserve">duración </w:t>
      </w:r>
      <w:commentRangeEnd w:id="288"/>
      <w:r w:rsidR="008232F0">
        <w:rPr>
          <w:rStyle w:val="CommentReference"/>
          <w:rFonts w:ascii="Times New Roman" w:eastAsia="Times New Roman" w:hAnsi="Times New Roman" w:cs="Times New Roman"/>
          <w:kern w:val="0"/>
          <w:lang w:val="es-CR" w:eastAsia="es-ES" w:bidi="ar-SA"/>
        </w:rPr>
        <w:commentReference w:id="288"/>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89" w:author="Personal" w:date="2014-03-17T20:39:00Z">
        <w:r>
          <w:rPr>
            <w:rFonts w:ascii="Times New Roman" w:hAnsi="Times New Roman"/>
            <w:lang w:val="es-CR"/>
          </w:rPr>
          <w:t>Artículos</w:t>
        </w:r>
      </w:ins>
      <w:del w:id="290"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91" w:author="Personal" w:date="2014-03-17T20:39:00Z">
        <w:r>
          <w:rPr>
            <w:rFonts w:ascii="Times New Roman" w:hAnsi="Times New Roman"/>
            <w:lang w:val="es-CR"/>
          </w:rPr>
          <w:t>Consultorio</w:t>
        </w:r>
      </w:ins>
      <w:del w:id="292"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93" w:author="Personal" w:date="2014-03-17T20:39:00Z">
        <w:r>
          <w:rPr>
            <w:rFonts w:ascii="Times New Roman" w:hAnsi="Times New Roman"/>
            <w:lang w:val="es-CR"/>
          </w:rPr>
          <w:t xml:space="preserve">Regresar o salir </w:t>
        </w:r>
      </w:ins>
      <w:del w:id="294"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295" w:author="Personal" w:date="2014-03-17T20:40:00Z">
        <w:r w:rsidRPr="00BE15D4" w:rsidDel="008232F0">
          <w:rPr>
            <w:rFonts w:ascii="Times New Roman" w:hAnsi="Times New Roman"/>
            <w:lang w:val="es-CR"/>
          </w:rPr>
          <w:delText>que el usuario le dio</w:delText>
        </w:r>
      </w:del>
      <w:ins w:id="296"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297"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298"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299" w:author="Personal" w:date="2014-03-17T20:40:00Z">
        <w:r w:rsidRPr="00BE15D4" w:rsidDel="008232F0">
          <w:rPr>
            <w:rFonts w:ascii="Times New Roman" w:hAnsi="Times New Roman"/>
            <w:lang w:val="es-CR"/>
          </w:rPr>
          <w:delText>Opción de despliegue</w:delText>
        </w:r>
      </w:del>
      <w:ins w:id="300"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301"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302"/>
      <w:r w:rsidRPr="00BE15D4">
        <w:rPr>
          <w:rFonts w:ascii="Times New Roman" w:hAnsi="Times New Roman"/>
          <w:lang w:val="es-CR"/>
        </w:rPr>
        <w:t>La duración de la prueba.</w:t>
      </w:r>
      <w:commentRangeEnd w:id="302"/>
      <w:r w:rsidR="008232F0">
        <w:rPr>
          <w:rStyle w:val="CommentReference"/>
          <w:rFonts w:ascii="Times New Roman" w:eastAsia="Times New Roman" w:hAnsi="Times New Roman" w:cs="Times New Roman"/>
          <w:kern w:val="0"/>
          <w:lang w:val="es-CR" w:eastAsia="es-ES" w:bidi="ar-SA"/>
        </w:rPr>
        <w:commentReference w:id="302"/>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303" w:author="Personal" w:date="2014-03-17T20:42:00Z">
        <w:r w:rsidRPr="00BE15D4" w:rsidDel="008232F0">
          <w:rPr>
            <w:rFonts w:ascii="Times New Roman" w:hAnsi="Times New Roman"/>
            <w:lang w:val="es-CR"/>
          </w:rPr>
          <w:delText xml:space="preserve">en formato imagen a </w:delText>
        </w:r>
      </w:del>
      <w:ins w:id="304"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305" w:author="Personal" w:date="2014-03-17T20:44:00Z">
        <w:r w:rsidR="006D73D9" w:rsidRPr="00BE15D4" w:rsidDel="00D17373">
          <w:rPr>
            <w:rFonts w:ascii="Times New Roman" w:hAnsi="Times New Roman"/>
            <w:lang w:val="es-CR"/>
          </w:rPr>
          <w:delText>Consejos Auditivos</w:delText>
        </w:r>
      </w:del>
      <w:proofErr w:type="spellStart"/>
      <w:ins w:id="306" w:author="Personal" w:date="2014-03-17T20:44:00Z">
        <w:r w:rsidR="00D17373">
          <w:rPr>
            <w:rFonts w:ascii="Times New Roman" w:hAnsi="Times New Roman"/>
            <w:lang w:val="es-CR"/>
          </w:rPr>
          <w:t>Artículos</w:t>
        </w:r>
      </w:ins>
      <w:del w:id="307"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308" w:author="Personal" w:date="2014-03-17T20:45:00Z">
        <w:r w:rsidR="006D73D9" w:rsidRPr="00BE15D4" w:rsidDel="00D17373">
          <w:rPr>
            <w:rFonts w:ascii="Times New Roman" w:hAnsi="Times New Roman"/>
            <w:lang w:val="es-CR"/>
          </w:rPr>
          <w:delText xml:space="preserve">consejos </w:delText>
        </w:r>
      </w:del>
      <w:ins w:id="309" w:author="Personal" w:date="2014-03-17T20:45:00Z">
        <w:r w:rsidR="00D17373">
          <w:rPr>
            <w:rFonts w:ascii="Times New Roman" w:hAnsi="Times New Roman"/>
            <w:lang w:val="es-CR"/>
          </w:rPr>
          <w:t xml:space="preserve">las publicaciones realizadas por el especialista de la clínica en el blog </w:t>
        </w:r>
      </w:ins>
      <w:del w:id="310"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311" w:author="Personal" w:date="2014-03-17T20:46:00Z">
        <w:r w:rsidR="00D17373">
          <w:rPr>
            <w:rFonts w:ascii="Times New Roman" w:hAnsi="Times New Roman"/>
            <w:lang w:val="es-CR"/>
          </w:rPr>
          <w:t>velar</w:t>
        </w:r>
      </w:ins>
      <w:del w:id="312" w:author="Personal" w:date="2014-03-17T20:46:00Z">
        <w:r w:rsidR="006D73D9" w:rsidRPr="00BE15D4" w:rsidDel="00D17373">
          <w:rPr>
            <w:rFonts w:ascii="Times New Roman" w:hAnsi="Times New Roman"/>
            <w:lang w:val="es-CR"/>
          </w:rPr>
          <w:delText>cuidar</w:delText>
        </w:r>
      </w:del>
      <w:ins w:id="313"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314"/>
      <w:r w:rsidR="006D73D9" w:rsidRPr="00BE15D4">
        <w:rPr>
          <w:rFonts w:ascii="Times New Roman" w:hAnsi="Times New Roman"/>
          <w:lang w:val="es-CR"/>
        </w:rPr>
        <w:t>ocurran</w:t>
      </w:r>
      <w:commentRangeEnd w:id="314"/>
      <w:r w:rsidR="00D17373">
        <w:rPr>
          <w:rStyle w:val="CommentReference"/>
          <w:rFonts w:ascii="Times New Roman" w:eastAsia="Times New Roman" w:hAnsi="Times New Roman" w:cs="Times New Roman"/>
          <w:kern w:val="0"/>
          <w:lang w:val="es-CR" w:eastAsia="es-ES" w:bidi="ar-SA"/>
        </w:rPr>
        <w:commentReference w:id="314"/>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del w:id="315" w:author="Personal" w:date="2014-03-18T19:05:00Z">
        <w:r w:rsidRPr="00BE15D4" w:rsidDel="00FC65E9">
          <w:rPr>
            <w:rFonts w:ascii="Times New Roman" w:hAnsi="Times New Roman"/>
            <w:color w:val="FF0000"/>
            <w:lang w:val="es-CR"/>
          </w:rPr>
          <w:delText>X</w:delText>
        </w:r>
      </w:del>
      <w:ins w:id="316" w:author="Personal" w:date="2014-03-18T19:05:00Z">
        <w:r w:rsidR="00FC65E9">
          <w:rPr>
            <w:rFonts w:ascii="Times New Roman" w:hAnsi="Times New Roman"/>
            <w:color w:val="FF0000"/>
            <w:lang w:val="es-CR"/>
          </w:rPr>
          <w:t>4 en cada oído.</w:t>
        </w:r>
      </w:ins>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317" w:author="Personal" w:date="2014-03-17T20:50:00Z"/>
          <w:rFonts w:ascii="Times New Roman" w:hAnsi="Times New Roman"/>
          <w:lang w:val="es-CR"/>
        </w:rPr>
      </w:pPr>
      <w:del w:id="318"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319" w:author="Personal" w:date="2014-03-17T20:50:00Z"/>
          <w:lang w:val="es-CR"/>
        </w:rPr>
      </w:pPr>
      <w:del w:id="320"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321" w:author="Personal" w:date="2014-03-17T20:50:00Z"/>
          <w:rFonts w:ascii="Times New Roman" w:hAnsi="Times New Roman"/>
          <w:lang w:val="es-CR"/>
        </w:rPr>
      </w:pPr>
      <w:del w:id="322"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FC65E9">
      <w:pPr>
        <w:pStyle w:val="Standard"/>
        <w:numPr>
          <w:ilvl w:val="1"/>
          <w:numId w:val="9"/>
        </w:numPr>
        <w:spacing w:line="360" w:lineRule="auto"/>
        <w:ind w:firstLine="709"/>
        <w:jc w:val="both"/>
        <w:rPr>
          <w:del w:id="323" w:author="Personal" w:date="2014-03-17T20:50:00Z"/>
          <w:lang w:val="es-CR"/>
        </w:rPr>
      </w:pPr>
      <w:del w:id="324" w:author="Personal" w:date="2014-03-17T20:50:00Z">
        <w:r w:rsidRPr="00BE15D4" w:rsidDel="00D17373">
          <w:rPr>
            <w:rFonts w:ascii="Times New Roman" w:hAnsi="Times New Roman"/>
            <w:lang w:val="es-CR"/>
          </w:rPr>
          <w:delText>El paciente debe indicar si percibe diferentes frecuencias en el tono  o no.</w:delText>
        </w:r>
      </w:del>
    </w:p>
    <w:p w:rsidR="00A23137" w:rsidRPr="00BE15D4" w:rsidRDefault="00A23137" w:rsidP="00A23137">
      <w:pPr>
        <w:pStyle w:val="Standard"/>
        <w:numPr>
          <w:ilvl w:val="1"/>
          <w:numId w:val="9"/>
        </w:numPr>
        <w:spacing w:line="360" w:lineRule="auto"/>
        <w:ind w:firstLine="709"/>
        <w:jc w:val="both"/>
        <w:rPr>
          <w:ins w:id="325" w:author="Personal" w:date="2014-03-17T21:13:00Z"/>
          <w:lang w:val="es-CR"/>
        </w:rPr>
      </w:pP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ins w:id="326" w:author="Personal" w:date="2014-03-17T21:15:00Z">
        <w:r w:rsidR="00A23137">
          <w:rPr>
            <w:rFonts w:ascii="Times New Roman" w:hAnsi="Times New Roman"/>
            <w:b/>
            <w:lang w:val="es-CR"/>
          </w:rPr>
          <w:t>3</w:t>
        </w:r>
      </w:ins>
      <w:del w:id="327"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328" w:author="Personal" w:date="2014-03-17T20:50:00Z">
        <w:r w:rsidRPr="00BE15D4" w:rsidDel="00D17373">
          <w:rPr>
            <w:lang w:val="es-CR"/>
          </w:rPr>
          <w:delText>5</w:delText>
        </w:r>
      </w:del>
      <w:ins w:id="329"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330" w:author="Personal" w:date="2014-03-17T20:50:00Z">
        <w:r w:rsidRPr="00BE15D4" w:rsidDel="00D17373">
          <w:rPr>
            <w:lang w:val="es-CR"/>
          </w:rPr>
          <w:delText xml:space="preserve">3 </w:delText>
        </w:r>
      </w:del>
      <w:ins w:id="331"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332" w:author="Personal" w:date="2014-03-17T20:50:00Z">
        <w:r w:rsidR="00D17373">
          <w:rPr>
            <w:rFonts w:ascii="Times New Roman" w:hAnsi="Times New Roman"/>
          </w:rPr>
          <w:t>ó</w:t>
        </w:r>
      </w:ins>
      <w:del w:id="333"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334"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335" w:author="Personal" w:date="2014-03-17T20:50:00Z">
        <w:r w:rsidRPr="00D17373" w:rsidDel="00D17373">
          <w:rPr>
            <w:rFonts w:ascii="Times New Roman" w:hAnsi="Times New Roman"/>
          </w:rPr>
          <w:delText>a</w:delText>
        </w:r>
      </w:del>
      <w:ins w:id="336"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337"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338" w:author="Personal" w:date="2014-03-17T20:50:00Z">
          <w:pPr>
            <w:pStyle w:val="Standard"/>
            <w:numPr>
              <w:ilvl w:val="5"/>
              <w:numId w:val="9"/>
            </w:numPr>
            <w:spacing w:line="360" w:lineRule="auto"/>
            <w:jc w:val="both"/>
          </w:pPr>
        </w:pPrChange>
      </w:pPr>
      <w:del w:id="339"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ins w:id="340" w:author="Personal" w:date="2014-03-17T21:15:00Z">
        <w:r w:rsidR="00A23137">
          <w:rPr>
            <w:rFonts w:ascii="Times New Roman" w:hAnsi="Times New Roman"/>
            <w:b/>
            <w:lang w:val="es-CR"/>
          </w:rPr>
          <w:t>4</w:t>
        </w:r>
      </w:ins>
      <w:del w:id="341"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342" w:author="Personal" w:date="2014-03-17T20:52:00Z">
        <w:r w:rsidR="00D17373">
          <w:rPr>
            <w:rFonts w:ascii="Times New Roman" w:hAnsi="Times New Roman"/>
            <w:lang w:val="es-CR"/>
          </w:rPr>
          <w:t>,</w:t>
        </w:r>
      </w:ins>
      <w:proofErr w:type="gramEnd"/>
      <w:del w:id="343"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344"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345" w:name="_Toc347565994"/>
      <w:bookmarkStart w:id="346" w:name="_Toc347566272"/>
      <w:r w:rsidRPr="006D73D9">
        <w:t>Diseño conceptual de la solución</w:t>
      </w:r>
      <w:bookmarkEnd w:id="345"/>
      <w:bookmarkEnd w:id="346"/>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347" w:name="_Toc343369212"/>
      <w:bookmarkStart w:id="348" w:name="_Toc347566549"/>
      <w:r>
        <w:lastRenderedPageBreak/>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347"/>
      <w:bookmarkEnd w:id="348"/>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349" w:name="_Toc347565995"/>
      <w:bookmarkStart w:id="350" w:name="_Toc347566273"/>
      <w:r>
        <w:lastRenderedPageBreak/>
        <w:t xml:space="preserve">Casos de </w:t>
      </w:r>
      <w:commentRangeStart w:id="351"/>
      <w:r>
        <w:t>uso</w:t>
      </w:r>
      <w:bookmarkEnd w:id="349"/>
      <w:bookmarkEnd w:id="350"/>
      <w:commentRangeEnd w:id="351"/>
      <w:r w:rsidR="00814187">
        <w:rPr>
          <w:rStyle w:val="CommentReference"/>
          <w:rFonts w:eastAsia="Times New Roman" w:cs="Times New Roman"/>
          <w:b w:val="0"/>
          <w:bCs w:val="0"/>
        </w:rPr>
        <w:commentReference w:id="351"/>
      </w:r>
    </w:p>
    <w:p w:rsidR="00822AE5" w:rsidRDefault="00822AE5" w:rsidP="00822AE5">
      <w:pPr>
        <w:pStyle w:val="13"/>
        <w:numPr>
          <w:ilvl w:val="0"/>
          <w:numId w:val="0"/>
        </w:numPr>
        <w:tabs>
          <w:tab w:val="left" w:pos="1134"/>
        </w:tabs>
        <w:ind w:left="1728"/>
      </w:pPr>
    </w:p>
    <w:p w:rsidR="00822AE5" w:rsidRDefault="00822AE5" w:rsidP="00822AE5">
      <w:pPr>
        <w:pStyle w:val="13"/>
        <w:numPr>
          <w:ilvl w:val="0"/>
          <w:numId w:val="0"/>
        </w:numPr>
        <w:tabs>
          <w:tab w:val="left" w:pos="1134"/>
        </w:tabs>
        <w:ind w:left="1728"/>
      </w:pPr>
      <w:r>
        <w:rPr>
          <w:noProof/>
          <w:lang w:eastAsia="es-CR"/>
        </w:rPr>
        <w:drawing>
          <wp:inline distT="0" distB="0" distL="0" distR="0">
            <wp:extent cx="7345745" cy="33250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345745" cy="3325091"/>
                    </a:xfrm>
                    <a:prstGeom prst="rect">
                      <a:avLst/>
                    </a:prstGeom>
                    <a:noFill/>
                    <a:ln>
                      <a:noFill/>
                    </a:ln>
                  </pic:spPr>
                </pic:pic>
              </a:graphicData>
            </a:graphic>
          </wp:inline>
        </w:drawing>
      </w:r>
    </w:p>
    <w:p w:rsidR="00822AE5" w:rsidRDefault="007B0DAF" w:rsidP="00822AE5">
      <w:pPr>
        <w:pStyle w:val="13"/>
        <w:numPr>
          <w:ilvl w:val="0"/>
          <w:numId w:val="0"/>
        </w:numPr>
        <w:tabs>
          <w:tab w:val="left" w:pos="1134"/>
        </w:tabs>
        <w:ind w:left="1728"/>
      </w:pPr>
      <w:bookmarkStart w:id="352" w:name="_GoBack"/>
      <w:r>
        <w:rPr>
          <w:noProof/>
          <w:lang w:eastAsia="es-CR"/>
        </w:rPr>
        <w:drawing>
          <wp:inline distT="0" distB="0" distL="0" distR="0">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bookmarkEnd w:id="352"/>
    </w:p>
    <w:p w:rsidR="0070226F" w:rsidRDefault="0070226F" w:rsidP="00955AAC">
      <w:pPr>
        <w:pStyle w:val="Caption"/>
      </w:pPr>
    </w:p>
    <w:p w:rsidR="002D3421" w:rsidRDefault="002D3421" w:rsidP="002D3421">
      <w:pPr>
        <w:pStyle w:val="Caption"/>
      </w:pPr>
      <w:bookmarkStart w:id="353" w:name="_Toc343369213"/>
      <w:bookmarkStart w:id="354"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353"/>
      <w:bookmarkEnd w:id="354"/>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355" w:name="_Toc347565996"/>
      <w:bookmarkStart w:id="356" w:name="_Toc347566274"/>
      <w:r>
        <w:lastRenderedPageBreak/>
        <w:t xml:space="preserve">Diagrama de </w:t>
      </w:r>
      <w:commentRangeStart w:id="357"/>
      <w:r>
        <w:t>clases</w:t>
      </w:r>
      <w:bookmarkEnd w:id="355"/>
      <w:bookmarkEnd w:id="356"/>
      <w:commentRangeEnd w:id="357"/>
      <w:r w:rsidR="00814187">
        <w:rPr>
          <w:rStyle w:val="CommentReference"/>
          <w:rFonts w:eastAsia="Times New Roman" w:cs="Times New Roman"/>
          <w:b w:val="0"/>
          <w:bCs w:val="0"/>
        </w:rPr>
        <w:commentReference w:id="357"/>
      </w:r>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358" w:name="_Toc343369214"/>
      <w:bookmarkStart w:id="359"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358"/>
      <w:bookmarkEnd w:id="35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360" w:name="_Toc347565997"/>
      <w:bookmarkStart w:id="361" w:name="_Toc347566275"/>
      <w:r>
        <w:lastRenderedPageBreak/>
        <w:t>Diagrama</w:t>
      </w:r>
      <w:r w:rsidR="001B3B78">
        <w:t>s</w:t>
      </w:r>
      <w:r>
        <w:t xml:space="preserve"> de secuencia</w:t>
      </w:r>
      <w:bookmarkEnd w:id="360"/>
      <w:bookmarkEnd w:id="361"/>
    </w:p>
    <w:p w:rsidR="003D5F01" w:rsidRDefault="003D5F01" w:rsidP="003D5F01">
      <w:pPr>
        <w:pStyle w:val="13"/>
        <w:numPr>
          <w:ilvl w:val="5"/>
          <w:numId w:val="22"/>
        </w:numPr>
        <w:tabs>
          <w:tab w:val="left" w:pos="1134"/>
        </w:tabs>
      </w:pPr>
      <w:bookmarkStart w:id="362" w:name="_Toc347565998"/>
      <w:bookmarkStart w:id="363" w:name="_Toc347566276"/>
      <w:commentRangeStart w:id="364"/>
      <w:r>
        <w:t>Perfiles</w:t>
      </w:r>
      <w:bookmarkEnd w:id="362"/>
      <w:bookmarkEnd w:id="363"/>
      <w:commentRangeEnd w:id="364"/>
      <w:r w:rsidR="00814187">
        <w:rPr>
          <w:rStyle w:val="CommentReference"/>
          <w:rFonts w:eastAsia="Times New Roman" w:cs="Times New Roman"/>
          <w:b w:val="0"/>
          <w:bCs w:val="0"/>
        </w:rPr>
        <w:commentReference w:id="364"/>
      </w:r>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14:anchorId="059284DC" wp14:editId="60FFAA69">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14:anchorId="4B396AB7" wp14:editId="74BFCFE2">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14:anchorId="7D971665" wp14:editId="2843264A">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365" w:name="_Toc343369215"/>
      <w:bookmarkStart w:id="366"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365"/>
      <w:bookmarkEnd w:id="366"/>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367" w:name="_Toc347565999"/>
      <w:bookmarkStart w:id="368" w:name="_Toc347566277"/>
      <w:r>
        <w:lastRenderedPageBreak/>
        <w:t>Pruebas</w:t>
      </w:r>
      <w:bookmarkEnd w:id="367"/>
      <w:bookmarkEnd w:id="368"/>
    </w:p>
    <w:p w:rsidR="004525A9" w:rsidRPr="004525A9" w:rsidRDefault="004525A9" w:rsidP="004525A9">
      <w:pPr>
        <w:ind w:firstLine="708"/>
      </w:pPr>
      <w:r>
        <w:t>El siguiente diagrama de secuencia corresponde a la ejecución de una prueba audiométrica</w:t>
      </w:r>
      <w:r w:rsidRPr="004525A9">
        <w:t>:</w:t>
      </w:r>
    </w:p>
    <w:p w:rsidR="002D3421" w:rsidRDefault="003E5866" w:rsidP="006E12BE">
      <w:pPr>
        <w:jc w:val="center"/>
      </w:pPr>
      <w:r>
        <w:rPr>
          <w:noProof/>
          <w:lang w:eastAsia="es-CR"/>
        </w:rPr>
        <w:drawing>
          <wp:inline distT="0" distB="0" distL="0" distR="0" wp14:anchorId="3320B9A1" wp14:editId="097E19AD">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369" w:name="_Toc343369216"/>
      <w:bookmarkStart w:id="370"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369"/>
      <w:bookmarkEnd w:id="370"/>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r w:rsidRPr="00814187">
        <w:rPr>
          <w:highlight w:val="yellow"/>
          <w:rPrChange w:id="371" w:author="Personal" w:date="2014-03-17T20:55:00Z">
            <w:rPr/>
          </w:rPrChange>
        </w:rPr>
        <w:t>(</w:t>
      </w:r>
      <w:proofErr w:type="gramStart"/>
      <w:r w:rsidRPr="00814187">
        <w:rPr>
          <w:highlight w:val="yellow"/>
          <w:rPrChange w:id="372" w:author="Personal" w:date="2014-03-17T20:55:00Z">
            <w:rPr/>
          </w:rPrChange>
        </w:rPr>
        <w:t>pendientes</w:t>
      </w:r>
      <w:proofErr w:type="gramEnd"/>
      <w:r w:rsidRPr="00814187">
        <w:rPr>
          <w:highlight w:val="yellow"/>
          <w:rPrChange w:id="373" w:author="Personal" w:date="2014-03-17T20:55:00Z">
            <w:rPr/>
          </w:rPrChange>
        </w:rPr>
        <w:t xml:space="preserve"> los demás diagramas de secuencia).</w:t>
      </w:r>
    </w:p>
    <w:p w:rsidR="00955AAC" w:rsidRDefault="00955AAC" w:rsidP="00955AAC">
      <w:pPr>
        <w:pStyle w:val="13"/>
        <w:numPr>
          <w:ilvl w:val="3"/>
          <w:numId w:val="19"/>
        </w:numPr>
        <w:tabs>
          <w:tab w:val="left" w:pos="1134"/>
        </w:tabs>
      </w:pPr>
      <w:bookmarkStart w:id="374" w:name="_Toc347566000"/>
      <w:bookmarkStart w:id="375" w:name="_Toc347566278"/>
      <w:r w:rsidRPr="006D73D9">
        <w:t xml:space="preserve">Diseño </w:t>
      </w:r>
      <w:r>
        <w:t>de interfaces</w:t>
      </w:r>
      <w:bookmarkEnd w:id="374"/>
      <w:bookmarkEnd w:id="37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376"/>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376"/>
      <w:r w:rsidR="00814187">
        <w:rPr>
          <w:rStyle w:val="CommentReference"/>
        </w:rPr>
        <w:commentReference w:id="376"/>
      </w:r>
    </w:p>
    <w:p w:rsidR="003B7E2A" w:rsidRDefault="003B7E2A" w:rsidP="00346DE4">
      <w:pPr>
        <w:jc w:val="center"/>
      </w:pPr>
      <w:r>
        <w:rPr>
          <w:noProof/>
          <w:lang w:eastAsia="es-CR"/>
        </w:rPr>
        <w:lastRenderedPageBreak/>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377" w:name="_Toc343369217"/>
      <w:bookmarkStart w:id="378"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377"/>
      <w:bookmarkEnd w:id="378"/>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379" w:name="_Toc347566001"/>
      <w:bookmarkStart w:id="380" w:name="_Toc347566279"/>
      <w:r w:rsidRPr="00F148D4">
        <w:lastRenderedPageBreak/>
        <w:t xml:space="preserve">Diseño de base de </w:t>
      </w:r>
      <w:commentRangeStart w:id="381"/>
      <w:r w:rsidRPr="00F148D4">
        <w:t>datos</w:t>
      </w:r>
      <w:bookmarkEnd w:id="379"/>
      <w:bookmarkEnd w:id="380"/>
      <w:commentRangeEnd w:id="381"/>
      <w:r w:rsidR="00814187">
        <w:rPr>
          <w:rStyle w:val="CommentReference"/>
          <w:rFonts w:eastAsia="Times New Roman" w:cs="Times New Roman"/>
          <w:b w:val="0"/>
          <w:bCs w:val="0"/>
        </w:rPr>
        <w:commentReference w:id="381"/>
      </w:r>
    </w:p>
    <w:p w:rsidR="0011602A" w:rsidRDefault="00FB2ADE" w:rsidP="00ED67B6">
      <w:pPr>
        <w:jc w:val="center"/>
      </w:pPr>
      <w:bookmarkStart w:id="382" w:name="_Toc345168655"/>
      <w:bookmarkStart w:id="383" w:name="_Toc347566002"/>
      <w:r>
        <w:softHyphen/>
      </w:r>
      <w:bookmarkEnd w:id="382"/>
      <w:bookmarkEnd w:id="383"/>
      <w:r>
        <w:rPr>
          <w:noProof/>
          <w:lang w:eastAsia="es-CR"/>
        </w:rPr>
        <w:drawing>
          <wp:inline distT="0" distB="0" distL="0" distR="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384" w:name="_Toc347566555"/>
      <w:r>
        <w:t xml:space="preserve">Ilustración </w:t>
      </w:r>
      <w:r w:rsidR="00492BBA">
        <w:fldChar w:fldCharType="begin"/>
      </w:r>
      <w:r w:rsidR="00492BBA">
        <w:instrText xml:space="preserve"> SEQ Ilustración \* ARABIC </w:instrText>
      </w:r>
      <w:r w:rsidR="00492BBA">
        <w:fldChar w:fldCharType="separate"/>
      </w:r>
      <w:r w:rsidR="00A9183A">
        <w:rPr>
          <w:noProof/>
        </w:rPr>
        <w:t>15</w:t>
      </w:r>
      <w:r w:rsidR="00492BBA">
        <w:rPr>
          <w:noProof/>
        </w:rPr>
        <w:fldChar w:fldCharType="end"/>
      </w:r>
      <w:r>
        <w:t xml:space="preserve"> – Diseño de base de Datos</w:t>
      </w:r>
      <w:bookmarkEnd w:id="384"/>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385" w:name="_Toc347566003"/>
      <w:bookmarkStart w:id="386" w:name="_Toc347566280"/>
      <w:r w:rsidRPr="00F148D4">
        <w:t>Pruebas</w:t>
      </w:r>
      <w:bookmarkEnd w:id="385"/>
      <w:bookmarkEnd w:id="386"/>
      <w:r w:rsidRPr="00F148D4">
        <w:t xml:space="preserve"> </w:t>
      </w:r>
    </w:p>
    <w:p w:rsidR="00AD0B2F" w:rsidRDefault="00AD0B2F" w:rsidP="00AD0B2F">
      <w:pPr>
        <w:pStyle w:val="13"/>
        <w:tabs>
          <w:tab w:val="left" w:pos="1134"/>
        </w:tabs>
      </w:pPr>
      <w:bookmarkStart w:id="387" w:name="_Toc347566004"/>
      <w:bookmarkStart w:id="388" w:name="_Toc347566281"/>
      <w:r w:rsidRPr="00F148D4">
        <w:t>Planificación</w:t>
      </w:r>
      <w:bookmarkEnd w:id="387"/>
      <w:bookmarkEnd w:id="388"/>
    </w:p>
    <w:p w:rsidR="000D21E1" w:rsidRPr="00ED67B6" w:rsidRDefault="000D21E1" w:rsidP="00ED67B6">
      <w:pPr>
        <w:ind w:firstLine="708"/>
        <w:rPr>
          <w:b/>
        </w:rPr>
      </w:pPr>
      <w:bookmarkStart w:id="389" w:name="_Toc347566005"/>
      <w:r w:rsidRPr="00ED67B6">
        <w:rPr>
          <w:b/>
        </w:rPr>
        <w:t>(</w:t>
      </w:r>
      <w:r w:rsidR="001B0D10" w:rsidRPr="00ED67B6">
        <w:rPr>
          <w:b/>
        </w:rPr>
        <w:t>Incorporar</w:t>
      </w:r>
      <w:r w:rsidRPr="00ED67B6">
        <w:rPr>
          <w:b/>
        </w:rPr>
        <w:t xml:space="preserve"> cronograma)</w:t>
      </w:r>
      <w:bookmarkEnd w:id="389"/>
    </w:p>
    <w:p w:rsidR="00AD0B2F" w:rsidRPr="00F148D4" w:rsidRDefault="00AD0B2F" w:rsidP="00AD0B2F">
      <w:pPr>
        <w:pStyle w:val="13"/>
        <w:tabs>
          <w:tab w:val="left" w:pos="1134"/>
        </w:tabs>
      </w:pPr>
      <w:r w:rsidRPr="00F148D4">
        <w:t xml:space="preserve"> </w:t>
      </w:r>
      <w:bookmarkStart w:id="390" w:name="_Toc347566006"/>
      <w:bookmarkStart w:id="391" w:name="_Toc347566282"/>
      <w:r w:rsidRPr="00F148D4">
        <w:t>Resultados</w:t>
      </w:r>
      <w:bookmarkEnd w:id="390"/>
      <w:bookmarkEnd w:id="391"/>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392" w:name="_Toc347566007"/>
      <w:bookmarkStart w:id="393" w:name="_Toc347566283"/>
      <w:r w:rsidRPr="00311F48">
        <w:rPr>
          <w:szCs w:val="23"/>
        </w:rPr>
        <w:lastRenderedPageBreak/>
        <w:t>CAPÍTULO 4</w:t>
      </w:r>
      <w:bookmarkEnd w:id="392"/>
      <w:bookmarkEnd w:id="393"/>
      <w:r w:rsidRPr="00311F48">
        <w:rPr>
          <w:szCs w:val="23"/>
        </w:rPr>
        <w:t xml:space="preserve"> </w:t>
      </w:r>
    </w:p>
    <w:p w:rsidR="00AD0B2F" w:rsidRPr="00D90B0D" w:rsidRDefault="00AD0B2F" w:rsidP="00AD0B2F">
      <w:pPr>
        <w:pStyle w:val="12"/>
      </w:pPr>
      <w:bookmarkStart w:id="394" w:name="_Toc347566008"/>
      <w:bookmarkStart w:id="395" w:name="_Toc347566284"/>
      <w:r w:rsidRPr="00D90B0D">
        <w:t>Análisis Retrospectivo o Análisis de Resultados</w:t>
      </w:r>
      <w:bookmarkEnd w:id="394"/>
      <w:bookmarkEnd w:id="395"/>
      <w:r w:rsidRPr="00D90B0D">
        <w:t xml:space="preserve"> </w:t>
      </w:r>
    </w:p>
    <w:p w:rsidR="00AD0B2F" w:rsidRPr="00AD0B2F" w:rsidRDefault="00AD0B2F" w:rsidP="00AD0B2F">
      <w:pPr>
        <w:ind w:firstLine="708"/>
        <w:rPr>
          <w:highlight w:val="lightGray"/>
        </w:rPr>
      </w:pPr>
      <w:r w:rsidRPr="00AD0B2F">
        <w:rPr>
          <w:highlight w:val="lightGray"/>
        </w:rPr>
        <w:t>La medición de los resultados obtenidos en el desarrollo del trabajo final de graduación deben partir con el cumplimiento de los objetivos, razón por la cual, es fundamental explicar y demostrar en este apartado como se cumplieron tanto el objetivo general como los objetivos específicos, se reitera no solo la necesidad de explicar sino demostrar el cumplimiento de cada objetivo.</w:t>
      </w:r>
    </w:p>
    <w:p w:rsidR="00AD0B2F" w:rsidRPr="00CF45F1" w:rsidRDefault="00AD0B2F" w:rsidP="00AD0B2F">
      <w:pPr>
        <w:pStyle w:val="Default"/>
        <w:rPr>
          <w:color w:val="auto"/>
          <w:lang w:val="es-CR"/>
        </w:rPr>
      </w:pPr>
    </w:p>
    <w:p w:rsidR="00AD0B2F" w:rsidRDefault="00AD0B2F" w:rsidP="00AD0B2F">
      <w:pPr>
        <w:spacing w:after="200" w:line="276" w:lineRule="auto"/>
        <w:jc w:val="left"/>
        <w:rPr>
          <w:b/>
          <w:sz w:val="36"/>
        </w:rPr>
      </w:pPr>
    </w:p>
    <w:p w:rsidR="00AD0B2F" w:rsidRDefault="00AD0B2F" w:rsidP="00AD0B2F">
      <w:pPr>
        <w:spacing w:after="200" w:line="276" w:lineRule="auto"/>
        <w:jc w:val="left"/>
        <w:rPr>
          <w:rFonts w:eastAsia="Calibri"/>
          <w:b/>
          <w:bCs/>
          <w:kern w:val="32"/>
          <w:sz w:val="32"/>
          <w:szCs w:val="23"/>
          <w:lang w:eastAsia="es-CR"/>
        </w:rPr>
      </w:pPr>
      <w:r>
        <w:rPr>
          <w:szCs w:val="23"/>
        </w:rPr>
        <w:br w:type="page"/>
      </w:r>
    </w:p>
    <w:p w:rsidR="00AD0B2F" w:rsidRPr="00311F48" w:rsidRDefault="00AD0B2F" w:rsidP="00AD0B2F">
      <w:pPr>
        <w:pStyle w:val="t1"/>
        <w:rPr>
          <w:szCs w:val="23"/>
        </w:rPr>
      </w:pPr>
      <w:bookmarkStart w:id="396" w:name="_Toc347566009"/>
      <w:bookmarkStart w:id="397" w:name="_Toc347566285"/>
      <w:r w:rsidRPr="00311F48">
        <w:rPr>
          <w:szCs w:val="23"/>
        </w:rPr>
        <w:lastRenderedPageBreak/>
        <w:t>CAPÍTULO 5</w:t>
      </w:r>
      <w:bookmarkEnd w:id="396"/>
      <w:bookmarkEnd w:id="397"/>
      <w:r w:rsidRPr="00311F48">
        <w:rPr>
          <w:szCs w:val="23"/>
        </w:rPr>
        <w:t xml:space="preserve"> </w:t>
      </w:r>
    </w:p>
    <w:p w:rsidR="00AD0B2F" w:rsidRPr="00CF7434" w:rsidRDefault="00AD0B2F" w:rsidP="00AD0B2F">
      <w:pPr>
        <w:pStyle w:val="12"/>
      </w:pPr>
      <w:bookmarkStart w:id="398" w:name="_Toc347566010"/>
      <w:bookmarkStart w:id="399" w:name="_Toc347566286"/>
      <w:r w:rsidRPr="00CF7434">
        <w:t>Conclusiones y Recomendaciones</w:t>
      </w:r>
      <w:bookmarkEnd w:id="398"/>
      <w:bookmarkEnd w:id="399"/>
    </w:p>
    <w:p w:rsidR="00AD0B2F" w:rsidRDefault="00AD0B2F" w:rsidP="00AD0B2F">
      <w:pPr>
        <w:pStyle w:val="13"/>
        <w:tabs>
          <w:tab w:val="left" w:pos="1134"/>
        </w:tabs>
      </w:pPr>
      <w:bookmarkStart w:id="400" w:name="_Toc347566011"/>
      <w:bookmarkStart w:id="401" w:name="_Toc347566287"/>
      <w:r w:rsidRPr="00F148D4">
        <w:t>Conclusiones</w:t>
      </w:r>
      <w:bookmarkEnd w:id="400"/>
      <w:bookmarkEnd w:id="401"/>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402" w:name="_Toc347566012"/>
      <w:bookmarkStart w:id="403" w:name="_Toc347566288"/>
      <w:r>
        <w:t>Recomendaciones</w:t>
      </w:r>
      <w:bookmarkEnd w:id="402"/>
      <w:bookmarkEnd w:id="403"/>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404" w:name="_Toc347566289" w:displacedByCustomXml="next"/>
    <w:bookmarkStart w:id="405"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405"/>
          <w:bookmarkEnd w:id="404"/>
        </w:p>
        <w:sdt>
          <w:sdtPr>
            <w:id w:val="111145805"/>
            <w:bibliography/>
          </w:sdtPr>
          <w:sdtEndPr/>
          <w:sdtContent>
            <w:commentRangeStart w:id="40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406"/>
              <w:r w:rsidR="00814187">
                <w:rPr>
                  <w:rStyle w:val="CommentReference"/>
                </w:rPr>
                <w:commentReference w:id="40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407" w:name="_Toc347566014"/>
      <w:bookmarkStart w:id="408" w:name="_Toc347566290"/>
      <w:r>
        <w:lastRenderedPageBreak/>
        <w:t>Anexos</w:t>
      </w:r>
      <w:bookmarkEnd w:id="407"/>
      <w:bookmarkEnd w:id="408"/>
    </w:p>
    <w:p w:rsidR="00AD0B2F" w:rsidRPr="00CF7434" w:rsidRDefault="00AD0B2F" w:rsidP="00AD0B2F">
      <w:pPr>
        <w:pStyle w:val="12"/>
        <w:tabs>
          <w:tab w:val="left" w:pos="1134"/>
        </w:tabs>
      </w:pPr>
      <w:bookmarkStart w:id="409" w:name="_Toc347566015"/>
      <w:bookmarkStart w:id="410" w:name="_Toc347566291"/>
      <w:r w:rsidRPr="00CF7434">
        <w:t>Carta de aceptación de tutor</w:t>
      </w:r>
      <w:bookmarkEnd w:id="409"/>
      <w:bookmarkEnd w:id="410"/>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411" w:name="_Toc347566016"/>
      <w:bookmarkStart w:id="412" w:name="_Toc347566292"/>
      <w:r w:rsidRPr="007256FE">
        <w:lastRenderedPageBreak/>
        <w:t xml:space="preserve">Carta de </w:t>
      </w:r>
      <w:r>
        <w:t>apoyo de la empresa</w:t>
      </w:r>
      <w:bookmarkEnd w:id="411"/>
      <w:bookmarkEnd w:id="412"/>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413" w:name="_Toc347566017"/>
      <w:bookmarkStart w:id="414" w:name="_Toc347566293"/>
      <w:commentRangeStart w:id="415"/>
      <w:r w:rsidRPr="0011110B">
        <w:rPr>
          <w:highlight w:val="yellow"/>
        </w:rPr>
        <w:lastRenderedPageBreak/>
        <w:t>Instrumento encuesta</w:t>
      </w:r>
      <w:commentRangeEnd w:id="415"/>
      <w:r w:rsidR="006859B7">
        <w:rPr>
          <w:rStyle w:val="CommentReference"/>
          <w:rFonts w:eastAsia="Times New Roman"/>
          <w:b w:val="0"/>
          <w:bCs w:val="0"/>
          <w:i w:val="0"/>
          <w:iCs w:val="0"/>
          <w:lang w:eastAsia="es-ES"/>
        </w:rPr>
        <w:commentReference w:id="415"/>
      </w:r>
      <w:bookmarkEnd w:id="413"/>
      <w:bookmarkEnd w:id="414"/>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416" w:name="_Toc347566018"/>
      <w:bookmarkStart w:id="417" w:name="_Toc347566294"/>
      <w:r>
        <w:lastRenderedPageBreak/>
        <w:t>Análisis de aplicaciones similares</w:t>
      </w:r>
      <w:bookmarkEnd w:id="416"/>
      <w:bookmarkEnd w:id="417"/>
    </w:p>
    <w:p w:rsidR="007C30EC" w:rsidRPr="0041018B" w:rsidRDefault="007C30EC" w:rsidP="0041018B">
      <w:pPr>
        <w:pStyle w:val="13"/>
      </w:pPr>
      <w:bookmarkStart w:id="418" w:name="_Ref343436073"/>
      <w:bookmarkStart w:id="419" w:name="_Ref343436102"/>
      <w:bookmarkStart w:id="420" w:name="_Toc347566019"/>
      <w:bookmarkStart w:id="421" w:name="_Toc347566295"/>
      <w:r w:rsidRPr="0041018B">
        <w:t xml:space="preserve">Análisis de la aplicación </w:t>
      </w:r>
      <w:proofErr w:type="spellStart"/>
      <w:r w:rsidRPr="0041018B">
        <w:t>uHear</w:t>
      </w:r>
      <w:bookmarkEnd w:id="418"/>
      <w:bookmarkEnd w:id="419"/>
      <w:bookmarkEnd w:id="420"/>
      <w:bookmarkEnd w:id="421"/>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422" w:name="_Toc343369218"/>
      <w:bookmarkStart w:id="423" w:name="_Toc347566556"/>
      <w:r>
        <w:t xml:space="preserve">Ilustración </w:t>
      </w:r>
      <w:r w:rsidR="00492BBA">
        <w:fldChar w:fldCharType="begin"/>
      </w:r>
      <w:r w:rsidR="00492BBA">
        <w:instrText xml:space="preserve"> SEQ Ilustración \* ARABIC </w:instrText>
      </w:r>
      <w:r w:rsidR="00492BBA">
        <w:fldChar w:fldCharType="separate"/>
      </w:r>
      <w:r w:rsidR="00A9183A">
        <w:rPr>
          <w:noProof/>
        </w:rPr>
        <w:t>16</w:t>
      </w:r>
      <w:r w:rsidR="00492BBA">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422"/>
      <w:bookmarkEnd w:id="423"/>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424" w:name="_Toc343369219"/>
      <w:bookmarkStart w:id="425" w:name="_Toc347566557"/>
      <w:r w:rsidRPr="007C30EC">
        <w:t xml:space="preserve">Ilustración </w:t>
      </w:r>
      <w:r w:rsidR="00492BBA">
        <w:fldChar w:fldCharType="begin"/>
      </w:r>
      <w:r w:rsidR="00492BBA">
        <w:instrText xml:space="preserve"> SEQ Ilustración \* ARABIC </w:instrText>
      </w:r>
      <w:r w:rsidR="00492BBA">
        <w:fldChar w:fldCharType="separate"/>
      </w:r>
      <w:r w:rsidR="00A9183A">
        <w:rPr>
          <w:noProof/>
        </w:rPr>
        <w:t>17</w:t>
      </w:r>
      <w:r w:rsidR="00492BBA">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424"/>
      <w:bookmarkEnd w:id="425"/>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426" w:name="_Toc343369220"/>
      <w:bookmarkStart w:id="427" w:name="_Toc347566558"/>
      <w:r>
        <w:t xml:space="preserve">Ilustración </w:t>
      </w:r>
      <w:r w:rsidR="00492BBA">
        <w:fldChar w:fldCharType="begin"/>
      </w:r>
      <w:r w:rsidR="00492BBA">
        <w:instrText xml:space="preserve"> SEQ Ilustración \* ARABIC </w:instrText>
      </w:r>
      <w:r w:rsidR="00492BBA">
        <w:fldChar w:fldCharType="separate"/>
      </w:r>
      <w:r w:rsidR="00A9183A">
        <w:rPr>
          <w:noProof/>
        </w:rPr>
        <w:t>18</w:t>
      </w:r>
      <w:r w:rsidR="00492BBA">
        <w:rPr>
          <w:noProof/>
        </w:rPr>
        <w:fldChar w:fldCharType="end"/>
      </w:r>
      <w:r>
        <w:t xml:space="preserve"> – Pantalla de resultados examen de sensibilidad de oído</w:t>
      </w:r>
      <w:bookmarkEnd w:id="426"/>
      <w:bookmarkEnd w:id="427"/>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6"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428" w:name="_Toc343369221"/>
      <w:bookmarkStart w:id="429" w:name="_Toc347566559"/>
      <w:r>
        <w:t xml:space="preserve">Ilustración </w:t>
      </w:r>
      <w:r w:rsidR="00492BBA">
        <w:fldChar w:fldCharType="begin"/>
      </w:r>
      <w:r w:rsidR="00492BBA">
        <w:instrText xml:space="preserve"> SEQ Ilustración \* ARABIC </w:instrText>
      </w:r>
      <w:r w:rsidR="00492BBA">
        <w:fldChar w:fldCharType="separate"/>
      </w:r>
      <w:r w:rsidR="00A9183A">
        <w:rPr>
          <w:noProof/>
        </w:rPr>
        <w:t>19</w:t>
      </w:r>
      <w:r w:rsidR="00492BBA">
        <w:rPr>
          <w:noProof/>
        </w:rPr>
        <w:fldChar w:fldCharType="end"/>
      </w:r>
      <w:r>
        <w:t xml:space="preserve"> – Pantalla de resultados </w:t>
      </w:r>
      <w:proofErr w:type="spellStart"/>
      <w:r>
        <w:t>uHear</w:t>
      </w:r>
      <w:bookmarkEnd w:id="428"/>
      <w:bookmarkEnd w:id="429"/>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7"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430" w:name="_Toc343369222"/>
      <w:bookmarkStart w:id="431" w:name="_Toc347566560"/>
      <w:r>
        <w:t xml:space="preserve">Ilustración </w:t>
      </w:r>
      <w:r w:rsidR="00492BBA">
        <w:fldChar w:fldCharType="begin"/>
      </w:r>
      <w:r w:rsidR="00492BBA">
        <w:instrText xml:space="preserve"> SEQ Ilustración \* ARABIC </w:instrText>
      </w:r>
      <w:r w:rsidR="00492BBA">
        <w:fldChar w:fldCharType="separate"/>
      </w:r>
      <w:r w:rsidR="00A9183A">
        <w:rPr>
          <w:noProof/>
        </w:rPr>
        <w:t>20</w:t>
      </w:r>
      <w:r w:rsidR="00492BBA">
        <w:rPr>
          <w:noProof/>
        </w:rPr>
        <w:fldChar w:fldCharType="end"/>
      </w:r>
      <w:r>
        <w:t xml:space="preserve"> – Pantalla de resultados guardados</w:t>
      </w:r>
      <w:bookmarkEnd w:id="430"/>
      <w:bookmarkEnd w:id="431"/>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8"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432" w:name="_Toc343369223"/>
      <w:bookmarkStart w:id="433" w:name="_Toc347566561"/>
      <w:r>
        <w:t xml:space="preserve">Ilustración </w:t>
      </w:r>
      <w:r w:rsidR="00492BBA">
        <w:fldChar w:fldCharType="begin"/>
      </w:r>
      <w:r w:rsidR="00492BBA">
        <w:instrText xml:space="preserve"> SEQ Ilustración \* ARABIC </w:instrText>
      </w:r>
      <w:r w:rsidR="00492BBA">
        <w:fldChar w:fldCharType="separate"/>
      </w:r>
      <w:r w:rsidR="00A9183A">
        <w:rPr>
          <w:noProof/>
        </w:rPr>
        <w:t>21</w:t>
      </w:r>
      <w:r w:rsidR="00492BBA">
        <w:rPr>
          <w:noProof/>
        </w:rPr>
        <w:fldChar w:fldCharType="end"/>
      </w:r>
      <w:r>
        <w:t xml:space="preserve"> – Consejos auditivos</w:t>
      </w:r>
      <w:bookmarkEnd w:id="432"/>
      <w:bookmarkEnd w:id="433"/>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9"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434" w:name="_Toc343369224"/>
      <w:bookmarkStart w:id="435" w:name="_Toc347566562"/>
      <w:r>
        <w:t xml:space="preserve">Ilustración </w:t>
      </w:r>
      <w:r w:rsidR="00492BBA">
        <w:fldChar w:fldCharType="begin"/>
      </w:r>
      <w:r w:rsidR="00492BBA">
        <w:instrText xml:space="preserve"> SEQ Ilustración \* ARABIC </w:instrText>
      </w:r>
      <w:r w:rsidR="00492BBA">
        <w:fldChar w:fldCharType="separate"/>
      </w:r>
      <w:r w:rsidR="00A9183A">
        <w:rPr>
          <w:noProof/>
        </w:rPr>
        <w:t>22</w:t>
      </w:r>
      <w:r w:rsidR="00492BBA">
        <w:rPr>
          <w:noProof/>
        </w:rPr>
        <w:fldChar w:fldCharType="end"/>
      </w:r>
      <w:r>
        <w:t xml:space="preserve"> – Ubicación de centros especializados</w:t>
      </w:r>
      <w:bookmarkEnd w:id="434"/>
      <w:bookmarkEnd w:id="435"/>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436" w:name="_Toc347566020"/>
      <w:bookmarkStart w:id="437" w:name="_Toc347566296"/>
      <w:r w:rsidRPr="0041018B">
        <w:t xml:space="preserve">Análisis de la aplicación </w:t>
      </w:r>
      <w:r>
        <w:t xml:space="preserve">Test en </w:t>
      </w:r>
      <w:r w:rsidR="00A46C74">
        <w:t>línea</w:t>
      </w:r>
      <w:bookmarkEnd w:id="436"/>
      <w:bookmarkEnd w:id="437"/>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60"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1"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2"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3"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4"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5"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6"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7"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8"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438" w:name="_Toc343369225"/>
      <w:bookmarkStart w:id="439" w:name="_Toc347566563"/>
      <w:r>
        <w:t xml:space="preserve">Ilustración </w:t>
      </w:r>
      <w:r w:rsidR="00492BBA">
        <w:fldChar w:fldCharType="begin"/>
      </w:r>
      <w:r w:rsidR="00492BBA">
        <w:instrText xml:space="preserve"> SEQ Ilustración \* ARABIC </w:instrText>
      </w:r>
      <w:r w:rsidR="00492BBA">
        <w:fldChar w:fldCharType="separate"/>
      </w:r>
      <w:r w:rsidR="00A9183A">
        <w:rPr>
          <w:noProof/>
        </w:rPr>
        <w:t>23</w:t>
      </w:r>
      <w:r w:rsidR="00492BBA">
        <w:rPr>
          <w:noProof/>
        </w:rPr>
        <w:fldChar w:fldCharType="end"/>
      </w:r>
      <w:r>
        <w:t xml:space="preserve"> – Aplicación test en línea: Flujo de imágenes</w:t>
      </w:r>
      <w:bookmarkEnd w:id="438"/>
      <w:bookmarkEnd w:id="439"/>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440" w:name="_Toc347566021"/>
      <w:bookmarkStart w:id="441" w:name="_Toc347566297"/>
      <w:r w:rsidRPr="0041018B">
        <w:lastRenderedPageBreak/>
        <w:t xml:space="preserve">Análisis de la aplicación </w:t>
      </w:r>
      <w:r>
        <w:t>Test auditivo</w:t>
      </w:r>
      <w:bookmarkEnd w:id="440"/>
      <w:bookmarkEnd w:id="441"/>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9"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442" w:name="_Toc347566564"/>
      <w:r>
        <w:t xml:space="preserve">Ilustración </w:t>
      </w:r>
      <w:r w:rsidR="00492BBA">
        <w:fldChar w:fldCharType="begin"/>
      </w:r>
      <w:r w:rsidR="00492BBA">
        <w:instrText xml:space="preserve"> SEQ Ilustración \* ARABIC </w:instrText>
      </w:r>
      <w:r w:rsidR="00492BBA">
        <w:fldChar w:fldCharType="separate"/>
      </w:r>
      <w:r w:rsidR="00A9183A">
        <w:rPr>
          <w:noProof/>
        </w:rPr>
        <w:t>24</w:t>
      </w:r>
      <w:r w:rsidR="00492BBA">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442"/>
      <w:proofErr w:type="spellEnd"/>
    </w:p>
    <w:p w:rsidR="00C112FC" w:rsidRDefault="00E31A26" w:rsidP="0084758F">
      <w:pPr>
        <w:pStyle w:val="13"/>
      </w:pPr>
      <w:bookmarkStart w:id="443" w:name="_Toc347566022"/>
      <w:bookmarkStart w:id="444"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443"/>
      <w:bookmarkEnd w:id="444"/>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445"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445"/>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446" w:name="_Toc347566566"/>
      <w:r>
        <w:t xml:space="preserve">Ilustración </w:t>
      </w:r>
      <w:r w:rsidR="00492BBA">
        <w:fldChar w:fldCharType="begin"/>
      </w:r>
      <w:r w:rsidR="00492BBA">
        <w:instrText xml:space="preserve"> SEQ Ilustración \* ARABIC </w:instrText>
      </w:r>
      <w:r w:rsidR="00492BBA">
        <w:fldChar w:fldCharType="separate"/>
      </w:r>
      <w:r w:rsidR="00A9183A">
        <w:rPr>
          <w:noProof/>
        </w:rPr>
        <w:t>26</w:t>
      </w:r>
      <w:r w:rsidR="00492BBA">
        <w:rPr>
          <w:noProof/>
        </w:rPr>
        <w:fldChar w:fldCharType="end"/>
      </w:r>
      <w:r>
        <w:t xml:space="preserve"> – Interfaz de la prueba de </w:t>
      </w:r>
      <w:r w:rsidR="004C3105">
        <w:t>rango</w:t>
      </w:r>
      <w:r>
        <w:t xml:space="preserve"> de frecuencias</w:t>
      </w:r>
      <w:bookmarkEnd w:id="446"/>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447" w:name="_Toc347566567"/>
      <w:r>
        <w:t xml:space="preserve">Ilustración </w:t>
      </w:r>
      <w:r w:rsidR="00492BBA">
        <w:fldChar w:fldCharType="begin"/>
      </w:r>
      <w:r w:rsidR="00492BBA">
        <w:instrText xml:space="preserve"> SEQ Ilustración \* ARABIC </w:instrText>
      </w:r>
      <w:r w:rsidR="00492BBA">
        <w:fldChar w:fldCharType="separate"/>
      </w:r>
      <w:r w:rsidR="00A9183A">
        <w:rPr>
          <w:noProof/>
        </w:rPr>
        <w:t>27</w:t>
      </w:r>
      <w:r w:rsidR="00492BBA">
        <w:rPr>
          <w:noProof/>
        </w:rPr>
        <w:fldChar w:fldCharType="end"/>
      </w:r>
      <w:r>
        <w:t xml:space="preserve"> – Pantalla de resultados de </w:t>
      </w:r>
      <w:r w:rsidR="004C3105">
        <w:t>rango</w:t>
      </w:r>
      <w:r>
        <w:t xml:space="preserve"> de frecuencias</w:t>
      </w:r>
      <w:bookmarkEnd w:id="447"/>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448" w:name="_Toc347566568"/>
      <w:r>
        <w:t xml:space="preserve">Ilustración </w:t>
      </w:r>
      <w:r w:rsidR="00492BBA">
        <w:fldChar w:fldCharType="begin"/>
      </w:r>
      <w:r w:rsidR="00492BBA">
        <w:instrText xml:space="preserve"> SEQ Ilustración \* ARABIC </w:instrText>
      </w:r>
      <w:r w:rsidR="00492BBA">
        <w:fldChar w:fldCharType="separate"/>
      </w:r>
      <w:r w:rsidR="00A9183A">
        <w:rPr>
          <w:noProof/>
        </w:rPr>
        <w:t>28</w:t>
      </w:r>
      <w:r w:rsidR="00492BBA">
        <w:rPr>
          <w:noProof/>
        </w:rPr>
        <w:fldChar w:fldCharType="end"/>
      </w:r>
      <w:r>
        <w:t xml:space="preserve"> – Interfaz diferenciación de frecuencias</w:t>
      </w:r>
      <w:bookmarkEnd w:id="448"/>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449" w:name="_Toc347566569"/>
      <w:r>
        <w:t xml:space="preserve">Ilustración </w:t>
      </w:r>
      <w:r w:rsidR="00492BBA">
        <w:fldChar w:fldCharType="begin"/>
      </w:r>
      <w:r w:rsidR="00492BBA">
        <w:instrText xml:space="preserve"> SEQ Ilustración \* ARABIC </w:instrText>
      </w:r>
      <w:r w:rsidR="00492BBA">
        <w:fldChar w:fldCharType="separate"/>
      </w:r>
      <w:r>
        <w:rPr>
          <w:noProof/>
        </w:rPr>
        <w:t>29</w:t>
      </w:r>
      <w:r w:rsidR="00492BBA">
        <w:rPr>
          <w:noProof/>
        </w:rPr>
        <w:fldChar w:fldCharType="end"/>
      </w:r>
      <w:r>
        <w:t xml:space="preserve"> – Gráfico representativo diferenciación de frecuencias</w:t>
      </w:r>
      <w:bookmarkEnd w:id="449"/>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450" w:name="_Toc347566570"/>
      <w:r>
        <w:t xml:space="preserve">Ilustración </w:t>
      </w:r>
      <w:r w:rsidR="00492BBA">
        <w:fldChar w:fldCharType="begin"/>
      </w:r>
      <w:r w:rsidR="00492BBA">
        <w:instrText xml:space="preserve"> SEQ Ilustración \* ARABIC </w:instrText>
      </w:r>
      <w:r w:rsidR="00492BBA">
        <w:fldChar w:fldCharType="separate"/>
      </w:r>
      <w:r w:rsidR="00A9183A">
        <w:rPr>
          <w:noProof/>
        </w:rPr>
        <w:t>30</w:t>
      </w:r>
      <w:r w:rsidR="00492BBA">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450"/>
      <w:proofErr w:type="spellEnd"/>
    </w:p>
    <w:sectPr w:rsidR="004C3105" w:rsidRPr="004C3105" w:rsidSect="0090595C">
      <w:headerReference w:type="default" r:id="rId79"/>
      <w:footerReference w:type="default" r:id="rId80"/>
      <w:headerReference w:type="first" r:id="rId81"/>
      <w:footerReference w:type="first" r:id="rId82"/>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E2205E" w:rsidRDefault="00E2205E">
      <w:pPr>
        <w:pStyle w:val="CommentText"/>
      </w:pPr>
      <w:r>
        <w:rPr>
          <w:rStyle w:val="CommentReference"/>
        </w:rPr>
        <w:annotationRef/>
      </w:r>
      <w:r>
        <w:t>Completar</w:t>
      </w:r>
    </w:p>
    <w:p w:rsidR="00E2205E" w:rsidRDefault="00E2205E">
      <w:pPr>
        <w:pStyle w:val="CommentText"/>
      </w:pPr>
    </w:p>
  </w:comment>
  <w:comment w:id="265" w:author="Personal" w:date="2014-03-17T21:15:00Z" w:initials="P">
    <w:p w:rsidR="00D17373" w:rsidRDefault="00D17373">
      <w:pPr>
        <w:pStyle w:val="CommentText"/>
      </w:pPr>
      <w:r>
        <w:rPr>
          <w:rStyle w:val="CommentReference"/>
        </w:rPr>
        <w:annotationRef/>
      </w:r>
      <w:r>
        <w:t xml:space="preserve">No se </w:t>
      </w:r>
      <w:proofErr w:type="spellStart"/>
      <w:r>
        <w:t>cumple.Revisar</w:t>
      </w:r>
      <w:proofErr w:type="spellEnd"/>
    </w:p>
  </w:comment>
  <w:comment w:id="277" w:author="Personal" w:date="2014-03-17T21:15:00Z" w:initials="P">
    <w:p w:rsidR="00A23137" w:rsidRDefault="00A23137">
      <w:pPr>
        <w:pStyle w:val="CommentText"/>
      </w:pPr>
      <w:r>
        <w:rPr>
          <w:rStyle w:val="CommentReference"/>
        </w:rPr>
        <w:annotationRef/>
      </w:r>
      <w:r>
        <w:t>Falta incorporar el regresar en acerca de</w:t>
      </w:r>
    </w:p>
  </w:comment>
  <w:comment w:id="281" w:author="Personal" w:date="2014-03-17T21:15:00Z" w:initials="P">
    <w:p w:rsidR="00D17373" w:rsidRDefault="00D17373">
      <w:pPr>
        <w:pStyle w:val="CommentText"/>
      </w:pPr>
      <w:r>
        <w:rPr>
          <w:rStyle w:val="CommentReference"/>
        </w:rPr>
        <w:annotationRef/>
      </w:r>
      <w:r>
        <w:t>Faltan estos dos puntos</w:t>
      </w:r>
    </w:p>
    <w:p w:rsidR="00D17373" w:rsidRDefault="00D17373">
      <w:pPr>
        <w:pStyle w:val="CommentText"/>
      </w:pPr>
    </w:p>
  </w:comment>
  <w:comment w:id="288" w:author="Personal" w:date="2014-03-17T21:15:00Z" w:initials="P">
    <w:p w:rsidR="00D17373" w:rsidRDefault="00D17373">
      <w:pPr>
        <w:pStyle w:val="CommentText"/>
      </w:pPr>
      <w:r>
        <w:rPr>
          <w:rStyle w:val="CommentReference"/>
        </w:rPr>
        <w:annotationRef/>
      </w:r>
      <w:r>
        <w:t>Revisar si la duración está bien</w:t>
      </w:r>
    </w:p>
  </w:comment>
  <w:comment w:id="302" w:author="Personal" w:date="2014-03-17T21:15:00Z" w:initials="P">
    <w:p w:rsidR="00D17373" w:rsidRDefault="00D17373">
      <w:pPr>
        <w:pStyle w:val="CommentText"/>
      </w:pPr>
      <w:r>
        <w:rPr>
          <w:rStyle w:val="CommentReference"/>
        </w:rPr>
        <w:annotationRef/>
      </w:r>
      <w:r>
        <w:t>Revisar, pues no se  está mostrando</w:t>
      </w:r>
    </w:p>
  </w:comment>
  <w:comment w:id="314" w:author="Personal" w:date="2014-03-17T21:15:00Z" w:initials="P">
    <w:p w:rsidR="00D17373" w:rsidRDefault="00D17373">
      <w:pPr>
        <w:pStyle w:val="CommentText"/>
      </w:pPr>
      <w:r>
        <w:rPr>
          <w:rStyle w:val="CommentReference"/>
        </w:rPr>
        <w:annotationRef/>
      </w:r>
      <w:proofErr w:type="spellStart"/>
      <w:r>
        <w:t>Ahhh</w:t>
      </w:r>
      <w:proofErr w:type="spellEnd"/>
      <w:r>
        <w:t>??</w:t>
      </w:r>
    </w:p>
  </w:comment>
  <w:comment w:id="351" w:author="Personal" w:date="2014-03-17T21:15:00Z" w:initials="P">
    <w:p w:rsidR="00814187" w:rsidRDefault="00814187">
      <w:pPr>
        <w:pStyle w:val="CommentText"/>
      </w:pPr>
      <w:r>
        <w:rPr>
          <w:rStyle w:val="CommentReference"/>
        </w:rPr>
        <w:annotationRef/>
      </w:r>
      <w:r>
        <w:t>Actualizar</w:t>
      </w:r>
    </w:p>
  </w:comment>
  <w:comment w:id="357" w:author="Personal" w:date="2014-03-17T21:15:00Z" w:initials="P">
    <w:p w:rsidR="00814187" w:rsidRDefault="00814187">
      <w:pPr>
        <w:pStyle w:val="CommentText"/>
      </w:pPr>
      <w:r>
        <w:rPr>
          <w:rStyle w:val="CommentReference"/>
        </w:rPr>
        <w:annotationRef/>
      </w:r>
      <w:r>
        <w:t>Actualizar</w:t>
      </w:r>
    </w:p>
    <w:p w:rsidR="00814187" w:rsidRDefault="00814187">
      <w:pPr>
        <w:pStyle w:val="CommentText"/>
      </w:pPr>
    </w:p>
  </w:comment>
  <w:comment w:id="364" w:author="Personal" w:date="2014-03-17T21:15:00Z" w:initials="P">
    <w:p w:rsidR="00814187" w:rsidRDefault="00814187">
      <w:pPr>
        <w:pStyle w:val="CommentText"/>
      </w:pPr>
      <w:r>
        <w:rPr>
          <w:rStyle w:val="CommentReference"/>
        </w:rPr>
        <w:annotationRef/>
      </w:r>
      <w:r>
        <w:t xml:space="preserve">Falta modificar </w:t>
      </w:r>
    </w:p>
    <w:p w:rsidR="00814187" w:rsidRDefault="00814187">
      <w:pPr>
        <w:pStyle w:val="CommentText"/>
      </w:pPr>
    </w:p>
  </w:comment>
  <w:comment w:id="376" w:author="Personal" w:date="2014-03-17T21:15:00Z" w:initials="P">
    <w:p w:rsidR="00814187" w:rsidRDefault="00814187">
      <w:pPr>
        <w:pStyle w:val="CommentText"/>
      </w:pPr>
      <w:r>
        <w:rPr>
          <w:rStyle w:val="CommentReference"/>
        </w:rPr>
        <w:annotationRef/>
      </w:r>
      <w:r>
        <w:t>Es el inicial, creo que se puede quedar pero es mejor revisarlo juntos</w:t>
      </w:r>
    </w:p>
    <w:p w:rsidR="00814187" w:rsidRDefault="00814187">
      <w:pPr>
        <w:pStyle w:val="CommentText"/>
      </w:pPr>
    </w:p>
  </w:comment>
  <w:comment w:id="381" w:author="Personal" w:date="2014-03-17T21:15:00Z" w:initials="P">
    <w:p w:rsidR="00814187" w:rsidRDefault="00814187">
      <w:pPr>
        <w:pStyle w:val="CommentText"/>
      </w:pPr>
      <w:r>
        <w:rPr>
          <w:rStyle w:val="CommentReference"/>
        </w:rPr>
        <w:annotationRef/>
      </w:r>
      <w:r>
        <w:t>Actualizar</w:t>
      </w:r>
    </w:p>
    <w:p w:rsidR="00814187" w:rsidRDefault="00814187">
      <w:pPr>
        <w:pStyle w:val="CommentText"/>
      </w:pPr>
    </w:p>
  </w:comment>
  <w:comment w:id="406" w:author="Personal" w:date="2014-03-17T21:15:00Z" w:initials="P">
    <w:p w:rsidR="00814187" w:rsidRDefault="00814187">
      <w:pPr>
        <w:pStyle w:val="CommentText"/>
      </w:pPr>
      <w:r>
        <w:rPr>
          <w:rStyle w:val="CommentReference"/>
        </w:rPr>
        <w:annotationRef/>
      </w:r>
      <w:r>
        <w:t>Actualizar</w:t>
      </w:r>
    </w:p>
  </w:comment>
  <w:comment w:id="415" w:author="Beto" w:date="2014-03-17T21:15:00Z" w:initials="B">
    <w:p w:rsidR="00D17373" w:rsidRDefault="00D17373">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BBA" w:rsidRDefault="00492BBA" w:rsidP="004D3CC3">
      <w:pPr>
        <w:spacing w:line="240" w:lineRule="auto"/>
      </w:pPr>
      <w:r>
        <w:separator/>
      </w:r>
    </w:p>
  </w:endnote>
  <w:endnote w:type="continuationSeparator" w:id="0">
    <w:p w:rsidR="00492BBA" w:rsidRDefault="00492BBA" w:rsidP="004D3CC3">
      <w:pPr>
        <w:spacing w:line="240" w:lineRule="auto"/>
      </w:pPr>
      <w:r>
        <w:continuationSeparator/>
      </w:r>
    </w:p>
  </w:endnote>
  <w:endnote w:type="continuationNotice" w:id="1">
    <w:p w:rsidR="00492BBA" w:rsidRDefault="00492BB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D17373" w:rsidRDefault="00D17373">
        <w:pPr>
          <w:pStyle w:val="Footer"/>
          <w:jc w:val="right"/>
        </w:pPr>
        <w:r>
          <w:fldChar w:fldCharType="begin"/>
        </w:r>
        <w:r>
          <w:instrText xml:space="preserve"> PAGE   \* MERGEFORMAT </w:instrText>
        </w:r>
        <w:r>
          <w:fldChar w:fldCharType="separate"/>
        </w:r>
        <w:r w:rsidR="00822AE5">
          <w:rPr>
            <w:noProof/>
          </w:rPr>
          <w:t>0</w:t>
        </w:r>
        <w:r>
          <w:rPr>
            <w:noProof/>
          </w:rPr>
          <w:fldChar w:fldCharType="end"/>
        </w:r>
      </w:p>
    </w:sdtContent>
  </w:sdt>
  <w:p w:rsidR="00D17373" w:rsidRDefault="00D1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Footer"/>
      <w:jc w:val="center"/>
    </w:pPr>
  </w:p>
  <w:p w:rsidR="00D17373" w:rsidRDefault="00D173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D17373" w:rsidRPr="00E003B4" w:rsidRDefault="00D17373">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7B0DAF">
          <w:rPr>
            <w:rStyle w:val="FooterDocumentChar"/>
            <w:rFonts w:eastAsia="Calibri"/>
            <w:noProof/>
          </w:rPr>
          <w:t>40</w:t>
        </w:r>
        <w:r w:rsidRPr="00E003B4">
          <w:rPr>
            <w:rStyle w:val="FooterDocumentChar"/>
            <w:rFonts w:eastAsia="Calibri"/>
          </w:rPr>
          <w:fldChar w:fldCharType="end"/>
        </w:r>
      </w:p>
    </w:sdtContent>
  </w:sdt>
  <w:p w:rsidR="00D17373" w:rsidRDefault="00D1737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D17373" w:rsidRPr="00E003B4" w:rsidRDefault="00D17373"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822AE5">
          <w:rPr>
            <w:rStyle w:val="FooterDocumentChar"/>
            <w:noProof/>
          </w:rPr>
          <w:t>1</w:t>
        </w:r>
        <w:r w:rsidRPr="00E003B4">
          <w:rPr>
            <w:rStyle w:val="FooterDocumentChar"/>
          </w:rPr>
          <w:fldChar w:fldCharType="end"/>
        </w:r>
      </w:p>
    </w:sdtContent>
  </w:sdt>
  <w:p w:rsidR="00D17373" w:rsidRDefault="00D173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BBA" w:rsidRDefault="00492BBA" w:rsidP="004D3CC3">
      <w:pPr>
        <w:spacing w:line="240" w:lineRule="auto"/>
      </w:pPr>
      <w:r>
        <w:separator/>
      </w:r>
    </w:p>
  </w:footnote>
  <w:footnote w:type="continuationSeparator" w:id="0">
    <w:p w:rsidR="00492BBA" w:rsidRDefault="00492BBA" w:rsidP="004D3CC3">
      <w:pPr>
        <w:spacing w:line="240" w:lineRule="auto"/>
      </w:pPr>
      <w:r>
        <w:continuationSeparator/>
      </w:r>
    </w:p>
  </w:footnote>
  <w:footnote w:type="continuationNotice" w:id="1">
    <w:p w:rsidR="00492BBA" w:rsidRDefault="00492BBA">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492BBA" w:rsidP="007C7EFC">
    <w:pPr>
      <w:pStyle w:val="HeaderDocument"/>
    </w:pPr>
    <w:r>
      <w:fldChar w:fldCharType="begin"/>
    </w:r>
    <w:r>
      <w:instrText xml:space="preserve"> DOCPROPERTY  University  \* MERGEFORMAT </w:instrText>
    </w:r>
    <w:r>
      <w:fldChar w:fldCharType="separate"/>
    </w:r>
    <w:r w:rsidR="00D17373">
      <w:t>Universidad Nacional</w:t>
    </w:r>
    <w:r>
      <w:fldChar w:fldCharType="end"/>
    </w:r>
  </w:p>
  <w:p w:rsidR="00D17373" w:rsidRPr="007C7EFC" w:rsidRDefault="00492BBA" w:rsidP="007C7EFC">
    <w:pPr>
      <w:pStyle w:val="HeaderDocument"/>
      <w:pBdr>
        <w:bottom w:val="single" w:sz="12" w:space="1" w:color="auto"/>
      </w:pBdr>
    </w:pPr>
    <w:r>
      <w:fldChar w:fldCharType="begin"/>
    </w:r>
    <w:r>
      <w:instrText xml:space="preserve"> DOCPROPERTY  School  \* MERGEFORMAT </w:instrText>
    </w:r>
    <w:r>
      <w:fldChar w:fldCharType="separate"/>
    </w:r>
    <w:r w:rsidR="00D17373">
      <w:t>Escuela de Informática</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Pr="007C7EFC" w:rsidRDefault="00D17373"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4539"/>
    <w:rsid w:val="001D1AED"/>
    <w:rsid w:val="001D3FA3"/>
    <w:rsid w:val="001D4BC8"/>
    <w:rsid w:val="001D7B18"/>
    <w:rsid w:val="001E250E"/>
    <w:rsid w:val="001E7979"/>
    <w:rsid w:val="001F1865"/>
    <w:rsid w:val="001F1CA4"/>
    <w:rsid w:val="001F1CB1"/>
    <w:rsid w:val="001F2248"/>
    <w:rsid w:val="001F3978"/>
    <w:rsid w:val="001F5408"/>
    <w:rsid w:val="001F6FFB"/>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7873"/>
    <w:rsid w:val="00492BBA"/>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54052"/>
    <w:rsid w:val="007676CF"/>
    <w:rsid w:val="0077371F"/>
    <w:rsid w:val="00774D30"/>
    <w:rsid w:val="0077557B"/>
    <w:rsid w:val="00776106"/>
    <w:rsid w:val="00780545"/>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3B9B"/>
    <w:rsid w:val="008543F9"/>
    <w:rsid w:val="008574D5"/>
    <w:rsid w:val="00877999"/>
    <w:rsid w:val="00880676"/>
    <w:rsid w:val="0089125D"/>
    <w:rsid w:val="00894F64"/>
    <w:rsid w:val="00897B23"/>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07065"/>
    <w:rsid w:val="00C112FC"/>
    <w:rsid w:val="00C12099"/>
    <w:rsid w:val="00C12A2F"/>
    <w:rsid w:val="00C233AA"/>
    <w:rsid w:val="00C23BDC"/>
    <w:rsid w:val="00C24685"/>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7FA9"/>
    <w:rsid w:val="00C8181A"/>
    <w:rsid w:val="00C82288"/>
    <w:rsid w:val="00C9047C"/>
    <w:rsid w:val="00C90F8B"/>
    <w:rsid w:val="00CA267A"/>
    <w:rsid w:val="00CA2EAE"/>
    <w:rsid w:val="00CA331D"/>
    <w:rsid w:val="00CA4E14"/>
    <w:rsid w:val="00CA6B11"/>
    <w:rsid w:val="00CB615F"/>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3.emf"/><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glossaryDocument" Target="glossary/document.xml"/><Relationship Id="rId16" Type="http://schemas.openxmlformats.org/officeDocument/2006/relationships/image" Target="media/image2.emf"/><Relationship Id="rId11" Type="http://schemas.openxmlformats.org/officeDocument/2006/relationships/header" Target="header1.xml"/><Relationship Id="rId32" Type="http://schemas.openxmlformats.org/officeDocument/2006/relationships/diagramLayout" Target="diagrams/layout1.xml"/><Relationship Id="rId37" Type="http://schemas.openxmlformats.org/officeDocument/2006/relationships/image" Target="media/image18.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header" Target="header2.xml"/><Relationship Id="rId5" Type="http://schemas.microsoft.com/office/2007/relationships/stylesWithEffects" Target="stylesWithEffects.xml"/><Relationship Id="rId19" Type="http://schemas.openxmlformats.org/officeDocument/2006/relationships/image" Target="media/image5.emf"/><Relationship Id="rId14" Type="http://schemas.openxmlformats.org/officeDocument/2006/relationships/comments" Target="comments.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microsoft.com/office/2007/relationships/diagramDrawing" Target="diagrams/drawing1.xml"/><Relationship Id="rId43" Type="http://schemas.openxmlformats.org/officeDocument/2006/relationships/image" Target="media/image24.emf"/><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hyperlink" Target="http://www.phonak.com" TargetMode="External"/><Relationship Id="rId77"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2.jpeg"/><Relationship Id="rId72" Type="http://schemas.openxmlformats.org/officeDocument/2006/relationships/image" Target="media/image50.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diagramQuickStyle" Target="diagrams/quickStyle1.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diagramData" Target="diagrams/data1.xml"/><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hyperlink" Target="http://www.spanish.hear-it.org/Pruebe-su-audicion" TargetMode="External"/><Relationship Id="rId65" Type="http://schemas.openxmlformats.org/officeDocument/2006/relationships/image" Target="media/image440.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3.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emf"/><Relationship Id="rId34" Type="http://schemas.openxmlformats.org/officeDocument/2006/relationships/diagramColors" Target="diagrams/colors1.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image" Target="media/image45.png"/><Relationship Id="rId61" Type="http://schemas.openxmlformats.org/officeDocument/2006/relationships/image" Target="media/image41.png"/><Relationship Id="rId82"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audiograma generado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información con los datos del paciente, productos seleccionados, si eligió hacer un chequeo y se le envía al audiólogo.</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8156ABD6-8A82-4DEC-868A-87512DE32332}" type="presOf" srcId="{86ACC8E4-3A40-410F-A97A-DB1E3F94189C}" destId="{46E8DB74-7AA3-47B5-AB8E-09E3FB3FE5E3}"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E8F79C6E-5A31-44E5-BB30-42E0E069F018}" type="presOf" srcId="{3191B895-4101-426A-B211-73C602CE6005}" destId="{8EFBB16C-9A17-48B8-A9F5-32E9ACD42439}" srcOrd="0" destOrd="0" presId="urn:microsoft.com/office/officeart/2005/8/layout/process1"/>
    <dgm:cxn modelId="{4A5E1739-EF46-47DF-83FD-2AB4FC1F0CC7}" type="presOf" srcId="{56A9DB38-7E47-4573-B651-754D898775EF}" destId="{FD90A96B-5FB0-4F6F-B59B-919C934CBDC9}" srcOrd="1" destOrd="0" presId="urn:microsoft.com/office/officeart/2005/8/layout/process1"/>
    <dgm:cxn modelId="{FB3FC638-C7C9-443A-8592-3299D8A8F4A4}" type="presOf" srcId="{03227A0D-F74C-49B7-8C34-31E6F2E32557}" destId="{155104C5-6E9D-43E9-871D-394E58D3E816}" srcOrd="0" destOrd="0" presId="urn:microsoft.com/office/officeart/2005/8/layout/process1"/>
    <dgm:cxn modelId="{A5E9BA2B-C68E-43D4-B64C-8EFDEF326C99}" type="presOf" srcId="{2CC10C10-A38E-482B-9003-BFE649B99BD7}" destId="{DAFE53BA-A880-40A1-B6A6-CD8BCD9B3F77}" srcOrd="1" destOrd="0" presId="urn:microsoft.com/office/officeart/2005/8/layout/process1"/>
    <dgm:cxn modelId="{60959F76-91E6-46A6-87EC-8C0B0026A1EC}" type="presOf" srcId="{F9E5AD84-5F1D-4A6C-A533-CEA3461C6CE6}" destId="{B5A0FDE1-1A36-4C7E-8A2C-F9A5C0B1F25C}"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092706FA-4967-427F-9207-223CCAAD5B6D}" type="presOf" srcId="{2CC10C10-A38E-482B-9003-BFE649B99BD7}" destId="{BBEB9A2B-C446-4FB2-8CB3-02140FCE289E}" srcOrd="0" destOrd="0" presId="urn:microsoft.com/office/officeart/2005/8/layout/process1"/>
    <dgm:cxn modelId="{BC2D173A-0C14-470D-A19A-0E076DA203CA}" type="presOf" srcId="{56A9DB38-7E47-4573-B651-754D898775EF}" destId="{A4E0265B-D7AE-4225-850B-0BD0D1998EF7}"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DC8F22D3-821E-42A8-8816-97CB2F15A144}" type="presOf" srcId="{9CEA9DC4-6055-4CF2-9BEE-93D98CFB8EF7}" destId="{12F4001F-7FBB-45AF-BDF9-A7176AFC645D}" srcOrd="0" destOrd="0" presId="urn:microsoft.com/office/officeart/2005/8/layout/process1"/>
    <dgm:cxn modelId="{F7A2B2A8-BC2D-4DFF-B859-7DB94A9E7C8C}" type="presOf" srcId="{5091F586-330F-4700-A126-9AC33A4EE55E}" destId="{AA56951D-E679-444A-BE56-D6AAA61CF526}" srcOrd="0" destOrd="0" presId="urn:microsoft.com/office/officeart/2005/8/layout/process1"/>
    <dgm:cxn modelId="{7CB63C48-0650-4C3F-B2B6-9C4AEEAE4998}" type="presOf" srcId="{86ACC8E4-3A40-410F-A97A-DB1E3F94189C}" destId="{CBD08FD5-83B8-4E52-B6C7-0C74553110C2}"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930B5D6B-943D-4EF5-97B2-BF98968E3CC9}" type="presOf" srcId="{5091F586-330F-4700-A126-9AC33A4EE55E}" destId="{C3B5F9A1-98F0-4206-A1AD-B7391B579AEC}" srcOrd="1" destOrd="0" presId="urn:microsoft.com/office/officeart/2005/8/layout/process1"/>
    <dgm:cxn modelId="{E8B8FB71-01DE-4608-B121-5B92D8497F71}" type="presOf" srcId="{4FB88B6F-5ED9-4DC5-8653-8ACD15CB8E9A}" destId="{A7F87E14-13BA-4443-A1EA-8918FA58FB4D}" srcOrd="0" destOrd="0" presId="urn:microsoft.com/office/officeart/2005/8/layout/process1"/>
    <dgm:cxn modelId="{32553BDC-7111-477D-8171-6005FC7611A6}" type="presOf" srcId="{25B150B5-342E-4E4B-AD2C-B2116E7DCF74}" destId="{27533378-6F13-4082-8BBB-22B5E7117CC0}" srcOrd="0" destOrd="0" presId="urn:microsoft.com/office/officeart/2005/8/layout/process1"/>
    <dgm:cxn modelId="{5856D5E1-7131-4A84-9B2A-0134ED2A4808}" type="presParOf" srcId="{A7F87E14-13BA-4443-A1EA-8918FA58FB4D}" destId="{12F4001F-7FBB-45AF-BDF9-A7176AFC645D}" srcOrd="0" destOrd="0" presId="urn:microsoft.com/office/officeart/2005/8/layout/process1"/>
    <dgm:cxn modelId="{19044B0E-D3A3-44FF-BB47-ADF569A1E6C9}" type="presParOf" srcId="{A7F87E14-13BA-4443-A1EA-8918FA58FB4D}" destId="{BBEB9A2B-C446-4FB2-8CB3-02140FCE289E}" srcOrd="1" destOrd="0" presId="urn:microsoft.com/office/officeart/2005/8/layout/process1"/>
    <dgm:cxn modelId="{96B7CB46-9CF5-4746-A213-59B58FBCC514}" type="presParOf" srcId="{BBEB9A2B-C446-4FB2-8CB3-02140FCE289E}" destId="{DAFE53BA-A880-40A1-B6A6-CD8BCD9B3F77}" srcOrd="0" destOrd="0" presId="urn:microsoft.com/office/officeart/2005/8/layout/process1"/>
    <dgm:cxn modelId="{DA0961B5-5E05-4B08-950A-66AD488D3618}" type="presParOf" srcId="{A7F87E14-13BA-4443-A1EA-8918FA58FB4D}" destId="{8EFBB16C-9A17-48B8-A9F5-32E9ACD42439}" srcOrd="2" destOrd="0" presId="urn:microsoft.com/office/officeart/2005/8/layout/process1"/>
    <dgm:cxn modelId="{7D0FD88F-BC64-464B-9654-4E1B5D070262}" type="presParOf" srcId="{A7F87E14-13BA-4443-A1EA-8918FA58FB4D}" destId="{AA56951D-E679-444A-BE56-D6AAA61CF526}" srcOrd="3" destOrd="0" presId="urn:microsoft.com/office/officeart/2005/8/layout/process1"/>
    <dgm:cxn modelId="{57CEDAF1-90B1-42A7-BABC-FA8B32E34E30}" type="presParOf" srcId="{AA56951D-E679-444A-BE56-D6AAA61CF526}" destId="{C3B5F9A1-98F0-4206-A1AD-B7391B579AEC}" srcOrd="0" destOrd="0" presId="urn:microsoft.com/office/officeart/2005/8/layout/process1"/>
    <dgm:cxn modelId="{4365E194-7FD2-482F-9DAC-A48B514F0D25}" type="presParOf" srcId="{A7F87E14-13BA-4443-A1EA-8918FA58FB4D}" destId="{27533378-6F13-4082-8BBB-22B5E7117CC0}" srcOrd="4" destOrd="0" presId="urn:microsoft.com/office/officeart/2005/8/layout/process1"/>
    <dgm:cxn modelId="{79F0BF9F-00AB-47BE-A5A2-B3095AA7B4E5}" type="presParOf" srcId="{A7F87E14-13BA-4443-A1EA-8918FA58FB4D}" destId="{A4E0265B-D7AE-4225-850B-0BD0D1998EF7}" srcOrd="5" destOrd="0" presId="urn:microsoft.com/office/officeart/2005/8/layout/process1"/>
    <dgm:cxn modelId="{4DB70AE0-C72A-4925-A143-921BD73AA4FC}" type="presParOf" srcId="{A4E0265B-D7AE-4225-850B-0BD0D1998EF7}" destId="{FD90A96B-5FB0-4F6F-B59B-919C934CBDC9}" srcOrd="0" destOrd="0" presId="urn:microsoft.com/office/officeart/2005/8/layout/process1"/>
    <dgm:cxn modelId="{7BBF47CA-FDD3-4EFB-AD47-644E5CB7BD34}" type="presParOf" srcId="{A7F87E14-13BA-4443-A1EA-8918FA58FB4D}" destId="{B5A0FDE1-1A36-4C7E-8A2C-F9A5C0B1F25C}" srcOrd="6" destOrd="0" presId="urn:microsoft.com/office/officeart/2005/8/layout/process1"/>
    <dgm:cxn modelId="{906FFB67-9DF9-4956-BB56-B15A880F0ACF}" type="presParOf" srcId="{A7F87E14-13BA-4443-A1EA-8918FA58FB4D}" destId="{46E8DB74-7AA3-47B5-AB8E-09E3FB3FE5E3}" srcOrd="7" destOrd="0" presId="urn:microsoft.com/office/officeart/2005/8/layout/process1"/>
    <dgm:cxn modelId="{BE74F021-28E7-4BE7-B54F-8646A5FA515B}" type="presParOf" srcId="{46E8DB74-7AA3-47B5-AB8E-09E3FB3FE5E3}" destId="{CBD08FD5-83B8-4E52-B6C7-0C74553110C2}" srcOrd="0" destOrd="0" presId="urn:microsoft.com/office/officeart/2005/8/layout/process1"/>
    <dgm:cxn modelId="{7732F5A3-757B-4A44-BEBC-A2FEE9A5048A}"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110786"/>
        <a:ext cx="932928" cy="971154"/>
      </dsp:txXfrm>
    </dsp:sp>
    <dsp:sp modelId="{BBEB9A2B-C446-4FB2-8CB3-02140FCE289E}">
      <dsp:nvSpPr>
        <dsp:cNvPr id="0" name=""/>
        <dsp:cNvSpPr/>
      </dsp:nvSpPr>
      <dsp:spPr>
        <a:xfrm>
          <a:off x="109008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90081" y="522634"/>
        <a:ext cx="147061" cy="147458"/>
      </dsp:txXfrm>
    </dsp:sp>
    <dsp:sp modelId="{8EFBB16C-9A17-48B8-A9F5-32E9ACD42439}">
      <dsp:nvSpPr>
        <dsp:cNvPr id="0" name=""/>
        <dsp:cNvSpPr/>
      </dsp:nvSpPr>
      <dsp:spPr>
        <a:xfrm>
          <a:off x="138737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110786"/>
        <a:ext cx="932928" cy="971154"/>
      </dsp:txXfrm>
    </dsp:sp>
    <dsp:sp modelId="{AA56951D-E679-444A-BE56-D6AAA61CF526}">
      <dsp:nvSpPr>
        <dsp:cNvPr id="0" name=""/>
        <dsp:cNvSpPr/>
      </dsp:nvSpPr>
      <dsp:spPr>
        <a:xfrm>
          <a:off x="247745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477451" y="522634"/>
        <a:ext cx="147061" cy="147458"/>
      </dsp:txXfrm>
    </dsp:sp>
    <dsp:sp modelId="{27533378-6F13-4082-8BBB-22B5E7117CC0}">
      <dsp:nvSpPr>
        <dsp:cNvPr id="0" name=""/>
        <dsp:cNvSpPr/>
      </dsp:nvSpPr>
      <dsp:spPr>
        <a:xfrm>
          <a:off x="277474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audiograma generado por la aplicación detecta alguna anomalía en los niveles auditivos del paciente</a:t>
          </a:r>
        </a:p>
      </dsp:txBody>
      <dsp:txXfrm>
        <a:off x="2803769" y="110786"/>
        <a:ext cx="932928" cy="971154"/>
      </dsp:txXfrm>
    </dsp:sp>
    <dsp:sp modelId="{A4E0265B-D7AE-4225-850B-0BD0D1998EF7}">
      <dsp:nvSpPr>
        <dsp:cNvPr id="0" name=""/>
        <dsp:cNvSpPr/>
      </dsp:nvSpPr>
      <dsp:spPr>
        <a:xfrm>
          <a:off x="386482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864821" y="522634"/>
        <a:ext cx="147061" cy="147458"/>
      </dsp:txXfrm>
    </dsp:sp>
    <dsp:sp modelId="{B5A0FDE1-1A36-4C7E-8A2C-F9A5C0B1F25C}">
      <dsp:nvSpPr>
        <dsp:cNvPr id="0" name=""/>
        <dsp:cNvSpPr/>
      </dsp:nvSpPr>
      <dsp:spPr>
        <a:xfrm>
          <a:off x="416211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dispositivos auditivos que se venden en la cl</a:t>
          </a:r>
          <a:r>
            <a:rPr lang="es-CR" sz="800" kern="1200"/>
            <a:t>ínica y se le ofrece un  chequeo auditivo al paciente</a:t>
          </a:r>
          <a:endParaRPr lang="en-US" sz="800" kern="1200"/>
        </a:p>
      </dsp:txBody>
      <dsp:txXfrm>
        <a:off x="4191139" y="110786"/>
        <a:ext cx="932928" cy="971154"/>
      </dsp:txXfrm>
    </dsp:sp>
    <dsp:sp modelId="{46E8DB74-7AA3-47B5-AB8E-09E3FB3FE5E3}">
      <dsp:nvSpPr>
        <dsp:cNvPr id="0" name=""/>
        <dsp:cNvSpPr/>
      </dsp:nvSpPr>
      <dsp:spPr>
        <a:xfrm>
          <a:off x="5252190"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5252190" y="522634"/>
        <a:ext cx="147061" cy="147458"/>
      </dsp:txXfrm>
    </dsp:sp>
    <dsp:sp modelId="{155104C5-6E9D-43E9-871D-394E58D3E816}">
      <dsp:nvSpPr>
        <dsp:cNvPr id="0" name=""/>
        <dsp:cNvSpPr/>
      </dsp:nvSpPr>
      <dsp:spPr>
        <a:xfrm>
          <a:off x="554948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información con los datos del paciente, productos seleccionados, si eligió hacer un chequeo y se le envía al audiólogo.</a:t>
          </a:r>
          <a:endParaRPr lang="en-US" sz="800" kern="1200"/>
        </a:p>
      </dsp:txBody>
      <dsp:txXfrm>
        <a:off x="5578509" y="110786"/>
        <a:ext cx="932928" cy="9711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2E46F4"/>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5694"/>
    <w:rsid w:val="00B567A6"/>
    <w:rsid w:val="00B72023"/>
    <w:rsid w:val="00B8155C"/>
    <w:rsid w:val="00BA70DA"/>
    <w:rsid w:val="00BD071C"/>
    <w:rsid w:val="00BF5952"/>
    <w:rsid w:val="00C3386C"/>
    <w:rsid w:val="00C521B0"/>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C5B20380-7DED-4A08-BDA5-FD93B1D8F04E}">
  <ds:schemaRefs>
    <ds:schemaRef ds:uri="http://schemas.openxmlformats.org/officeDocument/2006/bibliography"/>
  </ds:schemaRefs>
</ds:datastoreItem>
</file>

<file path=customXml/itemProps2.xml><?xml version="1.0" encoding="utf-8"?>
<ds:datastoreItem xmlns:ds="http://schemas.openxmlformats.org/officeDocument/2006/customXml" ds:itemID="{1B19FA68-5853-45B9-B966-4ED110750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67</Pages>
  <Words>12368</Words>
  <Characters>68027</Characters>
  <Application>Microsoft Office Word</Application>
  <DocSecurity>0</DocSecurity>
  <Lines>566</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80235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6</cp:revision>
  <cp:lastPrinted>2012-05-31T04:36:00Z</cp:lastPrinted>
  <dcterms:created xsi:type="dcterms:W3CDTF">2014-03-19T01:20:00Z</dcterms:created>
  <dcterms:modified xsi:type="dcterms:W3CDTF">2014-03-19T02:30:00Z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