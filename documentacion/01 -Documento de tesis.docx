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val="en-US" w:eastAsia="en-US"/>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9A0508"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F83023" w:rsidRPr="008A6EB5">
            <w:rPr>
              <w:b/>
              <w:bCs/>
              <w:szCs w:val="24"/>
            </w:rPr>
            <w:t>UNIVERSIDAD NACIONAL</w:t>
          </w:r>
        </w:sdtContent>
      </w:sdt>
    </w:p>
    <w:p w:rsidR="00C52690" w:rsidRPr="00A50B51" w:rsidRDefault="00A67CB9"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C52690" w:rsidRPr="00A50B51" w:rsidRDefault="00A67CB9" w:rsidP="008E0A96">
      <w:pPr>
        <w:ind w:left="720" w:hanging="720"/>
        <w:jc w:val="center"/>
        <w:rPr>
          <w:bCs/>
          <w:szCs w:val="24"/>
          <w:lang w:val="es-ES"/>
        </w:rPr>
      </w:pPr>
      <w:fldSimple w:instr=" DOCPROPERTY  School  \* MERGEFORMAT ">
        <w:r w:rsidR="0049507E" w:rsidRPr="0049507E">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val="en-US" w:eastAsia="en-US"/>
        </w:rPr>
        <w:drawing>
          <wp:inline distT="0" distB="0" distL="0" distR="0" wp14:anchorId="27C6EAFF" wp14:editId="153208AA">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F83023" w:rsidP="008E0A96">
          <w:pPr>
            <w:jc w:val="center"/>
            <w:rPr>
              <w:b/>
              <w:bCs/>
              <w:szCs w:val="24"/>
              <w:lang w:val="es-ES"/>
            </w:rPr>
          </w:pPr>
          <w:r w:rsidRPr="00FA55D6">
            <w:rPr>
              <w:b/>
              <w:bCs/>
              <w:szCs w:val="24"/>
            </w:rPr>
            <w:t xml:space="preserve">Tecnologías móviles aplicadas al diagnóstico </w:t>
          </w:r>
          <w:proofErr w:type="spellStart"/>
          <w:r w:rsidRPr="00FA55D6">
            <w:rPr>
              <w:b/>
              <w:bCs/>
              <w:szCs w:val="24"/>
            </w:rPr>
            <w:t>audiométrico</w:t>
          </w:r>
          <w:proofErr w:type="spellEnd"/>
          <w:r w:rsidRPr="00FA55D6">
            <w:rPr>
              <w:b/>
              <w:bCs/>
              <w:szCs w:val="24"/>
            </w:rPr>
            <w:t xml:space="preserve">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A67CB9" w:rsidP="008E0A96">
      <w:pPr>
        <w:jc w:val="center"/>
        <w:rPr>
          <w:szCs w:val="24"/>
          <w:lang w:val="es-ES_tradnl" w:eastAsia="es-CR"/>
        </w:rPr>
      </w:pPr>
      <w:fldSimple w:instr=" DOCPROPERTY  &quot;Author 2&quot;  \* MERGEFORMAT ">
        <w:r w:rsidR="0049507E" w:rsidRPr="0049507E">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A67CB9" w:rsidP="008E0A96">
      <w:pPr>
        <w:jc w:val="center"/>
        <w:rPr>
          <w:szCs w:val="24"/>
          <w:lang w:val="es-ES_tradnl" w:eastAsia="es-CR"/>
        </w:rPr>
      </w:pPr>
      <w:fldSimple w:instr=" DOCPROPERTY  Location  \* MERGEFORMAT ">
        <w:r w:rsidR="0049507E" w:rsidRPr="0049507E">
          <w:rPr>
            <w:szCs w:val="24"/>
            <w:lang w:val="es-ES_tradnl" w:eastAsia="es-CR"/>
          </w:rPr>
          <w:t>Heredia, Costa Rica</w:t>
        </w:r>
      </w:fldSimple>
    </w:p>
    <w:bookmarkStart w:id="0" w:name="_Toc321064628"/>
    <w:bookmarkEnd w:id="0"/>
    <w:p w:rsidR="00F147EB" w:rsidRPr="00A50B51" w:rsidRDefault="00CA26E0" w:rsidP="008E0A96">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F83023">
        <w:rPr>
          <w:noProof/>
          <w:szCs w:val="24"/>
          <w:lang w:val="es-ES_tradnl" w:eastAsia="es-CR"/>
        </w:rPr>
        <w:t>2015</w:t>
      </w:r>
      <w:r>
        <w:rPr>
          <w:szCs w:val="24"/>
          <w:lang w:val="es-ES_tradnl" w:eastAsia="es-CR"/>
        </w:rPr>
        <w:fldChar w:fldCharType="end"/>
      </w:r>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val="en-US" w:eastAsia="en-US"/>
        </w:rPr>
        <w:lastRenderedPageBreak/>
        <mc:AlternateContent>
          <mc:Choice Requires="wps">
            <w:drawing>
              <wp:anchor distT="0" distB="0" distL="114300" distR="114300" simplePos="0" relativeHeight="251686400" behindDoc="1" locked="0" layoutInCell="1" allowOverlap="1" wp14:anchorId="740FE3E2" wp14:editId="20A6548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val="en-US" w:eastAsia="en-US"/>
        </w:rPr>
        <w:drawing>
          <wp:anchor distT="0" distB="0" distL="114300" distR="114300" simplePos="0" relativeHeight="251688448" behindDoc="0" locked="0" layoutInCell="1" allowOverlap="1" wp14:anchorId="2806A461" wp14:editId="21DCDA15">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F83023" w:rsidRPr="008A6EB5">
            <w:rPr>
              <w:b/>
              <w:bCs/>
              <w:szCs w:val="24"/>
            </w:rPr>
            <w:t>UNIVERSIDAD NACIONAL</w:t>
          </w:r>
        </w:sdtContent>
      </w:sdt>
    </w:p>
    <w:p w:rsidR="00B316B9" w:rsidRPr="00A50B51" w:rsidRDefault="00A67CB9"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AD0B2F" w:rsidRPr="00A50B51" w:rsidRDefault="00A67CB9" w:rsidP="008E0A96">
      <w:pPr>
        <w:jc w:val="center"/>
        <w:rPr>
          <w:b/>
          <w:szCs w:val="24"/>
          <w:lang w:val="es-ES"/>
        </w:rPr>
      </w:pPr>
      <w:fldSimple w:instr=" DOCPROPERTY  School  \* MERGEFORMAT ">
        <w:r w:rsidR="0049507E" w:rsidRPr="0049507E">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A67CB9" w:rsidP="008E0A96">
      <w:pPr>
        <w:jc w:val="center"/>
        <w:rPr>
          <w:b/>
          <w:szCs w:val="24"/>
          <w:lang w:val="es-ES"/>
        </w:rPr>
      </w:pPr>
      <w:fldSimple w:instr=" DOCPROPERTY  &quot;Author 2&quot;  \* MERGEFORMAT ">
        <w:r w:rsidR="0049507E" w:rsidRPr="0049507E">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F83023" w:rsidP="008E0A96">
          <w:pPr>
            <w:jc w:val="center"/>
            <w:rPr>
              <w:rStyle w:val="apple-style-span"/>
              <w:b/>
              <w:color w:val="000000"/>
              <w:szCs w:val="24"/>
            </w:rPr>
          </w:pPr>
          <w:r w:rsidRPr="00FA55D6">
            <w:rPr>
              <w:rStyle w:val="apple-style-span"/>
              <w:b/>
              <w:color w:val="000000"/>
              <w:szCs w:val="24"/>
            </w:rPr>
            <w:t xml:space="preserve">Tecnologías móviles aplicadas al diagnóstico </w:t>
          </w:r>
          <w:proofErr w:type="spellStart"/>
          <w:r w:rsidRPr="00FA55D6">
            <w:rPr>
              <w:rStyle w:val="apple-style-span"/>
              <w:b/>
              <w:color w:val="000000"/>
              <w:szCs w:val="24"/>
            </w:rPr>
            <w:t>audiométrico</w:t>
          </w:r>
          <w:proofErr w:type="spellEnd"/>
          <w:r w:rsidRPr="00FA55D6">
            <w:rPr>
              <w:rStyle w:val="apple-style-span"/>
              <w:b/>
              <w:color w:val="000000"/>
              <w:szCs w:val="24"/>
            </w:rPr>
            <w:t xml:space="preserve">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C155E1" w:rsidP="008E0A96">
            <w:pPr>
              <w:spacing w:line="240" w:lineRule="auto"/>
              <w:jc w:val="center"/>
              <w:rPr>
                <w:b/>
                <w:bCs/>
                <w:color w:val="000000"/>
                <w:szCs w:val="24"/>
                <w:lang w:bidi="ks-Deva"/>
              </w:rPr>
            </w:pPr>
            <w:r>
              <w:rPr>
                <w:b/>
                <w:bCs/>
                <w:color w:val="000000"/>
                <w:szCs w:val="24"/>
                <w:lang w:bidi="ks-Deva"/>
              </w:rPr>
              <w:t xml:space="preserve">Dr. </w:t>
            </w:r>
            <w:proofErr w:type="spellStart"/>
            <w:r>
              <w:rPr>
                <w:b/>
                <w:bCs/>
                <w:color w:val="000000"/>
                <w:szCs w:val="24"/>
                <w:lang w:bidi="ks-Deva"/>
              </w:rPr>
              <w:t>Fulvio</w:t>
            </w:r>
            <w:proofErr w:type="spellEnd"/>
            <w:r>
              <w:rPr>
                <w:b/>
                <w:bCs/>
                <w:color w:val="000000"/>
                <w:szCs w:val="24"/>
                <w:lang w:bidi="ks-Deva"/>
              </w:rPr>
              <w:t xml:space="preserve"> Lizano Madriz</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Default="00AD0B2F" w:rsidP="008E0A96">
            <w:pPr>
              <w:spacing w:line="240" w:lineRule="auto"/>
              <w:jc w:val="center"/>
              <w:rPr>
                <w:b/>
                <w:bCs/>
                <w:color w:val="000000"/>
                <w:szCs w:val="24"/>
                <w:lang w:bidi="ks-Deva"/>
              </w:rPr>
            </w:pPr>
          </w:p>
          <w:p w:rsidR="00112AFD" w:rsidRDefault="00112AFD" w:rsidP="008E0A96">
            <w:pPr>
              <w:spacing w:line="240" w:lineRule="auto"/>
              <w:jc w:val="center"/>
              <w:rPr>
                <w:b/>
                <w:bCs/>
                <w:color w:val="000000"/>
                <w:szCs w:val="24"/>
                <w:lang w:bidi="ks-Deva"/>
              </w:rPr>
            </w:pPr>
          </w:p>
          <w:p w:rsidR="00112AFD" w:rsidRPr="00A50B51" w:rsidRDefault="00C155E1" w:rsidP="00C155E1">
            <w:pPr>
              <w:spacing w:line="240" w:lineRule="auto"/>
              <w:jc w:val="center"/>
              <w:rPr>
                <w:b/>
                <w:bCs/>
                <w:color w:val="000000"/>
                <w:szCs w:val="24"/>
                <w:lang w:bidi="ks-Deva"/>
              </w:rPr>
            </w:pPr>
            <w:r>
              <w:rPr>
                <w:b/>
                <w:bCs/>
                <w:color w:val="000000"/>
                <w:szCs w:val="24"/>
                <w:lang w:bidi="ks-Deva"/>
              </w:rPr>
              <w:t>Mag. Enrique Vílchez Quesada</w:t>
            </w: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3E0625" w:rsidP="008E0A96">
            <w:pPr>
              <w:spacing w:line="240" w:lineRule="auto"/>
              <w:jc w:val="center"/>
              <w:rPr>
                <w:b/>
                <w:bCs/>
                <w:color w:val="000000"/>
                <w:szCs w:val="24"/>
                <w:lang w:val="es-ES" w:bidi="ks-Deva"/>
              </w:rPr>
            </w:pPr>
            <w:r>
              <w:rPr>
                <w:b/>
                <w:bCs/>
                <w:color w:val="000000"/>
                <w:szCs w:val="24"/>
                <w:lang w:val="es-ES" w:bidi="ks-Deva"/>
              </w:rPr>
              <w:t>Lic</w:t>
            </w:r>
            <w:r w:rsidR="00591E80">
              <w:rPr>
                <w:b/>
                <w:bCs/>
                <w:color w:val="000000"/>
                <w:szCs w:val="24"/>
                <w:lang w:val="es-ES" w:bidi="ks-Deva"/>
              </w:rPr>
              <w:t>.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Default="00A67CB9" w:rsidP="008E0A96">
      <w:pPr>
        <w:jc w:val="center"/>
        <w:rPr>
          <w:szCs w:val="24"/>
          <w:lang w:val="es-ES"/>
        </w:rPr>
      </w:pPr>
      <w:fldSimple w:instr=" DOCPROPERTY  Location  \* MERGEFORMAT ">
        <w:r w:rsidR="0049507E" w:rsidRPr="0049507E">
          <w:rPr>
            <w:szCs w:val="24"/>
            <w:lang w:val="es-ES"/>
          </w:rPr>
          <w:t>Heredia, Costa Rica</w:t>
        </w:r>
      </w:fldSimple>
    </w:p>
    <w:p w:rsidR="00DA74EB" w:rsidRPr="00A50B51" w:rsidRDefault="00DA74EB" w:rsidP="00DA74EB">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Pr>
          <w:noProof/>
          <w:szCs w:val="24"/>
          <w:lang w:val="es-ES_tradnl" w:eastAsia="es-CR"/>
        </w:rPr>
        <w:t>2015</w:t>
      </w:r>
      <w:r>
        <w:rPr>
          <w:szCs w:val="24"/>
          <w:lang w:val="es-ES_tradnl" w:eastAsia="es-CR"/>
        </w:rPr>
        <w:fldChar w:fldCharType="end"/>
      </w:r>
    </w:p>
    <w:p w:rsidR="00DA74EB" w:rsidRPr="00A50B51" w:rsidRDefault="00DA74EB" w:rsidP="008E0A96">
      <w:pPr>
        <w:jc w:val="center"/>
        <w:rPr>
          <w:szCs w:val="24"/>
          <w:lang w:val="es-ES"/>
        </w:rPr>
      </w:pP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411527867"/>
      <w:r w:rsidRPr="00A50B51">
        <w:rPr>
          <w:sz w:val="24"/>
          <w:szCs w:val="24"/>
        </w:rPr>
        <w:lastRenderedPageBreak/>
        <w:t>AGRADECIMIENTOS</w:t>
      </w:r>
      <w:bookmarkEnd w:id="1"/>
      <w:bookmarkEnd w:id="2"/>
      <w:bookmarkEnd w:id="3"/>
      <w:bookmarkEnd w:id="4"/>
      <w:bookmarkEnd w:id="5"/>
    </w:p>
    <w:p w:rsidR="00D72D92" w:rsidRPr="00A50B51" w:rsidRDefault="00D72D92" w:rsidP="00D72D92">
      <w:pPr>
        <w:ind w:firstLine="708"/>
        <w:rPr>
          <w:szCs w:val="24"/>
        </w:rPr>
      </w:pPr>
      <w:commentRangeStart w:id="6"/>
      <w:r w:rsidRPr="00A50B51">
        <w:rPr>
          <w:szCs w:val="24"/>
        </w:rPr>
        <w:t xml:space="preserve">Primero, agradezco a Dios darnos la oportunidad de completar este proyecto. Seguidamente, quiero agradecer a todas las personas que estuvieron a mi lado insistiendo y motivando a completar este proyecto: </w:t>
      </w:r>
      <w:r>
        <w:rPr>
          <w:szCs w:val="24"/>
        </w:rPr>
        <w:t>a</w:t>
      </w:r>
      <w:r w:rsidRPr="00A50B51">
        <w:rPr>
          <w:szCs w:val="24"/>
        </w:rPr>
        <w:t xml:space="preserve"> mis padres, que me han enseñado el valor de luchar, y no darme por vencido. A mis hermanos, que han estado siempre a mi lado en todo momento. A mis amigos fieles, que, de una u otra forma, han colaborado en este proyecto. A mi novia, quien ha puesto de su parte para </w:t>
      </w:r>
      <w:r>
        <w:rPr>
          <w:szCs w:val="24"/>
        </w:rPr>
        <w:t>motivarme</w:t>
      </w:r>
      <w:r w:rsidRPr="00A50B51">
        <w:rPr>
          <w:szCs w:val="24"/>
        </w:rPr>
        <w:t>. A nuestro tutor, quien nunca nos negó una ayuda. Por último, a mi compañera de tesis, quien siempre realizó un excelente trabajo, y con la cual estoy compartiendo este logro.</w:t>
      </w:r>
    </w:p>
    <w:p w:rsidR="00D72D92" w:rsidRPr="00A50B51" w:rsidRDefault="00D72D92" w:rsidP="00D72D92">
      <w:pPr>
        <w:jc w:val="right"/>
        <w:rPr>
          <w:i/>
          <w:szCs w:val="24"/>
        </w:rPr>
      </w:pPr>
      <w:r w:rsidRPr="00A50B51">
        <w:rPr>
          <w:i/>
          <w:szCs w:val="24"/>
        </w:rPr>
        <w:t>Ing. Roberto Baltodano García</w:t>
      </w:r>
      <w:commentRangeEnd w:id="6"/>
      <w:r>
        <w:rPr>
          <w:rStyle w:val="CommentReference"/>
        </w:rPr>
        <w:commentReference w:id="6"/>
      </w:r>
    </w:p>
    <w:p w:rsidR="00D72D92" w:rsidRDefault="00D72D92" w:rsidP="00C91D10">
      <w:pPr>
        <w:ind w:firstLine="709"/>
        <w:rPr>
          <w:szCs w:val="24"/>
        </w:rPr>
      </w:pPr>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4D744E" w:rsidRPr="00D72D92" w:rsidRDefault="004D744E" w:rsidP="00D72D92">
      <w:pPr>
        <w:ind w:firstLine="709"/>
        <w:jc w:val="right"/>
        <w:rPr>
          <w:i/>
          <w:szCs w:val="24"/>
        </w:rPr>
      </w:pPr>
      <w:r w:rsidRPr="00A50B51">
        <w:rPr>
          <w:i/>
          <w:szCs w:val="24"/>
        </w:rPr>
        <w:t>Ing. Daniela Campos Ulate</w:t>
      </w:r>
      <w:r w:rsidRPr="00A50B51">
        <w:rPr>
          <w:b/>
          <w:bCs/>
          <w:szCs w:val="24"/>
        </w:rPr>
        <w:br w:type="page"/>
      </w:r>
    </w:p>
    <w:p w:rsidR="00AD0B2F" w:rsidRPr="00A50B51" w:rsidRDefault="00AD0B2F" w:rsidP="008E0A96">
      <w:pPr>
        <w:pStyle w:val="t1"/>
        <w:rPr>
          <w:sz w:val="24"/>
          <w:szCs w:val="24"/>
        </w:rPr>
      </w:pPr>
      <w:bookmarkStart w:id="7" w:name="_Toc347565928"/>
      <w:bookmarkStart w:id="8" w:name="_Toc347566065"/>
      <w:bookmarkStart w:id="9" w:name="_Toc347566208"/>
      <w:bookmarkStart w:id="10" w:name="_Toc386825581"/>
      <w:bookmarkStart w:id="11" w:name="_Toc393650934"/>
      <w:bookmarkStart w:id="12" w:name="_Toc393651036"/>
      <w:bookmarkStart w:id="13" w:name="_Toc393655957"/>
      <w:bookmarkStart w:id="14" w:name="_Toc411527868"/>
      <w:r w:rsidRPr="00A50B51">
        <w:rPr>
          <w:sz w:val="24"/>
          <w:szCs w:val="24"/>
        </w:rPr>
        <w:lastRenderedPageBreak/>
        <w:t>Resumen ejecutivo</w:t>
      </w:r>
      <w:bookmarkEnd w:id="7"/>
      <w:bookmarkEnd w:id="8"/>
      <w:bookmarkEnd w:id="9"/>
      <w:bookmarkEnd w:id="10"/>
      <w:bookmarkEnd w:id="11"/>
      <w:bookmarkEnd w:id="12"/>
      <w:bookmarkEnd w:id="13"/>
      <w:bookmarkEnd w:id="14"/>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w:t>
      </w:r>
      <w:ins w:id="15" w:author="Roberto Baltodano" w:date="2015-02-12T14:32:00Z">
        <w:r w:rsidR="009A0508">
          <w:rPr>
            <w:szCs w:val="24"/>
          </w:rPr>
          <w:t>de</w:t>
        </w:r>
      </w:ins>
      <w:del w:id="16" w:author="Roberto Baltodano" w:date="2015-02-12T14:32:00Z">
        <w:r w:rsidRPr="00A50B51" w:rsidDel="009A0508">
          <w:rPr>
            <w:szCs w:val="24"/>
          </w:rPr>
          <w:delText>en</w:delText>
        </w:r>
      </w:del>
      <w:r w:rsidRPr="00A50B51">
        <w:rPr>
          <w:szCs w:val="24"/>
        </w:rPr>
        <w:t xml:space="preserve">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r>
      <w:ins w:id="17" w:author="Roberto Baltodano" w:date="2015-02-12T14:32:00Z">
        <w:r w:rsidR="009A0508">
          <w:rPr>
            <w:szCs w:val="24"/>
          </w:rPr>
          <w:t>La infl</w:t>
        </w:r>
      </w:ins>
      <w:ins w:id="18" w:author="Roberto Baltodano" w:date="2015-02-12T14:33:00Z">
        <w:r w:rsidR="009A0508">
          <w:rPr>
            <w:szCs w:val="24"/>
          </w:rPr>
          <w:t>uencia del uso de la tecnología ha tenido un fuerte impacto en la sociedad en general</w:t>
        </w:r>
      </w:ins>
      <w:del w:id="19" w:author="Roberto Baltodano" w:date="2015-02-12T14:32:00Z">
        <w:r w:rsidRPr="00A50B51" w:rsidDel="009A0508">
          <w:rPr>
            <w:szCs w:val="24"/>
          </w:rPr>
          <w:delText>Es así como el modo de vivir</w:delText>
        </w:r>
        <w:r w:rsidR="00B626F3" w:rsidRPr="00A50B51" w:rsidDel="009A0508">
          <w:rPr>
            <w:szCs w:val="24"/>
          </w:rPr>
          <w:delText xml:space="preserve"> ha cambiado</w:delText>
        </w:r>
        <w:r w:rsidRPr="00A50B51" w:rsidDel="009A0508">
          <w:rPr>
            <w:szCs w:val="24"/>
          </w:rPr>
          <w:delText xml:space="preserve"> en el caso de una gran mayoría de personas</w:delText>
        </w:r>
      </w:del>
      <w:r w:rsidR="00B626F3" w:rsidRPr="00A50B51">
        <w:rPr>
          <w:szCs w:val="24"/>
        </w:rPr>
        <w:t>.</w:t>
      </w:r>
      <w:r w:rsidR="00863124" w:rsidRPr="00A50B51">
        <w:rPr>
          <w:szCs w:val="24"/>
        </w:rPr>
        <w:t xml:space="preserve"> </w:t>
      </w:r>
      <w:ins w:id="20" w:author="Roberto Baltodano" w:date="2015-02-12T14:35:00Z">
        <w:r w:rsidR="00362451">
          <w:rPr>
            <w:szCs w:val="24"/>
          </w:rPr>
          <w:t>En este contexto, l</w:t>
        </w:r>
      </w:ins>
      <w:del w:id="21" w:author="Roberto Baltodano" w:date="2015-02-12T14:35:00Z">
        <w:r w:rsidR="00B626F3" w:rsidRPr="00A50B51" w:rsidDel="00362451">
          <w:rPr>
            <w:szCs w:val="24"/>
          </w:rPr>
          <w:delText>L</w:delText>
        </w:r>
      </w:del>
      <w:r w:rsidR="00B626F3" w:rsidRPr="00A50B51">
        <w:rPr>
          <w:szCs w:val="24"/>
        </w:rPr>
        <w:t>a utilización de</w:t>
      </w:r>
      <w:del w:id="22" w:author="Roberto Baltodano" w:date="2015-02-12T14:33:00Z">
        <w:r w:rsidR="00B626F3" w:rsidRPr="00A50B51" w:rsidDel="009A0508">
          <w:rPr>
            <w:szCs w:val="24"/>
          </w:rPr>
          <w:delText xml:space="preserve"> los</w:delText>
        </w:r>
      </w:del>
      <w:r w:rsidR="00B626F3" w:rsidRPr="00A50B51">
        <w:rPr>
          <w:szCs w:val="24"/>
        </w:rPr>
        <w:t xml:space="preserve"> dispositivos móviles</w:t>
      </w:r>
      <w:r w:rsidR="00863124" w:rsidRPr="00A50B51">
        <w:rPr>
          <w:szCs w:val="24"/>
        </w:rPr>
        <w:t xml:space="preserve"> </w:t>
      </w:r>
      <w:ins w:id="23" w:author="Roberto Baltodano" w:date="2015-02-12T14:36:00Z">
        <w:r w:rsidR="00362451">
          <w:rPr>
            <w:szCs w:val="24"/>
          </w:rPr>
          <w:t xml:space="preserve">abre un escenario de </w:t>
        </w:r>
      </w:ins>
      <w:del w:id="24" w:author="Roberto Baltodano" w:date="2015-02-12T14:36:00Z">
        <w:r w:rsidR="00B626F3" w:rsidRPr="00A50B51" w:rsidDel="00362451">
          <w:rPr>
            <w:szCs w:val="24"/>
          </w:rPr>
          <w:delText>implica</w:delText>
        </w:r>
        <w:r w:rsidRPr="00A50B51" w:rsidDel="00362451">
          <w:rPr>
            <w:szCs w:val="24"/>
          </w:rPr>
          <w:delText xml:space="preserve"> un</w:delText>
        </w:r>
      </w:del>
      <w:r w:rsidRPr="00A50B51">
        <w:rPr>
          <w:szCs w:val="24"/>
        </w:rPr>
        <w:t xml:space="preserve"> cambio</w:t>
      </w:r>
      <w:ins w:id="25" w:author="Roberto Baltodano" w:date="2015-02-12T14:36:00Z">
        <w:r w:rsidR="00362451">
          <w:rPr>
            <w:szCs w:val="24"/>
          </w:rPr>
          <w:t>s</w:t>
        </w:r>
      </w:ins>
      <w:r w:rsidRPr="00A50B51">
        <w:rPr>
          <w:szCs w:val="24"/>
        </w:rPr>
        <w:t xml:space="preserve"> necesario</w:t>
      </w:r>
      <w:ins w:id="26" w:author="Roberto Baltodano" w:date="2015-02-12T14:37:00Z">
        <w:r w:rsidR="00362451">
          <w:rPr>
            <w:szCs w:val="24"/>
          </w:rPr>
          <w:t>s</w:t>
        </w:r>
      </w:ins>
      <w:r w:rsidRPr="00A50B51">
        <w:rPr>
          <w:szCs w:val="24"/>
        </w:rPr>
        <w:t xml:space="preserve"> en el medio empleado por los </w:t>
      </w:r>
      <w:ins w:id="27" w:author="Roberto Baltodano" w:date="2015-02-12T14:38:00Z">
        <w:r w:rsidR="00362451">
          <w:rPr>
            <w:szCs w:val="24"/>
          </w:rPr>
          <w:t xml:space="preserve">distintos </w:t>
        </w:r>
        <w:proofErr w:type="spellStart"/>
        <w:r w:rsidR="00362451">
          <w:rPr>
            <w:szCs w:val="24"/>
          </w:rPr>
          <w:t>usuarios</w:t>
        </w:r>
      </w:ins>
      <w:del w:id="28" w:author="Roberto Baltodano" w:date="2015-02-12T14:38:00Z">
        <w:r w:rsidRPr="00A50B51" w:rsidDel="00362451">
          <w:rPr>
            <w:szCs w:val="24"/>
          </w:rPr>
          <w:delText xml:space="preserve">comerciantes, profesores y médicos </w:delText>
        </w:r>
      </w:del>
      <w:r w:rsidRPr="00A50B51">
        <w:rPr>
          <w:szCs w:val="24"/>
        </w:rPr>
        <w:t>para</w:t>
      </w:r>
      <w:proofErr w:type="spellEnd"/>
      <w:r w:rsidRPr="00A50B51">
        <w:rPr>
          <w:szCs w:val="24"/>
        </w:rPr>
        <w:t xml:space="preserve">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w:t>
      </w:r>
      <w:proofErr w:type="spellStart"/>
      <w:r w:rsidRPr="00A50B51">
        <w:rPr>
          <w:szCs w:val="24"/>
        </w:rPr>
        <w:t>Audinsa</w:t>
      </w:r>
      <w:proofErr w:type="spellEnd"/>
      <w:r w:rsidRPr="00A50B51">
        <w:rPr>
          <w:szCs w:val="24"/>
        </w:rPr>
        <w:t xml:space="preserve">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 xml:space="preserve">al </w:t>
      </w:r>
      <w:del w:id="29" w:author="Roberto Baltodano" w:date="2015-02-12T14:38:00Z">
        <w:r w:rsidRPr="00A50B51" w:rsidDel="00362451">
          <w:rPr>
            <w:szCs w:val="24"/>
          </w:rPr>
          <w:delText xml:space="preserve">crear la opción de </w:delText>
        </w:r>
      </w:del>
      <w:r w:rsidRPr="00A50B51">
        <w:rPr>
          <w:szCs w:val="24"/>
        </w:rPr>
        <w:t>contar con una aplicación innovadora que permit</w:t>
      </w:r>
      <w:ins w:id="30" w:author="Roberto Baltodano" w:date="2015-02-12T14:38:00Z">
        <w:r w:rsidR="00362451">
          <w:rPr>
            <w:szCs w:val="24"/>
          </w:rPr>
          <w:t>e</w:t>
        </w:r>
      </w:ins>
      <w:del w:id="31" w:author="Roberto Baltodano" w:date="2015-02-12T14:38:00Z">
        <w:r w:rsidRPr="00A50B51" w:rsidDel="00362451">
          <w:rPr>
            <w:szCs w:val="24"/>
          </w:rPr>
          <w:delText>a</w:delText>
        </w:r>
      </w:del>
      <w:r w:rsidRPr="00A50B51">
        <w:rPr>
          <w:szCs w:val="24"/>
        </w:rPr>
        <w:t xml:space="preserve">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 xml:space="preserve">Dicha aplicación </w:t>
      </w:r>
      <w:del w:id="32" w:author="Roberto Baltodano" w:date="2015-02-12T14:39:00Z">
        <w:r w:rsidRPr="00A50B51" w:rsidDel="00362451">
          <w:rPr>
            <w:szCs w:val="24"/>
          </w:rPr>
          <w:delText xml:space="preserve">será </w:delText>
        </w:r>
      </w:del>
      <w:ins w:id="33" w:author="Roberto Baltodano" w:date="2015-02-12T14:39:00Z">
        <w:r w:rsidR="00362451">
          <w:rPr>
            <w:szCs w:val="24"/>
          </w:rPr>
          <w:t>fue</w:t>
        </w:r>
        <w:r w:rsidR="00362451" w:rsidRPr="00A50B51">
          <w:rPr>
            <w:szCs w:val="24"/>
          </w:rPr>
          <w:t xml:space="preserve"> </w:t>
        </w:r>
      </w:ins>
      <w:del w:id="34" w:author="Roberto Baltodano" w:date="2015-02-12T14:39:00Z">
        <w:r w:rsidRPr="00A50B51" w:rsidDel="00362451">
          <w:rPr>
            <w:szCs w:val="24"/>
          </w:rPr>
          <w:delText xml:space="preserve">realizada </w:delText>
        </w:r>
      </w:del>
      <w:ins w:id="35" w:author="Roberto Baltodano" w:date="2015-02-12T14:39:00Z">
        <w:r w:rsidR="00362451">
          <w:rPr>
            <w:szCs w:val="24"/>
          </w:rPr>
          <w:t>desarrollada</w:t>
        </w:r>
        <w:r w:rsidR="00362451" w:rsidRPr="00A50B51">
          <w:rPr>
            <w:szCs w:val="24"/>
          </w:rPr>
          <w:t xml:space="preserve"> </w:t>
        </w:r>
      </w:ins>
      <w:r w:rsidRPr="00A50B51">
        <w:rPr>
          <w:szCs w:val="24"/>
        </w:rPr>
        <w:t xml:space="preserve">para dispositivos móviles, específicamente </w:t>
      </w:r>
      <w:del w:id="36" w:author="Roberto Baltodano" w:date="2015-02-12T14:39:00Z">
        <w:r w:rsidRPr="00A50B51" w:rsidDel="00362451">
          <w:rPr>
            <w:szCs w:val="24"/>
          </w:rPr>
          <w:delText xml:space="preserve">para </w:delText>
        </w:r>
      </w:del>
      <w:ins w:id="37" w:author="Roberto Baltodano" w:date="2015-02-12T14:39:00Z">
        <w:r w:rsidR="00362451">
          <w:rPr>
            <w:szCs w:val="24"/>
          </w:rPr>
          <w:t>en</w:t>
        </w:r>
        <w:r w:rsidR="00362451" w:rsidRPr="00A50B51">
          <w:rPr>
            <w:szCs w:val="24"/>
          </w:rPr>
          <w:t xml:space="preserve"> </w:t>
        </w:r>
      </w:ins>
      <w:r w:rsidRPr="00A50B51">
        <w:rPr>
          <w:szCs w:val="24"/>
        </w:rPr>
        <w:t xml:space="preserve">aquellos que </w:t>
      </w:r>
      <w:del w:id="38" w:author="Roberto Baltodano" w:date="2015-02-12T14:39:00Z">
        <w:r w:rsidRPr="00A50B51" w:rsidDel="00362451">
          <w:rPr>
            <w:szCs w:val="24"/>
          </w:rPr>
          <w:delText xml:space="preserve">cuenten </w:delText>
        </w:r>
      </w:del>
      <w:ins w:id="39" w:author="Roberto Baltodano" w:date="2015-02-12T14:39:00Z">
        <w:r w:rsidR="00362451" w:rsidRPr="00A50B51">
          <w:rPr>
            <w:szCs w:val="24"/>
          </w:rPr>
          <w:t>cuent</w:t>
        </w:r>
        <w:r w:rsidR="00362451">
          <w:rPr>
            <w:szCs w:val="24"/>
          </w:rPr>
          <w:t>a</w:t>
        </w:r>
        <w:r w:rsidR="00362451" w:rsidRPr="00A50B51">
          <w:rPr>
            <w:szCs w:val="24"/>
          </w:rPr>
          <w:t xml:space="preserve">n </w:t>
        </w:r>
      </w:ins>
      <w:r w:rsidRPr="00A50B51">
        <w:rPr>
          <w:szCs w:val="24"/>
        </w:rPr>
        <w:t>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del w:id="40" w:author="Roberto Baltodano" w:date="2015-02-12T14:39:00Z">
        <w:r w:rsidRPr="00A50B51" w:rsidDel="00362451">
          <w:rPr>
            <w:szCs w:val="24"/>
          </w:rPr>
          <w:delText>Empleando una estructura de capítulos e</w:delText>
        </w:r>
      </w:del>
      <w:ins w:id="41" w:author="Roberto Baltodano" w:date="2015-02-12T14:39:00Z">
        <w:r w:rsidR="00362451">
          <w:rPr>
            <w:szCs w:val="24"/>
          </w:rPr>
          <w:t>E</w:t>
        </w:r>
      </w:ins>
      <w:r w:rsidRPr="00A50B51">
        <w:rPr>
          <w:szCs w:val="24"/>
        </w:rPr>
        <w:t xml:space="preserve">l presente </w:t>
      </w:r>
      <w:del w:id="42" w:author="Roberto Baltodano" w:date="2015-02-12T14:39:00Z">
        <w:r w:rsidRPr="00A50B51" w:rsidDel="00362451">
          <w:rPr>
            <w:szCs w:val="24"/>
          </w:rPr>
          <w:delText xml:space="preserve">proyecto </w:delText>
        </w:r>
      </w:del>
      <w:ins w:id="43" w:author="Roberto Baltodano" w:date="2015-02-12T14:39:00Z">
        <w:r w:rsidR="00362451">
          <w:rPr>
            <w:szCs w:val="24"/>
          </w:rPr>
          <w:t>documento</w:t>
        </w:r>
        <w:r w:rsidR="00362451" w:rsidRPr="00A50B51">
          <w:rPr>
            <w:szCs w:val="24"/>
          </w:rPr>
          <w:t xml:space="preserve"> </w:t>
        </w:r>
      </w:ins>
      <w:r w:rsidRPr="00A50B51">
        <w:rPr>
          <w:szCs w:val="24"/>
        </w:rPr>
        <w:t xml:space="preserve">pretende guiar al lector en el detalle de los principales procesos llevados a cabo </w:t>
      </w:r>
      <w:del w:id="44" w:author="Roberto Baltodano" w:date="2015-02-12T14:42:00Z">
        <w:r w:rsidRPr="00A50B51" w:rsidDel="00362451">
          <w:rPr>
            <w:szCs w:val="24"/>
          </w:rPr>
          <w:delText xml:space="preserve">para cumplir con </w:delText>
        </w:r>
        <w:r w:rsidR="00C442FB" w:rsidRPr="00A50B51" w:rsidDel="00362451">
          <w:rPr>
            <w:szCs w:val="24"/>
          </w:rPr>
          <w:delText>los objetivos propuestos</w:delText>
        </w:r>
        <w:r w:rsidR="00B626F3" w:rsidRPr="00A50B51" w:rsidDel="00362451">
          <w:rPr>
            <w:szCs w:val="24"/>
          </w:rPr>
          <w:delText>,</w:delText>
        </w:r>
        <w:r w:rsidRPr="00A50B51" w:rsidDel="00362451">
          <w:rPr>
            <w:szCs w:val="24"/>
          </w:rPr>
          <w:delText xml:space="preserve"> y así </w:delText>
        </w:r>
      </w:del>
      <w:ins w:id="45" w:author="Roberto Baltodano" w:date="2015-02-12T14:42:00Z">
        <w:r w:rsidR="00362451">
          <w:rPr>
            <w:szCs w:val="24"/>
          </w:rPr>
          <w:t xml:space="preserve">en el ámbito de un proyecto cuyo objetivo principal fue </w:t>
        </w:r>
      </w:ins>
      <w:r w:rsidRPr="00A50B51">
        <w:rPr>
          <w:szCs w:val="24"/>
        </w:rPr>
        <w:t xml:space="preserve">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w:t>
      </w:r>
      <w:proofErr w:type="spellStart"/>
      <w:r w:rsidRPr="00A50B51">
        <w:rPr>
          <w:szCs w:val="24"/>
        </w:rPr>
        <w:t>Audinsa</w:t>
      </w:r>
      <w:proofErr w:type="spellEnd"/>
      <w:r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46" w:name="_Toc386825582"/>
      <w:bookmarkStart w:id="47" w:name="_Toc393650935"/>
      <w:bookmarkStart w:id="48" w:name="_Toc393651037"/>
      <w:bookmarkStart w:id="49" w:name="_Toc393655958"/>
      <w:bookmarkStart w:id="50" w:name="_Toc347565929"/>
      <w:bookmarkStart w:id="51" w:name="_Toc347566066"/>
      <w:bookmarkStart w:id="52" w:name="_Toc347566209"/>
      <w:bookmarkStart w:id="53" w:name="_Toc411527869"/>
      <w:r w:rsidRPr="00A50B51">
        <w:rPr>
          <w:sz w:val="24"/>
          <w:szCs w:val="24"/>
        </w:rPr>
        <w:lastRenderedPageBreak/>
        <w:t>Resumen de capítulos</w:t>
      </w:r>
      <w:bookmarkEnd w:id="46"/>
      <w:bookmarkEnd w:id="47"/>
      <w:bookmarkEnd w:id="48"/>
      <w:bookmarkEnd w:id="49"/>
      <w:bookmarkEnd w:id="53"/>
    </w:p>
    <w:p w:rsidR="00B633E6" w:rsidRPr="00A50B51" w:rsidRDefault="00B633E6" w:rsidP="008E0A96">
      <w:pPr>
        <w:pStyle w:val="12"/>
        <w:rPr>
          <w:sz w:val="24"/>
          <w:szCs w:val="24"/>
        </w:rPr>
      </w:pPr>
      <w:bookmarkStart w:id="54" w:name="_Toc386825583"/>
      <w:bookmarkStart w:id="55" w:name="_Toc393650936"/>
      <w:bookmarkStart w:id="56" w:name="_Toc393651038"/>
      <w:bookmarkStart w:id="57" w:name="_Toc393655959"/>
      <w:bookmarkStart w:id="58" w:name="_Toc411527870"/>
      <w:r w:rsidRPr="00A50B51">
        <w:rPr>
          <w:sz w:val="24"/>
          <w:szCs w:val="24"/>
        </w:rPr>
        <w:t xml:space="preserve">Capítulo </w:t>
      </w:r>
      <w:r w:rsidR="00A85EE9" w:rsidRPr="00A50B51">
        <w:rPr>
          <w:sz w:val="24"/>
          <w:szCs w:val="24"/>
        </w:rPr>
        <w:t>I</w:t>
      </w:r>
      <w:bookmarkEnd w:id="54"/>
      <w:bookmarkEnd w:id="55"/>
      <w:bookmarkEnd w:id="56"/>
      <w:bookmarkEnd w:id="57"/>
      <w:ins w:id="59" w:author="Roberto Baltodano" w:date="2015-02-12T14:43:00Z">
        <w:r w:rsidR="00362451">
          <w:rPr>
            <w:sz w:val="24"/>
            <w:szCs w:val="24"/>
            <w:lang w:val="en-US"/>
          </w:rPr>
          <w:t xml:space="preserve">: </w:t>
        </w:r>
        <w:proofErr w:type="spellStart"/>
        <w:r w:rsidR="00362451">
          <w:rPr>
            <w:sz w:val="24"/>
            <w:szCs w:val="24"/>
            <w:lang w:val="en-US"/>
          </w:rPr>
          <w:t>Introducci</w:t>
        </w:r>
        <w:r w:rsidR="00362451">
          <w:rPr>
            <w:sz w:val="24"/>
            <w:szCs w:val="24"/>
          </w:rPr>
          <w:t>ón</w:t>
        </w:r>
      </w:ins>
      <w:bookmarkEnd w:id="58"/>
      <w:proofErr w:type="spellEnd"/>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60" w:name="_Toc386825584"/>
      <w:bookmarkStart w:id="61" w:name="_Toc393650937"/>
      <w:bookmarkStart w:id="62" w:name="_Toc393651039"/>
      <w:bookmarkStart w:id="63" w:name="_Toc393655960"/>
      <w:bookmarkStart w:id="64" w:name="_Ref394240682"/>
      <w:bookmarkStart w:id="65" w:name="_Ref394240684"/>
      <w:bookmarkStart w:id="66" w:name="_Ref394240694"/>
      <w:bookmarkStart w:id="67" w:name="_Toc411527871"/>
      <w:r w:rsidRPr="00A50B51">
        <w:rPr>
          <w:sz w:val="24"/>
          <w:szCs w:val="24"/>
        </w:rPr>
        <w:t xml:space="preserve">Capítulo </w:t>
      </w:r>
      <w:r w:rsidR="00A85EE9" w:rsidRPr="00A50B51">
        <w:rPr>
          <w:sz w:val="24"/>
          <w:szCs w:val="24"/>
        </w:rPr>
        <w:t>II</w:t>
      </w:r>
      <w:bookmarkEnd w:id="60"/>
      <w:bookmarkEnd w:id="61"/>
      <w:bookmarkEnd w:id="62"/>
      <w:bookmarkEnd w:id="63"/>
      <w:bookmarkEnd w:id="64"/>
      <w:bookmarkEnd w:id="65"/>
      <w:bookmarkEnd w:id="66"/>
      <w:ins w:id="68" w:author="Roberto Baltodano" w:date="2015-02-12T14:44:00Z">
        <w:r w:rsidR="00362451">
          <w:rPr>
            <w:sz w:val="24"/>
            <w:szCs w:val="24"/>
            <w:lang w:val="en-US"/>
          </w:rPr>
          <w:t xml:space="preserve">: Marco </w:t>
        </w:r>
        <w:proofErr w:type="spellStart"/>
        <w:r w:rsidR="00362451">
          <w:rPr>
            <w:sz w:val="24"/>
            <w:szCs w:val="24"/>
            <w:lang w:val="en-US"/>
          </w:rPr>
          <w:t>te</w:t>
        </w:r>
        <w:r w:rsidR="00362451">
          <w:rPr>
            <w:sz w:val="24"/>
            <w:szCs w:val="24"/>
          </w:rPr>
          <w:t>órico</w:t>
        </w:r>
      </w:ins>
      <w:bookmarkEnd w:id="67"/>
      <w:proofErr w:type="spellEnd"/>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w:t>
      </w:r>
      <w:proofErr w:type="spellStart"/>
      <w:r w:rsidRPr="00A50B51">
        <w:rPr>
          <w:szCs w:val="24"/>
        </w:rPr>
        <w:t>Audinsa</w:t>
      </w:r>
      <w:proofErr w:type="spellEnd"/>
      <w:r w:rsidRPr="00A50B51">
        <w:rPr>
          <w:szCs w:val="24"/>
        </w:rPr>
        <w:t xml:space="preserve">.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69" w:name="_Toc386825585"/>
      <w:bookmarkStart w:id="70" w:name="_Toc393650938"/>
      <w:bookmarkStart w:id="71" w:name="_Toc393651040"/>
      <w:bookmarkStart w:id="72" w:name="_Toc393655961"/>
      <w:bookmarkStart w:id="73" w:name="_Toc411527872"/>
      <w:r w:rsidRPr="00A50B51">
        <w:rPr>
          <w:sz w:val="24"/>
          <w:szCs w:val="24"/>
        </w:rPr>
        <w:t xml:space="preserve">Capítulo </w:t>
      </w:r>
      <w:r w:rsidR="00A85EE9" w:rsidRPr="00A50B51">
        <w:rPr>
          <w:sz w:val="24"/>
          <w:szCs w:val="24"/>
        </w:rPr>
        <w:t>III</w:t>
      </w:r>
      <w:bookmarkEnd w:id="69"/>
      <w:bookmarkEnd w:id="70"/>
      <w:bookmarkEnd w:id="71"/>
      <w:bookmarkEnd w:id="72"/>
      <w:ins w:id="74" w:author="Roberto Baltodano" w:date="2015-02-12T14:44:00Z">
        <w:r w:rsidR="00362451">
          <w:rPr>
            <w:sz w:val="24"/>
            <w:szCs w:val="24"/>
            <w:lang w:val="en-US"/>
          </w:rPr>
          <w:t xml:space="preserve">: </w:t>
        </w:r>
        <w:proofErr w:type="spellStart"/>
        <w:r w:rsidR="00362451">
          <w:rPr>
            <w:sz w:val="24"/>
            <w:szCs w:val="24"/>
            <w:lang w:val="en-US"/>
          </w:rPr>
          <w:t>Procedimient</w:t>
        </w:r>
      </w:ins>
      <w:ins w:id="75" w:author="Roberto Baltodano" w:date="2015-02-12T14:45:00Z">
        <w:r w:rsidR="00362451">
          <w:rPr>
            <w:sz w:val="24"/>
            <w:szCs w:val="24"/>
            <w:lang w:val="en-US"/>
          </w:rPr>
          <w:t>o</w:t>
        </w:r>
        <w:proofErr w:type="spellEnd"/>
        <w:r w:rsidR="00362451">
          <w:rPr>
            <w:sz w:val="24"/>
            <w:szCs w:val="24"/>
            <w:lang w:val="en-US"/>
          </w:rPr>
          <w:t xml:space="preserve"> </w:t>
        </w:r>
        <w:proofErr w:type="spellStart"/>
        <w:r w:rsidR="00362451">
          <w:rPr>
            <w:sz w:val="24"/>
            <w:szCs w:val="24"/>
            <w:lang w:val="en-US"/>
          </w:rPr>
          <w:t>metodológico</w:t>
        </w:r>
      </w:ins>
      <w:bookmarkEnd w:id="73"/>
      <w:proofErr w:type="spellEnd"/>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76" w:name="_Toc386825586"/>
      <w:bookmarkStart w:id="77" w:name="_Toc393650939"/>
      <w:bookmarkStart w:id="78" w:name="_Toc393651041"/>
      <w:bookmarkStart w:id="79" w:name="_Toc393655962"/>
      <w:bookmarkStart w:id="80" w:name="_Ref394240743"/>
      <w:bookmarkStart w:id="81" w:name="_Ref394240752"/>
      <w:bookmarkStart w:id="82" w:name="_Toc411527873"/>
      <w:r w:rsidRPr="00A50B51">
        <w:rPr>
          <w:sz w:val="24"/>
          <w:szCs w:val="24"/>
        </w:rPr>
        <w:t xml:space="preserve">Capítulo </w:t>
      </w:r>
      <w:r w:rsidR="00A85EE9" w:rsidRPr="00A50B51">
        <w:rPr>
          <w:sz w:val="24"/>
          <w:szCs w:val="24"/>
        </w:rPr>
        <w:t>IV</w:t>
      </w:r>
      <w:bookmarkEnd w:id="76"/>
      <w:bookmarkEnd w:id="77"/>
      <w:bookmarkEnd w:id="78"/>
      <w:bookmarkEnd w:id="79"/>
      <w:bookmarkEnd w:id="80"/>
      <w:bookmarkEnd w:id="81"/>
      <w:ins w:id="83" w:author="Roberto Baltodano" w:date="2015-02-12T14:45:00Z">
        <w:r w:rsidR="001503EE">
          <w:rPr>
            <w:sz w:val="24"/>
            <w:szCs w:val="24"/>
          </w:rPr>
          <w:t>: Análisis retrospectivo</w:t>
        </w:r>
      </w:ins>
      <w:bookmarkEnd w:id="82"/>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w:t>
      </w:r>
      <w:del w:id="84" w:author="Roberto Baltodano" w:date="2015-02-12T14:46:00Z">
        <w:r w:rsidR="00B633E6" w:rsidRPr="00A50B51" w:rsidDel="001503EE">
          <w:rPr>
            <w:szCs w:val="24"/>
          </w:rPr>
          <w:delText>y se indica</w:delText>
        </w:r>
      </w:del>
      <w:ins w:id="85" w:author="Roberto Baltodano" w:date="2015-02-12T14:46:00Z">
        <w:r w:rsidR="001503EE">
          <w:rPr>
            <w:szCs w:val="24"/>
          </w:rPr>
          <w:t>incluyendo</w:t>
        </w:r>
      </w:ins>
      <w:r w:rsidR="00B633E6" w:rsidRPr="00A50B51">
        <w:rPr>
          <w:szCs w:val="24"/>
        </w:rPr>
        <w:t xml:space="preserve">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86" w:name="_Toc386825587"/>
      <w:bookmarkStart w:id="87" w:name="_Toc393650940"/>
      <w:bookmarkStart w:id="88" w:name="_Toc393651042"/>
      <w:bookmarkStart w:id="89" w:name="_Toc393655963"/>
      <w:bookmarkStart w:id="90" w:name="_Toc411527874"/>
      <w:r w:rsidRPr="00A50B51">
        <w:rPr>
          <w:sz w:val="24"/>
          <w:szCs w:val="24"/>
        </w:rPr>
        <w:t xml:space="preserve">Capítulo </w:t>
      </w:r>
      <w:r w:rsidR="00A85EE9" w:rsidRPr="00A50B51">
        <w:rPr>
          <w:sz w:val="24"/>
          <w:szCs w:val="24"/>
        </w:rPr>
        <w:t>V</w:t>
      </w:r>
      <w:bookmarkEnd w:id="86"/>
      <w:bookmarkEnd w:id="87"/>
      <w:bookmarkEnd w:id="88"/>
      <w:bookmarkEnd w:id="89"/>
      <w:ins w:id="91" w:author="Roberto Baltodano" w:date="2015-02-12T14:45:00Z">
        <w:r w:rsidR="001503EE" w:rsidRPr="001503EE">
          <w:rPr>
            <w:sz w:val="24"/>
            <w:szCs w:val="24"/>
          </w:rPr>
          <w:t>: Conclusiones y re</w:t>
        </w:r>
        <w:r w:rsidR="001503EE">
          <w:rPr>
            <w:sz w:val="24"/>
            <w:szCs w:val="24"/>
          </w:rPr>
          <w:t>comendaciones</w:t>
        </w:r>
      </w:ins>
      <w:bookmarkEnd w:id="90"/>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92" w:name="_Toc393650941"/>
      <w:bookmarkStart w:id="93" w:name="_Toc393651043"/>
      <w:bookmarkStart w:id="94" w:name="_Toc393655964"/>
      <w:bookmarkStart w:id="95" w:name="_Toc411527875"/>
      <w:r w:rsidRPr="00A50B51">
        <w:rPr>
          <w:sz w:val="24"/>
          <w:szCs w:val="24"/>
        </w:rPr>
        <w:lastRenderedPageBreak/>
        <w:t>Palabras Claves</w:t>
      </w:r>
      <w:bookmarkEnd w:id="50"/>
      <w:bookmarkEnd w:id="51"/>
      <w:bookmarkEnd w:id="52"/>
      <w:bookmarkEnd w:id="92"/>
      <w:bookmarkEnd w:id="93"/>
      <w:bookmarkEnd w:id="94"/>
      <w:bookmarkEnd w:id="9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96" w:name="_Toc411527876" w:displacedByCustomXml="next"/>
    <w:bookmarkStart w:id="97" w:name="_Toc393655965" w:displacedByCustomXml="next"/>
    <w:bookmarkStart w:id="98" w:name="_Toc393651044" w:displacedByCustomXml="next"/>
    <w:bookmarkStart w:id="99" w:name="_Toc393650942" w:displacedByCustomXml="next"/>
    <w:bookmarkStart w:id="100" w:name="_Toc347566067" w:displacedByCustomXml="next"/>
    <w:bookmarkStart w:id="101" w:name="_Toc347565930" w:displacedByCustomXml="next"/>
    <w:bookmarkStart w:id="102" w:name="_Toc347566210" w:displacedByCustomXml="next"/>
    <w:bookmarkStart w:id="103" w:name="_Toc335830474" w:displacedByCustomXml="next"/>
    <w:bookmarkStart w:id="104" w:name="_Toc326180317" w:displacedByCustomXml="next"/>
    <w:bookmarkStart w:id="105" w:name="_Toc325312420" w:displacedByCustomXml="next"/>
    <w:bookmarkStart w:id="106" w:name="_Toc325312280" w:displacedByCustomXml="next"/>
    <w:bookmarkStart w:id="107" w:name="_Toc324865113" w:displacedByCustomXml="next"/>
    <w:bookmarkStart w:id="108" w:name="_Toc324848862" w:displacedByCustomXml="next"/>
    <w:bookmarkStart w:id="109" w:name="_Toc324262208" w:displacedByCustomXml="next"/>
    <w:bookmarkStart w:id="110" w:name="_Toc324261765" w:displacedByCustomXml="next"/>
    <w:bookmarkStart w:id="111" w:name="_Toc324260819" w:displacedByCustomXml="next"/>
    <w:bookmarkStart w:id="112" w:name="_Toc324258755" w:displacedByCustomXml="next"/>
    <w:bookmarkStart w:id="113" w:name="_Toc324014096" w:displacedByCustomXml="next"/>
    <w:bookmarkStart w:id="114" w:name="_Toc324014350" w:displacedByCustomXml="next"/>
    <w:bookmarkStart w:id="115" w:name="_Toc324014940" w:displacedByCustomXml="next"/>
    <w:bookmarkStart w:id="116" w:name="_Toc324017558" w:displacedByCustomXml="next"/>
    <w:bookmarkStart w:id="117" w:name="_Toc324185764" w:displacedByCustomXml="next"/>
    <w:bookmarkStart w:id="118" w:name="_Toc324186774" w:displacedByCustomXml="next"/>
    <w:bookmarkStart w:id="119" w:name="_Toc324267090" w:displacedByCustomXml="next"/>
    <w:bookmarkStart w:id="120" w:name="_Toc324267230" w:displacedByCustomXml="next"/>
    <w:bookmarkStart w:id="121" w:name="_Toc324267300" w:displacedByCustomXml="next"/>
    <w:bookmarkStart w:id="122" w:name="_Toc325817509" w:displacedByCustomXml="next"/>
    <w:bookmarkStart w:id="123" w:name="_Toc326160189" w:displacedByCustomXml="next"/>
    <w:bookmarkStart w:id="124" w:name="_Toc335824666" w:displacedByCustomXml="next"/>
    <w:bookmarkStart w:id="125" w:name="_Toc335824737" w:displacedByCustomXml="next"/>
    <w:bookmarkStart w:id="126" w:name="_Toc335824808" w:displacedByCustomXml="next"/>
    <w:bookmarkStart w:id="127" w:name="_Toc335824877" w:displacedByCustomXml="next"/>
    <w:bookmarkStart w:id="128" w:name="_Toc335825821" w:displacedByCustomXml="next"/>
    <w:bookmarkStart w:id="129" w:name="_Toc336537839" w:displacedByCustomXml="next"/>
    <w:sdt>
      <w:sdtPr>
        <w:rPr>
          <w:b/>
          <w:bCs/>
          <w:szCs w:val="24"/>
        </w:rPr>
        <w:id w:val="-1558772988"/>
        <w:docPartObj>
          <w:docPartGallery w:val="Table of Contents"/>
          <w:docPartUnique/>
        </w:docPartObj>
      </w:sdtPr>
      <w:sdtEndPr>
        <w:rPr>
          <w:b w:val="0"/>
          <w:bCs w:val="0"/>
          <w:noProof/>
        </w:rPr>
      </w:sdtEndPr>
      <w:sdtContent>
        <w:bookmarkEnd w:id="129" w:displacedByCustomXml="prev"/>
        <w:bookmarkEnd w:id="128" w:displacedByCustomXml="prev"/>
        <w:bookmarkEnd w:id="127" w:displacedByCustomXml="prev"/>
        <w:bookmarkEnd w:id="126" w:displacedByCustomXml="prev"/>
        <w:bookmarkEnd w:id="125" w:displacedByCustomXml="prev"/>
        <w:bookmarkEnd w:id="124" w:displacedByCustomXml="prev"/>
        <w:bookmarkEnd w:id="123" w:displacedByCustomXml="prev"/>
        <w:bookmarkEnd w:id="122" w:displacedByCustomXml="prev"/>
        <w:bookmarkEnd w:id="121" w:displacedByCustomXml="prev"/>
        <w:bookmarkEnd w:id="120" w:displacedByCustomXml="prev"/>
        <w:bookmarkEnd w:id="119" w:displacedByCustomXml="prev"/>
        <w:bookmarkEnd w:id="118" w:displacedByCustomXml="prev"/>
        <w:bookmarkEnd w:id="117" w:displacedByCustomXml="prev"/>
        <w:bookmarkEnd w:id="116" w:displacedByCustomXml="prev"/>
        <w:bookmarkEnd w:id="115" w:displacedByCustomXml="prev"/>
        <w:bookmarkEnd w:id="114" w:displacedByCustomXml="prev"/>
        <w:bookmarkEnd w:id="113" w:displacedByCustomXml="prev"/>
        <w:bookmarkEnd w:id="112" w:displacedByCustomXml="prev"/>
        <w:bookmarkEnd w:id="111" w:displacedByCustomXml="prev"/>
        <w:bookmarkEnd w:id="110" w:displacedByCustomXml="prev"/>
        <w:bookmarkEnd w:id="109" w:displacedByCustomXml="prev"/>
        <w:bookmarkEnd w:id="108" w:displacedByCustomXml="prev"/>
        <w:bookmarkEnd w:id="107" w:displacedByCustomXml="prev"/>
        <w:bookmarkEnd w:id="106" w:displacedByCustomXml="prev"/>
        <w:bookmarkEnd w:id="105" w:displacedByCustomXml="prev"/>
        <w:bookmarkEnd w:id="104" w:displacedByCustomXml="prev"/>
        <w:bookmarkEnd w:id="103" w:displacedByCustomXml="prev"/>
        <w:bookmarkEnd w:id="102" w:displacedByCustomXml="prev"/>
        <w:bookmarkEnd w:id="101" w:displacedByCustomXml="prev"/>
        <w:bookmarkEnd w:id="100" w:displacedByCustomXml="prev"/>
        <w:bookmarkEnd w:id="99" w:displacedByCustomXml="prev"/>
        <w:bookmarkEnd w:id="98" w:displacedByCustomXml="prev"/>
        <w:bookmarkEnd w:id="97" w:displacedByCustomXml="prev"/>
        <w:bookmarkEnd w:id="96" w:displacedByCustomXml="prev"/>
        <w:bookmarkStart w:id="130" w:name="_Toc347565931" w:displacedByCustomXml="prev"/>
        <w:bookmarkEnd w:id="130" w:displacedByCustomXml="prev"/>
        <w:p w:rsidR="008A6EB5" w:rsidRDefault="008A6EB5">
          <w:pPr>
            <w:pStyle w:val="TOC1"/>
            <w:tabs>
              <w:tab w:val="right" w:leader="dot" w:pos="10250"/>
            </w:tabs>
            <w:rPr>
              <w:noProof/>
              <w:szCs w:val="24"/>
            </w:rPr>
          </w:pPr>
          <w:sdt>
            <w:sdtPr>
              <w:rPr>
                <w:rFonts w:eastAsia="Calibri"/>
                <w:b/>
                <w:bCs/>
                <w:kern w:val="32"/>
                <w:szCs w:val="24"/>
                <w:lang w:eastAsia="es-CR"/>
              </w:rPr>
              <w:id w:val="2123040806"/>
              <w:docPartObj>
                <w:docPartGallery w:val="Table of Contents"/>
                <w:docPartUnique/>
              </w:docPartObj>
            </w:sdtPr>
            <w:sdtContent>
              <w:r w:rsidRPr="008A6EB5">
                <w:rPr>
                  <w:rFonts w:eastAsia="Calibri"/>
                  <w:b/>
                  <w:bCs/>
                  <w:kern w:val="32"/>
                  <w:szCs w:val="24"/>
                  <w:lang w:eastAsia="es-CR"/>
                </w:rPr>
                <w:t>Índice general</w:t>
              </w:r>
            </w:sdtContent>
          </w:sdt>
        </w:p>
        <w:p w:rsidR="008A6EB5" w:rsidRDefault="004D1EA8">
          <w:pPr>
            <w:pStyle w:val="TOC1"/>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AD0B2F" w:rsidRPr="007D6EC9">
            <w:rPr>
              <w:szCs w:val="24"/>
            </w:rPr>
            <w:instrText xml:space="preserve"> TOC \o "1-3" \h \z \u </w:instrText>
          </w:r>
          <w:r w:rsidRPr="00A50B51">
            <w:rPr>
              <w:szCs w:val="24"/>
            </w:rPr>
            <w:fldChar w:fldCharType="separate"/>
          </w:r>
          <w:bookmarkStart w:id="131" w:name="_Toc347565932"/>
          <w:bookmarkEnd w:id="131"/>
          <w:r w:rsidR="008A6EB5" w:rsidRPr="000F1177">
            <w:rPr>
              <w:rStyle w:val="Hyperlink"/>
              <w:noProof/>
            </w:rPr>
            <w:fldChar w:fldCharType="begin"/>
          </w:r>
          <w:r w:rsidR="008A6EB5" w:rsidRPr="000F1177">
            <w:rPr>
              <w:rStyle w:val="Hyperlink"/>
              <w:noProof/>
            </w:rPr>
            <w:instrText xml:space="preserve"> </w:instrText>
          </w:r>
          <w:r w:rsidR="008A6EB5">
            <w:rPr>
              <w:noProof/>
            </w:rPr>
            <w:instrText>HYPERLINK \l "_Toc411527867"</w:instrText>
          </w:r>
          <w:r w:rsidR="008A6EB5" w:rsidRPr="000F1177">
            <w:rPr>
              <w:rStyle w:val="Hyperlink"/>
              <w:noProof/>
            </w:rPr>
            <w:instrText xml:space="preserve"> </w:instrText>
          </w:r>
          <w:r w:rsidR="008A6EB5" w:rsidRPr="000F1177">
            <w:rPr>
              <w:rStyle w:val="Hyperlink"/>
              <w:noProof/>
            </w:rPr>
          </w:r>
          <w:r w:rsidR="008A6EB5" w:rsidRPr="000F1177">
            <w:rPr>
              <w:rStyle w:val="Hyperlink"/>
              <w:noProof/>
            </w:rPr>
            <w:fldChar w:fldCharType="separate"/>
          </w:r>
          <w:r w:rsidR="008A6EB5" w:rsidRPr="000F1177">
            <w:rPr>
              <w:rStyle w:val="Hyperlink"/>
              <w:noProof/>
            </w:rPr>
            <w:t>AGRADECIMIENTOS</w:t>
          </w:r>
          <w:r w:rsidR="008A6EB5">
            <w:rPr>
              <w:noProof/>
              <w:webHidden/>
            </w:rPr>
            <w:tab/>
          </w:r>
          <w:r w:rsidR="008A6EB5">
            <w:rPr>
              <w:noProof/>
              <w:webHidden/>
            </w:rPr>
            <w:fldChar w:fldCharType="begin"/>
          </w:r>
          <w:r w:rsidR="008A6EB5">
            <w:rPr>
              <w:noProof/>
              <w:webHidden/>
            </w:rPr>
            <w:instrText xml:space="preserve"> PAGEREF _Toc411527867 \h </w:instrText>
          </w:r>
          <w:r w:rsidR="008A6EB5">
            <w:rPr>
              <w:noProof/>
              <w:webHidden/>
            </w:rPr>
          </w:r>
          <w:r w:rsidR="008A6EB5">
            <w:rPr>
              <w:noProof/>
              <w:webHidden/>
            </w:rPr>
            <w:fldChar w:fldCharType="separate"/>
          </w:r>
          <w:r w:rsidR="00E80DDC">
            <w:rPr>
              <w:noProof/>
              <w:webHidden/>
            </w:rPr>
            <w:t>i</w:t>
          </w:r>
          <w:r w:rsidR="008A6EB5">
            <w:rPr>
              <w:noProof/>
              <w:webHidden/>
            </w:rPr>
            <w:fldChar w:fldCharType="end"/>
          </w:r>
          <w:r w:rsidR="008A6EB5" w:rsidRPr="000F1177">
            <w:rPr>
              <w:rStyle w:val="Hyperlink"/>
              <w:noProof/>
            </w:rPr>
            <w:fldChar w:fldCharType="end"/>
          </w:r>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68" w:history="1">
            <w:r w:rsidRPr="000F1177">
              <w:rPr>
                <w:rStyle w:val="Hyperlink"/>
                <w:noProof/>
              </w:rPr>
              <w:t>1.</w:t>
            </w:r>
            <w:r>
              <w:rPr>
                <w:rFonts w:asciiTheme="minorHAnsi" w:eastAsiaTheme="minorEastAsia" w:hAnsiTheme="minorHAnsi" w:cstheme="minorBidi"/>
                <w:noProof/>
                <w:sz w:val="22"/>
                <w:szCs w:val="22"/>
                <w:lang w:val="en-US" w:eastAsia="en-US"/>
              </w:rPr>
              <w:tab/>
            </w:r>
            <w:r w:rsidRPr="000F1177">
              <w:rPr>
                <w:rStyle w:val="Hyperlink"/>
                <w:noProof/>
              </w:rPr>
              <w:t>Resumen ejecutivo</w:t>
            </w:r>
            <w:r>
              <w:rPr>
                <w:noProof/>
                <w:webHidden/>
              </w:rPr>
              <w:tab/>
            </w:r>
            <w:r>
              <w:rPr>
                <w:noProof/>
                <w:webHidden/>
              </w:rPr>
              <w:fldChar w:fldCharType="begin"/>
            </w:r>
            <w:r>
              <w:rPr>
                <w:noProof/>
                <w:webHidden/>
              </w:rPr>
              <w:instrText xml:space="preserve"> PAGEREF _Toc411527868 \h </w:instrText>
            </w:r>
            <w:r>
              <w:rPr>
                <w:noProof/>
                <w:webHidden/>
              </w:rPr>
            </w:r>
            <w:r>
              <w:rPr>
                <w:noProof/>
                <w:webHidden/>
              </w:rPr>
              <w:fldChar w:fldCharType="separate"/>
            </w:r>
            <w:r w:rsidR="00E80DDC">
              <w:rPr>
                <w:noProof/>
                <w:webHidden/>
              </w:rPr>
              <w:t>ii</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69" w:history="1">
            <w:r w:rsidRPr="000F1177">
              <w:rPr>
                <w:rStyle w:val="Hyperlink"/>
                <w:noProof/>
              </w:rPr>
              <w:t>2.</w:t>
            </w:r>
            <w:r>
              <w:rPr>
                <w:rFonts w:asciiTheme="minorHAnsi" w:eastAsiaTheme="minorEastAsia" w:hAnsiTheme="minorHAnsi" w:cstheme="minorBidi"/>
                <w:noProof/>
                <w:sz w:val="22"/>
                <w:szCs w:val="22"/>
                <w:lang w:val="en-US" w:eastAsia="en-US"/>
              </w:rPr>
              <w:tab/>
            </w:r>
            <w:r w:rsidRPr="000F1177">
              <w:rPr>
                <w:rStyle w:val="Hyperlink"/>
                <w:noProof/>
              </w:rPr>
              <w:t>Resumen de capítulos</w:t>
            </w:r>
            <w:r>
              <w:rPr>
                <w:noProof/>
                <w:webHidden/>
              </w:rPr>
              <w:tab/>
            </w:r>
            <w:r>
              <w:rPr>
                <w:noProof/>
                <w:webHidden/>
              </w:rPr>
              <w:fldChar w:fldCharType="begin"/>
            </w:r>
            <w:r>
              <w:rPr>
                <w:noProof/>
                <w:webHidden/>
              </w:rPr>
              <w:instrText xml:space="preserve"> PAGEREF _Toc411527869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0" w:history="1">
            <w:r w:rsidRPr="000F1177">
              <w:rPr>
                <w:rStyle w:val="Hyperlink"/>
                <w:noProof/>
              </w:rPr>
              <w:t>2.1.</w:t>
            </w:r>
            <w:r>
              <w:rPr>
                <w:rFonts w:asciiTheme="minorHAnsi" w:eastAsiaTheme="minorEastAsia" w:hAnsiTheme="minorHAnsi" w:cstheme="minorBidi"/>
                <w:noProof/>
                <w:sz w:val="22"/>
                <w:szCs w:val="22"/>
                <w:lang w:val="en-US" w:eastAsia="en-US"/>
              </w:rPr>
              <w:tab/>
            </w:r>
            <w:r w:rsidRPr="000F1177">
              <w:rPr>
                <w:rStyle w:val="Hyperlink"/>
                <w:noProof/>
              </w:rPr>
              <w:t>Capítulo I</w:t>
            </w:r>
            <w:r w:rsidRPr="000F1177">
              <w:rPr>
                <w:rStyle w:val="Hyperlink"/>
                <w:noProof/>
                <w:lang w:val="en-US"/>
              </w:rPr>
              <w:t>: Introducci</w:t>
            </w:r>
            <w:r w:rsidRPr="000F1177">
              <w:rPr>
                <w:rStyle w:val="Hyperlink"/>
                <w:noProof/>
              </w:rPr>
              <w:t>ón</w:t>
            </w:r>
            <w:r>
              <w:rPr>
                <w:noProof/>
                <w:webHidden/>
              </w:rPr>
              <w:tab/>
            </w:r>
            <w:r>
              <w:rPr>
                <w:noProof/>
                <w:webHidden/>
              </w:rPr>
              <w:fldChar w:fldCharType="begin"/>
            </w:r>
            <w:r>
              <w:rPr>
                <w:noProof/>
                <w:webHidden/>
              </w:rPr>
              <w:instrText xml:space="preserve"> PAGEREF _Toc411527870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1" w:history="1">
            <w:r w:rsidRPr="000F1177">
              <w:rPr>
                <w:rStyle w:val="Hyperlink"/>
                <w:noProof/>
              </w:rPr>
              <w:t>2.2.</w:t>
            </w:r>
            <w:r>
              <w:rPr>
                <w:rFonts w:asciiTheme="minorHAnsi" w:eastAsiaTheme="minorEastAsia" w:hAnsiTheme="minorHAnsi" w:cstheme="minorBidi"/>
                <w:noProof/>
                <w:sz w:val="22"/>
                <w:szCs w:val="22"/>
                <w:lang w:val="en-US" w:eastAsia="en-US"/>
              </w:rPr>
              <w:tab/>
            </w:r>
            <w:r w:rsidRPr="000F1177">
              <w:rPr>
                <w:rStyle w:val="Hyperlink"/>
                <w:noProof/>
              </w:rPr>
              <w:t>Capítulo II</w:t>
            </w:r>
            <w:r w:rsidRPr="000F1177">
              <w:rPr>
                <w:rStyle w:val="Hyperlink"/>
                <w:noProof/>
                <w:lang w:val="en-US"/>
              </w:rPr>
              <w:t>: Marco te</w:t>
            </w:r>
            <w:r w:rsidRPr="000F1177">
              <w:rPr>
                <w:rStyle w:val="Hyperlink"/>
                <w:noProof/>
              </w:rPr>
              <w:t>órico</w:t>
            </w:r>
            <w:r>
              <w:rPr>
                <w:noProof/>
                <w:webHidden/>
              </w:rPr>
              <w:tab/>
            </w:r>
            <w:r>
              <w:rPr>
                <w:noProof/>
                <w:webHidden/>
              </w:rPr>
              <w:fldChar w:fldCharType="begin"/>
            </w:r>
            <w:r>
              <w:rPr>
                <w:noProof/>
                <w:webHidden/>
              </w:rPr>
              <w:instrText xml:space="preserve"> PAGEREF _Toc411527871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2" w:history="1">
            <w:r w:rsidRPr="000F1177">
              <w:rPr>
                <w:rStyle w:val="Hyperlink"/>
                <w:noProof/>
              </w:rPr>
              <w:t>2.3.</w:t>
            </w:r>
            <w:r>
              <w:rPr>
                <w:rFonts w:asciiTheme="minorHAnsi" w:eastAsiaTheme="minorEastAsia" w:hAnsiTheme="minorHAnsi" w:cstheme="minorBidi"/>
                <w:noProof/>
                <w:sz w:val="22"/>
                <w:szCs w:val="22"/>
                <w:lang w:val="en-US" w:eastAsia="en-US"/>
              </w:rPr>
              <w:tab/>
            </w:r>
            <w:r w:rsidRPr="000F1177">
              <w:rPr>
                <w:rStyle w:val="Hyperlink"/>
                <w:noProof/>
              </w:rPr>
              <w:t>Capítulo III</w:t>
            </w:r>
            <w:r w:rsidRPr="000F1177">
              <w:rPr>
                <w:rStyle w:val="Hyperlink"/>
                <w:noProof/>
                <w:lang w:val="en-US"/>
              </w:rPr>
              <w:t>: Procedimiento metodológico</w:t>
            </w:r>
            <w:r>
              <w:rPr>
                <w:noProof/>
                <w:webHidden/>
              </w:rPr>
              <w:tab/>
            </w:r>
            <w:r>
              <w:rPr>
                <w:noProof/>
                <w:webHidden/>
              </w:rPr>
              <w:fldChar w:fldCharType="begin"/>
            </w:r>
            <w:r>
              <w:rPr>
                <w:noProof/>
                <w:webHidden/>
              </w:rPr>
              <w:instrText xml:space="preserve"> PAGEREF _Toc411527872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3" w:history="1">
            <w:r w:rsidRPr="000F1177">
              <w:rPr>
                <w:rStyle w:val="Hyperlink"/>
                <w:noProof/>
              </w:rPr>
              <w:t>2.4.</w:t>
            </w:r>
            <w:r>
              <w:rPr>
                <w:rFonts w:asciiTheme="minorHAnsi" w:eastAsiaTheme="minorEastAsia" w:hAnsiTheme="minorHAnsi" w:cstheme="minorBidi"/>
                <w:noProof/>
                <w:sz w:val="22"/>
                <w:szCs w:val="22"/>
                <w:lang w:val="en-US" w:eastAsia="en-US"/>
              </w:rPr>
              <w:tab/>
            </w:r>
            <w:r w:rsidRPr="000F1177">
              <w:rPr>
                <w:rStyle w:val="Hyperlink"/>
                <w:noProof/>
              </w:rPr>
              <w:t>Capítulo IV: Análisis retrospectivo</w:t>
            </w:r>
            <w:r>
              <w:rPr>
                <w:noProof/>
                <w:webHidden/>
              </w:rPr>
              <w:tab/>
            </w:r>
            <w:r>
              <w:rPr>
                <w:noProof/>
                <w:webHidden/>
              </w:rPr>
              <w:fldChar w:fldCharType="begin"/>
            </w:r>
            <w:r>
              <w:rPr>
                <w:noProof/>
                <w:webHidden/>
              </w:rPr>
              <w:instrText xml:space="preserve"> PAGEREF _Toc411527873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4" w:history="1">
            <w:r w:rsidRPr="000F1177">
              <w:rPr>
                <w:rStyle w:val="Hyperlink"/>
                <w:noProof/>
              </w:rPr>
              <w:t>2.5.</w:t>
            </w:r>
            <w:r>
              <w:rPr>
                <w:rFonts w:asciiTheme="minorHAnsi" w:eastAsiaTheme="minorEastAsia" w:hAnsiTheme="minorHAnsi" w:cstheme="minorBidi"/>
                <w:noProof/>
                <w:sz w:val="22"/>
                <w:szCs w:val="22"/>
                <w:lang w:val="en-US" w:eastAsia="en-US"/>
              </w:rPr>
              <w:tab/>
            </w:r>
            <w:r w:rsidRPr="000F1177">
              <w:rPr>
                <w:rStyle w:val="Hyperlink"/>
                <w:noProof/>
              </w:rPr>
              <w:t>Capítulo V: Conclusiones y recomendaciones</w:t>
            </w:r>
            <w:r>
              <w:rPr>
                <w:noProof/>
                <w:webHidden/>
              </w:rPr>
              <w:tab/>
            </w:r>
            <w:r>
              <w:rPr>
                <w:noProof/>
                <w:webHidden/>
              </w:rPr>
              <w:fldChar w:fldCharType="begin"/>
            </w:r>
            <w:r>
              <w:rPr>
                <w:noProof/>
                <w:webHidden/>
              </w:rPr>
              <w:instrText xml:space="preserve"> PAGEREF _Toc411527874 \h </w:instrText>
            </w:r>
            <w:r>
              <w:rPr>
                <w:noProof/>
                <w:webHidden/>
              </w:rPr>
            </w:r>
            <w:r>
              <w:rPr>
                <w:noProof/>
                <w:webHidden/>
              </w:rPr>
              <w:fldChar w:fldCharType="separate"/>
            </w:r>
            <w:r w:rsidR="00E80DDC">
              <w:rPr>
                <w:noProof/>
                <w:webHidden/>
              </w:rPr>
              <w:t>iii</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75" w:history="1">
            <w:r w:rsidRPr="000F1177">
              <w:rPr>
                <w:rStyle w:val="Hyperlink"/>
                <w:noProof/>
              </w:rPr>
              <w:t>3.</w:t>
            </w:r>
            <w:r>
              <w:rPr>
                <w:rFonts w:asciiTheme="minorHAnsi" w:eastAsiaTheme="minorEastAsia" w:hAnsiTheme="minorHAnsi" w:cstheme="minorBidi"/>
                <w:noProof/>
                <w:sz w:val="22"/>
                <w:szCs w:val="22"/>
                <w:lang w:val="en-US" w:eastAsia="en-US"/>
              </w:rPr>
              <w:tab/>
            </w:r>
            <w:r w:rsidRPr="000F1177">
              <w:rPr>
                <w:rStyle w:val="Hyperlink"/>
                <w:noProof/>
              </w:rPr>
              <w:t>Palabras Claves</w:t>
            </w:r>
            <w:r>
              <w:rPr>
                <w:noProof/>
                <w:webHidden/>
              </w:rPr>
              <w:tab/>
            </w:r>
            <w:r>
              <w:rPr>
                <w:noProof/>
                <w:webHidden/>
              </w:rPr>
              <w:fldChar w:fldCharType="begin"/>
            </w:r>
            <w:r>
              <w:rPr>
                <w:noProof/>
                <w:webHidden/>
              </w:rPr>
              <w:instrText xml:space="preserve"> PAGEREF _Toc411527875 \h </w:instrText>
            </w:r>
            <w:r>
              <w:rPr>
                <w:noProof/>
                <w:webHidden/>
              </w:rPr>
            </w:r>
            <w:r>
              <w:rPr>
                <w:noProof/>
                <w:webHidden/>
              </w:rPr>
              <w:fldChar w:fldCharType="separate"/>
            </w:r>
            <w:r w:rsidR="00E80DDC">
              <w:rPr>
                <w:noProof/>
                <w:webHidden/>
              </w:rPr>
              <w:t>iv</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77" w:history="1">
            <w:r w:rsidRPr="000F1177">
              <w:rPr>
                <w:rStyle w:val="Hyperlink"/>
                <w:noProof/>
              </w:rPr>
              <w:t>4.</w:t>
            </w:r>
            <w:r>
              <w:rPr>
                <w:rFonts w:asciiTheme="minorHAnsi" w:eastAsiaTheme="minorEastAsia" w:hAnsiTheme="minorHAnsi" w:cstheme="minorBidi"/>
                <w:noProof/>
                <w:sz w:val="22"/>
                <w:szCs w:val="22"/>
                <w:lang w:val="en-US" w:eastAsia="en-US"/>
              </w:rPr>
              <w:tab/>
            </w:r>
            <w:r w:rsidRPr="000F1177">
              <w:rPr>
                <w:rStyle w:val="Hyperlink"/>
                <w:noProof/>
              </w:rPr>
              <w:t>Índices de ilustraciones, gráficas y figuras</w:t>
            </w:r>
            <w:r>
              <w:rPr>
                <w:noProof/>
                <w:webHidden/>
              </w:rPr>
              <w:tab/>
            </w:r>
            <w:r>
              <w:rPr>
                <w:noProof/>
                <w:webHidden/>
              </w:rPr>
              <w:fldChar w:fldCharType="begin"/>
            </w:r>
            <w:r>
              <w:rPr>
                <w:noProof/>
                <w:webHidden/>
              </w:rPr>
              <w:instrText xml:space="preserve"> PAGEREF _Toc411527877 \h </w:instrText>
            </w:r>
            <w:r>
              <w:rPr>
                <w:noProof/>
                <w:webHidden/>
              </w:rPr>
            </w:r>
            <w:r>
              <w:rPr>
                <w:noProof/>
                <w:webHidden/>
              </w:rPr>
              <w:fldChar w:fldCharType="separate"/>
            </w:r>
            <w:r w:rsidR="00E80DDC">
              <w:rPr>
                <w:noProof/>
                <w:webHidden/>
              </w:rPr>
              <w:t>ix</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8" w:history="1">
            <w:r w:rsidRPr="000F1177">
              <w:rPr>
                <w:rStyle w:val="Hyperlink"/>
                <w:noProof/>
              </w:rPr>
              <w:t>4.1.</w:t>
            </w:r>
            <w:r>
              <w:rPr>
                <w:rFonts w:asciiTheme="minorHAnsi" w:eastAsiaTheme="minorEastAsia" w:hAnsiTheme="minorHAnsi" w:cstheme="minorBidi"/>
                <w:noProof/>
                <w:sz w:val="22"/>
                <w:szCs w:val="22"/>
                <w:lang w:val="en-US" w:eastAsia="en-US"/>
              </w:rPr>
              <w:tab/>
            </w:r>
            <w:r w:rsidRPr="000F1177">
              <w:rPr>
                <w:rStyle w:val="Hyperlink"/>
                <w:noProof/>
              </w:rPr>
              <w:t>Índice de ilust</w:t>
            </w:r>
            <w:r w:rsidRPr="000F1177">
              <w:rPr>
                <w:rStyle w:val="Hyperlink"/>
                <w:noProof/>
              </w:rPr>
              <w:t>r</w:t>
            </w:r>
            <w:r w:rsidRPr="000F1177">
              <w:rPr>
                <w:rStyle w:val="Hyperlink"/>
                <w:noProof/>
              </w:rPr>
              <w:t>aciones</w:t>
            </w:r>
            <w:r>
              <w:rPr>
                <w:noProof/>
                <w:webHidden/>
              </w:rPr>
              <w:tab/>
            </w:r>
            <w:r>
              <w:rPr>
                <w:noProof/>
                <w:webHidden/>
              </w:rPr>
              <w:fldChar w:fldCharType="begin"/>
            </w:r>
            <w:r>
              <w:rPr>
                <w:noProof/>
                <w:webHidden/>
              </w:rPr>
              <w:instrText xml:space="preserve"> PAGEREF _Toc411527878 \h </w:instrText>
            </w:r>
            <w:r>
              <w:rPr>
                <w:noProof/>
                <w:webHidden/>
              </w:rPr>
            </w:r>
            <w:r>
              <w:rPr>
                <w:noProof/>
                <w:webHidden/>
              </w:rPr>
              <w:fldChar w:fldCharType="separate"/>
            </w:r>
            <w:r w:rsidR="00E80DDC">
              <w:rPr>
                <w:noProof/>
                <w:webHidden/>
              </w:rPr>
              <w:t>ix</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79" w:history="1">
            <w:r w:rsidRPr="000F1177">
              <w:rPr>
                <w:rStyle w:val="Hyperlink"/>
                <w:noProof/>
              </w:rPr>
              <w:t>4.2.</w:t>
            </w:r>
            <w:r>
              <w:rPr>
                <w:rFonts w:asciiTheme="minorHAnsi" w:eastAsiaTheme="minorEastAsia" w:hAnsiTheme="minorHAnsi" w:cstheme="minorBidi"/>
                <w:noProof/>
                <w:sz w:val="22"/>
                <w:szCs w:val="22"/>
                <w:lang w:val="en-US" w:eastAsia="en-US"/>
              </w:rPr>
              <w:tab/>
            </w:r>
            <w:r w:rsidRPr="000F1177">
              <w:rPr>
                <w:rStyle w:val="Hyperlink"/>
                <w:noProof/>
              </w:rPr>
              <w:t>Índice de tablas</w:t>
            </w:r>
            <w:r>
              <w:rPr>
                <w:noProof/>
                <w:webHidden/>
              </w:rPr>
              <w:tab/>
            </w:r>
            <w:r>
              <w:rPr>
                <w:noProof/>
                <w:webHidden/>
              </w:rPr>
              <w:fldChar w:fldCharType="begin"/>
            </w:r>
            <w:r>
              <w:rPr>
                <w:noProof/>
                <w:webHidden/>
              </w:rPr>
              <w:instrText xml:space="preserve"> PAGEREF _Toc411527879 \h </w:instrText>
            </w:r>
            <w:r>
              <w:rPr>
                <w:noProof/>
                <w:webHidden/>
              </w:rPr>
            </w:r>
            <w:r>
              <w:rPr>
                <w:noProof/>
                <w:webHidden/>
              </w:rPr>
              <w:fldChar w:fldCharType="separate"/>
            </w:r>
            <w:r w:rsidR="00E80DDC">
              <w:rPr>
                <w:noProof/>
                <w:webHidden/>
              </w:rPr>
              <w:t>xi</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0" w:history="1">
            <w:r w:rsidRPr="000F1177">
              <w:rPr>
                <w:rStyle w:val="Hyperlink"/>
                <w:noProof/>
              </w:rPr>
              <w:t>4.3.</w:t>
            </w:r>
            <w:r>
              <w:rPr>
                <w:rFonts w:asciiTheme="minorHAnsi" w:eastAsiaTheme="minorEastAsia" w:hAnsiTheme="minorHAnsi" w:cstheme="minorBidi"/>
                <w:noProof/>
                <w:sz w:val="22"/>
                <w:szCs w:val="22"/>
                <w:lang w:val="en-US" w:eastAsia="en-US"/>
              </w:rPr>
              <w:tab/>
            </w:r>
            <w:r w:rsidRPr="000F1177">
              <w:rPr>
                <w:rStyle w:val="Hyperlink"/>
                <w:noProof/>
              </w:rPr>
              <w:t>Índice de gráficos</w:t>
            </w:r>
            <w:r>
              <w:rPr>
                <w:noProof/>
                <w:webHidden/>
              </w:rPr>
              <w:tab/>
            </w:r>
            <w:r>
              <w:rPr>
                <w:noProof/>
                <w:webHidden/>
              </w:rPr>
              <w:fldChar w:fldCharType="begin"/>
            </w:r>
            <w:r>
              <w:rPr>
                <w:noProof/>
                <w:webHidden/>
              </w:rPr>
              <w:instrText xml:space="preserve"> PAGEREF _Toc411527880 \h </w:instrText>
            </w:r>
            <w:r>
              <w:rPr>
                <w:noProof/>
                <w:webHidden/>
              </w:rPr>
            </w:r>
            <w:r>
              <w:rPr>
                <w:noProof/>
                <w:webHidden/>
              </w:rPr>
              <w:fldChar w:fldCharType="separate"/>
            </w:r>
            <w:r w:rsidR="00E80DDC">
              <w:rPr>
                <w:noProof/>
                <w:webHidden/>
              </w:rPr>
              <w:t>xii</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81" w:history="1">
            <w:r w:rsidRPr="000F1177">
              <w:rPr>
                <w:rStyle w:val="Hyperlink"/>
                <w:noProof/>
              </w:rPr>
              <w:t>1.</w:t>
            </w:r>
            <w:r>
              <w:rPr>
                <w:rFonts w:asciiTheme="minorHAnsi" w:eastAsiaTheme="minorEastAsia" w:hAnsiTheme="minorHAnsi" w:cstheme="minorBidi"/>
                <w:noProof/>
                <w:sz w:val="22"/>
                <w:szCs w:val="22"/>
                <w:lang w:val="en-US" w:eastAsia="en-US"/>
              </w:rPr>
              <w:tab/>
            </w:r>
            <w:r w:rsidRPr="000F1177">
              <w:rPr>
                <w:rStyle w:val="Hyperlink"/>
                <w:noProof/>
              </w:rPr>
              <w:t>CAPÍTULO I - Introducción</w:t>
            </w:r>
            <w:r>
              <w:rPr>
                <w:noProof/>
                <w:webHidden/>
              </w:rPr>
              <w:tab/>
            </w:r>
            <w:r>
              <w:rPr>
                <w:noProof/>
                <w:webHidden/>
              </w:rPr>
              <w:fldChar w:fldCharType="begin"/>
            </w:r>
            <w:r>
              <w:rPr>
                <w:noProof/>
                <w:webHidden/>
              </w:rPr>
              <w:instrText xml:space="preserve"> PAGEREF _Toc411527881 \h </w:instrText>
            </w:r>
            <w:r>
              <w:rPr>
                <w:noProof/>
                <w:webHidden/>
              </w:rPr>
            </w:r>
            <w:r>
              <w:rPr>
                <w:noProof/>
                <w:webHidden/>
              </w:rPr>
              <w:fldChar w:fldCharType="separate"/>
            </w:r>
            <w:r w:rsidR="00E80DDC">
              <w:rPr>
                <w:noProof/>
                <w:webHidden/>
              </w:rPr>
              <w:t>1</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2" w:history="1">
            <w:r w:rsidRPr="000F1177">
              <w:rPr>
                <w:rStyle w:val="Hyperlink"/>
                <w:noProof/>
              </w:rPr>
              <w:t>1.1.</w:t>
            </w:r>
            <w:r>
              <w:rPr>
                <w:rFonts w:asciiTheme="minorHAnsi" w:eastAsiaTheme="minorEastAsia" w:hAnsiTheme="minorHAnsi" w:cstheme="minorBidi"/>
                <w:noProof/>
                <w:sz w:val="22"/>
                <w:szCs w:val="22"/>
                <w:lang w:val="en-US" w:eastAsia="en-US"/>
              </w:rPr>
              <w:tab/>
            </w:r>
            <w:r w:rsidRPr="000F1177">
              <w:rPr>
                <w:rStyle w:val="Hyperlink"/>
                <w:noProof/>
              </w:rPr>
              <w:t>Antecedentes</w:t>
            </w:r>
            <w:r>
              <w:rPr>
                <w:noProof/>
                <w:webHidden/>
              </w:rPr>
              <w:tab/>
            </w:r>
            <w:r>
              <w:rPr>
                <w:noProof/>
                <w:webHidden/>
              </w:rPr>
              <w:fldChar w:fldCharType="begin"/>
            </w:r>
            <w:r>
              <w:rPr>
                <w:noProof/>
                <w:webHidden/>
              </w:rPr>
              <w:instrText xml:space="preserve"> PAGEREF _Toc411527882 \h </w:instrText>
            </w:r>
            <w:r>
              <w:rPr>
                <w:noProof/>
                <w:webHidden/>
              </w:rPr>
            </w:r>
            <w:r>
              <w:rPr>
                <w:noProof/>
                <w:webHidden/>
              </w:rPr>
              <w:fldChar w:fldCharType="separate"/>
            </w:r>
            <w:r w:rsidR="00E80DDC">
              <w:rPr>
                <w:noProof/>
                <w:webHidden/>
              </w:rPr>
              <w:t>2</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3" w:history="1">
            <w:r w:rsidRPr="000F1177">
              <w:rPr>
                <w:rStyle w:val="Hyperlink"/>
                <w:noProof/>
              </w:rPr>
              <w:t>1.2.</w:t>
            </w:r>
            <w:r>
              <w:rPr>
                <w:rFonts w:asciiTheme="minorHAnsi" w:eastAsiaTheme="minorEastAsia" w:hAnsiTheme="minorHAnsi" w:cstheme="minorBidi"/>
                <w:noProof/>
                <w:sz w:val="22"/>
                <w:szCs w:val="22"/>
                <w:lang w:val="en-US" w:eastAsia="en-US"/>
              </w:rPr>
              <w:tab/>
            </w:r>
            <w:r w:rsidRPr="000F1177">
              <w:rPr>
                <w:rStyle w:val="Hyperlink"/>
                <w:noProof/>
              </w:rPr>
              <w:t>Justificación</w:t>
            </w:r>
            <w:r>
              <w:rPr>
                <w:noProof/>
                <w:webHidden/>
              </w:rPr>
              <w:tab/>
            </w:r>
            <w:r>
              <w:rPr>
                <w:noProof/>
                <w:webHidden/>
              </w:rPr>
              <w:fldChar w:fldCharType="begin"/>
            </w:r>
            <w:r>
              <w:rPr>
                <w:noProof/>
                <w:webHidden/>
              </w:rPr>
              <w:instrText xml:space="preserve"> PAGEREF _Toc411527883 \h </w:instrText>
            </w:r>
            <w:r>
              <w:rPr>
                <w:noProof/>
                <w:webHidden/>
              </w:rPr>
            </w:r>
            <w:r>
              <w:rPr>
                <w:noProof/>
                <w:webHidden/>
              </w:rPr>
              <w:fldChar w:fldCharType="separate"/>
            </w:r>
            <w:r w:rsidR="00E80DDC">
              <w:rPr>
                <w:noProof/>
                <w:webHidden/>
              </w:rPr>
              <w:t>3</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4" w:history="1">
            <w:r w:rsidRPr="000F1177">
              <w:rPr>
                <w:rStyle w:val="Hyperlink"/>
                <w:noProof/>
              </w:rPr>
              <w:t>1.3.</w:t>
            </w:r>
            <w:r>
              <w:rPr>
                <w:rFonts w:asciiTheme="minorHAnsi" w:eastAsiaTheme="minorEastAsia" w:hAnsiTheme="minorHAnsi" w:cstheme="minorBidi"/>
                <w:noProof/>
                <w:sz w:val="22"/>
                <w:szCs w:val="22"/>
                <w:lang w:val="en-US" w:eastAsia="en-US"/>
              </w:rPr>
              <w:tab/>
            </w:r>
            <w:r w:rsidRPr="000F1177">
              <w:rPr>
                <w:rStyle w:val="Hyperlink"/>
                <w:noProof/>
              </w:rPr>
              <w:t>Problemática por resolver</w:t>
            </w:r>
            <w:r>
              <w:rPr>
                <w:noProof/>
                <w:webHidden/>
              </w:rPr>
              <w:tab/>
            </w:r>
            <w:r>
              <w:rPr>
                <w:noProof/>
                <w:webHidden/>
              </w:rPr>
              <w:fldChar w:fldCharType="begin"/>
            </w:r>
            <w:r>
              <w:rPr>
                <w:noProof/>
                <w:webHidden/>
              </w:rPr>
              <w:instrText xml:space="preserve"> PAGEREF _Toc411527884 \h </w:instrText>
            </w:r>
            <w:r>
              <w:rPr>
                <w:noProof/>
                <w:webHidden/>
              </w:rPr>
            </w:r>
            <w:r>
              <w:rPr>
                <w:noProof/>
                <w:webHidden/>
              </w:rPr>
              <w:fldChar w:fldCharType="separate"/>
            </w:r>
            <w:r w:rsidR="00E80DDC">
              <w:rPr>
                <w:noProof/>
                <w:webHidden/>
              </w:rPr>
              <w:t>4</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5" w:history="1">
            <w:r w:rsidRPr="000F1177">
              <w:rPr>
                <w:rStyle w:val="Hyperlink"/>
                <w:noProof/>
              </w:rPr>
              <w:t>1.4.</w:t>
            </w:r>
            <w:r>
              <w:rPr>
                <w:rFonts w:asciiTheme="minorHAnsi" w:eastAsiaTheme="minorEastAsia" w:hAnsiTheme="minorHAnsi" w:cstheme="minorBidi"/>
                <w:noProof/>
                <w:sz w:val="22"/>
                <w:szCs w:val="22"/>
                <w:lang w:val="en-US" w:eastAsia="en-US"/>
              </w:rPr>
              <w:tab/>
            </w:r>
            <w:r w:rsidRPr="000F1177">
              <w:rPr>
                <w:rStyle w:val="Hyperlink"/>
                <w:noProof/>
              </w:rPr>
              <w:t>Objetivos</w:t>
            </w:r>
            <w:r>
              <w:rPr>
                <w:noProof/>
                <w:webHidden/>
              </w:rPr>
              <w:tab/>
            </w:r>
            <w:r>
              <w:rPr>
                <w:noProof/>
                <w:webHidden/>
              </w:rPr>
              <w:fldChar w:fldCharType="begin"/>
            </w:r>
            <w:r>
              <w:rPr>
                <w:noProof/>
                <w:webHidden/>
              </w:rPr>
              <w:instrText xml:space="preserve"> PAGEREF _Toc411527885 \h </w:instrText>
            </w:r>
            <w:r>
              <w:rPr>
                <w:noProof/>
                <w:webHidden/>
              </w:rPr>
            </w:r>
            <w:r>
              <w:rPr>
                <w:noProof/>
                <w:webHidden/>
              </w:rPr>
              <w:fldChar w:fldCharType="separate"/>
            </w:r>
            <w:r w:rsidR="00E80DDC">
              <w:rPr>
                <w:noProof/>
                <w:webHidden/>
              </w:rPr>
              <w:t>4</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86" w:history="1">
            <w:r w:rsidRPr="000F1177">
              <w:rPr>
                <w:rStyle w:val="Hyperlink"/>
                <w:noProof/>
              </w:rPr>
              <w:t>1.4.1.</w:t>
            </w:r>
            <w:r>
              <w:rPr>
                <w:rFonts w:asciiTheme="minorHAnsi" w:eastAsiaTheme="minorEastAsia" w:hAnsiTheme="minorHAnsi" w:cstheme="minorBidi"/>
                <w:noProof/>
                <w:sz w:val="22"/>
                <w:szCs w:val="22"/>
                <w:lang w:val="en-US" w:eastAsia="en-US"/>
              </w:rPr>
              <w:tab/>
            </w:r>
            <w:r w:rsidRPr="000F1177">
              <w:rPr>
                <w:rStyle w:val="Hyperlink"/>
                <w:noProof/>
              </w:rPr>
              <w:t>General</w:t>
            </w:r>
            <w:r>
              <w:rPr>
                <w:noProof/>
                <w:webHidden/>
              </w:rPr>
              <w:tab/>
            </w:r>
            <w:r>
              <w:rPr>
                <w:noProof/>
                <w:webHidden/>
              </w:rPr>
              <w:fldChar w:fldCharType="begin"/>
            </w:r>
            <w:r>
              <w:rPr>
                <w:noProof/>
                <w:webHidden/>
              </w:rPr>
              <w:instrText xml:space="preserve"> PAGEREF _Toc411527886 \h </w:instrText>
            </w:r>
            <w:r>
              <w:rPr>
                <w:noProof/>
                <w:webHidden/>
              </w:rPr>
            </w:r>
            <w:r>
              <w:rPr>
                <w:noProof/>
                <w:webHidden/>
              </w:rPr>
              <w:fldChar w:fldCharType="separate"/>
            </w:r>
            <w:r w:rsidR="00E80DDC">
              <w:rPr>
                <w:noProof/>
                <w:webHidden/>
              </w:rPr>
              <w:t>4</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87" w:history="1">
            <w:r w:rsidRPr="000F1177">
              <w:rPr>
                <w:rStyle w:val="Hyperlink"/>
                <w:noProof/>
              </w:rPr>
              <w:t>1.4.2.</w:t>
            </w:r>
            <w:r>
              <w:rPr>
                <w:rFonts w:asciiTheme="minorHAnsi" w:eastAsiaTheme="minorEastAsia" w:hAnsiTheme="minorHAnsi" w:cstheme="minorBidi"/>
                <w:noProof/>
                <w:sz w:val="22"/>
                <w:szCs w:val="22"/>
                <w:lang w:val="en-US" w:eastAsia="en-US"/>
              </w:rPr>
              <w:tab/>
            </w:r>
            <w:r w:rsidRPr="000F1177">
              <w:rPr>
                <w:rStyle w:val="Hyperlink"/>
                <w:noProof/>
              </w:rPr>
              <w:t>Específicos</w:t>
            </w:r>
            <w:r>
              <w:rPr>
                <w:noProof/>
                <w:webHidden/>
              </w:rPr>
              <w:tab/>
            </w:r>
            <w:r>
              <w:rPr>
                <w:noProof/>
                <w:webHidden/>
              </w:rPr>
              <w:fldChar w:fldCharType="begin"/>
            </w:r>
            <w:r>
              <w:rPr>
                <w:noProof/>
                <w:webHidden/>
              </w:rPr>
              <w:instrText xml:space="preserve"> PAGEREF _Toc411527887 \h </w:instrText>
            </w:r>
            <w:r>
              <w:rPr>
                <w:noProof/>
                <w:webHidden/>
              </w:rPr>
            </w:r>
            <w:r>
              <w:rPr>
                <w:noProof/>
                <w:webHidden/>
              </w:rPr>
              <w:fldChar w:fldCharType="separate"/>
            </w:r>
            <w:r w:rsidR="00E80DDC">
              <w:rPr>
                <w:noProof/>
                <w:webHidden/>
              </w:rPr>
              <w:t>5</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888" w:history="1">
            <w:r w:rsidRPr="000F1177">
              <w:rPr>
                <w:rStyle w:val="Hyperlink"/>
                <w:noProof/>
              </w:rPr>
              <w:t>2.</w:t>
            </w:r>
            <w:r>
              <w:rPr>
                <w:rFonts w:asciiTheme="minorHAnsi" w:eastAsiaTheme="minorEastAsia" w:hAnsiTheme="minorHAnsi" w:cstheme="minorBidi"/>
                <w:noProof/>
                <w:sz w:val="22"/>
                <w:szCs w:val="22"/>
                <w:lang w:val="en-US" w:eastAsia="en-US"/>
              </w:rPr>
              <w:tab/>
            </w:r>
            <w:r w:rsidRPr="000F1177">
              <w:rPr>
                <w:rStyle w:val="Hyperlink"/>
                <w:noProof/>
              </w:rPr>
              <w:t>CAPÍTULO II – Marco teórico</w:t>
            </w:r>
            <w:r>
              <w:rPr>
                <w:noProof/>
                <w:webHidden/>
              </w:rPr>
              <w:tab/>
            </w:r>
            <w:r>
              <w:rPr>
                <w:noProof/>
                <w:webHidden/>
              </w:rPr>
              <w:fldChar w:fldCharType="begin"/>
            </w:r>
            <w:r>
              <w:rPr>
                <w:noProof/>
                <w:webHidden/>
              </w:rPr>
              <w:instrText xml:space="preserve"> PAGEREF _Toc411527888 \h </w:instrText>
            </w:r>
            <w:r>
              <w:rPr>
                <w:noProof/>
                <w:webHidden/>
              </w:rPr>
            </w:r>
            <w:r>
              <w:rPr>
                <w:noProof/>
                <w:webHidden/>
              </w:rPr>
              <w:fldChar w:fldCharType="separate"/>
            </w:r>
            <w:r w:rsidR="00E80DDC">
              <w:rPr>
                <w:noProof/>
                <w:webHidden/>
              </w:rPr>
              <w:t>6</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89" w:history="1">
            <w:r w:rsidRPr="000F1177">
              <w:rPr>
                <w:rStyle w:val="Hyperlink"/>
                <w:noProof/>
              </w:rPr>
              <w:t>2.1.</w:t>
            </w:r>
            <w:r>
              <w:rPr>
                <w:rFonts w:asciiTheme="minorHAnsi" w:eastAsiaTheme="minorEastAsia" w:hAnsiTheme="minorHAnsi" w:cstheme="minorBidi"/>
                <w:noProof/>
                <w:sz w:val="22"/>
                <w:szCs w:val="22"/>
                <w:lang w:val="en-US" w:eastAsia="en-US"/>
              </w:rPr>
              <w:tab/>
            </w:r>
            <w:r w:rsidRPr="000F1177">
              <w:rPr>
                <w:rStyle w:val="Hyperlink"/>
                <w:noProof/>
              </w:rPr>
              <w:t>Marco Referencial</w:t>
            </w:r>
            <w:r>
              <w:rPr>
                <w:noProof/>
                <w:webHidden/>
              </w:rPr>
              <w:tab/>
            </w:r>
            <w:r>
              <w:rPr>
                <w:noProof/>
                <w:webHidden/>
              </w:rPr>
              <w:fldChar w:fldCharType="begin"/>
            </w:r>
            <w:r>
              <w:rPr>
                <w:noProof/>
                <w:webHidden/>
              </w:rPr>
              <w:instrText xml:space="preserve"> PAGEREF _Toc411527889 \h </w:instrText>
            </w:r>
            <w:r>
              <w:rPr>
                <w:noProof/>
                <w:webHidden/>
              </w:rPr>
            </w:r>
            <w:r>
              <w:rPr>
                <w:noProof/>
                <w:webHidden/>
              </w:rPr>
              <w:fldChar w:fldCharType="separate"/>
            </w:r>
            <w:r w:rsidR="00E80DDC">
              <w:rPr>
                <w:noProof/>
                <w:webHidden/>
              </w:rPr>
              <w:t>7</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0" w:history="1">
            <w:r w:rsidRPr="000F1177">
              <w:rPr>
                <w:rStyle w:val="Hyperlink"/>
                <w:noProof/>
                <w:lang w:eastAsia="es-CR"/>
              </w:rPr>
              <w:t>2.1.1.</w:t>
            </w:r>
            <w:r>
              <w:rPr>
                <w:rFonts w:asciiTheme="minorHAnsi" w:eastAsiaTheme="minorEastAsia" w:hAnsiTheme="minorHAnsi" w:cstheme="minorBidi"/>
                <w:noProof/>
                <w:sz w:val="22"/>
                <w:szCs w:val="22"/>
                <w:lang w:val="en-US" w:eastAsia="en-US"/>
              </w:rPr>
              <w:tab/>
            </w:r>
            <w:r w:rsidRPr="000F1177">
              <w:rPr>
                <w:rStyle w:val="Hyperlink"/>
                <w:noProof/>
                <w:lang w:eastAsia="es-CR"/>
              </w:rPr>
              <w:t>Misión</w:t>
            </w:r>
            <w:r>
              <w:rPr>
                <w:noProof/>
                <w:webHidden/>
              </w:rPr>
              <w:tab/>
            </w:r>
            <w:r>
              <w:rPr>
                <w:noProof/>
                <w:webHidden/>
              </w:rPr>
              <w:fldChar w:fldCharType="begin"/>
            </w:r>
            <w:r>
              <w:rPr>
                <w:noProof/>
                <w:webHidden/>
              </w:rPr>
              <w:instrText xml:space="preserve"> PAGEREF _Toc411527890 \h </w:instrText>
            </w:r>
            <w:r>
              <w:rPr>
                <w:noProof/>
                <w:webHidden/>
              </w:rPr>
            </w:r>
            <w:r>
              <w:rPr>
                <w:noProof/>
                <w:webHidden/>
              </w:rPr>
              <w:fldChar w:fldCharType="separate"/>
            </w:r>
            <w:r w:rsidR="00E80DDC">
              <w:rPr>
                <w:noProof/>
                <w:webHidden/>
              </w:rPr>
              <w:t>7</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1" w:history="1">
            <w:r w:rsidRPr="000F1177">
              <w:rPr>
                <w:rStyle w:val="Hyperlink"/>
                <w:noProof/>
                <w:lang w:eastAsia="es-CR"/>
              </w:rPr>
              <w:t>2.1.2.</w:t>
            </w:r>
            <w:r>
              <w:rPr>
                <w:rFonts w:asciiTheme="minorHAnsi" w:eastAsiaTheme="minorEastAsia" w:hAnsiTheme="minorHAnsi" w:cstheme="minorBidi"/>
                <w:noProof/>
                <w:sz w:val="22"/>
                <w:szCs w:val="22"/>
                <w:lang w:val="en-US" w:eastAsia="en-US"/>
              </w:rPr>
              <w:tab/>
            </w:r>
            <w:r w:rsidRPr="000F1177">
              <w:rPr>
                <w:rStyle w:val="Hyperlink"/>
                <w:noProof/>
                <w:lang w:eastAsia="es-CR"/>
              </w:rPr>
              <w:t>Visión</w:t>
            </w:r>
            <w:r>
              <w:rPr>
                <w:noProof/>
                <w:webHidden/>
              </w:rPr>
              <w:tab/>
            </w:r>
            <w:r>
              <w:rPr>
                <w:noProof/>
                <w:webHidden/>
              </w:rPr>
              <w:fldChar w:fldCharType="begin"/>
            </w:r>
            <w:r>
              <w:rPr>
                <w:noProof/>
                <w:webHidden/>
              </w:rPr>
              <w:instrText xml:space="preserve"> PAGEREF _Toc411527891 \h </w:instrText>
            </w:r>
            <w:r>
              <w:rPr>
                <w:noProof/>
                <w:webHidden/>
              </w:rPr>
            </w:r>
            <w:r>
              <w:rPr>
                <w:noProof/>
                <w:webHidden/>
              </w:rPr>
              <w:fldChar w:fldCharType="separate"/>
            </w:r>
            <w:r w:rsidR="00E80DDC">
              <w:rPr>
                <w:noProof/>
                <w:webHidden/>
              </w:rPr>
              <w:t>7</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892" w:history="1">
            <w:r w:rsidRPr="000F1177">
              <w:rPr>
                <w:rStyle w:val="Hyperlink"/>
                <w:noProof/>
              </w:rPr>
              <w:t>2.2.</w:t>
            </w:r>
            <w:r>
              <w:rPr>
                <w:rFonts w:asciiTheme="minorHAnsi" w:eastAsiaTheme="minorEastAsia" w:hAnsiTheme="minorHAnsi" w:cstheme="minorBidi"/>
                <w:noProof/>
                <w:sz w:val="22"/>
                <w:szCs w:val="22"/>
                <w:lang w:val="en-US" w:eastAsia="en-US"/>
              </w:rPr>
              <w:tab/>
            </w:r>
            <w:r w:rsidRPr="000F1177">
              <w:rPr>
                <w:rStyle w:val="Hyperlink"/>
                <w:noProof/>
              </w:rPr>
              <w:t>Marco Conceptual</w:t>
            </w:r>
            <w:r>
              <w:rPr>
                <w:noProof/>
                <w:webHidden/>
              </w:rPr>
              <w:tab/>
            </w:r>
            <w:r>
              <w:rPr>
                <w:noProof/>
                <w:webHidden/>
              </w:rPr>
              <w:fldChar w:fldCharType="begin"/>
            </w:r>
            <w:r>
              <w:rPr>
                <w:noProof/>
                <w:webHidden/>
              </w:rPr>
              <w:instrText xml:space="preserve"> PAGEREF _Toc411527892 \h </w:instrText>
            </w:r>
            <w:r>
              <w:rPr>
                <w:noProof/>
                <w:webHidden/>
              </w:rPr>
            </w:r>
            <w:r>
              <w:rPr>
                <w:noProof/>
                <w:webHidden/>
              </w:rPr>
              <w:fldChar w:fldCharType="separate"/>
            </w:r>
            <w:r w:rsidR="00E80DDC">
              <w:rPr>
                <w:noProof/>
                <w:webHidden/>
              </w:rPr>
              <w:t>7</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3" w:history="1">
            <w:r w:rsidRPr="000F1177">
              <w:rPr>
                <w:rStyle w:val="Hyperlink"/>
                <w:noProof/>
              </w:rPr>
              <w:t>2.2.1.</w:t>
            </w:r>
            <w:r>
              <w:rPr>
                <w:rFonts w:asciiTheme="minorHAnsi" w:eastAsiaTheme="minorEastAsia" w:hAnsiTheme="minorHAnsi" w:cstheme="minorBidi"/>
                <w:noProof/>
                <w:sz w:val="22"/>
                <w:szCs w:val="22"/>
                <w:lang w:val="en-US" w:eastAsia="en-US"/>
              </w:rPr>
              <w:tab/>
            </w:r>
            <w:r w:rsidRPr="000F1177">
              <w:rPr>
                <w:rStyle w:val="Hyperlink"/>
                <w:noProof/>
              </w:rPr>
              <w:t>El sonido</w:t>
            </w:r>
            <w:r>
              <w:rPr>
                <w:noProof/>
                <w:webHidden/>
              </w:rPr>
              <w:tab/>
            </w:r>
            <w:r>
              <w:rPr>
                <w:noProof/>
                <w:webHidden/>
              </w:rPr>
              <w:fldChar w:fldCharType="begin"/>
            </w:r>
            <w:r>
              <w:rPr>
                <w:noProof/>
                <w:webHidden/>
              </w:rPr>
              <w:instrText xml:space="preserve"> PAGEREF _Toc411527893 \h </w:instrText>
            </w:r>
            <w:r>
              <w:rPr>
                <w:noProof/>
                <w:webHidden/>
              </w:rPr>
            </w:r>
            <w:r>
              <w:rPr>
                <w:noProof/>
                <w:webHidden/>
              </w:rPr>
              <w:fldChar w:fldCharType="separate"/>
            </w:r>
            <w:r w:rsidR="00E80DDC">
              <w:rPr>
                <w:noProof/>
                <w:webHidden/>
              </w:rPr>
              <w:t>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4" w:history="1">
            <w:r w:rsidRPr="000F1177">
              <w:rPr>
                <w:rStyle w:val="Hyperlink"/>
                <w:noProof/>
              </w:rPr>
              <w:t>2.2.2.</w:t>
            </w:r>
            <w:r>
              <w:rPr>
                <w:rFonts w:asciiTheme="minorHAnsi" w:eastAsiaTheme="minorEastAsia" w:hAnsiTheme="minorHAnsi" w:cstheme="minorBidi"/>
                <w:noProof/>
                <w:sz w:val="22"/>
                <w:szCs w:val="22"/>
                <w:lang w:val="en-US" w:eastAsia="en-US"/>
              </w:rPr>
              <w:tab/>
            </w:r>
            <w:r w:rsidRPr="000F1177">
              <w:rPr>
                <w:rStyle w:val="Hyperlink"/>
                <w:noProof/>
              </w:rPr>
              <w:t>Frecuencia</w:t>
            </w:r>
            <w:r>
              <w:rPr>
                <w:noProof/>
                <w:webHidden/>
              </w:rPr>
              <w:tab/>
            </w:r>
            <w:r>
              <w:rPr>
                <w:noProof/>
                <w:webHidden/>
              </w:rPr>
              <w:fldChar w:fldCharType="begin"/>
            </w:r>
            <w:r>
              <w:rPr>
                <w:noProof/>
                <w:webHidden/>
              </w:rPr>
              <w:instrText xml:space="preserve"> PAGEREF _Toc411527894 \h </w:instrText>
            </w:r>
            <w:r>
              <w:rPr>
                <w:noProof/>
                <w:webHidden/>
              </w:rPr>
            </w:r>
            <w:r>
              <w:rPr>
                <w:noProof/>
                <w:webHidden/>
              </w:rPr>
              <w:fldChar w:fldCharType="separate"/>
            </w:r>
            <w:r w:rsidR="00E80DDC">
              <w:rPr>
                <w:noProof/>
                <w:webHidden/>
              </w:rPr>
              <w:t>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5" w:history="1">
            <w:r w:rsidRPr="000F1177">
              <w:rPr>
                <w:rStyle w:val="Hyperlink"/>
                <w:noProof/>
              </w:rPr>
              <w:t>2.2.3.</w:t>
            </w:r>
            <w:r>
              <w:rPr>
                <w:rFonts w:asciiTheme="minorHAnsi" w:eastAsiaTheme="minorEastAsia" w:hAnsiTheme="minorHAnsi" w:cstheme="minorBidi"/>
                <w:noProof/>
                <w:sz w:val="22"/>
                <w:szCs w:val="22"/>
                <w:lang w:val="en-US" w:eastAsia="en-US"/>
              </w:rPr>
              <w:tab/>
            </w:r>
            <w:r w:rsidRPr="000F1177">
              <w:rPr>
                <w:rStyle w:val="Hyperlink"/>
                <w:noProof/>
              </w:rPr>
              <w:t>Decibel</w:t>
            </w:r>
            <w:r>
              <w:rPr>
                <w:noProof/>
                <w:webHidden/>
              </w:rPr>
              <w:tab/>
            </w:r>
            <w:r>
              <w:rPr>
                <w:noProof/>
                <w:webHidden/>
              </w:rPr>
              <w:fldChar w:fldCharType="begin"/>
            </w:r>
            <w:r>
              <w:rPr>
                <w:noProof/>
                <w:webHidden/>
              </w:rPr>
              <w:instrText xml:space="preserve"> PAGEREF _Toc411527895 \h </w:instrText>
            </w:r>
            <w:r>
              <w:rPr>
                <w:noProof/>
                <w:webHidden/>
              </w:rPr>
            </w:r>
            <w:r>
              <w:rPr>
                <w:noProof/>
                <w:webHidden/>
              </w:rPr>
              <w:fldChar w:fldCharType="separate"/>
            </w:r>
            <w:r w:rsidR="00E80DDC">
              <w:rPr>
                <w:noProof/>
                <w:webHidden/>
              </w:rPr>
              <w:t>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6" w:history="1">
            <w:r w:rsidRPr="000F1177">
              <w:rPr>
                <w:rStyle w:val="Hyperlink"/>
                <w:noProof/>
              </w:rPr>
              <w:t>2.2.4.</w:t>
            </w:r>
            <w:r>
              <w:rPr>
                <w:rFonts w:asciiTheme="minorHAnsi" w:eastAsiaTheme="minorEastAsia" w:hAnsiTheme="minorHAnsi" w:cstheme="minorBidi"/>
                <w:noProof/>
                <w:sz w:val="22"/>
                <w:szCs w:val="22"/>
                <w:lang w:val="en-US" w:eastAsia="en-US"/>
              </w:rPr>
              <w:tab/>
            </w:r>
            <w:r w:rsidRPr="000F1177">
              <w:rPr>
                <w:rStyle w:val="Hyperlink"/>
                <w:noProof/>
              </w:rPr>
              <w:t>Hertz</w:t>
            </w:r>
            <w:r>
              <w:rPr>
                <w:noProof/>
                <w:webHidden/>
              </w:rPr>
              <w:tab/>
            </w:r>
            <w:r>
              <w:rPr>
                <w:noProof/>
                <w:webHidden/>
              </w:rPr>
              <w:fldChar w:fldCharType="begin"/>
            </w:r>
            <w:r>
              <w:rPr>
                <w:noProof/>
                <w:webHidden/>
              </w:rPr>
              <w:instrText xml:space="preserve"> PAGEREF _Toc411527896 \h </w:instrText>
            </w:r>
            <w:r>
              <w:rPr>
                <w:noProof/>
                <w:webHidden/>
              </w:rPr>
            </w:r>
            <w:r>
              <w:rPr>
                <w:noProof/>
                <w:webHidden/>
              </w:rPr>
              <w:fldChar w:fldCharType="separate"/>
            </w:r>
            <w:r w:rsidR="00E80DDC">
              <w:rPr>
                <w:noProof/>
                <w:webHidden/>
              </w:rPr>
              <w:t>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7" w:history="1">
            <w:r w:rsidRPr="000F1177">
              <w:rPr>
                <w:rStyle w:val="Hyperlink"/>
                <w:noProof/>
              </w:rPr>
              <w:t>2.2.5.</w:t>
            </w:r>
            <w:r>
              <w:rPr>
                <w:rFonts w:asciiTheme="minorHAnsi" w:eastAsiaTheme="minorEastAsia" w:hAnsiTheme="minorHAnsi" w:cstheme="minorBidi"/>
                <w:noProof/>
                <w:sz w:val="22"/>
                <w:szCs w:val="22"/>
                <w:lang w:val="en-US" w:eastAsia="en-US"/>
              </w:rPr>
              <w:tab/>
            </w:r>
            <w:r w:rsidRPr="000F1177">
              <w:rPr>
                <w:rStyle w:val="Hyperlink"/>
                <w:noProof/>
              </w:rPr>
              <w:t>Anatomía y fisiología del oído</w:t>
            </w:r>
            <w:r>
              <w:rPr>
                <w:noProof/>
                <w:webHidden/>
              </w:rPr>
              <w:tab/>
            </w:r>
            <w:r>
              <w:rPr>
                <w:noProof/>
                <w:webHidden/>
              </w:rPr>
              <w:fldChar w:fldCharType="begin"/>
            </w:r>
            <w:r>
              <w:rPr>
                <w:noProof/>
                <w:webHidden/>
              </w:rPr>
              <w:instrText xml:space="preserve"> PAGEREF _Toc411527897 \h </w:instrText>
            </w:r>
            <w:r>
              <w:rPr>
                <w:noProof/>
                <w:webHidden/>
              </w:rPr>
            </w:r>
            <w:r>
              <w:rPr>
                <w:noProof/>
                <w:webHidden/>
              </w:rPr>
              <w:fldChar w:fldCharType="separate"/>
            </w:r>
            <w:r w:rsidR="00E80DDC">
              <w:rPr>
                <w:noProof/>
                <w:webHidden/>
              </w:rPr>
              <w:t>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8" w:history="1">
            <w:r w:rsidRPr="000F1177">
              <w:rPr>
                <w:rStyle w:val="Hyperlink"/>
                <w:noProof/>
              </w:rPr>
              <w:t>2.2.6.</w:t>
            </w:r>
            <w:r>
              <w:rPr>
                <w:rFonts w:asciiTheme="minorHAnsi" w:eastAsiaTheme="minorEastAsia" w:hAnsiTheme="minorHAnsi" w:cstheme="minorBidi"/>
                <w:noProof/>
                <w:sz w:val="22"/>
                <w:szCs w:val="22"/>
                <w:lang w:val="en-US" w:eastAsia="en-US"/>
              </w:rPr>
              <w:tab/>
            </w:r>
            <w:r w:rsidRPr="000F1177">
              <w:rPr>
                <w:rStyle w:val="Hyperlink"/>
                <w:noProof/>
              </w:rPr>
              <w:t>Oído externo</w:t>
            </w:r>
            <w:r>
              <w:rPr>
                <w:noProof/>
                <w:webHidden/>
              </w:rPr>
              <w:tab/>
            </w:r>
            <w:r>
              <w:rPr>
                <w:noProof/>
                <w:webHidden/>
              </w:rPr>
              <w:fldChar w:fldCharType="begin"/>
            </w:r>
            <w:r>
              <w:rPr>
                <w:noProof/>
                <w:webHidden/>
              </w:rPr>
              <w:instrText xml:space="preserve"> PAGEREF _Toc411527898 \h </w:instrText>
            </w:r>
            <w:r>
              <w:rPr>
                <w:noProof/>
                <w:webHidden/>
              </w:rPr>
            </w:r>
            <w:r>
              <w:rPr>
                <w:noProof/>
                <w:webHidden/>
              </w:rPr>
              <w:fldChar w:fldCharType="separate"/>
            </w:r>
            <w:r w:rsidR="00E80DDC">
              <w:rPr>
                <w:noProof/>
                <w:webHidden/>
              </w:rPr>
              <w:t>9</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899" w:history="1">
            <w:r w:rsidRPr="000F1177">
              <w:rPr>
                <w:rStyle w:val="Hyperlink"/>
                <w:noProof/>
              </w:rPr>
              <w:t>2.2.7.</w:t>
            </w:r>
            <w:r>
              <w:rPr>
                <w:rFonts w:asciiTheme="minorHAnsi" w:eastAsiaTheme="minorEastAsia" w:hAnsiTheme="minorHAnsi" w:cstheme="minorBidi"/>
                <w:noProof/>
                <w:sz w:val="22"/>
                <w:szCs w:val="22"/>
                <w:lang w:val="en-US" w:eastAsia="en-US"/>
              </w:rPr>
              <w:tab/>
            </w:r>
            <w:r w:rsidRPr="000F1177">
              <w:rPr>
                <w:rStyle w:val="Hyperlink"/>
                <w:noProof/>
              </w:rPr>
              <w:t>Oído medio</w:t>
            </w:r>
            <w:r>
              <w:rPr>
                <w:noProof/>
                <w:webHidden/>
              </w:rPr>
              <w:tab/>
            </w:r>
            <w:r>
              <w:rPr>
                <w:noProof/>
                <w:webHidden/>
              </w:rPr>
              <w:fldChar w:fldCharType="begin"/>
            </w:r>
            <w:r>
              <w:rPr>
                <w:noProof/>
                <w:webHidden/>
              </w:rPr>
              <w:instrText xml:space="preserve"> PAGEREF _Toc411527899 \h </w:instrText>
            </w:r>
            <w:r>
              <w:rPr>
                <w:noProof/>
                <w:webHidden/>
              </w:rPr>
            </w:r>
            <w:r>
              <w:rPr>
                <w:noProof/>
                <w:webHidden/>
              </w:rPr>
              <w:fldChar w:fldCharType="separate"/>
            </w:r>
            <w:r w:rsidR="00E80DDC">
              <w:rPr>
                <w:noProof/>
                <w:webHidden/>
              </w:rPr>
              <w:t>9</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00" w:history="1">
            <w:r w:rsidRPr="000F1177">
              <w:rPr>
                <w:rStyle w:val="Hyperlink"/>
                <w:noProof/>
              </w:rPr>
              <w:t>2.2.8.</w:t>
            </w:r>
            <w:r>
              <w:rPr>
                <w:rFonts w:asciiTheme="minorHAnsi" w:eastAsiaTheme="minorEastAsia" w:hAnsiTheme="minorHAnsi" w:cstheme="minorBidi"/>
                <w:noProof/>
                <w:sz w:val="22"/>
                <w:szCs w:val="22"/>
                <w:lang w:val="en-US" w:eastAsia="en-US"/>
              </w:rPr>
              <w:tab/>
            </w:r>
            <w:r w:rsidRPr="000F1177">
              <w:rPr>
                <w:rStyle w:val="Hyperlink"/>
                <w:noProof/>
              </w:rPr>
              <w:t>Oído interno</w:t>
            </w:r>
            <w:r>
              <w:rPr>
                <w:noProof/>
                <w:webHidden/>
              </w:rPr>
              <w:tab/>
            </w:r>
            <w:r>
              <w:rPr>
                <w:noProof/>
                <w:webHidden/>
              </w:rPr>
              <w:fldChar w:fldCharType="begin"/>
            </w:r>
            <w:r>
              <w:rPr>
                <w:noProof/>
                <w:webHidden/>
              </w:rPr>
              <w:instrText xml:space="preserve"> PAGEREF _Toc411527900 \h </w:instrText>
            </w:r>
            <w:r>
              <w:rPr>
                <w:noProof/>
                <w:webHidden/>
              </w:rPr>
            </w:r>
            <w:r>
              <w:rPr>
                <w:noProof/>
                <w:webHidden/>
              </w:rPr>
              <w:fldChar w:fldCharType="separate"/>
            </w:r>
            <w:r w:rsidR="00E80DDC">
              <w:rPr>
                <w:noProof/>
                <w:webHidden/>
              </w:rPr>
              <w:t>9</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01" w:history="1">
            <w:r w:rsidRPr="000F1177">
              <w:rPr>
                <w:rStyle w:val="Hyperlink"/>
                <w:noProof/>
              </w:rPr>
              <w:t>2.2.9.</w:t>
            </w:r>
            <w:r>
              <w:rPr>
                <w:rFonts w:asciiTheme="minorHAnsi" w:eastAsiaTheme="minorEastAsia" w:hAnsiTheme="minorHAnsi" w:cstheme="minorBidi"/>
                <w:noProof/>
                <w:sz w:val="22"/>
                <w:szCs w:val="22"/>
                <w:lang w:val="en-US" w:eastAsia="en-US"/>
              </w:rPr>
              <w:tab/>
            </w:r>
            <w:r w:rsidRPr="000F1177">
              <w:rPr>
                <w:rStyle w:val="Hyperlink"/>
                <w:noProof/>
              </w:rPr>
              <w:t>Nivel de intensidad y umbrales del sonido</w:t>
            </w:r>
            <w:r>
              <w:rPr>
                <w:noProof/>
                <w:webHidden/>
              </w:rPr>
              <w:tab/>
            </w:r>
            <w:r>
              <w:rPr>
                <w:noProof/>
                <w:webHidden/>
              </w:rPr>
              <w:fldChar w:fldCharType="begin"/>
            </w:r>
            <w:r>
              <w:rPr>
                <w:noProof/>
                <w:webHidden/>
              </w:rPr>
              <w:instrText xml:space="preserve"> PAGEREF _Toc411527901 \h </w:instrText>
            </w:r>
            <w:r>
              <w:rPr>
                <w:noProof/>
                <w:webHidden/>
              </w:rPr>
            </w:r>
            <w:r>
              <w:rPr>
                <w:noProof/>
                <w:webHidden/>
              </w:rPr>
              <w:fldChar w:fldCharType="separate"/>
            </w:r>
            <w:r w:rsidR="00E80DDC">
              <w:rPr>
                <w:noProof/>
                <w:webHidden/>
              </w:rPr>
              <w:t>10</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2" w:history="1">
            <w:r w:rsidRPr="000F1177">
              <w:rPr>
                <w:rStyle w:val="Hyperlink"/>
                <w:noProof/>
              </w:rPr>
              <w:t>2.2.9.1.</w:t>
            </w:r>
            <w:r>
              <w:rPr>
                <w:rFonts w:asciiTheme="minorHAnsi" w:eastAsiaTheme="minorEastAsia" w:hAnsiTheme="minorHAnsi" w:cstheme="minorBidi"/>
                <w:noProof/>
                <w:sz w:val="22"/>
                <w:szCs w:val="22"/>
                <w:lang w:val="en-US" w:eastAsia="en-US"/>
              </w:rPr>
              <w:tab/>
            </w:r>
            <w:r w:rsidRPr="000F1177">
              <w:rPr>
                <w:rStyle w:val="Hyperlink"/>
                <w:noProof/>
              </w:rPr>
              <w:t>Ondas sonoras</w:t>
            </w:r>
            <w:r>
              <w:rPr>
                <w:noProof/>
                <w:webHidden/>
              </w:rPr>
              <w:tab/>
            </w:r>
            <w:r>
              <w:rPr>
                <w:noProof/>
                <w:webHidden/>
              </w:rPr>
              <w:fldChar w:fldCharType="begin"/>
            </w:r>
            <w:r>
              <w:rPr>
                <w:noProof/>
                <w:webHidden/>
              </w:rPr>
              <w:instrText xml:space="preserve"> PAGEREF _Toc411527902 \h </w:instrText>
            </w:r>
            <w:r>
              <w:rPr>
                <w:noProof/>
                <w:webHidden/>
              </w:rPr>
            </w:r>
            <w:r>
              <w:rPr>
                <w:noProof/>
                <w:webHidden/>
              </w:rPr>
              <w:fldChar w:fldCharType="separate"/>
            </w:r>
            <w:r w:rsidR="00E80DDC">
              <w:rPr>
                <w:noProof/>
                <w:webHidden/>
              </w:rPr>
              <w:t>10</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3" w:history="1">
            <w:r w:rsidRPr="000F1177">
              <w:rPr>
                <w:rStyle w:val="Hyperlink"/>
                <w:noProof/>
              </w:rPr>
              <w:t>2.2.9.2.</w:t>
            </w:r>
            <w:r>
              <w:rPr>
                <w:rFonts w:asciiTheme="minorHAnsi" w:eastAsiaTheme="minorEastAsia" w:hAnsiTheme="minorHAnsi" w:cstheme="minorBidi"/>
                <w:noProof/>
                <w:sz w:val="22"/>
                <w:szCs w:val="22"/>
                <w:lang w:val="en-US" w:eastAsia="en-US"/>
              </w:rPr>
              <w:tab/>
            </w:r>
            <w:r w:rsidRPr="000F1177">
              <w:rPr>
                <w:rStyle w:val="Hyperlink"/>
                <w:noProof/>
              </w:rPr>
              <w:t>Umbrales absolutos</w:t>
            </w:r>
            <w:r>
              <w:rPr>
                <w:noProof/>
                <w:webHidden/>
              </w:rPr>
              <w:tab/>
            </w:r>
            <w:r>
              <w:rPr>
                <w:noProof/>
                <w:webHidden/>
              </w:rPr>
              <w:fldChar w:fldCharType="begin"/>
            </w:r>
            <w:r>
              <w:rPr>
                <w:noProof/>
                <w:webHidden/>
              </w:rPr>
              <w:instrText xml:space="preserve"> PAGEREF _Toc411527903 \h </w:instrText>
            </w:r>
            <w:r>
              <w:rPr>
                <w:noProof/>
                <w:webHidden/>
              </w:rPr>
            </w:r>
            <w:r>
              <w:rPr>
                <w:noProof/>
                <w:webHidden/>
              </w:rPr>
              <w:fldChar w:fldCharType="separate"/>
            </w:r>
            <w:r w:rsidR="00E80DDC">
              <w:rPr>
                <w:noProof/>
                <w:webHidden/>
              </w:rPr>
              <w:t>10</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4" w:history="1">
            <w:r w:rsidRPr="000F1177">
              <w:rPr>
                <w:rStyle w:val="Hyperlink"/>
                <w:noProof/>
              </w:rPr>
              <w:t>2.2.9.3.</w:t>
            </w:r>
            <w:r>
              <w:rPr>
                <w:rFonts w:asciiTheme="minorHAnsi" w:eastAsiaTheme="minorEastAsia" w:hAnsiTheme="minorHAnsi" w:cstheme="minorBidi"/>
                <w:noProof/>
                <w:sz w:val="22"/>
                <w:szCs w:val="22"/>
                <w:lang w:val="en-US" w:eastAsia="en-US"/>
              </w:rPr>
              <w:tab/>
            </w:r>
            <w:r w:rsidRPr="000F1177">
              <w:rPr>
                <w:rStyle w:val="Hyperlink"/>
                <w:noProof/>
              </w:rPr>
              <w:t>Umbral de audibilidad</w:t>
            </w:r>
            <w:r>
              <w:rPr>
                <w:noProof/>
                <w:webHidden/>
              </w:rPr>
              <w:tab/>
            </w:r>
            <w:r>
              <w:rPr>
                <w:noProof/>
                <w:webHidden/>
              </w:rPr>
              <w:fldChar w:fldCharType="begin"/>
            </w:r>
            <w:r>
              <w:rPr>
                <w:noProof/>
                <w:webHidden/>
              </w:rPr>
              <w:instrText xml:space="preserve"> PAGEREF _Toc411527904 \h </w:instrText>
            </w:r>
            <w:r>
              <w:rPr>
                <w:noProof/>
                <w:webHidden/>
              </w:rPr>
            </w:r>
            <w:r>
              <w:rPr>
                <w:noProof/>
                <w:webHidden/>
              </w:rPr>
              <w:fldChar w:fldCharType="separate"/>
            </w:r>
            <w:r w:rsidR="00E80DDC">
              <w:rPr>
                <w:noProof/>
                <w:webHidden/>
              </w:rPr>
              <w:t>10</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5" w:history="1">
            <w:r w:rsidRPr="000F1177">
              <w:rPr>
                <w:rStyle w:val="Hyperlink"/>
                <w:noProof/>
              </w:rPr>
              <w:t>2.2.9.4.</w:t>
            </w:r>
            <w:r>
              <w:rPr>
                <w:rFonts w:asciiTheme="minorHAnsi" w:eastAsiaTheme="minorEastAsia" w:hAnsiTheme="minorHAnsi" w:cstheme="minorBidi"/>
                <w:noProof/>
                <w:sz w:val="22"/>
                <w:szCs w:val="22"/>
                <w:lang w:val="en-US" w:eastAsia="en-US"/>
              </w:rPr>
              <w:tab/>
            </w:r>
            <w:r w:rsidRPr="000F1177">
              <w:rPr>
                <w:rStyle w:val="Hyperlink"/>
                <w:noProof/>
              </w:rPr>
              <w:t>Umbrales de frecuencia</w:t>
            </w:r>
            <w:r>
              <w:rPr>
                <w:noProof/>
                <w:webHidden/>
              </w:rPr>
              <w:tab/>
            </w:r>
            <w:r>
              <w:rPr>
                <w:noProof/>
                <w:webHidden/>
              </w:rPr>
              <w:fldChar w:fldCharType="begin"/>
            </w:r>
            <w:r>
              <w:rPr>
                <w:noProof/>
                <w:webHidden/>
              </w:rPr>
              <w:instrText xml:space="preserve"> PAGEREF _Toc411527905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6" w:history="1">
            <w:r w:rsidRPr="000F1177">
              <w:rPr>
                <w:rStyle w:val="Hyperlink"/>
                <w:noProof/>
              </w:rPr>
              <w:t>2.2.9.5.</w:t>
            </w:r>
            <w:r>
              <w:rPr>
                <w:rFonts w:asciiTheme="minorHAnsi" w:eastAsiaTheme="minorEastAsia" w:hAnsiTheme="minorHAnsi" w:cstheme="minorBidi"/>
                <w:noProof/>
                <w:sz w:val="22"/>
                <w:szCs w:val="22"/>
                <w:lang w:val="en-US" w:eastAsia="en-US"/>
              </w:rPr>
              <w:tab/>
            </w:r>
            <w:r w:rsidRPr="000F1177">
              <w:rPr>
                <w:rStyle w:val="Hyperlink"/>
                <w:noProof/>
              </w:rPr>
              <w:t>Umbral del dolor</w:t>
            </w:r>
            <w:r>
              <w:rPr>
                <w:noProof/>
                <w:webHidden/>
              </w:rPr>
              <w:tab/>
            </w:r>
            <w:r>
              <w:rPr>
                <w:noProof/>
                <w:webHidden/>
              </w:rPr>
              <w:fldChar w:fldCharType="begin"/>
            </w:r>
            <w:r>
              <w:rPr>
                <w:noProof/>
                <w:webHidden/>
              </w:rPr>
              <w:instrText xml:space="preserve"> PAGEREF _Toc411527906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7" w:history="1">
            <w:r w:rsidRPr="000F1177">
              <w:rPr>
                <w:rStyle w:val="Hyperlink"/>
                <w:noProof/>
              </w:rPr>
              <w:t>2.2.10.</w:t>
            </w:r>
            <w:r>
              <w:rPr>
                <w:rFonts w:asciiTheme="minorHAnsi" w:eastAsiaTheme="minorEastAsia" w:hAnsiTheme="minorHAnsi" w:cstheme="minorBidi"/>
                <w:noProof/>
                <w:sz w:val="22"/>
                <w:szCs w:val="22"/>
                <w:lang w:val="en-US" w:eastAsia="en-US"/>
              </w:rPr>
              <w:tab/>
            </w:r>
            <w:r w:rsidRPr="000F1177">
              <w:rPr>
                <w:rStyle w:val="Hyperlink"/>
                <w:noProof/>
              </w:rPr>
              <w:t>Efectos nocivos del ruido en la audición</w:t>
            </w:r>
            <w:r>
              <w:rPr>
                <w:noProof/>
                <w:webHidden/>
              </w:rPr>
              <w:tab/>
            </w:r>
            <w:r>
              <w:rPr>
                <w:noProof/>
                <w:webHidden/>
              </w:rPr>
              <w:fldChar w:fldCharType="begin"/>
            </w:r>
            <w:r>
              <w:rPr>
                <w:noProof/>
                <w:webHidden/>
              </w:rPr>
              <w:instrText xml:space="preserve"> PAGEREF _Toc411527907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8" w:history="1">
            <w:r w:rsidRPr="000F1177">
              <w:rPr>
                <w:rStyle w:val="Hyperlink"/>
                <w:noProof/>
              </w:rPr>
              <w:t>2.2.10.1.</w:t>
            </w:r>
            <w:r>
              <w:rPr>
                <w:rFonts w:asciiTheme="minorHAnsi" w:eastAsiaTheme="minorEastAsia" w:hAnsiTheme="minorHAnsi" w:cstheme="minorBidi"/>
                <w:noProof/>
                <w:sz w:val="22"/>
                <w:szCs w:val="22"/>
                <w:lang w:val="en-US" w:eastAsia="en-US"/>
              </w:rPr>
              <w:tab/>
            </w:r>
            <w:r w:rsidRPr="000F1177">
              <w:rPr>
                <w:rStyle w:val="Hyperlink"/>
                <w:noProof/>
              </w:rPr>
              <w:t>Trauma acústico (hipoacusia)</w:t>
            </w:r>
            <w:r>
              <w:rPr>
                <w:noProof/>
                <w:webHidden/>
              </w:rPr>
              <w:tab/>
            </w:r>
            <w:r>
              <w:rPr>
                <w:noProof/>
                <w:webHidden/>
              </w:rPr>
              <w:fldChar w:fldCharType="begin"/>
            </w:r>
            <w:r>
              <w:rPr>
                <w:noProof/>
                <w:webHidden/>
              </w:rPr>
              <w:instrText xml:space="preserve"> PAGEREF _Toc411527908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09" w:history="1">
            <w:r w:rsidRPr="000F1177">
              <w:rPr>
                <w:rStyle w:val="Hyperlink"/>
                <w:noProof/>
              </w:rPr>
              <w:t>2.2.10.2.</w:t>
            </w:r>
            <w:r>
              <w:rPr>
                <w:rFonts w:asciiTheme="minorHAnsi" w:eastAsiaTheme="minorEastAsia" w:hAnsiTheme="minorHAnsi" w:cstheme="minorBidi"/>
                <w:noProof/>
                <w:sz w:val="22"/>
                <w:szCs w:val="22"/>
                <w:lang w:val="en-US" w:eastAsia="en-US"/>
              </w:rPr>
              <w:tab/>
            </w:r>
            <w:r w:rsidRPr="000F1177">
              <w:rPr>
                <w:rStyle w:val="Hyperlink"/>
                <w:noProof/>
              </w:rPr>
              <w:t>Acúfenos</w:t>
            </w:r>
            <w:r>
              <w:rPr>
                <w:noProof/>
                <w:webHidden/>
              </w:rPr>
              <w:tab/>
            </w:r>
            <w:r>
              <w:rPr>
                <w:noProof/>
                <w:webHidden/>
              </w:rPr>
              <w:fldChar w:fldCharType="begin"/>
            </w:r>
            <w:r>
              <w:rPr>
                <w:noProof/>
                <w:webHidden/>
              </w:rPr>
              <w:instrText xml:space="preserve"> PAGEREF _Toc411527909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0" w:history="1">
            <w:r w:rsidRPr="000F1177">
              <w:rPr>
                <w:rStyle w:val="Hyperlink"/>
                <w:noProof/>
              </w:rPr>
              <w:t>2.2.10.3.</w:t>
            </w:r>
            <w:r>
              <w:rPr>
                <w:rFonts w:asciiTheme="minorHAnsi" w:eastAsiaTheme="minorEastAsia" w:hAnsiTheme="minorHAnsi" w:cstheme="minorBidi"/>
                <w:noProof/>
                <w:sz w:val="22"/>
                <w:szCs w:val="22"/>
                <w:lang w:val="en-US" w:eastAsia="en-US"/>
              </w:rPr>
              <w:tab/>
            </w:r>
            <w:r w:rsidRPr="000F1177">
              <w:rPr>
                <w:rStyle w:val="Hyperlink"/>
                <w:noProof/>
              </w:rPr>
              <w:t>Desplazamiento temporal de la audición – TTS</w:t>
            </w:r>
            <w:r>
              <w:rPr>
                <w:noProof/>
                <w:webHidden/>
              </w:rPr>
              <w:tab/>
            </w:r>
            <w:r>
              <w:rPr>
                <w:noProof/>
                <w:webHidden/>
              </w:rPr>
              <w:fldChar w:fldCharType="begin"/>
            </w:r>
            <w:r>
              <w:rPr>
                <w:noProof/>
                <w:webHidden/>
              </w:rPr>
              <w:instrText xml:space="preserve"> PAGEREF _Toc411527910 \h </w:instrText>
            </w:r>
            <w:r>
              <w:rPr>
                <w:noProof/>
                <w:webHidden/>
              </w:rPr>
            </w:r>
            <w:r>
              <w:rPr>
                <w:noProof/>
                <w:webHidden/>
              </w:rPr>
              <w:fldChar w:fldCharType="separate"/>
            </w:r>
            <w:r w:rsidR="00E80DDC">
              <w:rPr>
                <w:noProof/>
                <w:webHidden/>
              </w:rPr>
              <w:t>11</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1" w:history="1">
            <w:r w:rsidRPr="000F1177">
              <w:rPr>
                <w:rStyle w:val="Hyperlink"/>
                <w:noProof/>
              </w:rPr>
              <w:t>2.2.10.4.</w:t>
            </w:r>
            <w:r>
              <w:rPr>
                <w:rFonts w:asciiTheme="minorHAnsi" w:eastAsiaTheme="minorEastAsia" w:hAnsiTheme="minorHAnsi" w:cstheme="minorBidi"/>
                <w:noProof/>
                <w:sz w:val="22"/>
                <w:szCs w:val="22"/>
                <w:lang w:val="en-US" w:eastAsia="en-US"/>
              </w:rPr>
              <w:tab/>
            </w:r>
            <w:r w:rsidRPr="000F1177">
              <w:rPr>
                <w:rStyle w:val="Hyperlink"/>
                <w:noProof/>
              </w:rPr>
              <w:t>Análisis</w:t>
            </w:r>
            <w:r>
              <w:rPr>
                <w:noProof/>
                <w:webHidden/>
              </w:rPr>
              <w:tab/>
            </w:r>
            <w:r>
              <w:rPr>
                <w:noProof/>
                <w:webHidden/>
              </w:rPr>
              <w:fldChar w:fldCharType="begin"/>
            </w:r>
            <w:r>
              <w:rPr>
                <w:noProof/>
                <w:webHidden/>
              </w:rPr>
              <w:instrText xml:space="preserve"> PAGEREF _Toc411527911 \h </w:instrText>
            </w:r>
            <w:r>
              <w:rPr>
                <w:noProof/>
                <w:webHidden/>
              </w:rPr>
            </w:r>
            <w:r>
              <w:rPr>
                <w:noProof/>
                <w:webHidden/>
              </w:rPr>
              <w:fldChar w:fldCharType="separate"/>
            </w:r>
            <w:r w:rsidR="00E80DDC">
              <w:rPr>
                <w:noProof/>
                <w:webHidden/>
              </w:rPr>
              <w:t>12</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2" w:history="1">
            <w:r w:rsidRPr="000F1177">
              <w:rPr>
                <w:rStyle w:val="Hyperlink"/>
                <w:noProof/>
              </w:rPr>
              <w:t>2.2.11.</w:t>
            </w:r>
            <w:r>
              <w:rPr>
                <w:rFonts w:asciiTheme="minorHAnsi" w:eastAsiaTheme="minorEastAsia" w:hAnsiTheme="minorHAnsi" w:cstheme="minorBidi"/>
                <w:noProof/>
                <w:sz w:val="22"/>
                <w:szCs w:val="22"/>
                <w:lang w:val="en-US" w:eastAsia="en-US"/>
              </w:rPr>
              <w:tab/>
            </w:r>
            <w:r w:rsidRPr="000F1177">
              <w:rPr>
                <w:rStyle w:val="Hyperlink"/>
                <w:noProof/>
              </w:rPr>
              <w:t>Audiometría</w:t>
            </w:r>
            <w:r>
              <w:rPr>
                <w:noProof/>
                <w:webHidden/>
              </w:rPr>
              <w:tab/>
            </w:r>
            <w:r>
              <w:rPr>
                <w:noProof/>
                <w:webHidden/>
              </w:rPr>
              <w:fldChar w:fldCharType="begin"/>
            </w:r>
            <w:r>
              <w:rPr>
                <w:noProof/>
                <w:webHidden/>
              </w:rPr>
              <w:instrText xml:space="preserve"> PAGEREF _Toc411527912 \h </w:instrText>
            </w:r>
            <w:r>
              <w:rPr>
                <w:noProof/>
                <w:webHidden/>
              </w:rPr>
            </w:r>
            <w:r>
              <w:rPr>
                <w:noProof/>
                <w:webHidden/>
              </w:rPr>
              <w:fldChar w:fldCharType="separate"/>
            </w:r>
            <w:r w:rsidR="00E80DDC">
              <w:rPr>
                <w:noProof/>
                <w:webHidden/>
              </w:rPr>
              <w:t>12</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3" w:history="1">
            <w:r w:rsidRPr="000F1177">
              <w:rPr>
                <w:rStyle w:val="Hyperlink"/>
                <w:noProof/>
              </w:rPr>
              <w:t>2.2.11.1.</w:t>
            </w:r>
            <w:r>
              <w:rPr>
                <w:rFonts w:asciiTheme="minorHAnsi" w:eastAsiaTheme="minorEastAsia" w:hAnsiTheme="minorHAnsi" w:cstheme="minorBidi"/>
                <w:noProof/>
                <w:sz w:val="22"/>
                <w:szCs w:val="22"/>
                <w:lang w:val="en-US" w:eastAsia="en-US"/>
              </w:rPr>
              <w:tab/>
            </w:r>
            <w:r w:rsidRPr="000F1177">
              <w:rPr>
                <w:rStyle w:val="Hyperlink"/>
                <w:noProof/>
              </w:rPr>
              <w:t>Audiometría tonal</w:t>
            </w:r>
            <w:r>
              <w:rPr>
                <w:noProof/>
                <w:webHidden/>
              </w:rPr>
              <w:tab/>
            </w:r>
            <w:r>
              <w:rPr>
                <w:noProof/>
                <w:webHidden/>
              </w:rPr>
              <w:fldChar w:fldCharType="begin"/>
            </w:r>
            <w:r>
              <w:rPr>
                <w:noProof/>
                <w:webHidden/>
              </w:rPr>
              <w:instrText xml:space="preserve"> PAGEREF _Toc411527913 \h </w:instrText>
            </w:r>
            <w:r>
              <w:rPr>
                <w:noProof/>
                <w:webHidden/>
              </w:rPr>
            </w:r>
            <w:r>
              <w:rPr>
                <w:noProof/>
                <w:webHidden/>
              </w:rPr>
              <w:fldChar w:fldCharType="separate"/>
            </w:r>
            <w:r w:rsidR="00E80DDC">
              <w:rPr>
                <w:noProof/>
                <w:webHidden/>
              </w:rPr>
              <w:t>13</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4" w:history="1">
            <w:r w:rsidRPr="000F1177">
              <w:rPr>
                <w:rStyle w:val="Hyperlink"/>
                <w:noProof/>
              </w:rPr>
              <w:t>2.2.11.2.</w:t>
            </w:r>
            <w:r>
              <w:rPr>
                <w:rFonts w:asciiTheme="minorHAnsi" w:eastAsiaTheme="minorEastAsia" w:hAnsiTheme="minorHAnsi" w:cstheme="minorBidi"/>
                <w:noProof/>
                <w:sz w:val="22"/>
                <w:szCs w:val="22"/>
                <w:lang w:val="en-US" w:eastAsia="en-US"/>
              </w:rPr>
              <w:tab/>
            </w:r>
            <w:r w:rsidRPr="000F1177">
              <w:rPr>
                <w:rStyle w:val="Hyperlink"/>
                <w:noProof/>
              </w:rPr>
              <w:t>Logoaudiometría o audiometría vocal</w:t>
            </w:r>
            <w:r>
              <w:rPr>
                <w:noProof/>
                <w:webHidden/>
              </w:rPr>
              <w:tab/>
            </w:r>
            <w:r>
              <w:rPr>
                <w:noProof/>
                <w:webHidden/>
              </w:rPr>
              <w:fldChar w:fldCharType="begin"/>
            </w:r>
            <w:r>
              <w:rPr>
                <w:noProof/>
                <w:webHidden/>
              </w:rPr>
              <w:instrText xml:space="preserve"> PAGEREF _Toc411527914 \h </w:instrText>
            </w:r>
            <w:r>
              <w:rPr>
                <w:noProof/>
                <w:webHidden/>
              </w:rPr>
            </w:r>
            <w:r>
              <w:rPr>
                <w:noProof/>
                <w:webHidden/>
              </w:rPr>
              <w:fldChar w:fldCharType="separate"/>
            </w:r>
            <w:r w:rsidR="00E80DDC">
              <w:rPr>
                <w:noProof/>
                <w:webHidden/>
              </w:rPr>
              <w:t>13</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5" w:history="1">
            <w:r w:rsidRPr="000F1177">
              <w:rPr>
                <w:rStyle w:val="Hyperlink"/>
                <w:noProof/>
              </w:rPr>
              <w:t>2.2.12.</w:t>
            </w:r>
            <w:r>
              <w:rPr>
                <w:rFonts w:asciiTheme="minorHAnsi" w:eastAsiaTheme="minorEastAsia" w:hAnsiTheme="minorHAnsi" w:cstheme="minorBidi"/>
                <w:noProof/>
                <w:sz w:val="22"/>
                <w:szCs w:val="22"/>
                <w:lang w:val="en-US" w:eastAsia="en-US"/>
              </w:rPr>
              <w:tab/>
            </w:r>
            <w:r w:rsidRPr="000F1177">
              <w:rPr>
                <w:rStyle w:val="Hyperlink"/>
                <w:noProof/>
              </w:rPr>
              <w:t>Audiómetro</w:t>
            </w:r>
            <w:r>
              <w:rPr>
                <w:noProof/>
                <w:webHidden/>
              </w:rPr>
              <w:tab/>
            </w:r>
            <w:r>
              <w:rPr>
                <w:noProof/>
                <w:webHidden/>
              </w:rPr>
              <w:fldChar w:fldCharType="begin"/>
            </w:r>
            <w:r>
              <w:rPr>
                <w:noProof/>
                <w:webHidden/>
              </w:rPr>
              <w:instrText xml:space="preserve"> PAGEREF _Toc411527915 \h </w:instrText>
            </w:r>
            <w:r>
              <w:rPr>
                <w:noProof/>
                <w:webHidden/>
              </w:rPr>
            </w:r>
            <w:r>
              <w:rPr>
                <w:noProof/>
                <w:webHidden/>
              </w:rPr>
              <w:fldChar w:fldCharType="separate"/>
            </w:r>
            <w:r w:rsidR="00E80DDC">
              <w:rPr>
                <w:noProof/>
                <w:webHidden/>
              </w:rPr>
              <w:t>13</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6" w:history="1">
            <w:r w:rsidRPr="000F1177">
              <w:rPr>
                <w:rStyle w:val="Hyperlink"/>
                <w:noProof/>
              </w:rPr>
              <w:t>2.2.13.</w:t>
            </w:r>
            <w:r>
              <w:rPr>
                <w:rFonts w:asciiTheme="minorHAnsi" w:eastAsiaTheme="minorEastAsia" w:hAnsiTheme="minorHAnsi" w:cstheme="minorBidi"/>
                <w:noProof/>
                <w:sz w:val="22"/>
                <w:szCs w:val="22"/>
                <w:lang w:val="en-US" w:eastAsia="en-US"/>
              </w:rPr>
              <w:tab/>
            </w:r>
            <w:r w:rsidRPr="000F1177">
              <w:rPr>
                <w:rStyle w:val="Hyperlink"/>
                <w:noProof/>
              </w:rPr>
              <w:t>Audiograma o test auditivo</w:t>
            </w:r>
            <w:r>
              <w:rPr>
                <w:noProof/>
                <w:webHidden/>
              </w:rPr>
              <w:tab/>
            </w:r>
            <w:r>
              <w:rPr>
                <w:noProof/>
                <w:webHidden/>
              </w:rPr>
              <w:fldChar w:fldCharType="begin"/>
            </w:r>
            <w:r>
              <w:rPr>
                <w:noProof/>
                <w:webHidden/>
              </w:rPr>
              <w:instrText xml:space="preserve"> PAGEREF _Toc411527916 \h </w:instrText>
            </w:r>
            <w:r>
              <w:rPr>
                <w:noProof/>
                <w:webHidden/>
              </w:rPr>
            </w:r>
            <w:r>
              <w:rPr>
                <w:noProof/>
                <w:webHidden/>
              </w:rPr>
              <w:fldChar w:fldCharType="separate"/>
            </w:r>
            <w:r w:rsidR="00E80DDC">
              <w:rPr>
                <w:noProof/>
                <w:webHidden/>
              </w:rPr>
              <w:t>14</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7" w:history="1">
            <w:r w:rsidRPr="000F1177">
              <w:rPr>
                <w:rStyle w:val="Hyperlink"/>
                <w:noProof/>
              </w:rPr>
              <w:t>2.2.14.</w:t>
            </w:r>
            <w:r>
              <w:rPr>
                <w:rFonts w:asciiTheme="minorHAnsi" w:eastAsiaTheme="minorEastAsia" w:hAnsiTheme="minorHAnsi" w:cstheme="minorBidi"/>
                <w:noProof/>
                <w:sz w:val="22"/>
                <w:szCs w:val="22"/>
                <w:lang w:val="en-US" w:eastAsia="en-US"/>
              </w:rPr>
              <w:tab/>
            </w:r>
            <w:r w:rsidRPr="000F1177">
              <w:rPr>
                <w:rStyle w:val="Hyperlink"/>
                <w:noProof/>
              </w:rPr>
              <w:t>Los auriculares</w:t>
            </w:r>
            <w:r>
              <w:rPr>
                <w:noProof/>
                <w:webHidden/>
              </w:rPr>
              <w:tab/>
            </w:r>
            <w:r>
              <w:rPr>
                <w:noProof/>
                <w:webHidden/>
              </w:rPr>
              <w:fldChar w:fldCharType="begin"/>
            </w:r>
            <w:r>
              <w:rPr>
                <w:noProof/>
                <w:webHidden/>
              </w:rPr>
              <w:instrText xml:space="preserve"> PAGEREF _Toc411527917 \h </w:instrText>
            </w:r>
            <w:r>
              <w:rPr>
                <w:noProof/>
                <w:webHidden/>
              </w:rPr>
            </w:r>
            <w:r>
              <w:rPr>
                <w:noProof/>
                <w:webHidden/>
              </w:rPr>
              <w:fldChar w:fldCharType="separate"/>
            </w:r>
            <w:r w:rsidR="00E80DDC">
              <w:rPr>
                <w:noProof/>
                <w:webHidden/>
              </w:rPr>
              <w:t>15</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8" w:history="1">
            <w:r w:rsidRPr="000F1177">
              <w:rPr>
                <w:rStyle w:val="Hyperlink"/>
                <w:noProof/>
              </w:rPr>
              <w:t>2.2.15.</w:t>
            </w:r>
            <w:r>
              <w:rPr>
                <w:rFonts w:asciiTheme="minorHAnsi" w:eastAsiaTheme="minorEastAsia" w:hAnsiTheme="minorHAnsi" w:cstheme="minorBidi"/>
                <w:noProof/>
                <w:sz w:val="22"/>
                <w:szCs w:val="22"/>
                <w:lang w:val="en-US" w:eastAsia="en-US"/>
              </w:rPr>
              <w:tab/>
            </w:r>
            <w:r w:rsidRPr="000F1177">
              <w:rPr>
                <w:rStyle w:val="Hyperlink"/>
                <w:noProof/>
              </w:rPr>
              <w:t>Las generalidades de audífonos</w:t>
            </w:r>
            <w:r>
              <w:rPr>
                <w:noProof/>
                <w:webHidden/>
              </w:rPr>
              <w:tab/>
            </w:r>
            <w:r>
              <w:rPr>
                <w:noProof/>
                <w:webHidden/>
              </w:rPr>
              <w:fldChar w:fldCharType="begin"/>
            </w:r>
            <w:r>
              <w:rPr>
                <w:noProof/>
                <w:webHidden/>
              </w:rPr>
              <w:instrText xml:space="preserve"> PAGEREF _Toc411527918 \h </w:instrText>
            </w:r>
            <w:r>
              <w:rPr>
                <w:noProof/>
                <w:webHidden/>
              </w:rPr>
            </w:r>
            <w:r>
              <w:rPr>
                <w:noProof/>
                <w:webHidden/>
              </w:rPr>
              <w:fldChar w:fldCharType="separate"/>
            </w:r>
            <w:r w:rsidR="00E80DDC">
              <w:rPr>
                <w:noProof/>
                <w:webHidden/>
              </w:rPr>
              <w:t>15</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19" w:history="1">
            <w:r w:rsidRPr="000F1177">
              <w:rPr>
                <w:rStyle w:val="Hyperlink"/>
                <w:rFonts w:eastAsia="Calibri"/>
                <w:noProof/>
                <w:lang w:eastAsia="es-CR"/>
              </w:rPr>
              <w:t>2.2.15.1.</w:t>
            </w:r>
            <w:r>
              <w:rPr>
                <w:rFonts w:asciiTheme="minorHAnsi" w:eastAsiaTheme="minorEastAsia" w:hAnsiTheme="minorHAnsi" w:cstheme="minorBidi"/>
                <w:noProof/>
                <w:sz w:val="22"/>
                <w:szCs w:val="22"/>
                <w:lang w:val="en-US" w:eastAsia="en-US"/>
              </w:rPr>
              <w:tab/>
            </w:r>
            <w:r w:rsidRPr="000F1177">
              <w:rPr>
                <w:rStyle w:val="Hyperlink"/>
                <w:noProof/>
              </w:rPr>
              <w:t>Diseños</w:t>
            </w:r>
            <w:r>
              <w:rPr>
                <w:noProof/>
                <w:webHidden/>
              </w:rPr>
              <w:tab/>
            </w:r>
            <w:r>
              <w:rPr>
                <w:noProof/>
                <w:webHidden/>
              </w:rPr>
              <w:fldChar w:fldCharType="begin"/>
            </w:r>
            <w:r>
              <w:rPr>
                <w:noProof/>
                <w:webHidden/>
              </w:rPr>
              <w:instrText xml:space="preserve"> PAGEREF _Toc411527919 \h </w:instrText>
            </w:r>
            <w:r>
              <w:rPr>
                <w:noProof/>
                <w:webHidden/>
              </w:rPr>
            </w:r>
            <w:r>
              <w:rPr>
                <w:noProof/>
                <w:webHidden/>
              </w:rPr>
              <w:fldChar w:fldCharType="separate"/>
            </w:r>
            <w:r w:rsidR="00E80DDC">
              <w:rPr>
                <w:noProof/>
                <w:webHidden/>
              </w:rPr>
              <w:t>15</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20" w:history="1">
            <w:r w:rsidRPr="000F1177">
              <w:rPr>
                <w:rStyle w:val="Hyperlink"/>
                <w:noProof/>
              </w:rPr>
              <w:t>2.2.15.2.</w:t>
            </w:r>
            <w:r>
              <w:rPr>
                <w:rFonts w:asciiTheme="minorHAnsi" w:eastAsiaTheme="minorEastAsia" w:hAnsiTheme="minorHAnsi" w:cstheme="minorBidi"/>
                <w:noProof/>
                <w:sz w:val="22"/>
                <w:szCs w:val="22"/>
                <w:lang w:val="en-US" w:eastAsia="en-US"/>
              </w:rPr>
              <w:tab/>
            </w:r>
            <w:r w:rsidRPr="000F1177">
              <w:rPr>
                <w:rStyle w:val="Hyperlink"/>
                <w:noProof/>
              </w:rPr>
              <w:t>Características técnicas</w:t>
            </w:r>
            <w:r>
              <w:rPr>
                <w:noProof/>
                <w:webHidden/>
              </w:rPr>
              <w:tab/>
            </w:r>
            <w:r>
              <w:rPr>
                <w:noProof/>
                <w:webHidden/>
              </w:rPr>
              <w:fldChar w:fldCharType="begin"/>
            </w:r>
            <w:r>
              <w:rPr>
                <w:noProof/>
                <w:webHidden/>
              </w:rPr>
              <w:instrText xml:space="preserve"> PAGEREF _Toc411527920 \h </w:instrText>
            </w:r>
            <w:r>
              <w:rPr>
                <w:noProof/>
                <w:webHidden/>
              </w:rPr>
            </w:r>
            <w:r>
              <w:rPr>
                <w:noProof/>
                <w:webHidden/>
              </w:rPr>
              <w:fldChar w:fldCharType="separate"/>
            </w:r>
            <w:r w:rsidR="00E80DDC">
              <w:rPr>
                <w:noProof/>
                <w:webHidden/>
              </w:rPr>
              <w:t>16</w:t>
            </w:r>
            <w:r>
              <w:rPr>
                <w:noProof/>
                <w:webHidden/>
              </w:rPr>
              <w:fldChar w:fldCharType="end"/>
            </w:r>
          </w:hyperlink>
        </w:p>
        <w:p w:rsidR="008A6EB5" w:rsidRDefault="008A6EB5">
          <w:pPr>
            <w:pStyle w:val="TOC1"/>
            <w:tabs>
              <w:tab w:val="right" w:leader="dot" w:pos="10250"/>
            </w:tabs>
            <w:rPr>
              <w:rFonts w:asciiTheme="minorHAnsi" w:eastAsiaTheme="minorEastAsia" w:hAnsiTheme="minorHAnsi" w:cstheme="minorBidi"/>
              <w:noProof/>
              <w:sz w:val="22"/>
              <w:szCs w:val="22"/>
              <w:lang w:val="en-US" w:eastAsia="en-US"/>
            </w:rPr>
          </w:pPr>
          <w:hyperlink w:anchor="_Toc411527921" w:history="1">
            <w:r w:rsidRPr="000F1177">
              <w:rPr>
                <w:rStyle w:val="Hyperlink"/>
                <w:noProof/>
              </w:rPr>
              <w:t>Los auriculares poseen diversas características técnicas, las cuales se citan a continuación:</w:t>
            </w:r>
            <w:r>
              <w:rPr>
                <w:noProof/>
                <w:webHidden/>
              </w:rPr>
              <w:tab/>
            </w:r>
            <w:r>
              <w:rPr>
                <w:noProof/>
                <w:webHidden/>
              </w:rPr>
              <w:fldChar w:fldCharType="begin"/>
            </w:r>
            <w:r>
              <w:rPr>
                <w:noProof/>
                <w:webHidden/>
              </w:rPr>
              <w:instrText xml:space="preserve"> PAGEREF _Toc411527921 \h </w:instrText>
            </w:r>
            <w:r>
              <w:rPr>
                <w:noProof/>
                <w:webHidden/>
              </w:rPr>
            </w:r>
            <w:r>
              <w:rPr>
                <w:noProof/>
                <w:webHidden/>
              </w:rPr>
              <w:fldChar w:fldCharType="separate"/>
            </w:r>
            <w:r w:rsidR="00E80DDC">
              <w:rPr>
                <w:noProof/>
                <w:webHidden/>
              </w:rPr>
              <w:t>16</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22" w:history="1">
            <w:r w:rsidRPr="000F1177">
              <w:rPr>
                <w:rStyle w:val="Hyperlink"/>
                <w:noProof/>
              </w:rPr>
              <w:t>2.2.16.</w:t>
            </w:r>
            <w:r>
              <w:rPr>
                <w:rFonts w:asciiTheme="minorHAnsi" w:eastAsiaTheme="minorEastAsia" w:hAnsiTheme="minorHAnsi" w:cstheme="minorBidi"/>
                <w:noProof/>
                <w:sz w:val="22"/>
                <w:szCs w:val="22"/>
                <w:lang w:val="en-US" w:eastAsia="en-US"/>
              </w:rPr>
              <w:tab/>
            </w:r>
            <w:r w:rsidRPr="000F1177">
              <w:rPr>
                <w:rStyle w:val="Hyperlink"/>
                <w:noProof/>
              </w:rPr>
              <w:t>Sistema operativo móvil o SO móvil</w:t>
            </w:r>
            <w:r>
              <w:rPr>
                <w:noProof/>
                <w:webHidden/>
              </w:rPr>
              <w:tab/>
            </w:r>
            <w:r>
              <w:rPr>
                <w:noProof/>
                <w:webHidden/>
              </w:rPr>
              <w:fldChar w:fldCharType="begin"/>
            </w:r>
            <w:r>
              <w:rPr>
                <w:noProof/>
                <w:webHidden/>
              </w:rPr>
              <w:instrText xml:space="preserve"> PAGEREF _Toc411527922 \h </w:instrText>
            </w:r>
            <w:r>
              <w:rPr>
                <w:noProof/>
                <w:webHidden/>
              </w:rPr>
            </w:r>
            <w:r>
              <w:rPr>
                <w:noProof/>
                <w:webHidden/>
              </w:rPr>
              <w:fldChar w:fldCharType="separate"/>
            </w:r>
            <w:r w:rsidR="00E80DDC">
              <w:rPr>
                <w:noProof/>
                <w:webHidden/>
              </w:rPr>
              <w:t>17</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23" w:history="1">
            <w:r w:rsidRPr="000F1177">
              <w:rPr>
                <w:rStyle w:val="Hyperlink"/>
                <w:noProof/>
              </w:rPr>
              <w:t>2.2.16.1.</w:t>
            </w:r>
            <w:r>
              <w:rPr>
                <w:rFonts w:asciiTheme="minorHAnsi" w:eastAsiaTheme="minorEastAsia" w:hAnsiTheme="minorHAnsi" w:cstheme="minorBidi"/>
                <w:noProof/>
                <w:sz w:val="22"/>
                <w:szCs w:val="22"/>
                <w:lang w:val="en-US" w:eastAsia="en-US"/>
              </w:rPr>
              <w:tab/>
            </w:r>
            <w:r w:rsidRPr="000F1177">
              <w:rPr>
                <w:rStyle w:val="Hyperlink"/>
                <w:noProof/>
              </w:rPr>
              <w:t>Middleware</w:t>
            </w:r>
            <w:r>
              <w:rPr>
                <w:noProof/>
                <w:webHidden/>
              </w:rPr>
              <w:tab/>
            </w:r>
            <w:r>
              <w:rPr>
                <w:noProof/>
                <w:webHidden/>
              </w:rPr>
              <w:fldChar w:fldCharType="begin"/>
            </w:r>
            <w:r>
              <w:rPr>
                <w:noProof/>
                <w:webHidden/>
              </w:rPr>
              <w:instrText xml:space="preserve"> PAGEREF _Toc411527923 \h </w:instrText>
            </w:r>
            <w:r>
              <w:rPr>
                <w:noProof/>
                <w:webHidden/>
              </w:rPr>
            </w:r>
            <w:r>
              <w:rPr>
                <w:noProof/>
                <w:webHidden/>
              </w:rPr>
              <w:fldChar w:fldCharType="separate"/>
            </w:r>
            <w:r w:rsidR="00E80DDC">
              <w:rPr>
                <w:noProof/>
                <w:webHidden/>
              </w:rPr>
              <w:t>17</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24" w:history="1">
            <w:r w:rsidRPr="000F1177">
              <w:rPr>
                <w:rStyle w:val="Hyperlink"/>
                <w:noProof/>
              </w:rPr>
              <w:t>2.2.16.2.</w:t>
            </w:r>
            <w:r>
              <w:rPr>
                <w:rFonts w:asciiTheme="minorHAnsi" w:eastAsiaTheme="minorEastAsia" w:hAnsiTheme="minorHAnsi" w:cstheme="minorBidi"/>
                <w:noProof/>
                <w:sz w:val="22"/>
                <w:szCs w:val="22"/>
                <w:lang w:val="en-US" w:eastAsia="en-US"/>
              </w:rPr>
              <w:tab/>
            </w:r>
            <w:r w:rsidRPr="000F1177">
              <w:rPr>
                <w:rStyle w:val="Hyperlink"/>
                <w:noProof/>
              </w:rPr>
              <w:t>Sistemas operativos móviles más conocidos</w:t>
            </w:r>
            <w:r>
              <w:rPr>
                <w:noProof/>
                <w:webHidden/>
              </w:rPr>
              <w:tab/>
            </w:r>
            <w:r>
              <w:rPr>
                <w:noProof/>
                <w:webHidden/>
              </w:rPr>
              <w:fldChar w:fldCharType="begin"/>
            </w:r>
            <w:r>
              <w:rPr>
                <w:noProof/>
                <w:webHidden/>
              </w:rPr>
              <w:instrText xml:space="preserve"> PAGEREF _Toc411527924 \h </w:instrText>
            </w:r>
            <w:r>
              <w:rPr>
                <w:noProof/>
                <w:webHidden/>
              </w:rPr>
            </w:r>
            <w:r>
              <w:rPr>
                <w:noProof/>
                <w:webHidden/>
              </w:rPr>
              <w:fldChar w:fldCharType="separate"/>
            </w:r>
            <w:r w:rsidR="00E80DDC">
              <w:rPr>
                <w:noProof/>
                <w:webHidden/>
              </w:rPr>
              <w:t>17</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25" w:history="1">
            <w:r w:rsidRPr="000F1177">
              <w:rPr>
                <w:rStyle w:val="Hyperlink"/>
                <w:noProof/>
              </w:rPr>
              <w:t>2.2.16.1.</w:t>
            </w:r>
            <w:r>
              <w:rPr>
                <w:rFonts w:asciiTheme="minorHAnsi" w:eastAsiaTheme="minorEastAsia" w:hAnsiTheme="minorHAnsi" w:cstheme="minorBidi"/>
                <w:noProof/>
                <w:sz w:val="22"/>
                <w:szCs w:val="22"/>
                <w:lang w:val="en-US" w:eastAsia="en-US"/>
              </w:rPr>
              <w:tab/>
            </w:r>
            <w:r w:rsidRPr="000F1177">
              <w:rPr>
                <w:rStyle w:val="Hyperlink"/>
                <w:noProof/>
              </w:rPr>
              <w:t>Teléfono inteligente</w:t>
            </w:r>
            <w:r>
              <w:rPr>
                <w:noProof/>
                <w:webHidden/>
              </w:rPr>
              <w:tab/>
            </w:r>
            <w:r>
              <w:rPr>
                <w:noProof/>
                <w:webHidden/>
              </w:rPr>
              <w:fldChar w:fldCharType="begin"/>
            </w:r>
            <w:r>
              <w:rPr>
                <w:noProof/>
                <w:webHidden/>
              </w:rPr>
              <w:instrText xml:space="preserve"> PAGEREF _Toc411527925 \h </w:instrText>
            </w:r>
            <w:r>
              <w:rPr>
                <w:noProof/>
                <w:webHidden/>
              </w:rPr>
            </w:r>
            <w:r>
              <w:rPr>
                <w:noProof/>
                <w:webHidden/>
              </w:rPr>
              <w:fldChar w:fldCharType="separate"/>
            </w:r>
            <w:r w:rsidR="00E80DDC">
              <w:rPr>
                <w:noProof/>
                <w:webHidden/>
              </w:rPr>
              <w:t>19</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26" w:history="1">
            <w:r w:rsidRPr="000F1177">
              <w:rPr>
                <w:rStyle w:val="Hyperlink"/>
                <w:noProof/>
              </w:rPr>
              <w:t>2.3.</w:t>
            </w:r>
            <w:r>
              <w:rPr>
                <w:rFonts w:asciiTheme="minorHAnsi" w:eastAsiaTheme="minorEastAsia" w:hAnsiTheme="minorHAnsi" w:cstheme="minorBidi"/>
                <w:noProof/>
                <w:sz w:val="22"/>
                <w:szCs w:val="22"/>
                <w:lang w:val="en-US" w:eastAsia="en-US"/>
              </w:rPr>
              <w:tab/>
            </w:r>
            <w:r w:rsidRPr="000F1177">
              <w:rPr>
                <w:rStyle w:val="Hyperlink"/>
                <w:noProof/>
              </w:rPr>
              <w:t>Marco Metodológico</w:t>
            </w:r>
            <w:r>
              <w:rPr>
                <w:noProof/>
                <w:webHidden/>
              </w:rPr>
              <w:tab/>
            </w:r>
            <w:r>
              <w:rPr>
                <w:noProof/>
                <w:webHidden/>
              </w:rPr>
              <w:fldChar w:fldCharType="begin"/>
            </w:r>
            <w:r>
              <w:rPr>
                <w:noProof/>
                <w:webHidden/>
              </w:rPr>
              <w:instrText xml:space="preserve"> PAGEREF _Toc411527926 \h </w:instrText>
            </w:r>
            <w:r>
              <w:rPr>
                <w:noProof/>
                <w:webHidden/>
              </w:rPr>
            </w:r>
            <w:r>
              <w:rPr>
                <w:noProof/>
                <w:webHidden/>
              </w:rPr>
              <w:fldChar w:fldCharType="separate"/>
            </w:r>
            <w:r w:rsidR="00E80DDC">
              <w:rPr>
                <w:noProof/>
                <w:webHidden/>
              </w:rPr>
              <w:t>19</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27" w:history="1">
            <w:r w:rsidRPr="000F1177">
              <w:rPr>
                <w:rStyle w:val="Hyperlink"/>
                <w:noProof/>
              </w:rPr>
              <w:t>2.3.1.</w:t>
            </w:r>
            <w:r>
              <w:rPr>
                <w:rFonts w:asciiTheme="minorHAnsi" w:eastAsiaTheme="minorEastAsia" w:hAnsiTheme="minorHAnsi" w:cstheme="minorBidi"/>
                <w:noProof/>
                <w:sz w:val="22"/>
                <w:szCs w:val="22"/>
                <w:lang w:val="en-US" w:eastAsia="en-US"/>
              </w:rPr>
              <w:tab/>
            </w:r>
            <w:r w:rsidRPr="000F1177">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_Toc411527927 \h </w:instrText>
            </w:r>
            <w:r>
              <w:rPr>
                <w:noProof/>
                <w:webHidden/>
              </w:rPr>
            </w:r>
            <w:r>
              <w:rPr>
                <w:noProof/>
                <w:webHidden/>
              </w:rPr>
              <w:fldChar w:fldCharType="separate"/>
            </w:r>
            <w:r w:rsidR="00E80DDC">
              <w:rPr>
                <w:noProof/>
                <w:webHidden/>
              </w:rPr>
              <w:t>19</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928" w:history="1">
            <w:r w:rsidRPr="000F1177">
              <w:rPr>
                <w:rStyle w:val="Hyperlink"/>
                <w:noProof/>
              </w:rPr>
              <w:t>3.</w:t>
            </w:r>
            <w:r>
              <w:rPr>
                <w:rFonts w:asciiTheme="minorHAnsi" w:eastAsiaTheme="minorEastAsia" w:hAnsiTheme="minorHAnsi" w:cstheme="minorBidi"/>
                <w:noProof/>
                <w:sz w:val="22"/>
                <w:szCs w:val="22"/>
                <w:lang w:val="en-US" w:eastAsia="en-US"/>
              </w:rPr>
              <w:tab/>
            </w:r>
            <w:r w:rsidRPr="000F1177">
              <w:rPr>
                <w:rStyle w:val="Hyperlink"/>
                <w:noProof/>
              </w:rPr>
              <w:t>CAPÍTULO III – Procedimiento metodológico</w:t>
            </w:r>
            <w:r>
              <w:rPr>
                <w:noProof/>
                <w:webHidden/>
              </w:rPr>
              <w:tab/>
            </w:r>
            <w:r>
              <w:rPr>
                <w:noProof/>
                <w:webHidden/>
              </w:rPr>
              <w:fldChar w:fldCharType="begin"/>
            </w:r>
            <w:r>
              <w:rPr>
                <w:noProof/>
                <w:webHidden/>
              </w:rPr>
              <w:instrText xml:space="preserve"> PAGEREF _Toc411527928 \h </w:instrText>
            </w:r>
            <w:r>
              <w:rPr>
                <w:noProof/>
                <w:webHidden/>
              </w:rPr>
            </w:r>
            <w:r>
              <w:rPr>
                <w:noProof/>
                <w:webHidden/>
              </w:rPr>
              <w:fldChar w:fldCharType="separate"/>
            </w:r>
            <w:r w:rsidR="00E80DDC">
              <w:rPr>
                <w:noProof/>
                <w:webHidden/>
              </w:rPr>
              <w:t>23</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29" w:history="1">
            <w:r w:rsidRPr="000F1177">
              <w:rPr>
                <w:rStyle w:val="Hyperlink"/>
                <w:noProof/>
              </w:rPr>
              <w:t>3.1.</w:t>
            </w:r>
            <w:r>
              <w:rPr>
                <w:rFonts w:asciiTheme="minorHAnsi" w:eastAsiaTheme="minorEastAsia" w:hAnsiTheme="minorHAnsi" w:cstheme="minorBidi"/>
                <w:noProof/>
                <w:sz w:val="22"/>
                <w:szCs w:val="22"/>
                <w:lang w:val="en-US" w:eastAsia="en-US"/>
              </w:rPr>
              <w:tab/>
            </w:r>
            <w:r w:rsidRPr="000F1177">
              <w:rPr>
                <w:rStyle w:val="Hyperlink"/>
                <w:noProof/>
              </w:rPr>
              <w:t>Procedimiento Metodológico</w:t>
            </w:r>
            <w:r>
              <w:rPr>
                <w:noProof/>
                <w:webHidden/>
              </w:rPr>
              <w:tab/>
            </w:r>
            <w:r>
              <w:rPr>
                <w:noProof/>
                <w:webHidden/>
              </w:rPr>
              <w:fldChar w:fldCharType="begin"/>
            </w:r>
            <w:r>
              <w:rPr>
                <w:noProof/>
                <w:webHidden/>
              </w:rPr>
              <w:instrText xml:space="preserve"> PAGEREF _Toc411527929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30" w:history="1">
            <w:r w:rsidRPr="000F1177">
              <w:rPr>
                <w:rStyle w:val="Hyperlink"/>
                <w:noProof/>
              </w:rPr>
              <w:t>3.1.1.</w:t>
            </w:r>
            <w:r>
              <w:rPr>
                <w:rFonts w:asciiTheme="minorHAnsi" w:eastAsiaTheme="minorEastAsia" w:hAnsiTheme="minorHAnsi" w:cstheme="minorBidi"/>
                <w:noProof/>
                <w:sz w:val="22"/>
                <w:szCs w:val="22"/>
                <w:lang w:val="en-US" w:eastAsia="en-US"/>
              </w:rPr>
              <w:tab/>
            </w:r>
            <w:r w:rsidRPr="000F1177">
              <w:rPr>
                <w:rStyle w:val="Hyperlink"/>
                <w:noProof/>
              </w:rPr>
              <w:t>Mobile-D – Fase de exploración</w:t>
            </w:r>
            <w:r>
              <w:rPr>
                <w:noProof/>
                <w:webHidden/>
              </w:rPr>
              <w:tab/>
            </w:r>
            <w:r>
              <w:rPr>
                <w:noProof/>
                <w:webHidden/>
              </w:rPr>
              <w:fldChar w:fldCharType="begin"/>
            </w:r>
            <w:r>
              <w:rPr>
                <w:noProof/>
                <w:webHidden/>
              </w:rPr>
              <w:instrText xml:space="preserve"> PAGEREF _Toc411527930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31" w:history="1">
            <w:r w:rsidRPr="000F1177">
              <w:rPr>
                <w:rStyle w:val="Hyperlink"/>
                <w:noProof/>
              </w:rPr>
              <w:t>3.1.1.1.</w:t>
            </w:r>
            <w:r>
              <w:rPr>
                <w:rFonts w:asciiTheme="minorHAnsi" w:eastAsiaTheme="minorEastAsia" w:hAnsiTheme="minorHAnsi" w:cstheme="minorBidi"/>
                <w:noProof/>
                <w:sz w:val="22"/>
                <w:szCs w:val="22"/>
                <w:lang w:val="en-US" w:eastAsia="en-US"/>
              </w:rPr>
              <w:tab/>
            </w:r>
            <w:r w:rsidRPr="000F1177">
              <w:rPr>
                <w:rStyle w:val="Hyperlink"/>
                <w:noProof/>
              </w:rPr>
              <w:t>Contacto inicial</w:t>
            </w:r>
            <w:r>
              <w:rPr>
                <w:noProof/>
                <w:webHidden/>
              </w:rPr>
              <w:tab/>
            </w:r>
            <w:r>
              <w:rPr>
                <w:noProof/>
                <w:webHidden/>
              </w:rPr>
              <w:fldChar w:fldCharType="begin"/>
            </w:r>
            <w:r>
              <w:rPr>
                <w:noProof/>
                <w:webHidden/>
              </w:rPr>
              <w:instrText xml:space="preserve"> PAGEREF _Toc411527931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32" w:history="1">
            <w:r w:rsidRPr="000F1177">
              <w:rPr>
                <w:rStyle w:val="Hyperlink"/>
                <w:noProof/>
              </w:rPr>
              <w:t>3.1.1.2.</w:t>
            </w:r>
            <w:r>
              <w:rPr>
                <w:rFonts w:asciiTheme="minorHAnsi" w:eastAsiaTheme="minorEastAsia" w:hAnsiTheme="minorHAnsi" w:cstheme="minorBidi"/>
                <w:noProof/>
                <w:sz w:val="22"/>
                <w:szCs w:val="22"/>
                <w:lang w:val="en-US" w:eastAsia="en-US"/>
              </w:rPr>
              <w:tab/>
            </w:r>
            <w:r w:rsidRPr="000F1177">
              <w:rPr>
                <w:rStyle w:val="Hyperlink"/>
                <w:noProof/>
              </w:rPr>
              <w:t>Realización del plan de trabajo</w:t>
            </w:r>
            <w:r>
              <w:rPr>
                <w:noProof/>
                <w:webHidden/>
              </w:rPr>
              <w:tab/>
            </w:r>
            <w:r>
              <w:rPr>
                <w:noProof/>
                <w:webHidden/>
              </w:rPr>
              <w:fldChar w:fldCharType="begin"/>
            </w:r>
            <w:r>
              <w:rPr>
                <w:noProof/>
                <w:webHidden/>
              </w:rPr>
              <w:instrText xml:space="preserve"> PAGEREF _Toc411527932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33" w:history="1">
            <w:r w:rsidRPr="000F1177">
              <w:rPr>
                <w:rStyle w:val="Hyperlink"/>
                <w:noProof/>
              </w:rPr>
              <w:t>3.1.1.3.</w:t>
            </w:r>
            <w:r>
              <w:rPr>
                <w:rFonts w:asciiTheme="minorHAnsi" w:eastAsiaTheme="minorEastAsia" w:hAnsiTheme="minorHAnsi" w:cstheme="minorBidi"/>
                <w:noProof/>
                <w:sz w:val="22"/>
                <w:szCs w:val="22"/>
                <w:lang w:val="en-US" w:eastAsia="en-US"/>
              </w:rPr>
              <w:tab/>
            </w:r>
            <w:r w:rsidRPr="000F1177">
              <w:rPr>
                <w:rStyle w:val="Hyperlink"/>
                <w:noProof/>
              </w:rPr>
              <w:t>Estudio de factibilidad</w:t>
            </w:r>
            <w:r>
              <w:rPr>
                <w:noProof/>
                <w:webHidden/>
              </w:rPr>
              <w:tab/>
            </w:r>
            <w:r>
              <w:rPr>
                <w:noProof/>
                <w:webHidden/>
              </w:rPr>
              <w:fldChar w:fldCharType="begin"/>
            </w:r>
            <w:r>
              <w:rPr>
                <w:noProof/>
                <w:webHidden/>
              </w:rPr>
              <w:instrText xml:space="preserve"> PAGEREF _Toc411527933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4" w:history="1">
            <w:r w:rsidRPr="000F1177">
              <w:rPr>
                <w:rStyle w:val="Hyperlink"/>
                <w:noProof/>
              </w:rPr>
              <w:t>3.1.1.3.1.</w:t>
            </w:r>
            <w:r>
              <w:rPr>
                <w:rFonts w:asciiTheme="minorHAnsi" w:eastAsiaTheme="minorEastAsia" w:hAnsiTheme="minorHAnsi" w:cstheme="minorBidi"/>
                <w:noProof/>
                <w:sz w:val="22"/>
                <w:szCs w:val="22"/>
                <w:lang w:val="en-US" w:eastAsia="en-US"/>
              </w:rPr>
              <w:tab/>
            </w:r>
            <w:r w:rsidRPr="000F1177">
              <w:rPr>
                <w:rStyle w:val="Hyperlink"/>
                <w:noProof/>
              </w:rPr>
              <w:t>Técnica</w:t>
            </w:r>
            <w:r>
              <w:rPr>
                <w:noProof/>
                <w:webHidden/>
              </w:rPr>
              <w:tab/>
            </w:r>
            <w:r>
              <w:rPr>
                <w:noProof/>
                <w:webHidden/>
              </w:rPr>
              <w:fldChar w:fldCharType="begin"/>
            </w:r>
            <w:r>
              <w:rPr>
                <w:noProof/>
                <w:webHidden/>
              </w:rPr>
              <w:instrText xml:space="preserve"> PAGEREF _Toc411527934 \h </w:instrText>
            </w:r>
            <w:r>
              <w:rPr>
                <w:noProof/>
                <w:webHidden/>
              </w:rPr>
            </w:r>
            <w:r>
              <w:rPr>
                <w:noProof/>
                <w:webHidden/>
              </w:rPr>
              <w:fldChar w:fldCharType="separate"/>
            </w:r>
            <w:r w:rsidR="00E80DDC">
              <w:rPr>
                <w:noProof/>
                <w:webHidden/>
              </w:rPr>
              <w:t>24</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5" w:history="1">
            <w:r w:rsidRPr="000F1177">
              <w:rPr>
                <w:rStyle w:val="Hyperlink"/>
                <w:noProof/>
              </w:rPr>
              <w:t>3.1.1.3.2.</w:t>
            </w:r>
            <w:r>
              <w:rPr>
                <w:rFonts w:asciiTheme="minorHAnsi" w:eastAsiaTheme="minorEastAsia" w:hAnsiTheme="minorHAnsi" w:cstheme="minorBidi"/>
                <w:noProof/>
                <w:sz w:val="22"/>
                <w:szCs w:val="22"/>
                <w:lang w:val="en-US" w:eastAsia="en-US"/>
              </w:rPr>
              <w:tab/>
            </w:r>
            <w:r w:rsidRPr="000F1177">
              <w:rPr>
                <w:rStyle w:val="Hyperlink"/>
                <w:noProof/>
              </w:rPr>
              <w:t>Operativa</w:t>
            </w:r>
            <w:r>
              <w:rPr>
                <w:noProof/>
                <w:webHidden/>
              </w:rPr>
              <w:tab/>
            </w:r>
            <w:r>
              <w:rPr>
                <w:noProof/>
                <w:webHidden/>
              </w:rPr>
              <w:fldChar w:fldCharType="begin"/>
            </w:r>
            <w:r>
              <w:rPr>
                <w:noProof/>
                <w:webHidden/>
              </w:rPr>
              <w:instrText xml:space="preserve"> PAGEREF _Toc411527935 \h </w:instrText>
            </w:r>
            <w:r>
              <w:rPr>
                <w:noProof/>
                <w:webHidden/>
              </w:rPr>
            </w:r>
            <w:r>
              <w:rPr>
                <w:noProof/>
                <w:webHidden/>
              </w:rPr>
              <w:fldChar w:fldCharType="separate"/>
            </w:r>
            <w:r w:rsidR="00E80DDC">
              <w:rPr>
                <w:noProof/>
                <w:webHidden/>
              </w:rPr>
              <w:t>25</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6" w:history="1">
            <w:r w:rsidRPr="000F1177">
              <w:rPr>
                <w:rStyle w:val="Hyperlink"/>
                <w:noProof/>
              </w:rPr>
              <w:t>3.1.1.3.3.</w:t>
            </w:r>
            <w:r>
              <w:rPr>
                <w:rFonts w:asciiTheme="minorHAnsi" w:eastAsiaTheme="minorEastAsia" w:hAnsiTheme="minorHAnsi" w:cstheme="minorBidi"/>
                <w:noProof/>
                <w:sz w:val="22"/>
                <w:szCs w:val="22"/>
                <w:lang w:val="en-US" w:eastAsia="en-US"/>
              </w:rPr>
              <w:tab/>
            </w:r>
            <w:r w:rsidRPr="000F1177">
              <w:rPr>
                <w:rStyle w:val="Hyperlink"/>
                <w:noProof/>
              </w:rPr>
              <w:t>Financiera</w:t>
            </w:r>
            <w:r>
              <w:rPr>
                <w:noProof/>
                <w:webHidden/>
              </w:rPr>
              <w:tab/>
            </w:r>
            <w:r>
              <w:rPr>
                <w:noProof/>
                <w:webHidden/>
              </w:rPr>
              <w:fldChar w:fldCharType="begin"/>
            </w:r>
            <w:r>
              <w:rPr>
                <w:noProof/>
                <w:webHidden/>
              </w:rPr>
              <w:instrText xml:space="preserve"> PAGEREF _Toc411527936 \h </w:instrText>
            </w:r>
            <w:r>
              <w:rPr>
                <w:noProof/>
                <w:webHidden/>
              </w:rPr>
            </w:r>
            <w:r>
              <w:rPr>
                <w:noProof/>
                <w:webHidden/>
              </w:rPr>
              <w:fldChar w:fldCharType="separate"/>
            </w:r>
            <w:r w:rsidR="00E80DDC">
              <w:rPr>
                <w:noProof/>
                <w:webHidden/>
              </w:rPr>
              <w:t>26</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7" w:history="1">
            <w:r w:rsidRPr="000F1177">
              <w:rPr>
                <w:rStyle w:val="Hyperlink"/>
                <w:noProof/>
              </w:rPr>
              <w:t>3.1.1.3.3.1.</w:t>
            </w:r>
            <w:r>
              <w:rPr>
                <w:rFonts w:asciiTheme="minorHAnsi" w:eastAsiaTheme="minorEastAsia" w:hAnsiTheme="minorHAnsi" w:cstheme="minorBidi"/>
                <w:noProof/>
                <w:sz w:val="22"/>
                <w:szCs w:val="22"/>
                <w:lang w:val="en-US" w:eastAsia="en-US"/>
              </w:rPr>
              <w:tab/>
            </w:r>
            <w:r w:rsidRPr="000F1177">
              <w:rPr>
                <w:rStyle w:val="Hyperlink"/>
                <w:noProof/>
              </w:rPr>
              <w:t>Costo de recursos humanos</w:t>
            </w:r>
            <w:r>
              <w:rPr>
                <w:noProof/>
                <w:webHidden/>
              </w:rPr>
              <w:tab/>
            </w:r>
            <w:r>
              <w:rPr>
                <w:noProof/>
                <w:webHidden/>
              </w:rPr>
              <w:fldChar w:fldCharType="begin"/>
            </w:r>
            <w:r>
              <w:rPr>
                <w:noProof/>
                <w:webHidden/>
              </w:rPr>
              <w:instrText xml:space="preserve"> PAGEREF _Toc411527937 \h </w:instrText>
            </w:r>
            <w:r>
              <w:rPr>
                <w:noProof/>
                <w:webHidden/>
              </w:rPr>
            </w:r>
            <w:r>
              <w:rPr>
                <w:noProof/>
                <w:webHidden/>
              </w:rPr>
              <w:fldChar w:fldCharType="separate"/>
            </w:r>
            <w:r w:rsidR="00E80DDC">
              <w:rPr>
                <w:noProof/>
                <w:webHidden/>
              </w:rPr>
              <w:t>26</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8" w:history="1">
            <w:r w:rsidRPr="000F1177">
              <w:rPr>
                <w:rStyle w:val="Hyperlink"/>
                <w:noProof/>
              </w:rPr>
              <w:t>3.1.1.3.3.2.</w:t>
            </w:r>
            <w:r>
              <w:rPr>
                <w:rFonts w:asciiTheme="minorHAnsi" w:eastAsiaTheme="minorEastAsia" w:hAnsiTheme="minorHAnsi" w:cstheme="minorBidi"/>
                <w:noProof/>
                <w:sz w:val="22"/>
                <w:szCs w:val="22"/>
                <w:lang w:val="en-US" w:eastAsia="en-US"/>
              </w:rPr>
              <w:tab/>
            </w:r>
            <w:r w:rsidRPr="000F1177">
              <w:rPr>
                <w:rStyle w:val="Hyperlink"/>
                <w:noProof/>
              </w:rPr>
              <w:t>Costo de equipos y software por utilizar</w:t>
            </w:r>
            <w:r>
              <w:rPr>
                <w:noProof/>
                <w:webHidden/>
              </w:rPr>
              <w:tab/>
            </w:r>
            <w:r>
              <w:rPr>
                <w:noProof/>
                <w:webHidden/>
              </w:rPr>
              <w:fldChar w:fldCharType="begin"/>
            </w:r>
            <w:r>
              <w:rPr>
                <w:noProof/>
                <w:webHidden/>
              </w:rPr>
              <w:instrText xml:space="preserve"> PAGEREF _Toc411527938 \h </w:instrText>
            </w:r>
            <w:r>
              <w:rPr>
                <w:noProof/>
                <w:webHidden/>
              </w:rPr>
            </w:r>
            <w:r>
              <w:rPr>
                <w:noProof/>
                <w:webHidden/>
              </w:rPr>
              <w:fldChar w:fldCharType="separate"/>
            </w:r>
            <w:r w:rsidR="00E80DDC">
              <w:rPr>
                <w:noProof/>
                <w:webHidden/>
              </w:rPr>
              <w:t>27</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39" w:history="1">
            <w:r w:rsidRPr="000F1177">
              <w:rPr>
                <w:rStyle w:val="Hyperlink"/>
                <w:noProof/>
              </w:rPr>
              <w:t>3.1.1.3.4.</w:t>
            </w:r>
            <w:r>
              <w:rPr>
                <w:rFonts w:asciiTheme="minorHAnsi" w:eastAsiaTheme="minorEastAsia" w:hAnsiTheme="minorHAnsi" w:cstheme="minorBidi"/>
                <w:noProof/>
                <w:sz w:val="22"/>
                <w:szCs w:val="22"/>
                <w:lang w:val="en-US" w:eastAsia="en-US"/>
              </w:rPr>
              <w:tab/>
            </w:r>
            <w:r w:rsidRPr="000F1177">
              <w:rPr>
                <w:rStyle w:val="Hyperlink"/>
                <w:noProof/>
              </w:rPr>
              <w:t>Legal</w:t>
            </w:r>
            <w:r>
              <w:rPr>
                <w:noProof/>
                <w:webHidden/>
              </w:rPr>
              <w:tab/>
            </w:r>
            <w:r>
              <w:rPr>
                <w:noProof/>
                <w:webHidden/>
              </w:rPr>
              <w:fldChar w:fldCharType="begin"/>
            </w:r>
            <w:r>
              <w:rPr>
                <w:noProof/>
                <w:webHidden/>
              </w:rPr>
              <w:instrText xml:space="preserve"> PAGEREF _Toc411527939 \h </w:instrText>
            </w:r>
            <w:r>
              <w:rPr>
                <w:noProof/>
                <w:webHidden/>
              </w:rPr>
            </w:r>
            <w:r>
              <w:rPr>
                <w:noProof/>
                <w:webHidden/>
              </w:rPr>
              <w:fldChar w:fldCharType="separate"/>
            </w:r>
            <w:r w:rsidR="00E80DDC">
              <w:rPr>
                <w:noProof/>
                <w:webHidden/>
              </w:rPr>
              <w:t>28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40" w:history="1">
            <w:r w:rsidRPr="000F1177">
              <w:rPr>
                <w:rStyle w:val="Hyperlink"/>
                <w:noProof/>
              </w:rPr>
              <w:t>3.1.2.</w:t>
            </w:r>
            <w:r>
              <w:rPr>
                <w:rFonts w:asciiTheme="minorHAnsi" w:eastAsiaTheme="minorEastAsia" w:hAnsiTheme="minorHAnsi" w:cstheme="minorBidi"/>
                <w:noProof/>
                <w:sz w:val="22"/>
                <w:szCs w:val="22"/>
                <w:lang w:val="en-US" w:eastAsia="en-US"/>
              </w:rPr>
              <w:tab/>
            </w:r>
            <w:r w:rsidRPr="000F1177">
              <w:rPr>
                <w:rStyle w:val="Hyperlink"/>
                <w:noProof/>
              </w:rPr>
              <w:t>Mobile-D – Fase de inicialización</w:t>
            </w:r>
            <w:r>
              <w:rPr>
                <w:noProof/>
                <w:webHidden/>
              </w:rPr>
              <w:tab/>
            </w:r>
            <w:r>
              <w:rPr>
                <w:noProof/>
                <w:webHidden/>
              </w:rPr>
              <w:fldChar w:fldCharType="begin"/>
            </w:r>
            <w:r>
              <w:rPr>
                <w:noProof/>
                <w:webHidden/>
              </w:rPr>
              <w:instrText xml:space="preserve"> PAGEREF _Toc411527940 \h </w:instrText>
            </w:r>
            <w:r>
              <w:rPr>
                <w:noProof/>
                <w:webHidden/>
              </w:rPr>
            </w:r>
            <w:r>
              <w:rPr>
                <w:noProof/>
                <w:webHidden/>
              </w:rPr>
              <w:fldChar w:fldCharType="separate"/>
            </w:r>
            <w:r w:rsidR="00E80DDC">
              <w:rPr>
                <w:noProof/>
                <w:webHidden/>
              </w:rPr>
              <w:t>28</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41" w:history="1">
            <w:r w:rsidRPr="000F1177">
              <w:rPr>
                <w:rStyle w:val="Hyperlink"/>
                <w:noProof/>
              </w:rPr>
              <w:t>3.1.2.1.</w:t>
            </w:r>
            <w:r>
              <w:rPr>
                <w:rFonts w:asciiTheme="minorHAnsi" w:eastAsiaTheme="minorEastAsia" w:hAnsiTheme="minorHAnsi" w:cstheme="minorBidi"/>
                <w:noProof/>
                <w:sz w:val="22"/>
                <w:szCs w:val="22"/>
                <w:lang w:val="en-US" w:eastAsia="en-US"/>
              </w:rPr>
              <w:tab/>
            </w:r>
            <w:r w:rsidRPr="000F1177">
              <w:rPr>
                <w:rStyle w:val="Hyperlink"/>
                <w:noProof/>
              </w:rPr>
              <w:t>Definición de requerimientos</w:t>
            </w:r>
            <w:r>
              <w:rPr>
                <w:noProof/>
                <w:webHidden/>
              </w:rPr>
              <w:tab/>
            </w:r>
            <w:r>
              <w:rPr>
                <w:noProof/>
                <w:webHidden/>
              </w:rPr>
              <w:fldChar w:fldCharType="begin"/>
            </w:r>
            <w:r>
              <w:rPr>
                <w:noProof/>
                <w:webHidden/>
              </w:rPr>
              <w:instrText xml:space="preserve"> PAGEREF _Toc411527941 \h </w:instrText>
            </w:r>
            <w:r>
              <w:rPr>
                <w:noProof/>
                <w:webHidden/>
              </w:rPr>
            </w:r>
            <w:r>
              <w:rPr>
                <w:noProof/>
                <w:webHidden/>
              </w:rPr>
              <w:fldChar w:fldCharType="separate"/>
            </w:r>
            <w:r w:rsidR="00E80DDC">
              <w:rPr>
                <w:noProof/>
                <w:webHidden/>
              </w:rPr>
              <w:t>28</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42" w:history="1">
            <w:r w:rsidRPr="000F1177">
              <w:rPr>
                <w:rStyle w:val="Hyperlink"/>
                <w:noProof/>
              </w:rPr>
              <w:t>3.1.2.2.</w:t>
            </w:r>
            <w:r>
              <w:rPr>
                <w:rFonts w:asciiTheme="minorHAnsi" w:eastAsiaTheme="minorEastAsia" w:hAnsiTheme="minorHAnsi" w:cstheme="minorBidi"/>
                <w:noProof/>
                <w:sz w:val="22"/>
                <w:szCs w:val="22"/>
                <w:lang w:val="en-US" w:eastAsia="en-US"/>
              </w:rPr>
              <w:tab/>
            </w:r>
            <w:r w:rsidRPr="000F1177">
              <w:rPr>
                <w:rStyle w:val="Hyperlink"/>
                <w:noProof/>
              </w:rPr>
              <w:t>Diseño conceptual de la solución</w:t>
            </w:r>
            <w:r>
              <w:rPr>
                <w:noProof/>
                <w:webHidden/>
              </w:rPr>
              <w:tab/>
            </w:r>
            <w:r>
              <w:rPr>
                <w:noProof/>
                <w:webHidden/>
              </w:rPr>
              <w:fldChar w:fldCharType="begin"/>
            </w:r>
            <w:r>
              <w:rPr>
                <w:noProof/>
                <w:webHidden/>
              </w:rPr>
              <w:instrText xml:space="preserve"> PAGEREF _Toc411527942 \h </w:instrText>
            </w:r>
            <w:r>
              <w:rPr>
                <w:noProof/>
                <w:webHidden/>
              </w:rPr>
            </w:r>
            <w:r>
              <w:rPr>
                <w:noProof/>
                <w:webHidden/>
              </w:rPr>
              <w:fldChar w:fldCharType="separate"/>
            </w:r>
            <w:r w:rsidR="00E80DDC">
              <w:rPr>
                <w:noProof/>
                <w:webHidden/>
              </w:rPr>
              <w:t>32</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43" w:history="1">
            <w:r w:rsidRPr="000F1177">
              <w:rPr>
                <w:rStyle w:val="Hyperlink"/>
                <w:noProof/>
              </w:rPr>
              <w:t>3.1.2.2.1.</w:t>
            </w:r>
            <w:r>
              <w:rPr>
                <w:rFonts w:asciiTheme="minorHAnsi" w:eastAsiaTheme="minorEastAsia" w:hAnsiTheme="minorHAnsi" w:cstheme="minorBidi"/>
                <w:noProof/>
                <w:sz w:val="22"/>
                <w:szCs w:val="22"/>
                <w:lang w:val="en-US" w:eastAsia="en-US"/>
              </w:rPr>
              <w:tab/>
            </w:r>
            <w:r w:rsidRPr="000F1177">
              <w:rPr>
                <w:rStyle w:val="Hyperlink"/>
                <w:noProof/>
              </w:rPr>
              <w:t>Diagrama de casos de uso</w:t>
            </w:r>
            <w:r>
              <w:rPr>
                <w:noProof/>
                <w:webHidden/>
              </w:rPr>
              <w:tab/>
            </w:r>
            <w:r>
              <w:rPr>
                <w:noProof/>
                <w:webHidden/>
              </w:rPr>
              <w:fldChar w:fldCharType="begin"/>
            </w:r>
            <w:r>
              <w:rPr>
                <w:noProof/>
                <w:webHidden/>
              </w:rPr>
              <w:instrText xml:space="preserve"> PAGEREF _Toc411527943 \h </w:instrText>
            </w:r>
            <w:r>
              <w:rPr>
                <w:noProof/>
                <w:webHidden/>
              </w:rPr>
            </w:r>
            <w:r>
              <w:rPr>
                <w:noProof/>
                <w:webHidden/>
              </w:rPr>
              <w:fldChar w:fldCharType="separate"/>
            </w:r>
            <w:r w:rsidR="00E80DDC">
              <w:rPr>
                <w:noProof/>
                <w:webHidden/>
              </w:rPr>
              <w:t>34</w:t>
            </w:r>
            <w:r>
              <w:rPr>
                <w:noProof/>
                <w:webHidden/>
              </w:rPr>
              <w:fldChar w:fldCharType="end"/>
            </w:r>
          </w:hyperlink>
        </w:p>
        <w:p w:rsidR="008A6EB5" w:rsidRDefault="008A6EB5">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11527944" w:history="1">
            <w:r w:rsidRPr="000F1177">
              <w:rPr>
                <w:rStyle w:val="Hyperlink"/>
                <w:noProof/>
              </w:rPr>
              <w:t>3.1.2.2.2.</w:t>
            </w:r>
            <w:r>
              <w:rPr>
                <w:rFonts w:asciiTheme="minorHAnsi" w:eastAsiaTheme="minorEastAsia" w:hAnsiTheme="minorHAnsi" w:cstheme="minorBidi"/>
                <w:noProof/>
                <w:sz w:val="22"/>
                <w:szCs w:val="22"/>
                <w:lang w:val="en-US" w:eastAsia="en-US"/>
              </w:rPr>
              <w:tab/>
            </w:r>
            <w:r w:rsidRPr="000F1177">
              <w:rPr>
                <w:rStyle w:val="Hyperlink"/>
                <w:noProof/>
              </w:rPr>
              <w:t>Diagrama de clases</w:t>
            </w:r>
            <w:r>
              <w:rPr>
                <w:noProof/>
                <w:webHidden/>
              </w:rPr>
              <w:tab/>
            </w:r>
            <w:r>
              <w:rPr>
                <w:noProof/>
                <w:webHidden/>
              </w:rPr>
              <w:fldChar w:fldCharType="begin"/>
            </w:r>
            <w:r>
              <w:rPr>
                <w:noProof/>
                <w:webHidden/>
              </w:rPr>
              <w:instrText xml:space="preserve"> PAGEREF _Toc411527944 \h </w:instrText>
            </w:r>
            <w:r>
              <w:rPr>
                <w:noProof/>
                <w:webHidden/>
              </w:rPr>
            </w:r>
            <w:r>
              <w:rPr>
                <w:noProof/>
                <w:webHidden/>
              </w:rPr>
              <w:fldChar w:fldCharType="separate"/>
            </w:r>
            <w:r w:rsidR="00E80DDC">
              <w:rPr>
                <w:noProof/>
                <w:webHidden/>
              </w:rPr>
              <w:t>35</w:t>
            </w:r>
            <w:r>
              <w:rPr>
                <w:noProof/>
                <w:webHidden/>
              </w:rPr>
              <w:fldChar w:fldCharType="end"/>
            </w:r>
          </w:hyperlink>
        </w:p>
        <w:p w:rsidR="008A6EB5" w:rsidRDefault="008A6EB5">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11527945" w:history="1">
            <w:r w:rsidRPr="000F1177">
              <w:rPr>
                <w:rStyle w:val="Hyperlink"/>
                <w:noProof/>
              </w:rPr>
              <w:t>3.1.2.1.</w:t>
            </w:r>
            <w:r>
              <w:rPr>
                <w:rFonts w:asciiTheme="minorHAnsi" w:eastAsiaTheme="minorEastAsia" w:hAnsiTheme="minorHAnsi" w:cstheme="minorBidi"/>
                <w:noProof/>
                <w:sz w:val="22"/>
                <w:szCs w:val="22"/>
                <w:lang w:val="en-US" w:eastAsia="en-US"/>
              </w:rPr>
              <w:tab/>
            </w:r>
            <w:r w:rsidRPr="000F1177">
              <w:rPr>
                <w:rStyle w:val="Hyperlink"/>
                <w:noProof/>
              </w:rPr>
              <w:t>Diseño de interfaces</w:t>
            </w:r>
            <w:r>
              <w:rPr>
                <w:noProof/>
                <w:webHidden/>
              </w:rPr>
              <w:tab/>
            </w:r>
            <w:r>
              <w:rPr>
                <w:noProof/>
                <w:webHidden/>
              </w:rPr>
              <w:fldChar w:fldCharType="begin"/>
            </w:r>
            <w:r>
              <w:rPr>
                <w:noProof/>
                <w:webHidden/>
              </w:rPr>
              <w:instrText xml:space="preserve"> PAGEREF _Toc411527945 \h </w:instrText>
            </w:r>
            <w:r>
              <w:rPr>
                <w:noProof/>
                <w:webHidden/>
              </w:rPr>
            </w:r>
            <w:r>
              <w:rPr>
                <w:noProof/>
                <w:webHidden/>
              </w:rPr>
              <w:fldChar w:fldCharType="separate"/>
            </w:r>
            <w:r w:rsidR="00E80DDC">
              <w:rPr>
                <w:noProof/>
                <w:webHidden/>
              </w:rPr>
              <w:t>36</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46" w:history="1">
            <w:r w:rsidRPr="000F1177">
              <w:rPr>
                <w:rStyle w:val="Hyperlink"/>
                <w:noProof/>
              </w:rPr>
              <w:t>3.1.3.</w:t>
            </w:r>
            <w:r>
              <w:rPr>
                <w:rFonts w:asciiTheme="minorHAnsi" w:eastAsiaTheme="minorEastAsia" w:hAnsiTheme="minorHAnsi" w:cstheme="minorBidi"/>
                <w:noProof/>
                <w:sz w:val="22"/>
                <w:szCs w:val="22"/>
                <w:lang w:val="en-US" w:eastAsia="en-US"/>
              </w:rPr>
              <w:tab/>
            </w:r>
            <w:r w:rsidRPr="000F1177">
              <w:rPr>
                <w:rStyle w:val="Hyperlink"/>
                <w:noProof/>
              </w:rPr>
              <w:t>Diseño de base de datos</w:t>
            </w:r>
            <w:r>
              <w:rPr>
                <w:noProof/>
                <w:webHidden/>
              </w:rPr>
              <w:tab/>
            </w:r>
            <w:r>
              <w:rPr>
                <w:noProof/>
                <w:webHidden/>
              </w:rPr>
              <w:fldChar w:fldCharType="begin"/>
            </w:r>
            <w:r>
              <w:rPr>
                <w:noProof/>
                <w:webHidden/>
              </w:rPr>
              <w:instrText xml:space="preserve"> PAGEREF _Toc411527946 \h </w:instrText>
            </w:r>
            <w:r>
              <w:rPr>
                <w:noProof/>
                <w:webHidden/>
              </w:rPr>
            </w:r>
            <w:r>
              <w:rPr>
                <w:noProof/>
                <w:webHidden/>
              </w:rPr>
              <w:fldChar w:fldCharType="separate"/>
            </w:r>
            <w:r w:rsidR="00E80DDC">
              <w:rPr>
                <w:noProof/>
                <w:webHidden/>
              </w:rPr>
              <w:t>38</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47" w:history="1">
            <w:r w:rsidRPr="000F1177">
              <w:rPr>
                <w:rStyle w:val="Hyperlink"/>
                <w:noProof/>
              </w:rPr>
              <w:t>3.1.4.</w:t>
            </w:r>
            <w:r>
              <w:rPr>
                <w:rFonts w:asciiTheme="minorHAnsi" w:eastAsiaTheme="minorEastAsia" w:hAnsiTheme="minorHAnsi" w:cstheme="minorBidi"/>
                <w:noProof/>
                <w:sz w:val="22"/>
                <w:szCs w:val="22"/>
                <w:lang w:val="en-US" w:eastAsia="en-US"/>
              </w:rPr>
              <w:tab/>
            </w:r>
            <w:r w:rsidRPr="000F1177">
              <w:rPr>
                <w:rStyle w:val="Hyperlink"/>
                <w:noProof/>
              </w:rPr>
              <w:t>Pruebas</w:t>
            </w:r>
            <w:r>
              <w:rPr>
                <w:noProof/>
                <w:webHidden/>
              </w:rPr>
              <w:tab/>
            </w:r>
            <w:r>
              <w:rPr>
                <w:noProof/>
                <w:webHidden/>
              </w:rPr>
              <w:fldChar w:fldCharType="begin"/>
            </w:r>
            <w:r>
              <w:rPr>
                <w:noProof/>
                <w:webHidden/>
              </w:rPr>
              <w:instrText xml:space="preserve"> PAGEREF _Toc411527947 \h </w:instrText>
            </w:r>
            <w:r>
              <w:rPr>
                <w:noProof/>
                <w:webHidden/>
              </w:rPr>
            </w:r>
            <w:r>
              <w:rPr>
                <w:noProof/>
                <w:webHidden/>
              </w:rPr>
              <w:fldChar w:fldCharType="separate"/>
            </w:r>
            <w:r w:rsidR="00E80DDC">
              <w:rPr>
                <w:noProof/>
                <w:webHidden/>
              </w:rPr>
              <w:t>39</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48" w:history="1">
            <w:r w:rsidRPr="000F1177">
              <w:rPr>
                <w:rStyle w:val="Hyperlink"/>
                <w:noProof/>
              </w:rPr>
              <w:t>3.1.5.</w:t>
            </w:r>
            <w:r>
              <w:rPr>
                <w:rFonts w:asciiTheme="minorHAnsi" w:eastAsiaTheme="minorEastAsia" w:hAnsiTheme="minorHAnsi" w:cstheme="minorBidi"/>
                <w:noProof/>
                <w:sz w:val="22"/>
                <w:szCs w:val="22"/>
                <w:lang w:val="en-US" w:eastAsia="en-US"/>
              </w:rPr>
              <w:tab/>
            </w:r>
            <w:r w:rsidRPr="000F1177">
              <w:rPr>
                <w:rStyle w:val="Hyperlink"/>
                <w:noProof/>
              </w:rPr>
              <w:t>Resultados</w:t>
            </w:r>
            <w:r>
              <w:rPr>
                <w:noProof/>
                <w:webHidden/>
              </w:rPr>
              <w:tab/>
            </w:r>
            <w:r>
              <w:rPr>
                <w:noProof/>
                <w:webHidden/>
              </w:rPr>
              <w:fldChar w:fldCharType="begin"/>
            </w:r>
            <w:r>
              <w:rPr>
                <w:noProof/>
                <w:webHidden/>
              </w:rPr>
              <w:instrText xml:space="preserve"> PAGEREF _Toc411527948 \h </w:instrText>
            </w:r>
            <w:r>
              <w:rPr>
                <w:noProof/>
                <w:webHidden/>
              </w:rPr>
            </w:r>
            <w:r>
              <w:rPr>
                <w:noProof/>
                <w:webHidden/>
              </w:rPr>
              <w:fldChar w:fldCharType="separate"/>
            </w:r>
            <w:r w:rsidR="00E80DDC">
              <w:rPr>
                <w:noProof/>
                <w:webHidden/>
              </w:rPr>
              <w:t>43</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949" w:history="1">
            <w:r w:rsidRPr="000F1177">
              <w:rPr>
                <w:rStyle w:val="Hyperlink"/>
                <w:noProof/>
              </w:rPr>
              <w:t>4.</w:t>
            </w:r>
            <w:r>
              <w:rPr>
                <w:rFonts w:asciiTheme="minorHAnsi" w:eastAsiaTheme="minorEastAsia" w:hAnsiTheme="minorHAnsi" w:cstheme="minorBidi"/>
                <w:noProof/>
                <w:sz w:val="22"/>
                <w:szCs w:val="22"/>
                <w:lang w:val="en-US" w:eastAsia="en-US"/>
              </w:rPr>
              <w:tab/>
            </w:r>
            <w:r w:rsidRPr="000F1177">
              <w:rPr>
                <w:rStyle w:val="Hyperlink"/>
                <w:noProof/>
              </w:rPr>
              <w:t>CAPÍTULO IV – Análisis retrospectivo</w:t>
            </w:r>
            <w:r>
              <w:rPr>
                <w:noProof/>
                <w:webHidden/>
              </w:rPr>
              <w:tab/>
            </w:r>
            <w:r>
              <w:rPr>
                <w:noProof/>
                <w:webHidden/>
              </w:rPr>
              <w:fldChar w:fldCharType="begin"/>
            </w:r>
            <w:r>
              <w:rPr>
                <w:noProof/>
                <w:webHidden/>
              </w:rPr>
              <w:instrText xml:space="preserve"> PAGEREF _Toc411527949 \h </w:instrText>
            </w:r>
            <w:r>
              <w:rPr>
                <w:noProof/>
                <w:webHidden/>
              </w:rPr>
            </w:r>
            <w:r>
              <w:rPr>
                <w:noProof/>
                <w:webHidden/>
              </w:rPr>
              <w:fldChar w:fldCharType="separate"/>
            </w:r>
            <w:r w:rsidR="00E80DDC">
              <w:rPr>
                <w:noProof/>
                <w:webHidden/>
              </w:rPr>
              <w:t>50</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50" w:history="1">
            <w:r w:rsidRPr="000F1177">
              <w:rPr>
                <w:rStyle w:val="Hyperlink"/>
                <w:noProof/>
              </w:rPr>
              <w:t>4.1.</w:t>
            </w:r>
            <w:r>
              <w:rPr>
                <w:rFonts w:asciiTheme="minorHAnsi" w:eastAsiaTheme="minorEastAsia" w:hAnsiTheme="minorHAnsi" w:cstheme="minorBidi"/>
                <w:noProof/>
                <w:sz w:val="22"/>
                <w:szCs w:val="22"/>
                <w:lang w:val="en-US" w:eastAsia="en-US"/>
              </w:rPr>
              <w:tab/>
            </w:r>
            <w:r w:rsidRPr="000F1177">
              <w:rPr>
                <w:rStyle w:val="Hyperlink"/>
                <w:noProof/>
              </w:rPr>
              <w:t>Análisis Retrospectivo o Análisis de Resultados</w:t>
            </w:r>
            <w:r>
              <w:rPr>
                <w:noProof/>
                <w:webHidden/>
              </w:rPr>
              <w:tab/>
            </w:r>
            <w:r>
              <w:rPr>
                <w:noProof/>
                <w:webHidden/>
              </w:rPr>
              <w:fldChar w:fldCharType="begin"/>
            </w:r>
            <w:r>
              <w:rPr>
                <w:noProof/>
                <w:webHidden/>
              </w:rPr>
              <w:instrText xml:space="preserve"> PAGEREF _Toc411527950 \h </w:instrText>
            </w:r>
            <w:r>
              <w:rPr>
                <w:noProof/>
                <w:webHidden/>
              </w:rPr>
            </w:r>
            <w:r>
              <w:rPr>
                <w:noProof/>
                <w:webHidden/>
              </w:rPr>
              <w:fldChar w:fldCharType="separate"/>
            </w:r>
            <w:r w:rsidR="00E80DDC">
              <w:rPr>
                <w:noProof/>
                <w:webHidden/>
              </w:rPr>
              <w:t>51</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51" w:history="1">
            <w:r w:rsidRPr="000F1177">
              <w:rPr>
                <w:rStyle w:val="Hyperlink"/>
                <w:noProof/>
              </w:rPr>
              <w:t>4.1.1.</w:t>
            </w:r>
            <w:r>
              <w:rPr>
                <w:rFonts w:asciiTheme="minorHAnsi" w:eastAsiaTheme="minorEastAsia" w:hAnsiTheme="minorHAnsi" w:cstheme="minorBidi"/>
                <w:noProof/>
                <w:sz w:val="22"/>
                <w:szCs w:val="22"/>
                <w:lang w:val="en-US" w:eastAsia="en-US"/>
              </w:rPr>
              <w:tab/>
            </w:r>
            <w:r w:rsidRPr="000F1177">
              <w:rPr>
                <w:rStyle w:val="Hyperlink"/>
                <w:noProof/>
              </w:rPr>
              <w:t>General</w:t>
            </w:r>
            <w:r>
              <w:rPr>
                <w:noProof/>
                <w:webHidden/>
              </w:rPr>
              <w:tab/>
            </w:r>
            <w:r>
              <w:rPr>
                <w:noProof/>
                <w:webHidden/>
              </w:rPr>
              <w:fldChar w:fldCharType="begin"/>
            </w:r>
            <w:r>
              <w:rPr>
                <w:noProof/>
                <w:webHidden/>
              </w:rPr>
              <w:instrText xml:space="preserve"> PAGEREF _Toc411527951 \h </w:instrText>
            </w:r>
            <w:r>
              <w:rPr>
                <w:noProof/>
                <w:webHidden/>
              </w:rPr>
            </w:r>
            <w:r>
              <w:rPr>
                <w:noProof/>
                <w:webHidden/>
              </w:rPr>
              <w:fldChar w:fldCharType="separate"/>
            </w:r>
            <w:r w:rsidR="00E80DDC">
              <w:rPr>
                <w:noProof/>
                <w:webHidden/>
              </w:rPr>
              <w:t>51</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52" w:history="1">
            <w:r w:rsidRPr="000F1177">
              <w:rPr>
                <w:rStyle w:val="Hyperlink"/>
                <w:noProof/>
              </w:rPr>
              <w:t>4.1.2.</w:t>
            </w:r>
            <w:r>
              <w:rPr>
                <w:rFonts w:asciiTheme="minorHAnsi" w:eastAsiaTheme="minorEastAsia" w:hAnsiTheme="minorHAnsi" w:cstheme="minorBidi"/>
                <w:noProof/>
                <w:sz w:val="22"/>
                <w:szCs w:val="22"/>
                <w:lang w:val="en-US" w:eastAsia="en-US"/>
              </w:rPr>
              <w:tab/>
            </w:r>
            <w:r w:rsidRPr="000F1177">
              <w:rPr>
                <w:rStyle w:val="Hyperlink"/>
                <w:noProof/>
              </w:rPr>
              <w:t>Específicos</w:t>
            </w:r>
            <w:r>
              <w:rPr>
                <w:noProof/>
                <w:webHidden/>
              </w:rPr>
              <w:tab/>
            </w:r>
            <w:r>
              <w:rPr>
                <w:noProof/>
                <w:webHidden/>
              </w:rPr>
              <w:fldChar w:fldCharType="begin"/>
            </w:r>
            <w:r>
              <w:rPr>
                <w:noProof/>
                <w:webHidden/>
              </w:rPr>
              <w:instrText xml:space="preserve"> PAGEREF _Toc411527952 \h </w:instrText>
            </w:r>
            <w:r>
              <w:rPr>
                <w:noProof/>
                <w:webHidden/>
              </w:rPr>
            </w:r>
            <w:r>
              <w:rPr>
                <w:noProof/>
                <w:webHidden/>
              </w:rPr>
              <w:fldChar w:fldCharType="separate"/>
            </w:r>
            <w:r w:rsidR="00E80DDC">
              <w:rPr>
                <w:noProof/>
                <w:webHidden/>
              </w:rPr>
              <w:t>52</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953" w:history="1">
            <w:r w:rsidRPr="000F1177">
              <w:rPr>
                <w:rStyle w:val="Hyperlink"/>
                <w:noProof/>
              </w:rPr>
              <w:t>5.</w:t>
            </w:r>
            <w:r>
              <w:rPr>
                <w:rFonts w:asciiTheme="minorHAnsi" w:eastAsiaTheme="minorEastAsia" w:hAnsiTheme="minorHAnsi" w:cstheme="minorBidi"/>
                <w:noProof/>
                <w:sz w:val="22"/>
                <w:szCs w:val="22"/>
                <w:lang w:val="en-US" w:eastAsia="en-US"/>
              </w:rPr>
              <w:tab/>
            </w:r>
            <w:r w:rsidRPr="000F1177">
              <w:rPr>
                <w:rStyle w:val="Hyperlink"/>
                <w:noProof/>
              </w:rPr>
              <w:t>CAPÍTULO V – Conclusiones y recomendaciones</w:t>
            </w:r>
            <w:r>
              <w:rPr>
                <w:noProof/>
                <w:webHidden/>
              </w:rPr>
              <w:tab/>
            </w:r>
            <w:r>
              <w:rPr>
                <w:noProof/>
                <w:webHidden/>
              </w:rPr>
              <w:fldChar w:fldCharType="begin"/>
            </w:r>
            <w:r>
              <w:rPr>
                <w:noProof/>
                <w:webHidden/>
              </w:rPr>
              <w:instrText xml:space="preserve"> PAGEREF _Toc411527953 \h </w:instrText>
            </w:r>
            <w:r>
              <w:rPr>
                <w:noProof/>
                <w:webHidden/>
              </w:rPr>
            </w:r>
            <w:r>
              <w:rPr>
                <w:noProof/>
                <w:webHidden/>
              </w:rPr>
              <w:fldChar w:fldCharType="separate"/>
            </w:r>
            <w:r w:rsidR="00E80DDC">
              <w:rPr>
                <w:noProof/>
                <w:webHidden/>
              </w:rPr>
              <w:t>86</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54" w:history="1">
            <w:r w:rsidRPr="000F1177">
              <w:rPr>
                <w:rStyle w:val="Hyperlink"/>
                <w:noProof/>
              </w:rPr>
              <w:t>5.1.</w:t>
            </w:r>
            <w:r>
              <w:rPr>
                <w:rFonts w:asciiTheme="minorHAnsi" w:eastAsiaTheme="minorEastAsia" w:hAnsiTheme="minorHAnsi" w:cstheme="minorBidi"/>
                <w:noProof/>
                <w:sz w:val="22"/>
                <w:szCs w:val="22"/>
                <w:lang w:val="en-US" w:eastAsia="en-US"/>
              </w:rPr>
              <w:tab/>
            </w:r>
            <w:r w:rsidRPr="000F1177">
              <w:rPr>
                <w:rStyle w:val="Hyperlink"/>
                <w:noProof/>
              </w:rPr>
              <w:t>Conclusiones y Recomendaciones</w:t>
            </w:r>
            <w:r>
              <w:rPr>
                <w:noProof/>
                <w:webHidden/>
              </w:rPr>
              <w:tab/>
            </w:r>
            <w:r>
              <w:rPr>
                <w:noProof/>
                <w:webHidden/>
              </w:rPr>
              <w:fldChar w:fldCharType="begin"/>
            </w:r>
            <w:r>
              <w:rPr>
                <w:noProof/>
                <w:webHidden/>
              </w:rPr>
              <w:instrText xml:space="preserve"> PAGEREF _Toc411527954 \h </w:instrText>
            </w:r>
            <w:r>
              <w:rPr>
                <w:noProof/>
                <w:webHidden/>
              </w:rPr>
            </w:r>
            <w:r>
              <w:rPr>
                <w:noProof/>
                <w:webHidden/>
              </w:rPr>
              <w:fldChar w:fldCharType="separate"/>
            </w:r>
            <w:r w:rsidR="00E80DDC">
              <w:rPr>
                <w:noProof/>
                <w:webHidden/>
              </w:rPr>
              <w:t>87</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55" w:history="1">
            <w:r w:rsidRPr="000F1177">
              <w:rPr>
                <w:rStyle w:val="Hyperlink"/>
                <w:noProof/>
              </w:rPr>
              <w:t>5.1.1.</w:t>
            </w:r>
            <w:r>
              <w:rPr>
                <w:rFonts w:asciiTheme="minorHAnsi" w:eastAsiaTheme="minorEastAsia" w:hAnsiTheme="minorHAnsi" w:cstheme="minorBidi"/>
                <w:noProof/>
                <w:sz w:val="22"/>
                <w:szCs w:val="22"/>
                <w:lang w:val="en-US" w:eastAsia="en-US"/>
              </w:rPr>
              <w:tab/>
            </w:r>
            <w:r w:rsidRPr="000F1177">
              <w:rPr>
                <w:rStyle w:val="Hyperlink"/>
                <w:noProof/>
              </w:rPr>
              <w:t>Conclusiones</w:t>
            </w:r>
            <w:r>
              <w:rPr>
                <w:noProof/>
                <w:webHidden/>
              </w:rPr>
              <w:tab/>
            </w:r>
            <w:r>
              <w:rPr>
                <w:noProof/>
                <w:webHidden/>
              </w:rPr>
              <w:fldChar w:fldCharType="begin"/>
            </w:r>
            <w:r>
              <w:rPr>
                <w:noProof/>
                <w:webHidden/>
              </w:rPr>
              <w:instrText xml:space="preserve"> PAGEREF _Toc411527955 \h </w:instrText>
            </w:r>
            <w:r>
              <w:rPr>
                <w:noProof/>
                <w:webHidden/>
              </w:rPr>
            </w:r>
            <w:r>
              <w:rPr>
                <w:noProof/>
                <w:webHidden/>
              </w:rPr>
              <w:fldChar w:fldCharType="separate"/>
            </w:r>
            <w:r w:rsidR="00E80DDC">
              <w:rPr>
                <w:noProof/>
                <w:webHidden/>
              </w:rPr>
              <w:t>87</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56" w:history="1">
            <w:r w:rsidRPr="000F1177">
              <w:rPr>
                <w:rStyle w:val="Hyperlink"/>
                <w:noProof/>
              </w:rPr>
              <w:t>5.1.2.</w:t>
            </w:r>
            <w:r>
              <w:rPr>
                <w:rFonts w:asciiTheme="minorHAnsi" w:eastAsiaTheme="minorEastAsia" w:hAnsiTheme="minorHAnsi" w:cstheme="minorBidi"/>
                <w:noProof/>
                <w:sz w:val="22"/>
                <w:szCs w:val="22"/>
                <w:lang w:val="en-US" w:eastAsia="en-US"/>
              </w:rPr>
              <w:tab/>
            </w:r>
            <w:r w:rsidRPr="000F1177">
              <w:rPr>
                <w:rStyle w:val="Hyperlink"/>
                <w:noProof/>
              </w:rPr>
              <w:t>Recomendaciones.</w:t>
            </w:r>
            <w:r>
              <w:rPr>
                <w:noProof/>
                <w:webHidden/>
              </w:rPr>
              <w:tab/>
            </w:r>
            <w:r>
              <w:rPr>
                <w:noProof/>
                <w:webHidden/>
              </w:rPr>
              <w:fldChar w:fldCharType="begin"/>
            </w:r>
            <w:r>
              <w:rPr>
                <w:noProof/>
                <w:webHidden/>
              </w:rPr>
              <w:instrText xml:space="preserve"> PAGEREF _Toc411527956 \h </w:instrText>
            </w:r>
            <w:r>
              <w:rPr>
                <w:noProof/>
                <w:webHidden/>
              </w:rPr>
            </w:r>
            <w:r>
              <w:rPr>
                <w:noProof/>
                <w:webHidden/>
              </w:rPr>
              <w:fldChar w:fldCharType="separate"/>
            </w:r>
            <w:r w:rsidR="00E80DDC">
              <w:rPr>
                <w:noProof/>
                <w:webHidden/>
              </w:rPr>
              <w:t>88</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957" w:history="1">
            <w:r w:rsidRPr="000F1177">
              <w:rPr>
                <w:rStyle w:val="Hyperlink"/>
                <w:noProof/>
              </w:rPr>
              <w:t>6.</w:t>
            </w:r>
            <w:r>
              <w:rPr>
                <w:rFonts w:asciiTheme="minorHAnsi" w:eastAsiaTheme="minorEastAsia" w:hAnsiTheme="minorHAnsi" w:cstheme="minorBidi"/>
                <w:noProof/>
                <w:sz w:val="22"/>
                <w:szCs w:val="22"/>
                <w:lang w:val="en-US" w:eastAsia="en-US"/>
              </w:rPr>
              <w:tab/>
            </w:r>
            <w:r w:rsidRPr="000F1177">
              <w:rPr>
                <w:rStyle w:val="Hyperlink"/>
                <w:noProof/>
              </w:rPr>
              <w:t>Referencias Bibliográficas</w:t>
            </w:r>
            <w:r>
              <w:rPr>
                <w:noProof/>
                <w:webHidden/>
              </w:rPr>
              <w:tab/>
            </w:r>
            <w:r>
              <w:rPr>
                <w:noProof/>
                <w:webHidden/>
              </w:rPr>
              <w:fldChar w:fldCharType="begin"/>
            </w:r>
            <w:r>
              <w:rPr>
                <w:noProof/>
                <w:webHidden/>
              </w:rPr>
              <w:instrText xml:space="preserve"> PAGEREF _Toc411527957 \h </w:instrText>
            </w:r>
            <w:r>
              <w:rPr>
                <w:noProof/>
                <w:webHidden/>
              </w:rPr>
            </w:r>
            <w:r>
              <w:rPr>
                <w:noProof/>
                <w:webHidden/>
              </w:rPr>
              <w:fldChar w:fldCharType="separate"/>
            </w:r>
            <w:r w:rsidR="00E80DDC">
              <w:rPr>
                <w:noProof/>
                <w:webHidden/>
              </w:rPr>
              <w:t>90</w:t>
            </w:r>
            <w:r>
              <w:rPr>
                <w:noProof/>
                <w:webHidden/>
              </w:rPr>
              <w:fldChar w:fldCharType="end"/>
            </w:r>
          </w:hyperlink>
        </w:p>
        <w:p w:rsidR="008A6EB5" w:rsidRDefault="008A6EB5">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11527958" w:history="1">
            <w:r w:rsidRPr="000F1177">
              <w:rPr>
                <w:rStyle w:val="Hyperlink"/>
                <w:noProof/>
              </w:rPr>
              <w:t>7.</w:t>
            </w:r>
            <w:r>
              <w:rPr>
                <w:rFonts w:asciiTheme="minorHAnsi" w:eastAsiaTheme="minorEastAsia" w:hAnsiTheme="minorHAnsi" w:cstheme="minorBidi"/>
                <w:noProof/>
                <w:sz w:val="22"/>
                <w:szCs w:val="22"/>
                <w:lang w:val="en-US" w:eastAsia="en-US"/>
              </w:rPr>
              <w:tab/>
            </w:r>
            <w:r w:rsidRPr="000F1177">
              <w:rPr>
                <w:rStyle w:val="Hyperlink"/>
                <w:noProof/>
              </w:rPr>
              <w:t>Anexos</w:t>
            </w:r>
            <w:r>
              <w:rPr>
                <w:noProof/>
                <w:webHidden/>
              </w:rPr>
              <w:tab/>
            </w:r>
            <w:r>
              <w:rPr>
                <w:noProof/>
                <w:webHidden/>
              </w:rPr>
              <w:fldChar w:fldCharType="begin"/>
            </w:r>
            <w:r>
              <w:rPr>
                <w:noProof/>
                <w:webHidden/>
              </w:rPr>
              <w:instrText xml:space="preserve"> PAGEREF _Toc411527958 \h </w:instrText>
            </w:r>
            <w:r>
              <w:rPr>
                <w:noProof/>
                <w:webHidden/>
              </w:rPr>
            </w:r>
            <w:r>
              <w:rPr>
                <w:noProof/>
                <w:webHidden/>
              </w:rPr>
              <w:fldChar w:fldCharType="separate"/>
            </w:r>
            <w:r w:rsidR="00E80DDC">
              <w:rPr>
                <w:noProof/>
                <w:webHidden/>
              </w:rPr>
              <w:t>93</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59" w:history="1">
            <w:r w:rsidRPr="000F1177">
              <w:rPr>
                <w:rStyle w:val="Hyperlink"/>
                <w:noProof/>
              </w:rPr>
              <w:t>7.1.</w:t>
            </w:r>
            <w:r>
              <w:rPr>
                <w:rFonts w:asciiTheme="minorHAnsi" w:eastAsiaTheme="minorEastAsia" w:hAnsiTheme="minorHAnsi" w:cstheme="minorBidi"/>
                <w:noProof/>
                <w:sz w:val="22"/>
                <w:szCs w:val="22"/>
                <w:lang w:val="en-US" w:eastAsia="en-US"/>
              </w:rPr>
              <w:tab/>
            </w:r>
            <w:r w:rsidRPr="000F1177">
              <w:rPr>
                <w:rStyle w:val="Hyperlink"/>
                <w:noProof/>
              </w:rPr>
              <w:t>Carta de aceptación de tutor</w:t>
            </w:r>
            <w:r>
              <w:rPr>
                <w:noProof/>
                <w:webHidden/>
              </w:rPr>
              <w:tab/>
            </w:r>
            <w:r>
              <w:rPr>
                <w:noProof/>
                <w:webHidden/>
              </w:rPr>
              <w:fldChar w:fldCharType="begin"/>
            </w:r>
            <w:r>
              <w:rPr>
                <w:noProof/>
                <w:webHidden/>
              </w:rPr>
              <w:instrText xml:space="preserve"> PAGEREF _Toc411527959 \h </w:instrText>
            </w:r>
            <w:r>
              <w:rPr>
                <w:noProof/>
                <w:webHidden/>
              </w:rPr>
            </w:r>
            <w:r>
              <w:rPr>
                <w:noProof/>
                <w:webHidden/>
              </w:rPr>
              <w:fldChar w:fldCharType="separate"/>
            </w:r>
            <w:r w:rsidR="00E80DDC">
              <w:rPr>
                <w:noProof/>
                <w:webHidden/>
              </w:rPr>
              <w:t>94</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0" w:history="1">
            <w:r w:rsidRPr="000F1177">
              <w:rPr>
                <w:rStyle w:val="Hyperlink"/>
                <w:noProof/>
              </w:rPr>
              <w:t>7.2.</w:t>
            </w:r>
            <w:r>
              <w:rPr>
                <w:rFonts w:asciiTheme="minorHAnsi" w:eastAsiaTheme="minorEastAsia" w:hAnsiTheme="minorHAnsi" w:cstheme="minorBidi"/>
                <w:noProof/>
                <w:sz w:val="22"/>
                <w:szCs w:val="22"/>
                <w:lang w:val="en-US" w:eastAsia="en-US"/>
              </w:rPr>
              <w:tab/>
            </w:r>
            <w:r w:rsidRPr="000F1177">
              <w:rPr>
                <w:rStyle w:val="Hyperlink"/>
                <w:noProof/>
              </w:rPr>
              <w:t>Carta de apoyo de la empresa</w:t>
            </w:r>
            <w:r>
              <w:rPr>
                <w:noProof/>
                <w:webHidden/>
              </w:rPr>
              <w:tab/>
            </w:r>
            <w:r>
              <w:rPr>
                <w:noProof/>
                <w:webHidden/>
              </w:rPr>
              <w:fldChar w:fldCharType="begin"/>
            </w:r>
            <w:r>
              <w:rPr>
                <w:noProof/>
                <w:webHidden/>
              </w:rPr>
              <w:instrText xml:space="preserve"> PAGEREF _Toc411527960 \h </w:instrText>
            </w:r>
            <w:r>
              <w:rPr>
                <w:noProof/>
                <w:webHidden/>
              </w:rPr>
            </w:r>
            <w:r>
              <w:rPr>
                <w:noProof/>
                <w:webHidden/>
              </w:rPr>
              <w:fldChar w:fldCharType="separate"/>
            </w:r>
            <w:r w:rsidR="00E80DDC">
              <w:rPr>
                <w:noProof/>
                <w:webHidden/>
              </w:rPr>
              <w:t>95</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1" w:history="1">
            <w:r w:rsidRPr="000F1177">
              <w:rPr>
                <w:rStyle w:val="Hyperlink"/>
                <w:noProof/>
              </w:rPr>
              <w:t>7.3.</w:t>
            </w:r>
            <w:r>
              <w:rPr>
                <w:rFonts w:asciiTheme="minorHAnsi" w:eastAsiaTheme="minorEastAsia" w:hAnsiTheme="minorHAnsi" w:cstheme="minorBidi"/>
                <w:noProof/>
                <w:sz w:val="22"/>
                <w:szCs w:val="22"/>
                <w:lang w:val="en-US" w:eastAsia="en-US"/>
              </w:rPr>
              <w:tab/>
            </w:r>
            <w:r w:rsidRPr="000F1177">
              <w:rPr>
                <w:rStyle w:val="Hyperlink"/>
                <w:noProof/>
              </w:rPr>
              <w:t>Carta de revisión del filólogo</w:t>
            </w:r>
            <w:r>
              <w:rPr>
                <w:noProof/>
                <w:webHidden/>
              </w:rPr>
              <w:tab/>
            </w:r>
            <w:r>
              <w:rPr>
                <w:noProof/>
                <w:webHidden/>
              </w:rPr>
              <w:fldChar w:fldCharType="begin"/>
            </w:r>
            <w:r>
              <w:rPr>
                <w:noProof/>
                <w:webHidden/>
              </w:rPr>
              <w:instrText xml:space="preserve"> PAGEREF _Toc411527961 \h </w:instrText>
            </w:r>
            <w:r>
              <w:rPr>
                <w:noProof/>
                <w:webHidden/>
              </w:rPr>
            </w:r>
            <w:r>
              <w:rPr>
                <w:noProof/>
                <w:webHidden/>
              </w:rPr>
              <w:fldChar w:fldCharType="separate"/>
            </w:r>
            <w:r w:rsidR="00E80DDC">
              <w:rPr>
                <w:noProof/>
                <w:webHidden/>
              </w:rPr>
              <w:t>96</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2" w:history="1">
            <w:r w:rsidRPr="000F1177">
              <w:rPr>
                <w:rStyle w:val="Hyperlink"/>
                <w:noProof/>
              </w:rPr>
              <w:t>7.4.</w:t>
            </w:r>
            <w:r>
              <w:rPr>
                <w:rFonts w:asciiTheme="minorHAnsi" w:eastAsiaTheme="minorEastAsia" w:hAnsiTheme="minorHAnsi" w:cstheme="minorBidi"/>
                <w:noProof/>
                <w:sz w:val="22"/>
                <w:szCs w:val="22"/>
                <w:lang w:val="en-US" w:eastAsia="en-US"/>
              </w:rPr>
              <w:tab/>
            </w:r>
            <w:r w:rsidRPr="000F1177">
              <w:rPr>
                <w:rStyle w:val="Hyperlink"/>
                <w:noProof/>
              </w:rPr>
              <w:t>Declaración jurada de no plagio</w:t>
            </w:r>
            <w:r>
              <w:rPr>
                <w:noProof/>
                <w:webHidden/>
              </w:rPr>
              <w:tab/>
            </w:r>
            <w:r>
              <w:rPr>
                <w:noProof/>
                <w:webHidden/>
              </w:rPr>
              <w:fldChar w:fldCharType="begin"/>
            </w:r>
            <w:r>
              <w:rPr>
                <w:noProof/>
                <w:webHidden/>
              </w:rPr>
              <w:instrText xml:space="preserve"> PAGEREF _Toc411527962 \h </w:instrText>
            </w:r>
            <w:r>
              <w:rPr>
                <w:noProof/>
                <w:webHidden/>
              </w:rPr>
            </w:r>
            <w:r>
              <w:rPr>
                <w:noProof/>
                <w:webHidden/>
              </w:rPr>
              <w:fldChar w:fldCharType="separate"/>
            </w:r>
            <w:r w:rsidR="00E80DDC">
              <w:rPr>
                <w:noProof/>
                <w:webHidden/>
              </w:rPr>
              <w:t>97</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3" w:history="1">
            <w:r w:rsidRPr="000F1177">
              <w:rPr>
                <w:rStyle w:val="Hyperlink"/>
                <w:noProof/>
              </w:rPr>
              <w:t>7.5.</w:t>
            </w:r>
            <w:r>
              <w:rPr>
                <w:rFonts w:asciiTheme="minorHAnsi" w:eastAsiaTheme="minorEastAsia" w:hAnsiTheme="minorHAnsi" w:cstheme="minorBidi"/>
                <w:noProof/>
                <w:sz w:val="22"/>
                <w:szCs w:val="22"/>
                <w:lang w:val="en-US" w:eastAsia="en-US"/>
              </w:rPr>
              <w:tab/>
            </w:r>
            <w:r w:rsidRPr="000F1177">
              <w:rPr>
                <w:rStyle w:val="Hyperlink"/>
                <w:noProof/>
              </w:rPr>
              <w:t>Razones de la creación de la aplicación móvil Audinsa</w:t>
            </w:r>
            <w:r>
              <w:rPr>
                <w:noProof/>
                <w:webHidden/>
              </w:rPr>
              <w:tab/>
            </w:r>
            <w:r>
              <w:rPr>
                <w:noProof/>
                <w:webHidden/>
              </w:rPr>
              <w:fldChar w:fldCharType="begin"/>
            </w:r>
            <w:r>
              <w:rPr>
                <w:noProof/>
                <w:webHidden/>
              </w:rPr>
              <w:instrText xml:space="preserve"> PAGEREF _Toc411527963 \h </w:instrText>
            </w:r>
            <w:r>
              <w:rPr>
                <w:noProof/>
                <w:webHidden/>
              </w:rPr>
            </w:r>
            <w:r>
              <w:rPr>
                <w:noProof/>
                <w:webHidden/>
              </w:rPr>
              <w:fldChar w:fldCharType="separate"/>
            </w:r>
            <w:r w:rsidR="00E80DDC">
              <w:rPr>
                <w:noProof/>
                <w:webHidden/>
              </w:rPr>
              <w:t>98</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4" w:history="1">
            <w:r w:rsidRPr="000F1177">
              <w:rPr>
                <w:rStyle w:val="Hyperlink"/>
                <w:noProof/>
              </w:rPr>
              <w:t>7.6.</w:t>
            </w:r>
            <w:r>
              <w:rPr>
                <w:rFonts w:asciiTheme="minorHAnsi" w:eastAsiaTheme="minorEastAsia" w:hAnsiTheme="minorHAnsi" w:cstheme="minorBidi"/>
                <w:noProof/>
                <w:sz w:val="22"/>
                <w:szCs w:val="22"/>
                <w:lang w:val="en-US" w:eastAsia="en-US"/>
              </w:rPr>
              <w:tab/>
            </w:r>
            <w:r w:rsidRPr="000F1177">
              <w:rPr>
                <w:rStyle w:val="Hyperlink"/>
                <w:noProof/>
              </w:rPr>
              <w:t>Minutas</w:t>
            </w:r>
            <w:r>
              <w:rPr>
                <w:noProof/>
                <w:webHidden/>
              </w:rPr>
              <w:tab/>
            </w:r>
            <w:r>
              <w:rPr>
                <w:noProof/>
                <w:webHidden/>
              </w:rPr>
              <w:fldChar w:fldCharType="begin"/>
            </w:r>
            <w:r>
              <w:rPr>
                <w:noProof/>
                <w:webHidden/>
              </w:rPr>
              <w:instrText xml:space="preserve"> PAGEREF _Toc411527964 \h </w:instrText>
            </w:r>
            <w:r>
              <w:rPr>
                <w:noProof/>
                <w:webHidden/>
              </w:rPr>
            </w:r>
            <w:r>
              <w:rPr>
                <w:noProof/>
                <w:webHidden/>
              </w:rPr>
              <w:fldChar w:fldCharType="separate"/>
            </w:r>
            <w:r w:rsidR="00E80DDC">
              <w:rPr>
                <w:noProof/>
                <w:webHidden/>
              </w:rPr>
              <w:t>99</w:t>
            </w:r>
            <w:r>
              <w:rPr>
                <w:noProof/>
                <w:webHidden/>
              </w:rPr>
              <w:fldChar w:fldCharType="end"/>
            </w:r>
          </w:hyperlink>
        </w:p>
        <w:p w:rsidR="008A6EB5" w:rsidRDefault="008A6EB5">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11527965" w:history="1">
            <w:r w:rsidRPr="000F1177">
              <w:rPr>
                <w:rStyle w:val="Hyperlink"/>
                <w:noProof/>
              </w:rPr>
              <w:t>7.7.</w:t>
            </w:r>
            <w:r>
              <w:rPr>
                <w:rFonts w:asciiTheme="minorHAnsi" w:eastAsiaTheme="minorEastAsia" w:hAnsiTheme="minorHAnsi" w:cstheme="minorBidi"/>
                <w:noProof/>
                <w:sz w:val="22"/>
                <w:szCs w:val="22"/>
                <w:lang w:val="en-US" w:eastAsia="en-US"/>
              </w:rPr>
              <w:tab/>
            </w:r>
            <w:r w:rsidRPr="000F1177">
              <w:rPr>
                <w:rStyle w:val="Hyperlink"/>
                <w:noProof/>
              </w:rPr>
              <w:t>Análisis de aplicaciones similares</w:t>
            </w:r>
            <w:r>
              <w:rPr>
                <w:noProof/>
                <w:webHidden/>
              </w:rPr>
              <w:tab/>
            </w:r>
            <w:r>
              <w:rPr>
                <w:noProof/>
                <w:webHidden/>
              </w:rPr>
              <w:fldChar w:fldCharType="begin"/>
            </w:r>
            <w:r>
              <w:rPr>
                <w:noProof/>
                <w:webHidden/>
              </w:rPr>
              <w:instrText xml:space="preserve"> PAGEREF _Toc411527965 \h </w:instrText>
            </w:r>
            <w:r>
              <w:rPr>
                <w:noProof/>
                <w:webHidden/>
              </w:rPr>
            </w:r>
            <w:r>
              <w:rPr>
                <w:noProof/>
                <w:webHidden/>
              </w:rPr>
              <w:fldChar w:fldCharType="separate"/>
            </w:r>
            <w:r w:rsidR="00E80DDC">
              <w:rPr>
                <w:noProof/>
                <w:webHidden/>
              </w:rPr>
              <w:t>104</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66" w:history="1">
            <w:r w:rsidRPr="000F1177">
              <w:rPr>
                <w:rStyle w:val="Hyperlink"/>
                <w:noProof/>
              </w:rPr>
              <w:t>7.7.1.</w:t>
            </w:r>
            <w:r>
              <w:rPr>
                <w:rFonts w:asciiTheme="minorHAnsi" w:eastAsiaTheme="minorEastAsia" w:hAnsiTheme="minorHAnsi" w:cstheme="minorBidi"/>
                <w:noProof/>
                <w:sz w:val="22"/>
                <w:szCs w:val="22"/>
                <w:lang w:val="en-US" w:eastAsia="en-US"/>
              </w:rPr>
              <w:tab/>
            </w:r>
            <w:r w:rsidRPr="000F1177">
              <w:rPr>
                <w:rStyle w:val="Hyperlink"/>
                <w:noProof/>
              </w:rPr>
              <w:t>Análisis de la aplicación uHear</w:t>
            </w:r>
            <w:r>
              <w:rPr>
                <w:noProof/>
                <w:webHidden/>
              </w:rPr>
              <w:tab/>
            </w:r>
            <w:r>
              <w:rPr>
                <w:noProof/>
                <w:webHidden/>
              </w:rPr>
              <w:fldChar w:fldCharType="begin"/>
            </w:r>
            <w:r>
              <w:rPr>
                <w:noProof/>
                <w:webHidden/>
              </w:rPr>
              <w:instrText xml:space="preserve"> PAGEREF _Toc411527966 \h </w:instrText>
            </w:r>
            <w:r>
              <w:rPr>
                <w:noProof/>
                <w:webHidden/>
              </w:rPr>
            </w:r>
            <w:r>
              <w:rPr>
                <w:noProof/>
                <w:webHidden/>
              </w:rPr>
              <w:fldChar w:fldCharType="separate"/>
            </w:r>
            <w:r w:rsidR="00E80DDC">
              <w:rPr>
                <w:noProof/>
                <w:webHidden/>
              </w:rPr>
              <w:t>104</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67" w:history="1">
            <w:r w:rsidRPr="000F1177">
              <w:rPr>
                <w:rStyle w:val="Hyperlink"/>
                <w:noProof/>
              </w:rPr>
              <w:t>7.7.2.</w:t>
            </w:r>
            <w:r>
              <w:rPr>
                <w:rFonts w:asciiTheme="minorHAnsi" w:eastAsiaTheme="minorEastAsia" w:hAnsiTheme="minorHAnsi" w:cstheme="minorBidi"/>
                <w:noProof/>
                <w:sz w:val="22"/>
                <w:szCs w:val="22"/>
                <w:lang w:val="en-US" w:eastAsia="en-US"/>
              </w:rPr>
              <w:tab/>
            </w:r>
            <w:r w:rsidRPr="000F1177">
              <w:rPr>
                <w:rStyle w:val="Hyperlink"/>
                <w:noProof/>
              </w:rPr>
              <w:t>Análisis de la aplicación Test en línea</w:t>
            </w:r>
            <w:r>
              <w:rPr>
                <w:noProof/>
                <w:webHidden/>
              </w:rPr>
              <w:tab/>
            </w:r>
            <w:r>
              <w:rPr>
                <w:noProof/>
                <w:webHidden/>
              </w:rPr>
              <w:fldChar w:fldCharType="begin"/>
            </w:r>
            <w:r>
              <w:rPr>
                <w:noProof/>
                <w:webHidden/>
              </w:rPr>
              <w:instrText xml:space="preserve"> PAGEREF _Toc411527967 \h </w:instrText>
            </w:r>
            <w:r>
              <w:rPr>
                <w:noProof/>
                <w:webHidden/>
              </w:rPr>
            </w:r>
            <w:r>
              <w:rPr>
                <w:noProof/>
                <w:webHidden/>
              </w:rPr>
              <w:fldChar w:fldCharType="separate"/>
            </w:r>
            <w:r w:rsidR="00E80DDC">
              <w:rPr>
                <w:noProof/>
                <w:webHidden/>
              </w:rPr>
              <w:t>110</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68" w:history="1">
            <w:r w:rsidRPr="000F1177">
              <w:rPr>
                <w:rStyle w:val="Hyperlink"/>
                <w:noProof/>
              </w:rPr>
              <w:t>7.7.3.</w:t>
            </w:r>
            <w:r>
              <w:rPr>
                <w:rFonts w:asciiTheme="minorHAnsi" w:eastAsiaTheme="minorEastAsia" w:hAnsiTheme="minorHAnsi" w:cstheme="minorBidi"/>
                <w:noProof/>
                <w:sz w:val="22"/>
                <w:szCs w:val="22"/>
                <w:lang w:val="en-US" w:eastAsia="en-US"/>
              </w:rPr>
              <w:tab/>
            </w:r>
            <w:r w:rsidRPr="000F1177">
              <w:rPr>
                <w:rStyle w:val="Hyperlink"/>
                <w:noProof/>
              </w:rPr>
              <w:t>Análisis de la aplicación Test auditivo</w:t>
            </w:r>
            <w:r>
              <w:rPr>
                <w:noProof/>
                <w:webHidden/>
              </w:rPr>
              <w:tab/>
            </w:r>
            <w:r>
              <w:rPr>
                <w:noProof/>
                <w:webHidden/>
              </w:rPr>
              <w:fldChar w:fldCharType="begin"/>
            </w:r>
            <w:r>
              <w:rPr>
                <w:noProof/>
                <w:webHidden/>
              </w:rPr>
              <w:instrText xml:space="preserve"> PAGEREF _Toc411527968 \h </w:instrText>
            </w:r>
            <w:r>
              <w:rPr>
                <w:noProof/>
                <w:webHidden/>
              </w:rPr>
            </w:r>
            <w:r>
              <w:rPr>
                <w:noProof/>
                <w:webHidden/>
              </w:rPr>
              <w:fldChar w:fldCharType="separate"/>
            </w:r>
            <w:r w:rsidR="00E80DDC">
              <w:rPr>
                <w:noProof/>
                <w:webHidden/>
              </w:rPr>
              <w:t>112</w:t>
            </w:r>
            <w:r>
              <w:rPr>
                <w:noProof/>
                <w:webHidden/>
              </w:rPr>
              <w:fldChar w:fldCharType="end"/>
            </w:r>
          </w:hyperlink>
        </w:p>
        <w:p w:rsidR="008A6EB5" w:rsidRDefault="008A6EB5">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11527969" w:history="1">
            <w:r w:rsidRPr="000F1177">
              <w:rPr>
                <w:rStyle w:val="Hyperlink"/>
                <w:noProof/>
              </w:rPr>
              <w:t>7.7.4.</w:t>
            </w:r>
            <w:r>
              <w:rPr>
                <w:rFonts w:asciiTheme="minorHAnsi" w:eastAsiaTheme="minorEastAsia" w:hAnsiTheme="minorHAnsi" w:cstheme="minorBidi"/>
                <w:noProof/>
                <w:sz w:val="22"/>
                <w:szCs w:val="22"/>
                <w:lang w:val="en-US" w:eastAsia="en-US"/>
              </w:rPr>
              <w:tab/>
            </w:r>
            <w:r w:rsidRPr="000F1177">
              <w:rPr>
                <w:rStyle w:val="Hyperlink"/>
                <w:noProof/>
              </w:rPr>
              <w:t>Análisis de la aplicación Test Your Hearing –Android</w:t>
            </w:r>
            <w:r>
              <w:rPr>
                <w:noProof/>
                <w:webHidden/>
              </w:rPr>
              <w:tab/>
            </w:r>
            <w:r>
              <w:rPr>
                <w:noProof/>
                <w:webHidden/>
              </w:rPr>
              <w:fldChar w:fldCharType="begin"/>
            </w:r>
            <w:r>
              <w:rPr>
                <w:noProof/>
                <w:webHidden/>
              </w:rPr>
              <w:instrText xml:space="preserve"> PAGEREF _Toc411527969 \h </w:instrText>
            </w:r>
            <w:r>
              <w:rPr>
                <w:noProof/>
                <w:webHidden/>
              </w:rPr>
            </w:r>
            <w:r>
              <w:rPr>
                <w:noProof/>
                <w:webHidden/>
              </w:rPr>
              <w:fldChar w:fldCharType="separate"/>
            </w:r>
            <w:r w:rsidR="00E80DDC">
              <w:rPr>
                <w:noProof/>
                <w:webHidden/>
              </w:rPr>
              <w:t>114</w:t>
            </w:r>
            <w:r>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132" w:name="_Toc347565933"/>
      <w:bookmarkStart w:id="133" w:name="_Toc393650943"/>
      <w:bookmarkStart w:id="134" w:name="_Toc393651045"/>
      <w:bookmarkStart w:id="135" w:name="_Toc393655966"/>
      <w:bookmarkStart w:id="136" w:name="_Ref394240768"/>
      <w:bookmarkStart w:id="137" w:name="_Ref394240780"/>
      <w:bookmarkStart w:id="138" w:name="_Toc411527877"/>
      <w:r w:rsidRPr="00A50B51">
        <w:rPr>
          <w:sz w:val="24"/>
          <w:szCs w:val="24"/>
        </w:rPr>
        <w:lastRenderedPageBreak/>
        <w:t>Índices de ilustraciones, gráficas y figuras</w:t>
      </w:r>
      <w:bookmarkEnd w:id="132"/>
      <w:bookmarkEnd w:id="133"/>
      <w:bookmarkEnd w:id="134"/>
      <w:bookmarkEnd w:id="135"/>
      <w:bookmarkEnd w:id="136"/>
      <w:bookmarkEnd w:id="137"/>
      <w:bookmarkEnd w:id="138"/>
    </w:p>
    <w:p w:rsidR="00AD0B2F" w:rsidRPr="00A50B51" w:rsidRDefault="00AD0B2F" w:rsidP="008E0A96">
      <w:pPr>
        <w:pStyle w:val="12"/>
        <w:rPr>
          <w:sz w:val="24"/>
          <w:szCs w:val="24"/>
        </w:rPr>
      </w:pPr>
      <w:bookmarkStart w:id="139" w:name="_Toc347565934"/>
      <w:bookmarkStart w:id="140" w:name="_Toc393650944"/>
      <w:bookmarkStart w:id="141" w:name="_Toc393651046"/>
      <w:bookmarkStart w:id="142" w:name="_Toc393655967"/>
      <w:bookmarkStart w:id="143" w:name="_Toc411527878"/>
      <w:r w:rsidRPr="00A50B51">
        <w:rPr>
          <w:sz w:val="24"/>
          <w:szCs w:val="24"/>
        </w:rPr>
        <w:t>Índice de ilustraciones</w:t>
      </w:r>
      <w:bookmarkEnd w:id="139"/>
      <w:bookmarkEnd w:id="140"/>
      <w:bookmarkEnd w:id="141"/>
      <w:bookmarkEnd w:id="142"/>
      <w:bookmarkEnd w:id="143"/>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400823879" w:history="1">
        <w:r w:rsidR="0049507E" w:rsidRPr="00B14CF3">
          <w:rPr>
            <w:rStyle w:val="Hyperlink"/>
            <w:rFonts w:eastAsia="Calibri"/>
            <w:noProof/>
          </w:rPr>
          <w:t>Ilustración 1 – Oído medio</w:t>
        </w:r>
        <w:r w:rsidR="0049507E">
          <w:rPr>
            <w:noProof/>
            <w:webHidden/>
          </w:rPr>
          <w:tab/>
        </w:r>
        <w:r w:rsidR="0049507E">
          <w:rPr>
            <w:noProof/>
            <w:webHidden/>
          </w:rPr>
          <w:fldChar w:fldCharType="begin"/>
        </w:r>
        <w:r w:rsidR="0049507E">
          <w:rPr>
            <w:noProof/>
            <w:webHidden/>
          </w:rPr>
          <w:instrText xml:space="preserve"> PAGEREF _Toc400823879 \h </w:instrText>
        </w:r>
        <w:r w:rsidR="0049507E">
          <w:rPr>
            <w:noProof/>
            <w:webHidden/>
          </w:rPr>
        </w:r>
        <w:r w:rsidR="0049507E">
          <w:rPr>
            <w:noProof/>
            <w:webHidden/>
          </w:rPr>
          <w:fldChar w:fldCharType="separate"/>
        </w:r>
        <w:r w:rsidR="00E80DDC">
          <w:rPr>
            <w:noProof/>
            <w:webHidden/>
          </w:rPr>
          <w:t>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0" w:history="1">
        <w:r w:rsidR="0049507E" w:rsidRPr="00B14CF3">
          <w:rPr>
            <w:rStyle w:val="Hyperlink"/>
            <w:rFonts w:eastAsia="Calibri"/>
            <w:noProof/>
          </w:rPr>
          <w:t>Ilustración 2 – Oído interno</w:t>
        </w:r>
        <w:r w:rsidR="0049507E">
          <w:rPr>
            <w:noProof/>
            <w:webHidden/>
          </w:rPr>
          <w:tab/>
        </w:r>
        <w:r w:rsidR="0049507E">
          <w:rPr>
            <w:noProof/>
            <w:webHidden/>
          </w:rPr>
          <w:fldChar w:fldCharType="begin"/>
        </w:r>
        <w:r w:rsidR="0049507E">
          <w:rPr>
            <w:noProof/>
            <w:webHidden/>
          </w:rPr>
          <w:instrText xml:space="preserve"> PAGEREF _Toc400823880 \h </w:instrText>
        </w:r>
        <w:r w:rsidR="0049507E">
          <w:rPr>
            <w:noProof/>
            <w:webHidden/>
          </w:rPr>
        </w:r>
        <w:r w:rsidR="0049507E">
          <w:rPr>
            <w:noProof/>
            <w:webHidden/>
          </w:rPr>
          <w:fldChar w:fldCharType="separate"/>
        </w:r>
        <w:r w:rsidR="00E80DDC">
          <w:rPr>
            <w:noProof/>
            <w:webHidden/>
          </w:rPr>
          <w:t>10</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1" w:history="1">
        <w:r w:rsidR="0049507E" w:rsidRPr="00B14CF3">
          <w:rPr>
            <w:rStyle w:val="Hyperlink"/>
            <w:rFonts w:eastAsia="Calibri"/>
            <w:noProof/>
          </w:rPr>
          <w:t>Ilustración 3 – Umbrales del sonido</w:t>
        </w:r>
        <w:r w:rsidR="0049507E">
          <w:rPr>
            <w:noProof/>
            <w:webHidden/>
          </w:rPr>
          <w:tab/>
        </w:r>
        <w:r w:rsidR="0049507E">
          <w:rPr>
            <w:noProof/>
            <w:webHidden/>
          </w:rPr>
          <w:fldChar w:fldCharType="begin"/>
        </w:r>
        <w:r w:rsidR="0049507E">
          <w:rPr>
            <w:noProof/>
            <w:webHidden/>
          </w:rPr>
          <w:instrText xml:space="preserve"> PAGEREF _Toc400823881 \h </w:instrText>
        </w:r>
        <w:r w:rsidR="0049507E">
          <w:rPr>
            <w:noProof/>
            <w:webHidden/>
          </w:rPr>
        </w:r>
        <w:r w:rsidR="0049507E">
          <w:rPr>
            <w:noProof/>
            <w:webHidden/>
          </w:rPr>
          <w:fldChar w:fldCharType="separate"/>
        </w:r>
        <w:r w:rsidR="00E80DDC">
          <w:rPr>
            <w:noProof/>
            <w:webHidden/>
          </w:rPr>
          <w:t>12</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2" w:history="1">
        <w:r w:rsidR="0049507E" w:rsidRPr="00B14CF3">
          <w:rPr>
            <w:rStyle w:val="Hyperlink"/>
            <w:rFonts w:eastAsia="Calibri"/>
            <w:noProof/>
          </w:rPr>
          <w:t>Ilustración 4 – Audiómetro eléctrico</w:t>
        </w:r>
        <w:r w:rsidR="0049507E">
          <w:rPr>
            <w:noProof/>
            <w:webHidden/>
          </w:rPr>
          <w:tab/>
        </w:r>
        <w:r w:rsidR="0049507E">
          <w:rPr>
            <w:noProof/>
            <w:webHidden/>
          </w:rPr>
          <w:fldChar w:fldCharType="begin"/>
        </w:r>
        <w:r w:rsidR="0049507E">
          <w:rPr>
            <w:noProof/>
            <w:webHidden/>
          </w:rPr>
          <w:instrText xml:space="preserve"> PAGEREF _Toc400823882 \h </w:instrText>
        </w:r>
        <w:r w:rsidR="0049507E">
          <w:rPr>
            <w:noProof/>
            <w:webHidden/>
          </w:rPr>
        </w:r>
        <w:r w:rsidR="0049507E">
          <w:rPr>
            <w:noProof/>
            <w:webHidden/>
          </w:rPr>
          <w:fldChar w:fldCharType="separate"/>
        </w:r>
        <w:r w:rsidR="00E80DDC">
          <w:rPr>
            <w:noProof/>
            <w:webHidden/>
          </w:rPr>
          <w:t>14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3" w:history="1">
        <w:r w:rsidR="0049507E" w:rsidRPr="00B14CF3">
          <w:rPr>
            <w:rStyle w:val="Hyperlink"/>
            <w:rFonts w:eastAsia="Calibri"/>
            <w:noProof/>
          </w:rPr>
          <w:t>Ilustración 5 – Audiograma</w:t>
        </w:r>
        <w:r w:rsidR="0049507E">
          <w:rPr>
            <w:noProof/>
            <w:webHidden/>
          </w:rPr>
          <w:tab/>
        </w:r>
        <w:r w:rsidR="0049507E">
          <w:rPr>
            <w:noProof/>
            <w:webHidden/>
          </w:rPr>
          <w:fldChar w:fldCharType="begin"/>
        </w:r>
        <w:r w:rsidR="0049507E">
          <w:rPr>
            <w:noProof/>
            <w:webHidden/>
          </w:rPr>
          <w:instrText xml:space="preserve"> PAGEREF _Toc400823883 \h </w:instrText>
        </w:r>
        <w:r w:rsidR="0049507E">
          <w:rPr>
            <w:noProof/>
            <w:webHidden/>
          </w:rPr>
        </w:r>
        <w:r w:rsidR="0049507E">
          <w:rPr>
            <w:noProof/>
            <w:webHidden/>
          </w:rPr>
          <w:fldChar w:fldCharType="separate"/>
        </w:r>
        <w:r w:rsidR="00E80DDC">
          <w:rPr>
            <w:noProof/>
            <w:webHidden/>
          </w:rPr>
          <w:t>14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4" w:history="1">
        <w:r w:rsidR="0049507E" w:rsidRPr="00B14CF3">
          <w:rPr>
            <w:rStyle w:val="Hyperlink"/>
            <w:rFonts w:eastAsia="Calibri"/>
            <w:noProof/>
          </w:rPr>
          <w:t>Ilustración 6 – Fase de inicialización</w:t>
        </w:r>
        <w:r w:rsidR="0049507E">
          <w:rPr>
            <w:noProof/>
            <w:webHidden/>
          </w:rPr>
          <w:tab/>
        </w:r>
        <w:r w:rsidR="0049507E">
          <w:rPr>
            <w:noProof/>
            <w:webHidden/>
          </w:rPr>
          <w:fldChar w:fldCharType="begin"/>
        </w:r>
        <w:r w:rsidR="0049507E">
          <w:rPr>
            <w:noProof/>
            <w:webHidden/>
          </w:rPr>
          <w:instrText xml:space="preserve"> PAGEREF _Toc400823884 \h </w:instrText>
        </w:r>
        <w:r w:rsidR="0049507E">
          <w:rPr>
            <w:noProof/>
            <w:webHidden/>
          </w:rPr>
        </w:r>
        <w:r w:rsidR="0049507E">
          <w:rPr>
            <w:noProof/>
            <w:webHidden/>
          </w:rPr>
          <w:fldChar w:fldCharType="separate"/>
        </w:r>
        <w:r w:rsidR="00E80DDC">
          <w:rPr>
            <w:noProof/>
            <w:webHidden/>
          </w:rPr>
          <w:t>21</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5" w:history="1">
        <w:r w:rsidR="0049507E" w:rsidRPr="00B14CF3">
          <w:rPr>
            <w:rStyle w:val="Hyperlink"/>
            <w:rFonts w:eastAsia="Calibri"/>
            <w:noProof/>
          </w:rPr>
          <w:t>Ilustración 7 – Soporte de la aplicación en las operaciones básicas de la Clíni</w:t>
        </w:r>
        <w:r w:rsidR="0049507E" w:rsidRPr="00B14CF3">
          <w:rPr>
            <w:rStyle w:val="Hyperlink"/>
            <w:rFonts w:eastAsia="Calibri"/>
            <w:noProof/>
          </w:rPr>
          <w:t>c</w:t>
        </w:r>
        <w:r w:rsidR="0049507E" w:rsidRPr="00B14CF3">
          <w:rPr>
            <w:rStyle w:val="Hyperlink"/>
            <w:rFonts w:eastAsia="Calibri"/>
            <w:noProof/>
          </w:rPr>
          <w:t>a Audinsa</w:t>
        </w:r>
        <w:r w:rsidR="0049507E">
          <w:rPr>
            <w:noProof/>
            <w:webHidden/>
          </w:rPr>
          <w:tab/>
        </w:r>
        <w:r w:rsidR="0049507E">
          <w:rPr>
            <w:noProof/>
            <w:webHidden/>
          </w:rPr>
          <w:fldChar w:fldCharType="begin"/>
        </w:r>
        <w:r w:rsidR="0049507E">
          <w:rPr>
            <w:noProof/>
            <w:webHidden/>
          </w:rPr>
          <w:instrText xml:space="preserve"> PAGEREF _Toc400823885 \h </w:instrText>
        </w:r>
        <w:r w:rsidR="0049507E">
          <w:rPr>
            <w:noProof/>
            <w:webHidden/>
          </w:rPr>
        </w:r>
        <w:r w:rsidR="0049507E">
          <w:rPr>
            <w:noProof/>
            <w:webHidden/>
          </w:rPr>
          <w:fldChar w:fldCharType="separate"/>
        </w:r>
        <w:r w:rsidR="00E80DDC">
          <w:rPr>
            <w:noProof/>
            <w:webHidden/>
          </w:rPr>
          <w:t>26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6" w:history="1">
        <w:r w:rsidR="0049507E" w:rsidRPr="00B14CF3">
          <w:rPr>
            <w:rStyle w:val="Hyperlink"/>
            <w:rFonts w:eastAsia="Calibri"/>
            <w:noProof/>
          </w:rPr>
          <w:t>Ilustración 8 – Módulos de la aplicación</w:t>
        </w:r>
        <w:r w:rsidR="0049507E">
          <w:rPr>
            <w:noProof/>
            <w:webHidden/>
          </w:rPr>
          <w:tab/>
        </w:r>
        <w:r w:rsidR="0049507E">
          <w:rPr>
            <w:noProof/>
            <w:webHidden/>
          </w:rPr>
          <w:fldChar w:fldCharType="begin"/>
        </w:r>
        <w:r w:rsidR="0049507E">
          <w:rPr>
            <w:noProof/>
            <w:webHidden/>
          </w:rPr>
          <w:instrText xml:space="preserve"> PAGEREF _Toc400823886 \h </w:instrText>
        </w:r>
        <w:r w:rsidR="0049507E">
          <w:rPr>
            <w:noProof/>
            <w:webHidden/>
          </w:rPr>
        </w:r>
        <w:r w:rsidR="0049507E">
          <w:rPr>
            <w:noProof/>
            <w:webHidden/>
          </w:rPr>
          <w:fldChar w:fldCharType="separate"/>
        </w:r>
        <w:r w:rsidR="00E80DDC">
          <w:rPr>
            <w:noProof/>
            <w:webHidden/>
          </w:rPr>
          <w:t>33</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7" w:history="1">
        <w:r w:rsidR="0049507E" w:rsidRPr="00B14CF3">
          <w:rPr>
            <w:rStyle w:val="Hyperlink"/>
            <w:rFonts w:eastAsia="Calibri"/>
            <w:noProof/>
          </w:rPr>
          <w:t>Ilustración 9 – Casos de uso</w:t>
        </w:r>
        <w:r w:rsidR="0049507E">
          <w:rPr>
            <w:noProof/>
            <w:webHidden/>
          </w:rPr>
          <w:tab/>
        </w:r>
        <w:r w:rsidR="0049507E">
          <w:rPr>
            <w:noProof/>
            <w:webHidden/>
          </w:rPr>
          <w:fldChar w:fldCharType="begin"/>
        </w:r>
        <w:r w:rsidR="0049507E">
          <w:rPr>
            <w:noProof/>
            <w:webHidden/>
          </w:rPr>
          <w:instrText xml:space="preserve"> PAGEREF _Toc400823887 \h </w:instrText>
        </w:r>
        <w:r w:rsidR="0049507E">
          <w:rPr>
            <w:noProof/>
            <w:webHidden/>
          </w:rPr>
        </w:r>
        <w:r w:rsidR="0049507E">
          <w:rPr>
            <w:noProof/>
            <w:webHidden/>
          </w:rPr>
          <w:fldChar w:fldCharType="separate"/>
        </w:r>
        <w:r w:rsidR="00E80DDC">
          <w:rPr>
            <w:noProof/>
            <w:webHidden/>
          </w:rPr>
          <w:t>34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8" w:history="1">
        <w:r w:rsidR="0049507E" w:rsidRPr="00B14CF3">
          <w:rPr>
            <w:rStyle w:val="Hyperlink"/>
            <w:rFonts w:eastAsia="Calibri"/>
            <w:noProof/>
          </w:rPr>
          <w:t>Ilustración 10 – Diagrama de clases</w:t>
        </w:r>
        <w:r w:rsidR="0049507E">
          <w:rPr>
            <w:noProof/>
            <w:webHidden/>
          </w:rPr>
          <w:tab/>
        </w:r>
        <w:r w:rsidR="0049507E">
          <w:rPr>
            <w:noProof/>
            <w:webHidden/>
          </w:rPr>
          <w:fldChar w:fldCharType="begin"/>
        </w:r>
        <w:r w:rsidR="0049507E">
          <w:rPr>
            <w:noProof/>
            <w:webHidden/>
          </w:rPr>
          <w:instrText xml:space="preserve"> PAGEREF _Toc400823888 \h </w:instrText>
        </w:r>
        <w:r w:rsidR="0049507E">
          <w:rPr>
            <w:noProof/>
            <w:webHidden/>
          </w:rPr>
        </w:r>
        <w:r w:rsidR="0049507E">
          <w:rPr>
            <w:noProof/>
            <w:webHidden/>
          </w:rPr>
          <w:fldChar w:fldCharType="separate"/>
        </w:r>
        <w:r w:rsidR="00E80DDC">
          <w:rPr>
            <w:noProof/>
            <w:webHidden/>
          </w:rPr>
          <w:t>35</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9" w:history="1">
        <w:r w:rsidR="0049507E" w:rsidRPr="00B14CF3">
          <w:rPr>
            <w:rStyle w:val="Hyperlink"/>
            <w:rFonts w:eastAsia="Calibri"/>
            <w:noProof/>
          </w:rPr>
          <w:t>Ilustración 11 – Diseño conceptual de la solución</w:t>
        </w:r>
        <w:r w:rsidR="0049507E">
          <w:rPr>
            <w:noProof/>
            <w:webHidden/>
          </w:rPr>
          <w:tab/>
        </w:r>
        <w:r w:rsidR="0049507E">
          <w:rPr>
            <w:noProof/>
            <w:webHidden/>
          </w:rPr>
          <w:fldChar w:fldCharType="begin"/>
        </w:r>
        <w:r w:rsidR="0049507E">
          <w:rPr>
            <w:noProof/>
            <w:webHidden/>
          </w:rPr>
          <w:instrText xml:space="preserve"> PAGEREF _Toc400823889 \h </w:instrText>
        </w:r>
        <w:r w:rsidR="0049507E">
          <w:rPr>
            <w:noProof/>
            <w:webHidden/>
          </w:rPr>
        </w:r>
        <w:r w:rsidR="0049507E">
          <w:rPr>
            <w:noProof/>
            <w:webHidden/>
          </w:rPr>
          <w:fldChar w:fldCharType="separate"/>
        </w:r>
        <w:r w:rsidR="00E80DDC">
          <w:rPr>
            <w:noProof/>
            <w:webHidden/>
          </w:rPr>
          <w:t>38</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0" w:history="1">
        <w:r w:rsidR="0049507E" w:rsidRPr="00B14CF3">
          <w:rPr>
            <w:rStyle w:val="Hyperlink"/>
            <w:rFonts w:eastAsia="Calibri"/>
            <w:noProof/>
          </w:rPr>
          <w:t>Ilustración 12 – Diseño de base de Datos</w:t>
        </w:r>
        <w:r w:rsidR="0049507E">
          <w:rPr>
            <w:noProof/>
            <w:webHidden/>
          </w:rPr>
          <w:tab/>
        </w:r>
        <w:r w:rsidR="0049507E">
          <w:rPr>
            <w:noProof/>
            <w:webHidden/>
          </w:rPr>
          <w:fldChar w:fldCharType="begin"/>
        </w:r>
        <w:r w:rsidR="0049507E">
          <w:rPr>
            <w:noProof/>
            <w:webHidden/>
          </w:rPr>
          <w:instrText xml:space="preserve"> PAGEREF _Toc400823890 \h </w:instrText>
        </w:r>
        <w:r w:rsidR="0049507E">
          <w:rPr>
            <w:noProof/>
            <w:webHidden/>
          </w:rPr>
        </w:r>
        <w:r w:rsidR="0049507E">
          <w:rPr>
            <w:noProof/>
            <w:webHidden/>
          </w:rPr>
          <w:fldChar w:fldCharType="separate"/>
        </w:r>
        <w:r w:rsidR="00E80DDC">
          <w:rPr>
            <w:noProof/>
            <w:webHidden/>
          </w:rPr>
          <w:t>39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1" w:history="1">
        <w:r w:rsidR="0049507E" w:rsidRPr="00B14CF3">
          <w:rPr>
            <w:rStyle w:val="Hyperlink"/>
            <w:rFonts w:eastAsia="Calibri"/>
            <w:noProof/>
          </w:rPr>
          <w:t>Ilustración 13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_Toc400823891 \h </w:instrText>
        </w:r>
        <w:r w:rsidR="0049507E">
          <w:rPr>
            <w:noProof/>
            <w:webHidden/>
          </w:rPr>
        </w:r>
        <w:r w:rsidR="0049507E">
          <w:rPr>
            <w:noProof/>
            <w:webHidden/>
          </w:rPr>
          <w:fldChar w:fldCharType="separate"/>
        </w:r>
        <w:r w:rsidR="00E80DDC">
          <w:rPr>
            <w:noProof/>
            <w:webHidden/>
          </w:rPr>
          <w:t>57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2" w:history="1">
        <w:r w:rsidR="0049507E" w:rsidRPr="00B14CF3">
          <w:rPr>
            <w:rStyle w:val="Hyperlink"/>
            <w:rFonts w:eastAsia="Calibri"/>
            <w:noProof/>
          </w:rPr>
          <w:t>Ilustración 14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_Toc400823892 \h </w:instrText>
        </w:r>
        <w:r w:rsidR="0049507E">
          <w:rPr>
            <w:noProof/>
            <w:webHidden/>
          </w:rPr>
        </w:r>
        <w:r w:rsidR="0049507E">
          <w:rPr>
            <w:noProof/>
            <w:webHidden/>
          </w:rPr>
          <w:fldChar w:fldCharType="separate"/>
        </w:r>
        <w:r w:rsidR="00E80DDC">
          <w:rPr>
            <w:noProof/>
            <w:webHidden/>
          </w:rPr>
          <w:t>57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3" w:history="1">
        <w:r w:rsidR="0049507E" w:rsidRPr="00B14CF3">
          <w:rPr>
            <w:rStyle w:val="Hyperlink"/>
            <w:rFonts w:eastAsia="Calibri"/>
            <w:noProof/>
          </w:rPr>
          <w:t>Ilustración 15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_Toc400823893 \h </w:instrText>
        </w:r>
        <w:r w:rsidR="0049507E">
          <w:rPr>
            <w:noProof/>
            <w:webHidden/>
          </w:rPr>
        </w:r>
        <w:r w:rsidR="0049507E">
          <w:rPr>
            <w:noProof/>
            <w:webHidden/>
          </w:rPr>
          <w:fldChar w:fldCharType="separate"/>
        </w:r>
        <w:r w:rsidR="00E80DDC">
          <w:rPr>
            <w:noProof/>
            <w:webHidden/>
          </w:rPr>
          <w:t>58</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4" w:history="1">
        <w:r w:rsidR="0049507E" w:rsidRPr="00B14CF3">
          <w:rPr>
            <w:rStyle w:val="Hyperlink"/>
            <w:rFonts w:eastAsia="Calibri"/>
            <w:noProof/>
          </w:rPr>
          <w:t>Ilustración 16 – Aplicación Audinsa Audiología instalada en un dispositivo inteligente.</w:t>
        </w:r>
        <w:r w:rsidR="0049507E">
          <w:rPr>
            <w:noProof/>
            <w:webHidden/>
          </w:rPr>
          <w:tab/>
        </w:r>
        <w:r w:rsidR="0049507E">
          <w:rPr>
            <w:noProof/>
            <w:webHidden/>
          </w:rPr>
          <w:fldChar w:fldCharType="begin"/>
        </w:r>
        <w:r w:rsidR="0049507E">
          <w:rPr>
            <w:noProof/>
            <w:webHidden/>
          </w:rPr>
          <w:instrText xml:space="preserve"> PAGEREF _Toc400823894 \h </w:instrText>
        </w:r>
        <w:r w:rsidR="0049507E">
          <w:rPr>
            <w:noProof/>
            <w:webHidden/>
          </w:rPr>
        </w:r>
        <w:r w:rsidR="0049507E">
          <w:rPr>
            <w:noProof/>
            <w:webHidden/>
          </w:rPr>
          <w:fldChar w:fldCharType="separate"/>
        </w:r>
        <w:r w:rsidR="00E80DDC">
          <w:rPr>
            <w:noProof/>
            <w:webHidden/>
          </w:rPr>
          <w:t>59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5" w:history="1">
        <w:r w:rsidR="0049507E" w:rsidRPr="00B14CF3">
          <w:rPr>
            <w:rStyle w:val="Hyperlink"/>
            <w:rFonts w:eastAsia="Calibri"/>
            <w:noProof/>
          </w:rPr>
          <w:t>Ilustración 17 – Aplicación Audinsa Audiología, pantalla de inicio.</w:t>
        </w:r>
        <w:r w:rsidR="0049507E">
          <w:rPr>
            <w:noProof/>
            <w:webHidden/>
          </w:rPr>
          <w:tab/>
        </w:r>
        <w:r w:rsidR="0049507E">
          <w:rPr>
            <w:noProof/>
            <w:webHidden/>
          </w:rPr>
          <w:fldChar w:fldCharType="begin"/>
        </w:r>
        <w:r w:rsidR="0049507E">
          <w:rPr>
            <w:noProof/>
            <w:webHidden/>
          </w:rPr>
          <w:instrText xml:space="preserve"> PAGEREF _Toc400823895 \h </w:instrText>
        </w:r>
        <w:r w:rsidR="0049507E">
          <w:rPr>
            <w:noProof/>
            <w:webHidden/>
          </w:rPr>
        </w:r>
        <w:r w:rsidR="0049507E">
          <w:rPr>
            <w:noProof/>
            <w:webHidden/>
          </w:rPr>
          <w:fldChar w:fldCharType="separate"/>
        </w:r>
        <w:r w:rsidR="00E80DDC">
          <w:rPr>
            <w:noProof/>
            <w:webHidden/>
          </w:rPr>
          <w:t>60</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6" w:history="1">
        <w:r w:rsidR="0049507E" w:rsidRPr="00B14CF3">
          <w:rPr>
            <w:rStyle w:val="Hyperlink"/>
            <w:rFonts w:eastAsia="Calibri"/>
            <w:noProof/>
          </w:rPr>
          <w:t>Ilustración 18 – Aplicación Audinsa Audiología pantalla de creación de perfil.</w:t>
        </w:r>
        <w:r w:rsidR="0049507E">
          <w:rPr>
            <w:noProof/>
            <w:webHidden/>
          </w:rPr>
          <w:tab/>
        </w:r>
        <w:r w:rsidR="0049507E">
          <w:rPr>
            <w:noProof/>
            <w:webHidden/>
          </w:rPr>
          <w:fldChar w:fldCharType="begin"/>
        </w:r>
        <w:r w:rsidR="0049507E">
          <w:rPr>
            <w:noProof/>
            <w:webHidden/>
          </w:rPr>
          <w:instrText xml:space="preserve"> PAGEREF _Toc400823896 \h </w:instrText>
        </w:r>
        <w:r w:rsidR="0049507E">
          <w:rPr>
            <w:noProof/>
            <w:webHidden/>
          </w:rPr>
        </w:r>
        <w:r w:rsidR="0049507E">
          <w:rPr>
            <w:noProof/>
            <w:webHidden/>
          </w:rPr>
          <w:fldChar w:fldCharType="separate"/>
        </w:r>
        <w:r w:rsidR="00E80DDC">
          <w:rPr>
            <w:noProof/>
            <w:webHidden/>
          </w:rPr>
          <w:t>61</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7" w:history="1">
        <w:r w:rsidR="0049507E" w:rsidRPr="00B14CF3">
          <w:rPr>
            <w:rStyle w:val="Hyperlink"/>
            <w:rFonts w:eastAsia="Calibri"/>
            <w:noProof/>
          </w:rPr>
          <w:t>Ilustración 19– Aplicación Audinsa Audiología, pantalla con perfil creado.</w:t>
        </w:r>
        <w:r w:rsidR="0049507E">
          <w:rPr>
            <w:noProof/>
            <w:webHidden/>
          </w:rPr>
          <w:tab/>
        </w:r>
        <w:r w:rsidR="0049507E">
          <w:rPr>
            <w:noProof/>
            <w:webHidden/>
          </w:rPr>
          <w:fldChar w:fldCharType="begin"/>
        </w:r>
        <w:r w:rsidR="0049507E">
          <w:rPr>
            <w:noProof/>
            <w:webHidden/>
          </w:rPr>
          <w:instrText xml:space="preserve"> PAGEREF _Toc400823897 \h </w:instrText>
        </w:r>
        <w:r w:rsidR="0049507E">
          <w:rPr>
            <w:noProof/>
            <w:webHidden/>
          </w:rPr>
        </w:r>
        <w:r w:rsidR="0049507E">
          <w:rPr>
            <w:noProof/>
            <w:webHidden/>
          </w:rPr>
          <w:fldChar w:fldCharType="separate"/>
        </w:r>
        <w:r w:rsidR="00E80DDC">
          <w:rPr>
            <w:noProof/>
            <w:webHidden/>
          </w:rPr>
          <w:t>62</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8" w:history="1">
        <w:r w:rsidR="0049507E" w:rsidRPr="00B14CF3">
          <w:rPr>
            <w:rStyle w:val="Hyperlink"/>
            <w:rFonts w:eastAsia="Calibri"/>
            <w:noProof/>
          </w:rPr>
          <w:t>Ilustración 20 – Aplicación Audinsa Audiología, pantalla con listado de exámenes.</w:t>
        </w:r>
        <w:r w:rsidR="0049507E">
          <w:rPr>
            <w:noProof/>
            <w:webHidden/>
          </w:rPr>
          <w:tab/>
        </w:r>
        <w:r w:rsidR="0049507E">
          <w:rPr>
            <w:noProof/>
            <w:webHidden/>
          </w:rPr>
          <w:fldChar w:fldCharType="begin"/>
        </w:r>
        <w:r w:rsidR="0049507E">
          <w:rPr>
            <w:noProof/>
            <w:webHidden/>
          </w:rPr>
          <w:instrText xml:space="preserve"> PAGEREF _Toc400823898 \h </w:instrText>
        </w:r>
        <w:r w:rsidR="0049507E">
          <w:rPr>
            <w:noProof/>
            <w:webHidden/>
          </w:rPr>
        </w:r>
        <w:r w:rsidR="0049507E">
          <w:rPr>
            <w:noProof/>
            <w:webHidden/>
          </w:rPr>
          <w:fldChar w:fldCharType="separate"/>
        </w:r>
        <w:r w:rsidR="00E80DDC">
          <w:rPr>
            <w:noProof/>
            <w:webHidden/>
          </w:rPr>
          <w:t>63</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9" w:history="1">
        <w:r w:rsidR="0049507E" w:rsidRPr="00B14CF3">
          <w:rPr>
            <w:rStyle w:val="Hyperlink"/>
            <w:rFonts w:eastAsia="Calibri"/>
            <w:noProof/>
          </w:rPr>
          <w:t>Ilustración 21 – Aplicación Audinsa Audiología, pantalla con menú de opciones.</w:t>
        </w:r>
        <w:r w:rsidR="0049507E">
          <w:rPr>
            <w:noProof/>
            <w:webHidden/>
          </w:rPr>
          <w:tab/>
        </w:r>
        <w:r w:rsidR="0049507E">
          <w:rPr>
            <w:noProof/>
            <w:webHidden/>
          </w:rPr>
          <w:fldChar w:fldCharType="begin"/>
        </w:r>
        <w:r w:rsidR="0049507E">
          <w:rPr>
            <w:noProof/>
            <w:webHidden/>
          </w:rPr>
          <w:instrText xml:space="preserve"> PAGEREF _Toc400823899 \h </w:instrText>
        </w:r>
        <w:r w:rsidR="0049507E">
          <w:rPr>
            <w:noProof/>
            <w:webHidden/>
          </w:rPr>
        </w:r>
        <w:r w:rsidR="0049507E">
          <w:rPr>
            <w:noProof/>
            <w:webHidden/>
          </w:rPr>
          <w:fldChar w:fldCharType="separate"/>
        </w:r>
        <w:r w:rsidR="00E80DDC">
          <w:rPr>
            <w:noProof/>
            <w:webHidden/>
          </w:rPr>
          <w:t>64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0" w:history="1">
        <w:r w:rsidR="0049507E" w:rsidRPr="00B14CF3">
          <w:rPr>
            <w:rStyle w:val="Hyperlink"/>
            <w:rFonts w:eastAsia="Calibri"/>
            <w:noProof/>
          </w:rPr>
          <w:t>Ilustración 22 – Aplicación Audinsa Audiología, pantalla instrucciones de examen Sensibilidad de oído.</w:t>
        </w:r>
        <w:r w:rsidR="0049507E">
          <w:rPr>
            <w:noProof/>
            <w:webHidden/>
          </w:rPr>
          <w:tab/>
        </w:r>
        <w:r w:rsidR="0049507E">
          <w:rPr>
            <w:noProof/>
            <w:webHidden/>
          </w:rPr>
          <w:fldChar w:fldCharType="begin"/>
        </w:r>
        <w:r w:rsidR="0049507E">
          <w:rPr>
            <w:noProof/>
            <w:webHidden/>
          </w:rPr>
          <w:instrText xml:space="preserve"> PAGEREF _Toc400823900 \h </w:instrText>
        </w:r>
        <w:r w:rsidR="0049507E">
          <w:rPr>
            <w:noProof/>
            <w:webHidden/>
          </w:rPr>
        </w:r>
        <w:r w:rsidR="0049507E">
          <w:rPr>
            <w:noProof/>
            <w:webHidden/>
          </w:rPr>
          <w:fldChar w:fldCharType="separate"/>
        </w:r>
        <w:r w:rsidR="00E80DDC">
          <w:rPr>
            <w:noProof/>
            <w:webHidden/>
          </w:rPr>
          <w:t>65</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1" w:history="1">
        <w:r w:rsidR="0049507E" w:rsidRPr="00B14CF3">
          <w:rPr>
            <w:rStyle w:val="Hyperlink"/>
            <w:rFonts w:eastAsia="Calibri"/>
            <w:noProof/>
          </w:rPr>
          <w:t>Ilustración 23 – Aplicación Audinsa Audiología, pantalla prueba de Sensibilidad de oído.</w:t>
        </w:r>
        <w:r w:rsidR="0049507E">
          <w:rPr>
            <w:noProof/>
            <w:webHidden/>
          </w:rPr>
          <w:tab/>
        </w:r>
        <w:r w:rsidR="0049507E">
          <w:rPr>
            <w:noProof/>
            <w:webHidden/>
          </w:rPr>
          <w:fldChar w:fldCharType="begin"/>
        </w:r>
        <w:r w:rsidR="0049507E">
          <w:rPr>
            <w:noProof/>
            <w:webHidden/>
          </w:rPr>
          <w:instrText xml:space="preserve"> PAGEREF _Toc400823901 \h </w:instrText>
        </w:r>
        <w:r w:rsidR="0049507E">
          <w:rPr>
            <w:noProof/>
            <w:webHidden/>
          </w:rPr>
        </w:r>
        <w:r w:rsidR="0049507E">
          <w:rPr>
            <w:noProof/>
            <w:webHidden/>
          </w:rPr>
          <w:fldChar w:fldCharType="separate"/>
        </w:r>
        <w:r w:rsidR="00E80DDC">
          <w:rPr>
            <w:noProof/>
            <w:webHidden/>
          </w:rPr>
          <w:t>66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2" w:history="1">
        <w:r w:rsidR="0049507E" w:rsidRPr="00B14CF3">
          <w:rPr>
            <w:rStyle w:val="Hyperlink"/>
            <w:rFonts w:eastAsia="Calibri"/>
            <w:noProof/>
          </w:rPr>
          <w:t>Ilustración 24 – Aplicación Audinsa Audiología, pantalla instrucciones de examen Cuestionario.</w:t>
        </w:r>
        <w:r w:rsidR="0049507E">
          <w:rPr>
            <w:noProof/>
            <w:webHidden/>
          </w:rPr>
          <w:tab/>
        </w:r>
        <w:r w:rsidR="0049507E">
          <w:rPr>
            <w:noProof/>
            <w:webHidden/>
          </w:rPr>
          <w:fldChar w:fldCharType="begin"/>
        </w:r>
        <w:r w:rsidR="0049507E">
          <w:rPr>
            <w:noProof/>
            <w:webHidden/>
          </w:rPr>
          <w:instrText xml:space="preserve"> PAGEREF _Toc400823902 \h </w:instrText>
        </w:r>
        <w:r w:rsidR="0049507E">
          <w:rPr>
            <w:noProof/>
            <w:webHidden/>
          </w:rPr>
        </w:r>
        <w:r w:rsidR="0049507E">
          <w:rPr>
            <w:noProof/>
            <w:webHidden/>
          </w:rPr>
          <w:fldChar w:fldCharType="separate"/>
        </w:r>
        <w:r w:rsidR="00E80DDC">
          <w:rPr>
            <w:noProof/>
            <w:webHidden/>
          </w:rPr>
          <w:t>67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3" w:history="1">
        <w:r w:rsidR="0049507E" w:rsidRPr="00B14CF3">
          <w:rPr>
            <w:rStyle w:val="Hyperlink"/>
            <w:rFonts w:eastAsia="Calibri"/>
            <w:noProof/>
          </w:rPr>
          <w:t>Ilustración 25 – Aplicación Audinsa Audiología, pantalla del examen Cuestionario.</w:t>
        </w:r>
        <w:r w:rsidR="0049507E">
          <w:rPr>
            <w:noProof/>
            <w:webHidden/>
          </w:rPr>
          <w:tab/>
        </w:r>
        <w:r w:rsidR="0049507E">
          <w:rPr>
            <w:noProof/>
            <w:webHidden/>
          </w:rPr>
          <w:fldChar w:fldCharType="begin"/>
        </w:r>
        <w:r w:rsidR="0049507E">
          <w:rPr>
            <w:noProof/>
            <w:webHidden/>
          </w:rPr>
          <w:instrText xml:space="preserve"> PAGEREF _Toc400823903 \h </w:instrText>
        </w:r>
        <w:r w:rsidR="0049507E">
          <w:rPr>
            <w:noProof/>
            <w:webHidden/>
          </w:rPr>
        </w:r>
        <w:r w:rsidR="0049507E">
          <w:rPr>
            <w:noProof/>
            <w:webHidden/>
          </w:rPr>
          <w:fldChar w:fldCharType="separate"/>
        </w:r>
        <w:r w:rsidR="00E80DDC">
          <w:rPr>
            <w:noProof/>
            <w:webHidden/>
          </w:rPr>
          <w:t>68</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4" w:history="1">
        <w:r w:rsidR="0049507E" w:rsidRPr="00B14CF3">
          <w:rPr>
            <w:rStyle w:val="Hyperlink"/>
            <w:rFonts w:eastAsia="Calibri"/>
            <w:noProof/>
          </w:rPr>
          <w:t>Ilustración 26 – Aplicación Audinsa Audiología, pantalla resultado de examen Cuestionario.</w:t>
        </w:r>
        <w:r w:rsidR="0049507E">
          <w:rPr>
            <w:noProof/>
            <w:webHidden/>
          </w:rPr>
          <w:tab/>
        </w:r>
        <w:r w:rsidR="0049507E">
          <w:rPr>
            <w:noProof/>
            <w:webHidden/>
          </w:rPr>
          <w:fldChar w:fldCharType="begin"/>
        </w:r>
        <w:r w:rsidR="0049507E">
          <w:rPr>
            <w:noProof/>
            <w:webHidden/>
          </w:rPr>
          <w:instrText xml:space="preserve"> PAGEREF _Toc400823904 \h </w:instrText>
        </w:r>
        <w:r w:rsidR="0049507E">
          <w:rPr>
            <w:noProof/>
            <w:webHidden/>
          </w:rPr>
        </w:r>
        <w:r w:rsidR="0049507E">
          <w:rPr>
            <w:noProof/>
            <w:webHidden/>
          </w:rPr>
          <w:fldChar w:fldCharType="separate"/>
        </w:r>
        <w:r w:rsidR="00E80DDC">
          <w:rPr>
            <w:noProof/>
            <w:webHidden/>
          </w:rPr>
          <w:t>69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5" w:history="1">
        <w:r w:rsidR="0049507E" w:rsidRPr="00B14CF3">
          <w:rPr>
            <w:rStyle w:val="Hyperlink"/>
            <w:rFonts w:eastAsia="Calibri"/>
            <w:noProof/>
          </w:rPr>
          <w:t>Ilustración 27 – Aplicación Audinsa Audiología, pantalla opciones sobre los resultados.</w:t>
        </w:r>
        <w:r w:rsidR="0049507E">
          <w:rPr>
            <w:noProof/>
            <w:webHidden/>
          </w:rPr>
          <w:tab/>
        </w:r>
        <w:r w:rsidR="0049507E">
          <w:rPr>
            <w:noProof/>
            <w:webHidden/>
          </w:rPr>
          <w:fldChar w:fldCharType="begin"/>
        </w:r>
        <w:r w:rsidR="0049507E">
          <w:rPr>
            <w:noProof/>
            <w:webHidden/>
          </w:rPr>
          <w:instrText xml:space="preserve"> PAGEREF _Toc400823905 \h </w:instrText>
        </w:r>
        <w:r w:rsidR="0049507E">
          <w:rPr>
            <w:noProof/>
            <w:webHidden/>
          </w:rPr>
        </w:r>
        <w:r w:rsidR="0049507E">
          <w:rPr>
            <w:noProof/>
            <w:webHidden/>
          </w:rPr>
          <w:fldChar w:fldCharType="separate"/>
        </w:r>
        <w:r w:rsidR="00E80DDC">
          <w:rPr>
            <w:noProof/>
            <w:webHidden/>
          </w:rPr>
          <w:t>70</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6" w:history="1">
        <w:r w:rsidR="0049507E" w:rsidRPr="00B14CF3">
          <w:rPr>
            <w:rStyle w:val="Hyperlink"/>
            <w:rFonts w:eastAsia="Calibri"/>
            <w:noProof/>
          </w:rPr>
          <w:t>Ilustración 28 – Aplicación Audinsa Audiología, pantalla de acción compartir en pantalla resultados.</w:t>
        </w:r>
        <w:r w:rsidR="0049507E">
          <w:rPr>
            <w:noProof/>
            <w:webHidden/>
          </w:rPr>
          <w:tab/>
        </w:r>
        <w:r w:rsidR="0049507E">
          <w:rPr>
            <w:noProof/>
            <w:webHidden/>
          </w:rPr>
          <w:fldChar w:fldCharType="begin"/>
        </w:r>
        <w:r w:rsidR="0049507E">
          <w:rPr>
            <w:noProof/>
            <w:webHidden/>
          </w:rPr>
          <w:instrText xml:space="preserve"> PAGEREF _Toc400823906 \h </w:instrText>
        </w:r>
        <w:r w:rsidR="0049507E">
          <w:rPr>
            <w:noProof/>
            <w:webHidden/>
          </w:rPr>
        </w:r>
        <w:r w:rsidR="0049507E">
          <w:rPr>
            <w:noProof/>
            <w:webHidden/>
          </w:rPr>
          <w:fldChar w:fldCharType="separate"/>
        </w:r>
        <w:r w:rsidR="00E80DDC">
          <w:rPr>
            <w:noProof/>
            <w:webHidden/>
          </w:rPr>
          <w:t>71</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7" w:history="1">
        <w:r w:rsidR="0049507E" w:rsidRPr="00B14CF3">
          <w:rPr>
            <w:rStyle w:val="Hyperlink"/>
            <w:rFonts w:eastAsia="Calibri"/>
            <w:noProof/>
          </w:rPr>
          <w:t>Ilustración 29 – Aplicación Audinsa Audiología, pantalla Artículos (blog de la clínica).</w:t>
        </w:r>
        <w:r w:rsidR="0049507E">
          <w:rPr>
            <w:noProof/>
            <w:webHidden/>
          </w:rPr>
          <w:tab/>
        </w:r>
        <w:r w:rsidR="0049507E">
          <w:rPr>
            <w:noProof/>
            <w:webHidden/>
          </w:rPr>
          <w:fldChar w:fldCharType="begin"/>
        </w:r>
        <w:r w:rsidR="0049507E">
          <w:rPr>
            <w:noProof/>
            <w:webHidden/>
          </w:rPr>
          <w:instrText xml:space="preserve"> PAGEREF _Toc400823907 \h </w:instrText>
        </w:r>
        <w:r w:rsidR="0049507E">
          <w:rPr>
            <w:noProof/>
            <w:webHidden/>
          </w:rPr>
        </w:r>
        <w:r w:rsidR="0049507E">
          <w:rPr>
            <w:noProof/>
            <w:webHidden/>
          </w:rPr>
          <w:fldChar w:fldCharType="separate"/>
        </w:r>
        <w:r w:rsidR="00E80DDC">
          <w:rPr>
            <w:noProof/>
            <w:webHidden/>
          </w:rPr>
          <w:t>72</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8" w:history="1">
        <w:r w:rsidR="0049507E" w:rsidRPr="00B14CF3">
          <w:rPr>
            <w:rStyle w:val="Hyperlink"/>
            <w:rFonts w:eastAsia="Calibri"/>
            <w:noProof/>
          </w:rPr>
          <w:t>Ilustración 30 – Aplicación Audinsa Audiología, pantalla consultorios.</w:t>
        </w:r>
        <w:r w:rsidR="0049507E">
          <w:rPr>
            <w:noProof/>
            <w:webHidden/>
          </w:rPr>
          <w:tab/>
        </w:r>
        <w:r w:rsidR="0049507E">
          <w:rPr>
            <w:noProof/>
            <w:webHidden/>
          </w:rPr>
          <w:fldChar w:fldCharType="begin"/>
        </w:r>
        <w:r w:rsidR="0049507E">
          <w:rPr>
            <w:noProof/>
            <w:webHidden/>
          </w:rPr>
          <w:instrText xml:space="preserve"> PAGEREF _Toc400823908 \h </w:instrText>
        </w:r>
        <w:r w:rsidR="0049507E">
          <w:rPr>
            <w:noProof/>
            <w:webHidden/>
          </w:rPr>
        </w:r>
        <w:r w:rsidR="0049507E">
          <w:rPr>
            <w:noProof/>
            <w:webHidden/>
          </w:rPr>
          <w:fldChar w:fldCharType="separate"/>
        </w:r>
        <w:r w:rsidR="00E80DDC">
          <w:rPr>
            <w:noProof/>
            <w:webHidden/>
          </w:rPr>
          <w:t>73</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9" w:history="1">
        <w:r w:rsidR="0049507E" w:rsidRPr="00B14CF3">
          <w:rPr>
            <w:rStyle w:val="Hyperlink"/>
            <w:rFonts w:eastAsia="Calibri"/>
            <w:noProof/>
          </w:rPr>
          <w:t>Ilustración 31 – Aplicación Audinsa Audiología, pantalla Acciones sobre el  perfil.</w:t>
        </w:r>
        <w:r w:rsidR="0049507E">
          <w:rPr>
            <w:noProof/>
            <w:webHidden/>
          </w:rPr>
          <w:tab/>
        </w:r>
        <w:r w:rsidR="0049507E">
          <w:rPr>
            <w:noProof/>
            <w:webHidden/>
          </w:rPr>
          <w:fldChar w:fldCharType="begin"/>
        </w:r>
        <w:r w:rsidR="0049507E">
          <w:rPr>
            <w:noProof/>
            <w:webHidden/>
          </w:rPr>
          <w:instrText xml:space="preserve"> PAGEREF _Toc400823909 \h </w:instrText>
        </w:r>
        <w:r w:rsidR="0049507E">
          <w:rPr>
            <w:noProof/>
            <w:webHidden/>
          </w:rPr>
        </w:r>
        <w:r w:rsidR="0049507E">
          <w:rPr>
            <w:noProof/>
            <w:webHidden/>
          </w:rPr>
          <w:fldChar w:fldCharType="separate"/>
        </w:r>
        <w:r w:rsidR="00E80DDC">
          <w:rPr>
            <w:noProof/>
            <w:webHidden/>
          </w:rPr>
          <w:t>74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0" w:history="1">
        <w:r w:rsidR="0049507E" w:rsidRPr="00B14CF3">
          <w:rPr>
            <w:rStyle w:val="Hyperlink"/>
            <w:rFonts w:eastAsia="Calibri"/>
            <w:noProof/>
          </w:rPr>
          <w:t>Ilustración 32 – Aplicación Audinsa Audiología, pantalla confirmación del eliminación del perfil.</w:t>
        </w:r>
        <w:r w:rsidR="0049507E">
          <w:rPr>
            <w:noProof/>
            <w:webHidden/>
          </w:rPr>
          <w:tab/>
        </w:r>
        <w:r w:rsidR="0049507E">
          <w:rPr>
            <w:noProof/>
            <w:webHidden/>
          </w:rPr>
          <w:fldChar w:fldCharType="begin"/>
        </w:r>
        <w:r w:rsidR="0049507E">
          <w:rPr>
            <w:noProof/>
            <w:webHidden/>
          </w:rPr>
          <w:instrText xml:space="preserve"> PAGEREF _Toc400823910 \h </w:instrText>
        </w:r>
        <w:r w:rsidR="0049507E">
          <w:rPr>
            <w:noProof/>
            <w:webHidden/>
          </w:rPr>
        </w:r>
        <w:r w:rsidR="0049507E">
          <w:rPr>
            <w:noProof/>
            <w:webHidden/>
          </w:rPr>
          <w:fldChar w:fldCharType="separate"/>
        </w:r>
        <w:r w:rsidR="00E80DDC">
          <w:rPr>
            <w:noProof/>
            <w:webHidden/>
          </w:rPr>
          <w:t>75</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1" w:history="1">
        <w:r w:rsidR="0049507E" w:rsidRPr="00B14CF3">
          <w:rPr>
            <w:rStyle w:val="Hyperlink"/>
            <w:rFonts w:eastAsia="Calibri"/>
            <w:noProof/>
          </w:rPr>
          <w:t>Ilustración 33 – Aplicación Audinsa Audiología, pantalla perfil eliminado satisfactoriamente.</w:t>
        </w:r>
        <w:r w:rsidR="0049507E">
          <w:rPr>
            <w:noProof/>
            <w:webHidden/>
          </w:rPr>
          <w:tab/>
        </w:r>
        <w:r w:rsidR="0049507E">
          <w:rPr>
            <w:noProof/>
            <w:webHidden/>
          </w:rPr>
          <w:fldChar w:fldCharType="begin"/>
        </w:r>
        <w:r w:rsidR="0049507E">
          <w:rPr>
            <w:noProof/>
            <w:webHidden/>
          </w:rPr>
          <w:instrText xml:space="preserve"> PAGEREF _Toc400823911 \h </w:instrText>
        </w:r>
        <w:r w:rsidR="0049507E">
          <w:rPr>
            <w:noProof/>
            <w:webHidden/>
          </w:rPr>
        </w:r>
        <w:r w:rsidR="0049507E">
          <w:rPr>
            <w:noProof/>
            <w:webHidden/>
          </w:rPr>
          <w:fldChar w:fldCharType="separate"/>
        </w:r>
        <w:r w:rsidR="00E80DDC">
          <w:rPr>
            <w:noProof/>
            <w:webHidden/>
          </w:rPr>
          <w:t>76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2" w:history="1">
        <w:r w:rsidR="0049507E" w:rsidRPr="00B14CF3">
          <w:rPr>
            <w:rStyle w:val="Hyperlink"/>
            <w:rFonts w:eastAsia="Calibri"/>
            <w:noProof/>
          </w:rPr>
          <w:t>Ilustración 34 – Imágenes de a</w:t>
        </w:r>
        <w:r w:rsidR="0049507E" w:rsidRPr="00B14CF3">
          <w:rPr>
            <w:rStyle w:val="Hyperlink"/>
            <w:rFonts w:eastAsia="Calibri"/>
            <w:noProof/>
            <w:lang w:eastAsia="es-CR"/>
          </w:rPr>
          <w:t>plicación basada en tecnología móvil para conocer el estado auditivo</w:t>
        </w:r>
        <w:r w:rsidR="0049507E">
          <w:rPr>
            <w:noProof/>
            <w:webHidden/>
          </w:rPr>
          <w:tab/>
        </w:r>
        <w:r w:rsidR="0049507E">
          <w:rPr>
            <w:noProof/>
            <w:webHidden/>
          </w:rPr>
          <w:fldChar w:fldCharType="begin"/>
        </w:r>
        <w:r w:rsidR="0049507E">
          <w:rPr>
            <w:noProof/>
            <w:webHidden/>
          </w:rPr>
          <w:instrText xml:space="preserve"> PAGEREF _Toc400823912 \h </w:instrText>
        </w:r>
        <w:r w:rsidR="0049507E">
          <w:rPr>
            <w:noProof/>
            <w:webHidden/>
          </w:rPr>
        </w:r>
        <w:r w:rsidR="0049507E">
          <w:rPr>
            <w:noProof/>
            <w:webHidden/>
          </w:rPr>
          <w:fldChar w:fldCharType="separate"/>
        </w:r>
        <w:r w:rsidR="00E80DDC">
          <w:rPr>
            <w:noProof/>
            <w:webHidden/>
          </w:rPr>
          <w:t>77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3" w:history="1">
        <w:r w:rsidR="0049507E" w:rsidRPr="00B14CF3">
          <w:rPr>
            <w:rStyle w:val="Hyperlink"/>
            <w:rFonts w:eastAsia="Calibri"/>
            <w:noProof/>
          </w:rPr>
          <w:t>Ilustración 35 - Pantalla principal uHear Aplicación uHear</w:t>
        </w:r>
        <w:r w:rsidR="0049507E">
          <w:rPr>
            <w:noProof/>
            <w:webHidden/>
          </w:rPr>
          <w:tab/>
        </w:r>
        <w:r w:rsidR="0049507E">
          <w:rPr>
            <w:noProof/>
            <w:webHidden/>
          </w:rPr>
          <w:fldChar w:fldCharType="begin"/>
        </w:r>
        <w:r w:rsidR="0049507E">
          <w:rPr>
            <w:noProof/>
            <w:webHidden/>
          </w:rPr>
          <w:instrText xml:space="preserve"> PAGEREF _Toc400823913 \h </w:instrText>
        </w:r>
        <w:r w:rsidR="0049507E">
          <w:rPr>
            <w:noProof/>
            <w:webHidden/>
          </w:rPr>
        </w:r>
        <w:r w:rsidR="0049507E">
          <w:rPr>
            <w:noProof/>
            <w:webHidden/>
          </w:rPr>
          <w:fldChar w:fldCharType="separate"/>
        </w:r>
        <w:r w:rsidR="00E80DDC">
          <w:rPr>
            <w:noProof/>
            <w:webHidden/>
          </w:rPr>
          <w:t>104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4" w:history="1">
        <w:r w:rsidR="0049507E" w:rsidRPr="00B14CF3">
          <w:rPr>
            <w:rStyle w:val="Hyperlink"/>
            <w:rFonts w:eastAsia="Calibri"/>
            <w:noProof/>
          </w:rPr>
          <w:t>Ilustración 36– Sensibilidad de oído uHear – Prueba en ejecución Aplicación uHear</w:t>
        </w:r>
        <w:r w:rsidR="0049507E">
          <w:rPr>
            <w:noProof/>
            <w:webHidden/>
          </w:rPr>
          <w:tab/>
        </w:r>
        <w:r w:rsidR="0049507E">
          <w:rPr>
            <w:noProof/>
            <w:webHidden/>
          </w:rPr>
          <w:fldChar w:fldCharType="begin"/>
        </w:r>
        <w:r w:rsidR="0049507E">
          <w:rPr>
            <w:noProof/>
            <w:webHidden/>
          </w:rPr>
          <w:instrText xml:space="preserve"> PAGEREF _Toc400823914 \h </w:instrText>
        </w:r>
        <w:r w:rsidR="0049507E">
          <w:rPr>
            <w:noProof/>
            <w:webHidden/>
          </w:rPr>
        </w:r>
        <w:r w:rsidR="0049507E">
          <w:rPr>
            <w:noProof/>
            <w:webHidden/>
          </w:rPr>
          <w:fldChar w:fldCharType="separate"/>
        </w:r>
        <w:r w:rsidR="00E80DDC">
          <w:rPr>
            <w:noProof/>
            <w:webHidden/>
          </w:rPr>
          <w:t>105</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5" w:history="1">
        <w:r w:rsidR="0049507E" w:rsidRPr="00B14CF3">
          <w:rPr>
            <w:rStyle w:val="Hyperlink"/>
            <w:rFonts w:eastAsia="Calibri"/>
            <w:noProof/>
          </w:rPr>
          <w:t>Ilustración 37 – Pantalla de resultados examen de sensibilidad de oído</w:t>
        </w:r>
        <w:r w:rsidR="0049507E">
          <w:rPr>
            <w:noProof/>
            <w:webHidden/>
          </w:rPr>
          <w:tab/>
        </w:r>
        <w:r w:rsidR="0049507E">
          <w:rPr>
            <w:noProof/>
            <w:webHidden/>
          </w:rPr>
          <w:fldChar w:fldCharType="begin"/>
        </w:r>
        <w:r w:rsidR="0049507E">
          <w:rPr>
            <w:noProof/>
            <w:webHidden/>
          </w:rPr>
          <w:instrText xml:space="preserve"> PAGEREF _Toc400823915 \h </w:instrText>
        </w:r>
        <w:r w:rsidR="0049507E">
          <w:rPr>
            <w:noProof/>
            <w:webHidden/>
          </w:rPr>
        </w:r>
        <w:r w:rsidR="0049507E">
          <w:rPr>
            <w:noProof/>
            <w:webHidden/>
          </w:rPr>
          <w:fldChar w:fldCharType="separate"/>
        </w:r>
        <w:r w:rsidR="00E80DDC">
          <w:rPr>
            <w:noProof/>
            <w:webHidden/>
          </w:rPr>
          <w:t>106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6" w:history="1">
        <w:r w:rsidR="0049507E" w:rsidRPr="00B14CF3">
          <w:rPr>
            <w:rStyle w:val="Hyperlink"/>
            <w:rFonts w:eastAsia="Calibri"/>
            <w:noProof/>
          </w:rPr>
          <w:t>Ilustración 38 – Pantalla de resultados uHear</w:t>
        </w:r>
        <w:r w:rsidR="0049507E">
          <w:rPr>
            <w:noProof/>
            <w:webHidden/>
          </w:rPr>
          <w:tab/>
        </w:r>
        <w:r w:rsidR="0049507E">
          <w:rPr>
            <w:noProof/>
            <w:webHidden/>
          </w:rPr>
          <w:fldChar w:fldCharType="begin"/>
        </w:r>
        <w:r w:rsidR="0049507E">
          <w:rPr>
            <w:noProof/>
            <w:webHidden/>
          </w:rPr>
          <w:instrText xml:space="preserve"> PAGEREF _Toc400823916 \h </w:instrText>
        </w:r>
        <w:r w:rsidR="0049507E">
          <w:rPr>
            <w:noProof/>
            <w:webHidden/>
          </w:rPr>
        </w:r>
        <w:r w:rsidR="0049507E">
          <w:rPr>
            <w:noProof/>
            <w:webHidden/>
          </w:rPr>
          <w:fldChar w:fldCharType="separate"/>
        </w:r>
        <w:r w:rsidR="00E80DDC">
          <w:rPr>
            <w:noProof/>
            <w:webHidden/>
          </w:rPr>
          <w:t>107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7" w:history="1">
        <w:r w:rsidR="0049507E" w:rsidRPr="00B14CF3">
          <w:rPr>
            <w:rStyle w:val="Hyperlink"/>
            <w:rFonts w:eastAsia="Calibri"/>
            <w:noProof/>
          </w:rPr>
          <w:t>Ilustración 39 – Pantalla de resultados guardados</w:t>
        </w:r>
        <w:r w:rsidR="0049507E">
          <w:rPr>
            <w:noProof/>
            <w:webHidden/>
          </w:rPr>
          <w:tab/>
        </w:r>
        <w:r w:rsidR="0049507E">
          <w:rPr>
            <w:noProof/>
            <w:webHidden/>
          </w:rPr>
          <w:fldChar w:fldCharType="begin"/>
        </w:r>
        <w:r w:rsidR="0049507E">
          <w:rPr>
            <w:noProof/>
            <w:webHidden/>
          </w:rPr>
          <w:instrText xml:space="preserve"> PAGEREF _Toc400823917 \h </w:instrText>
        </w:r>
        <w:r w:rsidR="0049507E">
          <w:rPr>
            <w:noProof/>
            <w:webHidden/>
          </w:rPr>
        </w:r>
        <w:r w:rsidR="0049507E">
          <w:rPr>
            <w:noProof/>
            <w:webHidden/>
          </w:rPr>
          <w:fldChar w:fldCharType="separate"/>
        </w:r>
        <w:r w:rsidR="00E80DDC">
          <w:rPr>
            <w:noProof/>
            <w:webHidden/>
          </w:rPr>
          <w:t>108</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8" w:history="1">
        <w:r w:rsidR="0049507E" w:rsidRPr="00B14CF3">
          <w:rPr>
            <w:rStyle w:val="Hyperlink"/>
            <w:rFonts w:eastAsia="Calibri"/>
            <w:noProof/>
          </w:rPr>
          <w:t>Ilustración 40 – Consejos auditivos</w:t>
        </w:r>
        <w:r w:rsidR="0049507E">
          <w:rPr>
            <w:noProof/>
            <w:webHidden/>
          </w:rPr>
          <w:tab/>
        </w:r>
        <w:r w:rsidR="0049507E">
          <w:rPr>
            <w:noProof/>
            <w:webHidden/>
          </w:rPr>
          <w:fldChar w:fldCharType="begin"/>
        </w:r>
        <w:r w:rsidR="0049507E">
          <w:rPr>
            <w:noProof/>
            <w:webHidden/>
          </w:rPr>
          <w:instrText xml:space="preserve"> PAGEREF _Toc400823918 \h </w:instrText>
        </w:r>
        <w:r w:rsidR="0049507E">
          <w:rPr>
            <w:noProof/>
            <w:webHidden/>
          </w:rPr>
        </w:r>
        <w:r w:rsidR="0049507E">
          <w:rPr>
            <w:noProof/>
            <w:webHidden/>
          </w:rPr>
          <w:fldChar w:fldCharType="separate"/>
        </w:r>
        <w:r w:rsidR="00E80DDC">
          <w:rPr>
            <w:noProof/>
            <w:webHidden/>
          </w:rPr>
          <w:t>109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9" w:history="1">
        <w:r w:rsidR="0049507E" w:rsidRPr="00B14CF3">
          <w:rPr>
            <w:rStyle w:val="Hyperlink"/>
            <w:rFonts w:eastAsia="Calibri"/>
            <w:noProof/>
          </w:rPr>
          <w:t>Ilustración 41 – Ubicación de centros especializados</w:t>
        </w:r>
        <w:r w:rsidR="0049507E">
          <w:rPr>
            <w:noProof/>
            <w:webHidden/>
          </w:rPr>
          <w:tab/>
        </w:r>
        <w:r w:rsidR="0049507E">
          <w:rPr>
            <w:noProof/>
            <w:webHidden/>
          </w:rPr>
          <w:fldChar w:fldCharType="begin"/>
        </w:r>
        <w:r w:rsidR="0049507E">
          <w:rPr>
            <w:noProof/>
            <w:webHidden/>
          </w:rPr>
          <w:instrText xml:space="preserve"> PAGEREF _Toc400823919 \h </w:instrText>
        </w:r>
        <w:r w:rsidR="0049507E">
          <w:rPr>
            <w:noProof/>
            <w:webHidden/>
          </w:rPr>
        </w:r>
        <w:r w:rsidR="0049507E">
          <w:rPr>
            <w:noProof/>
            <w:webHidden/>
          </w:rPr>
          <w:fldChar w:fldCharType="separate"/>
        </w:r>
        <w:r w:rsidR="00E80DDC">
          <w:rPr>
            <w:noProof/>
            <w:webHidden/>
          </w:rPr>
          <w:t>110</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0" w:history="1">
        <w:r w:rsidR="0049507E" w:rsidRPr="00B14CF3">
          <w:rPr>
            <w:rStyle w:val="Hyperlink"/>
            <w:rFonts w:eastAsia="Calibri"/>
            <w:noProof/>
          </w:rPr>
          <w:t>Ilustración 42 – Aplicación test en línea: Flujo de imágenes</w:t>
        </w:r>
        <w:r w:rsidR="0049507E">
          <w:rPr>
            <w:noProof/>
            <w:webHidden/>
          </w:rPr>
          <w:tab/>
        </w:r>
        <w:r w:rsidR="0049507E">
          <w:rPr>
            <w:noProof/>
            <w:webHidden/>
          </w:rPr>
          <w:fldChar w:fldCharType="begin"/>
        </w:r>
        <w:r w:rsidR="0049507E">
          <w:rPr>
            <w:noProof/>
            <w:webHidden/>
          </w:rPr>
          <w:instrText xml:space="preserve"> PAGEREF _Toc400823920 \h </w:instrText>
        </w:r>
        <w:r w:rsidR="0049507E">
          <w:rPr>
            <w:noProof/>
            <w:webHidden/>
          </w:rPr>
        </w:r>
        <w:r w:rsidR="0049507E">
          <w:rPr>
            <w:noProof/>
            <w:webHidden/>
          </w:rPr>
          <w:fldChar w:fldCharType="separate"/>
        </w:r>
        <w:r w:rsidR="00E80DDC">
          <w:rPr>
            <w:noProof/>
            <w:webHidden/>
          </w:rPr>
          <w:t>111</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1" w:history="1">
        <w:r w:rsidR="0049507E" w:rsidRPr="00B14CF3">
          <w:rPr>
            <w:rStyle w:val="Hyperlink"/>
            <w:rFonts w:eastAsia="Calibri"/>
            <w:noProof/>
          </w:rPr>
          <w:t>Ilustración 43 – Pantallas de la aplicación test auditivo Test Auditivo de Phonak</w:t>
        </w:r>
        <w:r w:rsidR="0049507E">
          <w:rPr>
            <w:noProof/>
            <w:webHidden/>
          </w:rPr>
          <w:tab/>
        </w:r>
        <w:r w:rsidR="0049507E">
          <w:rPr>
            <w:noProof/>
            <w:webHidden/>
          </w:rPr>
          <w:fldChar w:fldCharType="begin"/>
        </w:r>
        <w:r w:rsidR="0049507E">
          <w:rPr>
            <w:noProof/>
            <w:webHidden/>
          </w:rPr>
          <w:instrText xml:space="preserve"> PAGEREF _Toc400823921 \h </w:instrText>
        </w:r>
        <w:r w:rsidR="0049507E">
          <w:rPr>
            <w:noProof/>
            <w:webHidden/>
          </w:rPr>
        </w:r>
        <w:r w:rsidR="0049507E">
          <w:rPr>
            <w:noProof/>
            <w:webHidden/>
          </w:rPr>
          <w:fldChar w:fldCharType="separate"/>
        </w:r>
        <w:r w:rsidR="00E80DDC">
          <w:rPr>
            <w:noProof/>
            <w:webHidden/>
          </w:rPr>
          <w:t>114</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2" w:history="1">
        <w:r w:rsidR="0049507E" w:rsidRPr="00B14CF3">
          <w:rPr>
            <w:rStyle w:val="Hyperlink"/>
            <w:rFonts w:eastAsia="Calibri"/>
            <w:noProof/>
            <w:lang w:val="en-US"/>
          </w:rPr>
          <w:t>Ilustración 44 – Pantalla principal Test your hearing</w:t>
        </w:r>
        <w:r w:rsidR="0049507E">
          <w:rPr>
            <w:noProof/>
            <w:webHidden/>
          </w:rPr>
          <w:tab/>
        </w:r>
        <w:r w:rsidR="0049507E">
          <w:rPr>
            <w:noProof/>
            <w:webHidden/>
          </w:rPr>
          <w:fldChar w:fldCharType="begin"/>
        </w:r>
        <w:r w:rsidR="0049507E">
          <w:rPr>
            <w:noProof/>
            <w:webHidden/>
          </w:rPr>
          <w:instrText xml:space="preserve"> PAGEREF _Toc400823922 \h </w:instrText>
        </w:r>
        <w:r w:rsidR="0049507E">
          <w:rPr>
            <w:noProof/>
            <w:webHidden/>
          </w:rPr>
        </w:r>
        <w:r w:rsidR="0049507E">
          <w:rPr>
            <w:noProof/>
            <w:webHidden/>
          </w:rPr>
          <w:fldChar w:fldCharType="separate"/>
        </w:r>
        <w:r w:rsidR="00E80DDC">
          <w:rPr>
            <w:noProof/>
            <w:webHidden/>
          </w:rPr>
          <w:t>115</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3" w:history="1">
        <w:r w:rsidR="0049507E" w:rsidRPr="00B14CF3">
          <w:rPr>
            <w:rStyle w:val="Hyperlink"/>
            <w:rFonts w:eastAsia="Calibri"/>
            <w:noProof/>
          </w:rPr>
          <w:t>Ilustración 45 – Interfaz de la prueba de rango de frecuencias</w:t>
        </w:r>
        <w:r w:rsidR="0049507E">
          <w:rPr>
            <w:noProof/>
            <w:webHidden/>
          </w:rPr>
          <w:tab/>
        </w:r>
        <w:r w:rsidR="0049507E">
          <w:rPr>
            <w:noProof/>
            <w:webHidden/>
          </w:rPr>
          <w:fldChar w:fldCharType="begin"/>
        </w:r>
        <w:r w:rsidR="0049507E">
          <w:rPr>
            <w:noProof/>
            <w:webHidden/>
          </w:rPr>
          <w:instrText xml:space="preserve"> PAGEREF _Toc400823923 \h </w:instrText>
        </w:r>
        <w:r w:rsidR="0049507E">
          <w:rPr>
            <w:noProof/>
            <w:webHidden/>
          </w:rPr>
        </w:r>
        <w:r w:rsidR="0049507E">
          <w:rPr>
            <w:noProof/>
            <w:webHidden/>
          </w:rPr>
          <w:fldChar w:fldCharType="separate"/>
        </w:r>
        <w:r w:rsidR="00E80DDC">
          <w:rPr>
            <w:noProof/>
            <w:webHidden/>
          </w:rPr>
          <w:t>116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4" w:history="1">
        <w:r w:rsidR="0049507E" w:rsidRPr="00B14CF3">
          <w:rPr>
            <w:rStyle w:val="Hyperlink"/>
            <w:rFonts w:eastAsia="Calibri"/>
            <w:noProof/>
          </w:rPr>
          <w:t>Ilustración 46 – Pantalla de resultados de rango de frecuencias</w:t>
        </w:r>
        <w:r w:rsidR="0049507E">
          <w:rPr>
            <w:noProof/>
            <w:webHidden/>
          </w:rPr>
          <w:tab/>
        </w:r>
        <w:r w:rsidR="0049507E">
          <w:rPr>
            <w:noProof/>
            <w:webHidden/>
          </w:rPr>
          <w:fldChar w:fldCharType="begin"/>
        </w:r>
        <w:r w:rsidR="0049507E">
          <w:rPr>
            <w:noProof/>
            <w:webHidden/>
          </w:rPr>
          <w:instrText xml:space="preserve"> PAGEREF _Toc400823924 \h </w:instrText>
        </w:r>
        <w:r w:rsidR="0049507E">
          <w:rPr>
            <w:noProof/>
            <w:webHidden/>
          </w:rPr>
        </w:r>
        <w:r w:rsidR="0049507E">
          <w:rPr>
            <w:noProof/>
            <w:webHidden/>
          </w:rPr>
          <w:fldChar w:fldCharType="separate"/>
        </w:r>
        <w:r w:rsidR="00E80DDC">
          <w:rPr>
            <w:noProof/>
            <w:webHidden/>
          </w:rPr>
          <w:t>117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5" w:history="1">
        <w:r w:rsidR="0049507E" w:rsidRPr="00B14CF3">
          <w:rPr>
            <w:rStyle w:val="Hyperlink"/>
            <w:rFonts w:eastAsia="Calibri"/>
            <w:noProof/>
          </w:rPr>
          <w:t>Ilustración 47 – Interfaz diferenciación de frecuencias</w:t>
        </w:r>
        <w:r w:rsidR="0049507E">
          <w:rPr>
            <w:noProof/>
            <w:webHidden/>
          </w:rPr>
          <w:tab/>
        </w:r>
        <w:r w:rsidR="0049507E">
          <w:rPr>
            <w:noProof/>
            <w:webHidden/>
          </w:rPr>
          <w:fldChar w:fldCharType="begin"/>
        </w:r>
        <w:r w:rsidR="0049507E">
          <w:rPr>
            <w:noProof/>
            <w:webHidden/>
          </w:rPr>
          <w:instrText xml:space="preserve"> PAGEREF _Toc400823925 \h </w:instrText>
        </w:r>
        <w:r w:rsidR="0049507E">
          <w:rPr>
            <w:noProof/>
            <w:webHidden/>
          </w:rPr>
        </w:r>
        <w:r w:rsidR="0049507E">
          <w:rPr>
            <w:noProof/>
            <w:webHidden/>
          </w:rPr>
          <w:fldChar w:fldCharType="separate"/>
        </w:r>
        <w:r w:rsidR="00E80DDC">
          <w:rPr>
            <w:noProof/>
            <w:webHidden/>
          </w:rPr>
          <w:t>118</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6" w:history="1">
        <w:r w:rsidR="0049507E" w:rsidRPr="00B14CF3">
          <w:rPr>
            <w:rStyle w:val="Hyperlink"/>
            <w:rFonts w:eastAsia="Calibri"/>
            <w:noProof/>
          </w:rPr>
          <w:t>Ilustración 48 – Gráfico representativo diferenciación de frecuencias</w:t>
        </w:r>
        <w:r w:rsidR="0049507E">
          <w:rPr>
            <w:noProof/>
            <w:webHidden/>
          </w:rPr>
          <w:tab/>
        </w:r>
        <w:r w:rsidR="0049507E">
          <w:rPr>
            <w:noProof/>
            <w:webHidden/>
          </w:rPr>
          <w:fldChar w:fldCharType="begin"/>
        </w:r>
        <w:r w:rsidR="0049507E">
          <w:rPr>
            <w:noProof/>
            <w:webHidden/>
          </w:rPr>
          <w:instrText xml:space="preserve"> PAGEREF _Toc400823926 \h </w:instrText>
        </w:r>
        <w:r w:rsidR="0049507E">
          <w:rPr>
            <w:noProof/>
            <w:webHidden/>
          </w:rPr>
        </w:r>
        <w:r w:rsidR="0049507E">
          <w:rPr>
            <w:noProof/>
            <w:webHidden/>
          </w:rPr>
          <w:fldChar w:fldCharType="separate"/>
        </w:r>
        <w:r w:rsidR="00E80DDC">
          <w:rPr>
            <w:noProof/>
            <w:webHidden/>
          </w:rPr>
          <w:t>119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7" w:history="1">
        <w:r w:rsidR="0049507E" w:rsidRPr="00B14CF3">
          <w:rPr>
            <w:rStyle w:val="Hyperlink"/>
            <w:rFonts w:eastAsia="Calibri"/>
            <w:noProof/>
          </w:rPr>
          <w:t>Ilustración 49 – Pantalla de resultados de diferenciación de frecuencias Aplicación Test your hearing</w:t>
        </w:r>
        <w:r w:rsidR="0049507E">
          <w:rPr>
            <w:noProof/>
            <w:webHidden/>
          </w:rPr>
          <w:tab/>
        </w:r>
        <w:r w:rsidR="0049507E">
          <w:rPr>
            <w:noProof/>
            <w:webHidden/>
          </w:rPr>
          <w:fldChar w:fldCharType="begin"/>
        </w:r>
        <w:r w:rsidR="0049507E">
          <w:rPr>
            <w:noProof/>
            <w:webHidden/>
          </w:rPr>
          <w:instrText xml:space="preserve"> PAGEREF _Toc400823927 \h </w:instrText>
        </w:r>
        <w:r w:rsidR="0049507E">
          <w:rPr>
            <w:noProof/>
            <w:webHidden/>
          </w:rPr>
        </w:r>
        <w:r w:rsidR="0049507E">
          <w:rPr>
            <w:noProof/>
            <w:webHidden/>
          </w:rPr>
          <w:fldChar w:fldCharType="separate"/>
        </w:r>
        <w:r w:rsidR="00E80DDC">
          <w:rPr>
            <w:noProof/>
            <w:webHidden/>
          </w:rPr>
          <w:t>120</w:t>
        </w:r>
        <w:r w:rsidR="0049507E">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44" w:name="_Toc393650945"/>
      <w:bookmarkStart w:id="145" w:name="_Toc393651047"/>
      <w:bookmarkStart w:id="146" w:name="_Toc393655968"/>
      <w:bookmarkStart w:id="147" w:name="_Toc411527879"/>
      <w:r w:rsidRPr="00A50B51">
        <w:rPr>
          <w:sz w:val="24"/>
          <w:szCs w:val="24"/>
        </w:rPr>
        <w:lastRenderedPageBreak/>
        <w:t>Índice de tablas</w:t>
      </w:r>
      <w:bookmarkEnd w:id="144"/>
      <w:bookmarkEnd w:id="145"/>
      <w:bookmarkEnd w:id="146"/>
      <w:bookmarkEnd w:id="147"/>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00823928" w:history="1">
        <w:r w:rsidR="0049507E" w:rsidRPr="00DF15FF">
          <w:rPr>
            <w:rStyle w:val="Hyperlink"/>
            <w:rFonts w:eastAsia="Calibri"/>
            <w:noProof/>
          </w:rPr>
          <w:t>Tabla 1 – Costo de recursos humanos estimado</w:t>
        </w:r>
        <w:r w:rsidR="0049507E">
          <w:rPr>
            <w:noProof/>
            <w:webHidden/>
          </w:rPr>
          <w:tab/>
        </w:r>
        <w:r w:rsidR="0049507E">
          <w:rPr>
            <w:noProof/>
            <w:webHidden/>
          </w:rPr>
          <w:fldChar w:fldCharType="begin"/>
        </w:r>
        <w:r w:rsidR="0049507E">
          <w:rPr>
            <w:noProof/>
            <w:webHidden/>
          </w:rPr>
          <w:instrText xml:space="preserve"> PAGEREF _Toc400823928 \h </w:instrText>
        </w:r>
        <w:r w:rsidR="0049507E">
          <w:rPr>
            <w:noProof/>
            <w:webHidden/>
          </w:rPr>
        </w:r>
        <w:r w:rsidR="0049507E">
          <w:rPr>
            <w:noProof/>
            <w:webHidden/>
          </w:rPr>
          <w:fldChar w:fldCharType="separate"/>
        </w:r>
        <w:r w:rsidR="00E80DDC">
          <w:rPr>
            <w:noProof/>
            <w:webHidden/>
          </w:rPr>
          <w:t>26</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9" w:history="1">
        <w:r w:rsidR="0049507E" w:rsidRPr="00DF15FF">
          <w:rPr>
            <w:rStyle w:val="Hyperlink"/>
            <w:rFonts w:eastAsia="Calibri"/>
            <w:noProof/>
          </w:rPr>
          <w:t>Tabla 2 – Costo de activos por utilizar</w:t>
        </w:r>
        <w:r w:rsidR="0049507E">
          <w:rPr>
            <w:noProof/>
            <w:webHidden/>
          </w:rPr>
          <w:tab/>
        </w:r>
        <w:r w:rsidR="0049507E">
          <w:rPr>
            <w:noProof/>
            <w:webHidden/>
          </w:rPr>
          <w:fldChar w:fldCharType="begin"/>
        </w:r>
        <w:r w:rsidR="0049507E">
          <w:rPr>
            <w:noProof/>
            <w:webHidden/>
          </w:rPr>
          <w:instrText xml:space="preserve"> PAGEREF _Toc400823929 \h </w:instrText>
        </w:r>
        <w:r w:rsidR="0049507E">
          <w:rPr>
            <w:noProof/>
            <w:webHidden/>
          </w:rPr>
        </w:r>
        <w:r w:rsidR="0049507E">
          <w:rPr>
            <w:noProof/>
            <w:webHidden/>
          </w:rPr>
          <w:fldChar w:fldCharType="separate"/>
        </w:r>
        <w:r w:rsidR="00E80DDC">
          <w:rPr>
            <w:noProof/>
            <w:webHidden/>
          </w:rPr>
          <w:t>27</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0" w:history="1">
        <w:r w:rsidR="0049507E" w:rsidRPr="00DF15FF">
          <w:rPr>
            <w:rStyle w:val="Hyperlink"/>
            <w:rFonts w:eastAsia="Calibri"/>
            <w:noProof/>
          </w:rPr>
          <w:t>Tabla 3 – Comparación de aplicaciones de audiología existentes</w:t>
        </w:r>
        <w:r w:rsidR="0049507E">
          <w:rPr>
            <w:noProof/>
            <w:webHidden/>
          </w:rPr>
          <w:tab/>
        </w:r>
        <w:r w:rsidR="0049507E">
          <w:rPr>
            <w:noProof/>
            <w:webHidden/>
          </w:rPr>
          <w:fldChar w:fldCharType="begin"/>
        </w:r>
        <w:r w:rsidR="0049507E">
          <w:rPr>
            <w:noProof/>
            <w:webHidden/>
          </w:rPr>
          <w:instrText xml:space="preserve"> PAGEREF _Toc400823930 \h </w:instrText>
        </w:r>
        <w:r w:rsidR="0049507E">
          <w:rPr>
            <w:noProof/>
            <w:webHidden/>
          </w:rPr>
        </w:r>
        <w:r w:rsidR="0049507E">
          <w:rPr>
            <w:noProof/>
            <w:webHidden/>
          </w:rPr>
          <w:fldChar w:fldCharType="separate"/>
        </w:r>
        <w:r w:rsidR="00E80DDC">
          <w:rPr>
            <w:noProof/>
            <w:webHidden/>
          </w:rPr>
          <w:t>29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1" w:history="1">
        <w:r w:rsidR="0049507E" w:rsidRPr="00DF15FF">
          <w:rPr>
            <w:rStyle w:val="Hyperlink"/>
            <w:rFonts w:eastAsia="Calibri"/>
            <w:noProof/>
          </w:rPr>
          <w:t>Tabla 4 – Escenarios de pruebas</w:t>
        </w:r>
        <w:r w:rsidR="0049507E">
          <w:rPr>
            <w:noProof/>
            <w:webHidden/>
          </w:rPr>
          <w:tab/>
        </w:r>
        <w:r w:rsidR="0049507E">
          <w:rPr>
            <w:noProof/>
            <w:webHidden/>
          </w:rPr>
          <w:fldChar w:fldCharType="begin"/>
        </w:r>
        <w:r w:rsidR="0049507E">
          <w:rPr>
            <w:noProof/>
            <w:webHidden/>
          </w:rPr>
          <w:instrText xml:space="preserve"> PAGEREF _Toc400823931 \h </w:instrText>
        </w:r>
        <w:r w:rsidR="0049507E">
          <w:rPr>
            <w:noProof/>
            <w:webHidden/>
          </w:rPr>
        </w:r>
        <w:r w:rsidR="0049507E">
          <w:rPr>
            <w:noProof/>
            <w:webHidden/>
          </w:rPr>
          <w:fldChar w:fldCharType="separate"/>
        </w:r>
        <w:r w:rsidR="00E80DDC">
          <w:rPr>
            <w:noProof/>
            <w:webHidden/>
          </w:rPr>
          <w:t>43</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2" w:history="1">
        <w:r w:rsidR="0049507E" w:rsidRPr="00DF15FF">
          <w:rPr>
            <w:rStyle w:val="Hyperlink"/>
            <w:rFonts w:eastAsia="Calibri"/>
            <w:noProof/>
          </w:rPr>
          <w:t>Tabla 5 – Resultados de pruebas</w:t>
        </w:r>
        <w:r w:rsidR="0049507E">
          <w:rPr>
            <w:noProof/>
            <w:webHidden/>
          </w:rPr>
          <w:tab/>
        </w:r>
        <w:r w:rsidR="0049507E">
          <w:rPr>
            <w:noProof/>
            <w:webHidden/>
          </w:rPr>
          <w:fldChar w:fldCharType="begin"/>
        </w:r>
        <w:r w:rsidR="0049507E">
          <w:rPr>
            <w:noProof/>
            <w:webHidden/>
          </w:rPr>
          <w:instrText xml:space="preserve"> PAGEREF _Toc400823932 \h </w:instrText>
        </w:r>
        <w:r w:rsidR="0049507E">
          <w:rPr>
            <w:noProof/>
            <w:webHidden/>
          </w:rPr>
        </w:r>
        <w:r w:rsidR="0049507E">
          <w:rPr>
            <w:noProof/>
            <w:webHidden/>
          </w:rPr>
          <w:fldChar w:fldCharType="separate"/>
        </w:r>
        <w:r w:rsidR="00E80DDC">
          <w:rPr>
            <w:noProof/>
            <w:webHidden/>
          </w:rPr>
          <w:t>49</w:t>
        </w:r>
        <w:r w:rsidR="0049507E">
          <w:rPr>
            <w:noProof/>
            <w:webHidden/>
          </w:rPr>
          <w:fldChar w:fldCharType="end"/>
        </w:r>
      </w:hyperlink>
    </w:p>
    <w:p w:rsidR="0049507E" w:rsidRDefault="009A050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3" w:history="1">
        <w:r w:rsidR="0049507E" w:rsidRPr="00DF15FF">
          <w:rPr>
            <w:rStyle w:val="Hyperlink"/>
            <w:rFonts w:eastAsia="Calibri"/>
            <w:noProof/>
          </w:rPr>
          <w:t>Tabla 6 – Análisis de escenarios de pruebas</w:t>
        </w:r>
        <w:r w:rsidR="0049507E">
          <w:rPr>
            <w:noProof/>
            <w:webHidden/>
          </w:rPr>
          <w:tab/>
        </w:r>
        <w:r w:rsidR="0049507E">
          <w:rPr>
            <w:noProof/>
            <w:webHidden/>
          </w:rPr>
          <w:fldChar w:fldCharType="begin"/>
        </w:r>
        <w:r w:rsidR="0049507E">
          <w:rPr>
            <w:noProof/>
            <w:webHidden/>
          </w:rPr>
          <w:instrText xml:space="preserve"> PAGEREF _Toc400823933 \h </w:instrText>
        </w:r>
        <w:r w:rsidR="0049507E">
          <w:rPr>
            <w:noProof/>
            <w:webHidden/>
          </w:rPr>
        </w:r>
        <w:r w:rsidR="0049507E">
          <w:rPr>
            <w:noProof/>
            <w:webHidden/>
          </w:rPr>
          <w:fldChar w:fldCharType="separate"/>
        </w:r>
        <w:r w:rsidR="00E80DDC">
          <w:rPr>
            <w:noProof/>
            <w:webHidden/>
          </w:rPr>
          <w:t>84</w:t>
        </w:r>
        <w:r w:rsidR="0049507E">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48" w:name="_Toc393650946"/>
      <w:bookmarkStart w:id="149" w:name="_Toc393651048"/>
      <w:bookmarkStart w:id="150" w:name="_Toc393655969"/>
      <w:bookmarkStart w:id="151" w:name="_Toc411527880"/>
      <w:r w:rsidR="007B5CDC" w:rsidRPr="00A50B51">
        <w:rPr>
          <w:sz w:val="24"/>
          <w:szCs w:val="24"/>
        </w:rPr>
        <w:t>Índice de gráficos</w:t>
      </w:r>
      <w:bookmarkEnd w:id="148"/>
      <w:bookmarkEnd w:id="149"/>
      <w:bookmarkEnd w:id="150"/>
      <w:bookmarkEnd w:id="151"/>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00823934" w:history="1">
        <w:r w:rsidR="0049507E" w:rsidRPr="00EE7146">
          <w:rPr>
            <w:rStyle w:val="Hyperlink"/>
            <w:rFonts w:eastAsia="Calibri"/>
            <w:noProof/>
          </w:rPr>
          <w:t>Gráfico 1 – Principales sistemas operativos en Costa Rica</w:t>
        </w:r>
        <w:r w:rsidR="0049507E">
          <w:rPr>
            <w:noProof/>
            <w:webHidden/>
          </w:rPr>
          <w:tab/>
        </w:r>
        <w:r w:rsidR="0049507E">
          <w:rPr>
            <w:noProof/>
            <w:webHidden/>
          </w:rPr>
          <w:fldChar w:fldCharType="begin"/>
        </w:r>
        <w:r w:rsidR="0049507E">
          <w:rPr>
            <w:noProof/>
            <w:webHidden/>
          </w:rPr>
          <w:instrText xml:space="preserve"> PAGEREF _Toc400823934 \h </w:instrText>
        </w:r>
        <w:r w:rsidR="0049507E">
          <w:rPr>
            <w:noProof/>
            <w:webHidden/>
          </w:rPr>
        </w:r>
        <w:r w:rsidR="0049507E">
          <w:rPr>
            <w:noProof/>
            <w:webHidden/>
          </w:rPr>
          <w:fldChar w:fldCharType="separate"/>
        </w:r>
        <w:r w:rsidR="00E80DDC">
          <w:rPr>
            <w:noProof/>
            <w:webHidden/>
          </w:rPr>
          <w:t>53</w:t>
        </w:r>
        <w:r w:rsidR="0049507E">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15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53" w:name="_Toc411527881"/>
      <w:r w:rsidRPr="0097102B">
        <w:t xml:space="preserve">CAPÍTULO </w:t>
      </w:r>
      <w:r w:rsidR="00C76A10" w:rsidRPr="0097102B">
        <w:t>I</w:t>
      </w:r>
      <w:bookmarkEnd w:id="152"/>
      <w:r w:rsidR="0097102B" w:rsidRPr="0097102B">
        <w:t xml:space="preserve"> - Introducción</w:t>
      </w:r>
      <w:bookmarkEnd w:id="153"/>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54" w:name="_Toc347565936"/>
      <w:bookmarkStart w:id="155" w:name="_Toc411527882"/>
      <w:r w:rsidRPr="00A50B51">
        <w:rPr>
          <w:sz w:val="24"/>
          <w:szCs w:val="24"/>
        </w:rPr>
        <w:lastRenderedPageBreak/>
        <w:t>Antecedentes</w:t>
      </w:r>
      <w:bookmarkEnd w:id="154"/>
      <w:bookmarkEnd w:id="155"/>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w:t>
      </w:r>
      <w:del w:id="156" w:author="Roberto Baltodano" w:date="2015-02-12T14:48:00Z">
        <w:r w:rsidRPr="00A50B51" w:rsidDel="001503EE">
          <w:rPr>
            <w:szCs w:val="24"/>
            <w:lang w:eastAsia="es-CR"/>
          </w:rPr>
          <w:delText xml:space="preserve">y si se </w:delText>
        </w:r>
      </w:del>
      <w:r w:rsidRPr="00A50B51">
        <w:rPr>
          <w:szCs w:val="24"/>
          <w:lang w:eastAsia="es-CR"/>
        </w:rPr>
        <w:t>monitore</w:t>
      </w:r>
      <w:ins w:id="157" w:author="Roberto Baltodano" w:date="2015-02-12T14:48:00Z">
        <w:r w:rsidR="001503EE">
          <w:rPr>
            <w:szCs w:val="24"/>
            <w:lang w:eastAsia="es-CR"/>
          </w:rPr>
          <w:t>ándose</w:t>
        </w:r>
      </w:ins>
      <w:del w:id="158" w:author="Roberto Baltodano" w:date="2015-02-12T14:48:00Z">
        <w:r w:rsidRPr="00A50B51" w:rsidDel="001503EE">
          <w:rPr>
            <w:szCs w:val="24"/>
            <w:lang w:eastAsia="es-CR"/>
          </w:rPr>
          <w:delText>a</w:delText>
        </w:r>
      </w:del>
      <w:r w:rsidRPr="00A50B51">
        <w:rPr>
          <w:szCs w:val="24"/>
          <w:lang w:eastAsia="es-CR"/>
        </w:rPr>
        <w:t xml:space="preserve">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w:t>
      </w:r>
      <w:proofErr w:type="spellStart"/>
      <w:r w:rsidRPr="00A50B51">
        <w:rPr>
          <w:szCs w:val="24"/>
          <w:lang w:eastAsia="es-CR"/>
        </w:rPr>
        <w:t>Audinsa</w:t>
      </w:r>
      <w:proofErr w:type="spellEnd"/>
      <w:r w:rsidRPr="00A50B51">
        <w:rPr>
          <w:szCs w:val="24"/>
          <w:lang w:eastAsia="es-CR"/>
        </w:rPr>
        <w:t xml:space="preserve">. </w:t>
      </w:r>
      <w:del w:id="159" w:author="Roberto Baltodano" w:date="2015-02-12T14:48:00Z">
        <w:r w:rsidRPr="00A50B51" w:rsidDel="001503EE">
          <w:rPr>
            <w:szCs w:val="24"/>
            <w:lang w:eastAsia="es-CR"/>
          </w:rPr>
          <w:delText xml:space="preserve">Una </w:delText>
        </w:r>
      </w:del>
      <w:ins w:id="160" w:author="Roberto Baltodano" w:date="2015-02-12T14:48:00Z">
        <w:r w:rsidR="001503EE">
          <w:rPr>
            <w:szCs w:val="24"/>
            <w:lang w:eastAsia="es-CR"/>
          </w:rPr>
          <w:t>Esta</w:t>
        </w:r>
        <w:r w:rsidR="001503EE" w:rsidRPr="00A50B51">
          <w:rPr>
            <w:szCs w:val="24"/>
            <w:lang w:eastAsia="es-CR"/>
          </w:rPr>
          <w:t xml:space="preserve"> </w:t>
        </w:r>
      </w:ins>
      <w:r w:rsidRPr="00A50B51">
        <w:rPr>
          <w:szCs w:val="24"/>
          <w:lang w:eastAsia="es-CR"/>
        </w:rPr>
        <w:t xml:space="preserve">empresa </w:t>
      </w:r>
      <w:del w:id="161" w:author="Roberto Baltodano" w:date="2015-02-12T14:48:00Z">
        <w:r w:rsidRPr="00A50B51" w:rsidDel="001503EE">
          <w:rPr>
            <w:szCs w:val="24"/>
            <w:lang w:eastAsia="es-CR"/>
          </w:rPr>
          <w:delText xml:space="preserve">que </w:delText>
        </w:r>
      </w:del>
      <w:r w:rsidRPr="00A50B51">
        <w:rPr>
          <w:szCs w:val="24"/>
          <w:lang w:eastAsia="es-CR"/>
        </w:rPr>
        <w:t xml:space="preserve">inicia labores en el 2010 y </w:t>
      </w:r>
      <w:del w:id="162" w:author="Roberto Baltodano" w:date="2015-02-12T14:48:00Z">
        <w:r w:rsidRPr="00A50B51" w:rsidDel="001503EE">
          <w:rPr>
            <w:szCs w:val="24"/>
            <w:lang w:eastAsia="es-CR"/>
          </w:rPr>
          <w:delText xml:space="preserve">que </w:delText>
        </w:r>
      </w:del>
      <w:r w:rsidRPr="00A50B51">
        <w:rPr>
          <w:szCs w:val="24"/>
          <w:lang w:eastAsia="es-CR"/>
        </w:rPr>
        <w:t xml:space="preserve">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xml:space="preserve">. </w:t>
      </w:r>
      <w:del w:id="163" w:author="Roberto Baltodano" w:date="2015-02-12T14:49:00Z">
        <w:r w:rsidR="00BE71CF" w:rsidRPr="00A50B51" w:rsidDel="001503EE">
          <w:rPr>
            <w:szCs w:val="24"/>
            <w:lang w:eastAsia="es-CR"/>
          </w:rPr>
          <w:delText>Y</w:delText>
        </w:r>
        <w:r w:rsidRPr="00A50B51" w:rsidDel="001503EE">
          <w:rPr>
            <w:szCs w:val="24"/>
            <w:lang w:eastAsia="es-CR"/>
          </w:rPr>
          <w:delText xml:space="preserve"> s</w:delText>
        </w:r>
      </w:del>
      <w:ins w:id="164" w:author="Roberto Baltodano" w:date="2015-02-12T14:49:00Z">
        <w:r w:rsidR="001503EE">
          <w:rPr>
            <w:szCs w:val="24"/>
            <w:lang w:eastAsia="es-CR"/>
          </w:rPr>
          <w:t>S</w:t>
        </w:r>
      </w:ins>
      <w:r w:rsidRPr="00A50B51">
        <w:rPr>
          <w:szCs w:val="24"/>
          <w:lang w:eastAsia="es-CR"/>
        </w:rPr>
        <w:t xml:space="preserve">u visión, </w:t>
      </w:r>
      <w:del w:id="165" w:author="Roberto Baltodano" w:date="2015-02-12T14:49:00Z">
        <w:r w:rsidRPr="00A50B51" w:rsidDel="001503EE">
          <w:rPr>
            <w:szCs w:val="24"/>
            <w:lang w:eastAsia="es-CR"/>
          </w:rPr>
          <w:delText>la cual es ser la</w:delText>
        </w:r>
      </w:del>
      <w:ins w:id="166" w:author="Roberto Baltodano" w:date="2015-02-12T14:49:00Z">
        <w:r w:rsidR="001503EE">
          <w:rPr>
            <w:szCs w:val="24"/>
            <w:lang w:eastAsia="es-CR"/>
          </w:rPr>
          <w:t>reside en constituirse en una</w:t>
        </w:r>
      </w:ins>
      <w:r w:rsidRPr="00A50B51">
        <w:rPr>
          <w:szCs w:val="24"/>
          <w:lang w:eastAsia="es-CR"/>
        </w:rPr>
        <w:t xml:space="preserve"> empresa líder en la prevención, educación, detección, habilitación y rehabilitación de las personas con problemas auditivos, brindando el mejor servicio y mejor calidad en productos</w:t>
      </w:r>
      <w:ins w:id="167" w:author="Roberto Baltodano" w:date="2015-02-12T14:51:00Z">
        <w:r w:rsidR="001503EE">
          <w:rPr>
            <w:szCs w:val="24"/>
            <w:lang w:eastAsia="es-CR"/>
          </w:rPr>
          <w:t xml:space="preserve"> </w:t>
        </w:r>
      </w:ins>
      <w:customXmlInsRangeStart w:id="168" w:author="Roberto Baltodano" w:date="2015-02-12T14:51:00Z"/>
      <w:sdt>
        <w:sdtPr>
          <w:rPr>
            <w:szCs w:val="24"/>
            <w:lang w:eastAsia="es-CR"/>
          </w:rPr>
          <w:id w:val="-38675529"/>
          <w:citation/>
        </w:sdtPr>
        <w:sdtContent>
          <w:customXmlInsRangeEnd w:id="168"/>
          <w:ins w:id="169" w:author="Roberto Baltodano" w:date="2015-02-12T14:51:00Z">
            <w:r w:rsidR="001503EE">
              <w:rPr>
                <w:szCs w:val="24"/>
                <w:lang w:eastAsia="es-CR"/>
              </w:rPr>
              <w:fldChar w:fldCharType="begin"/>
            </w:r>
          </w:ins>
          <w:ins w:id="170" w:author="Roberto Baltodano" w:date="2015-02-12T15:32:00Z">
            <w:r w:rsidR="00686B63">
              <w:rPr>
                <w:szCs w:val="24"/>
                <w:lang w:eastAsia="es-CR"/>
              </w:rPr>
              <w:instrText xml:space="preserve">CITATION Clí12 \l 5130 </w:instrText>
            </w:r>
          </w:ins>
          <w:r w:rsidR="001503EE">
            <w:rPr>
              <w:szCs w:val="24"/>
              <w:lang w:eastAsia="es-CR"/>
            </w:rPr>
            <w:fldChar w:fldCharType="separate"/>
          </w:r>
          <w:r w:rsidR="008A6EB5" w:rsidRPr="008A6EB5">
            <w:rPr>
              <w:noProof/>
              <w:szCs w:val="24"/>
              <w:lang w:eastAsia="es-CR"/>
            </w:rPr>
            <w:t>(Clínica Audinsa S.A., 2012)</w:t>
          </w:r>
          <w:ins w:id="171" w:author="Roberto Baltodano" w:date="2015-02-12T14:51:00Z">
            <w:r w:rsidR="001503EE">
              <w:rPr>
                <w:szCs w:val="24"/>
                <w:lang w:eastAsia="es-CR"/>
              </w:rPr>
              <w:fldChar w:fldCharType="end"/>
            </w:r>
          </w:ins>
          <w:customXmlInsRangeStart w:id="172" w:author="Roberto Baltodano" w:date="2015-02-12T14:51:00Z"/>
        </w:sdtContent>
      </w:sdt>
      <w:customXmlInsRangeEnd w:id="172"/>
      <w:r w:rsidRPr="00A50B51">
        <w:rPr>
          <w:szCs w:val="24"/>
          <w:lang w:eastAsia="es-CR"/>
        </w:rPr>
        <w:t>.</w:t>
      </w:r>
    </w:p>
    <w:p w:rsidR="00AD0B2F" w:rsidRPr="00A50B51" w:rsidRDefault="00AD0B2F" w:rsidP="008E0A96">
      <w:pPr>
        <w:ind w:firstLine="708"/>
        <w:rPr>
          <w:szCs w:val="24"/>
          <w:lang w:eastAsia="es-CR"/>
        </w:rPr>
      </w:pPr>
    </w:p>
    <w:p w:rsidR="00AC23B3" w:rsidRDefault="00AC23B3" w:rsidP="008E0A96">
      <w:pPr>
        <w:ind w:firstLine="708"/>
        <w:rPr>
          <w:szCs w:val="24"/>
          <w:lang w:eastAsia="es-CR"/>
        </w:rPr>
      </w:pPr>
      <w:r w:rsidRPr="00A50B51">
        <w:rPr>
          <w:szCs w:val="24"/>
          <w:lang w:eastAsia="es-CR"/>
        </w:rPr>
        <w:t xml:space="preserve">La Clínica </w:t>
      </w:r>
      <w:proofErr w:type="spellStart"/>
      <w:r w:rsidRPr="00A50B51">
        <w:rPr>
          <w:szCs w:val="24"/>
          <w:lang w:eastAsia="es-CR"/>
        </w:rPr>
        <w:t>Audinsa</w:t>
      </w:r>
      <w:proofErr w:type="spellEnd"/>
      <w:r w:rsidRPr="00A50B51">
        <w:rPr>
          <w:szCs w:val="24"/>
          <w:lang w:eastAsia="es-CR"/>
        </w:rPr>
        <w:t xml:space="preserve"> </w:t>
      </w:r>
      <w:del w:id="173" w:author="Roberto Baltodano" w:date="2015-02-12T14:51:00Z">
        <w:r w:rsidRPr="00A50B51" w:rsidDel="001503EE">
          <w:rPr>
            <w:szCs w:val="24"/>
            <w:lang w:eastAsia="es-CR"/>
          </w:rPr>
          <w:delText>ha enfocado la parte de</w:delText>
        </w:r>
      </w:del>
      <w:ins w:id="174" w:author="Roberto Baltodano" w:date="2015-02-12T14:51:00Z">
        <w:r w:rsidR="001503EE">
          <w:rPr>
            <w:szCs w:val="24"/>
            <w:lang w:eastAsia="es-CR"/>
          </w:rPr>
          <w:t>en concorda</w:t>
        </w:r>
      </w:ins>
      <w:ins w:id="175" w:author="Roberto Baltodano" w:date="2015-02-12T14:52:00Z">
        <w:r w:rsidR="001503EE">
          <w:rPr>
            <w:szCs w:val="24"/>
            <w:lang w:eastAsia="es-CR"/>
          </w:rPr>
          <w:t>ncia con</w:t>
        </w:r>
      </w:ins>
      <w:r w:rsidRPr="00A50B51">
        <w:rPr>
          <w:szCs w:val="24"/>
          <w:lang w:eastAsia="es-CR"/>
        </w:rPr>
        <w:t xml:space="preserve"> su visión</w:t>
      </w:r>
      <w:ins w:id="176" w:author="Roberto Baltodano" w:date="2015-02-12T14:52:00Z">
        <w:r w:rsidR="001503EE">
          <w:rPr>
            <w:szCs w:val="24"/>
            <w:lang w:eastAsia="es-CR"/>
          </w:rPr>
          <w:t xml:space="preserve">, se ha enfocado en </w:t>
        </w:r>
      </w:ins>
      <w:del w:id="177" w:author="Roberto Baltodano" w:date="2015-02-12T14:52:00Z">
        <w:r w:rsidRPr="00A50B51" w:rsidDel="001503EE">
          <w:rPr>
            <w:szCs w:val="24"/>
            <w:lang w:eastAsia="es-CR"/>
          </w:rPr>
          <w:delText xml:space="preserve"> a </w:delText>
        </w:r>
      </w:del>
      <w:r w:rsidRPr="00A50B51">
        <w:rPr>
          <w:szCs w:val="24"/>
          <w:lang w:eastAsia="es-CR"/>
        </w:rPr>
        <w:t>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ins w:id="178" w:author="Roberto Baltodano" w:date="2015-02-12T14:54:00Z">
        <w:r w:rsidR="001503EE">
          <w:rPr>
            <w:szCs w:val="24"/>
            <w:lang w:eastAsia="es-CR"/>
          </w:rPr>
          <w:t xml:space="preserve"> en atención</w:t>
        </w:r>
      </w:ins>
      <w:r w:rsidRPr="00A50B51">
        <w:rPr>
          <w:szCs w:val="24"/>
          <w:lang w:eastAsia="es-CR"/>
        </w:rPr>
        <w:t xml:space="preserve"> a una población </w:t>
      </w:r>
      <w:del w:id="179" w:author="Roberto Baltodano" w:date="2015-02-12T14:54:00Z">
        <w:r w:rsidRPr="00A50B51" w:rsidDel="001503EE">
          <w:rPr>
            <w:szCs w:val="24"/>
            <w:lang w:eastAsia="es-CR"/>
          </w:rPr>
          <w:delText>cada vez más con más</w:delText>
        </w:r>
      </w:del>
      <w:ins w:id="180" w:author="Roberto Baltodano" w:date="2015-02-12T14:54:00Z">
        <w:r w:rsidR="001503EE">
          <w:rPr>
            <w:szCs w:val="24"/>
            <w:lang w:eastAsia="es-CR"/>
          </w:rPr>
          <w:t>con ciertas</w:t>
        </w:r>
      </w:ins>
      <w:r w:rsidRPr="00A50B51">
        <w:rPr>
          <w:szCs w:val="24"/>
          <w:lang w:eastAsia="es-CR"/>
        </w:rPr>
        <w:t xml:space="preserve"> </w:t>
      </w:r>
      <w:r w:rsidR="00BE71CF" w:rsidRPr="00A50B51">
        <w:rPr>
          <w:szCs w:val="24"/>
          <w:lang w:eastAsia="es-CR"/>
        </w:rPr>
        <w:t>facilidades tecnológicas</w:t>
      </w:r>
      <w:ins w:id="181" w:author="Roberto Baltodano" w:date="2015-02-12T14:56:00Z">
        <w:r w:rsidR="00C709DC">
          <w:rPr>
            <w:rStyle w:val="FootnoteReference"/>
            <w:szCs w:val="24"/>
            <w:lang w:eastAsia="es-CR"/>
          </w:rPr>
          <w:footnoteReference w:id="2"/>
        </w:r>
      </w:ins>
      <w:r w:rsidRPr="00A50B51">
        <w:rPr>
          <w:szCs w:val="24"/>
          <w:lang w:eastAsia="es-CR"/>
        </w:rPr>
        <w:t>. Un</w:t>
      </w:r>
      <w:del w:id="188" w:author="Roberto Baltodano" w:date="2015-02-12T14:54:00Z">
        <w:r w:rsidRPr="00A50B51" w:rsidDel="001503EE">
          <w:rPr>
            <w:szCs w:val="24"/>
            <w:lang w:eastAsia="es-CR"/>
          </w:rPr>
          <w:delText>a</w:delText>
        </w:r>
      </w:del>
      <w:r w:rsidRPr="00A50B51">
        <w:rPr>
          <w:szCs w:val="24"/>
          <w:lang w:eastAsia="es-CR"/>
        </w:rPr>
        <w:t xml:space="preserve"> </w:t>
      </w:r>
      <w:del w:id="189" w:author="Roberto Baltodano" w:date="2015-02-12T14:55:00Z">
        <w:r w:rsidRPr="00A50B51" w:rsidDel="001503EE">
          <w:rPr>
            <w:szCs w:val="24"/>
            <w:lang w:eastAsia="es-CR"/>
          </w:rPr>
          <w:delText xml:space="preserve">de </w:delText>
        </w:r>
        <w:r w:rsidR="006F6E7D" w:rsidRPr="00A50B51" w:rsidDel="001503EE">
          <w:rPr>
            <w:szCs w:val="24"/>
            <w:lang w:eastAsia="es-CR"/>
          </w:rPr>
          <w:delText>e</w:delText>
        </w:r>
        <w:r w:rsidRPr="00A50B51" w:rsidDel="001503EE">
          <w:rPr>
            <w:szCs w:val="24"/>
            <w:lang w:eastAsia="es-CR"/>
          </w:rPr>
          <w:delText>stas es la realización de un</w:delText>
        </w:r>
      </w:del>
      <w:ins w:id="190" w:author="Roberto Baltodano" w:date="2015-02-12T14:55:00Z">
        <w:r w:rsidR="001503EE">
          <w:rPr>
            <w:szCs w:val="24"/>
            <w:lang w:eastAsia="es-CR"/>
          </w:rPr>
          <w:t>ejemplo de ello lo constituye el</w:t>
        </w:r>
      </w:ins>
      <w:r w:rsidRPr="00A50B51">
        <w:rPr>
          <w:szCs w:val="24"/>
          <w:lang w:eastAsia="es-CR"/>
        </w:rPr>
        <w:t xml:space="preserve"> programa de software para audiómetro de tamizaje, desarrollado por Diego Murillo Gómez y Carlos Castro</w:t>
      </w:r>
      <w:ins w:id="191" w:author="Roberto Baltodano" w:date="2015-02-12T18:13:00Z">
        <w:r w:rsidR="00333E96">
          <w:rPr>
            <w:szCs w:val="24"/>
            <w:lang w:eastAsia="es-CR"/>
          </w:rPr>
          <w:t xml:space="preserve"> </w:t>
        </w:r>
      </w:ins>
      <w:customXmlInsRangeStart w:id="192" w:author="Roberto Baltodano" w:date="2015-02-12T18:14:00Z"/>
      <w:sdt>
        <w:sdtPr>
          <w:rPr>
            <w:szCs w:val="24"/>
            <w:lang w:eastAsia="es-CR"/>
          </w:rPr>
          <w:id w:val="-914159920"/>
          <w:citation/>
        </w:sdtPr>
        <w:sdtContent>
          <w:customXmlInsRangeEnd w:id="192"/>
          <w:ins w:id="193" w:author="Roberto Baltodano" w:date="2015-02-12T18:14:00Z">
            <w:r w:rsidR="00333E96">
              <w:rPr>
                <w:szCs w:val="24"/>
                <w:lang w:eastAsia="es-CR"/>
              </w:rPr>
              <w:fldChar w:fldCharType="begin"/>
            </w:r>
            <w:r w:rsidR="00333E96">
              <w:rPr>
                <w:szCs w:val="24"/>
                <w:lang w:eastAsia="es-CR"/>
              </w:rPr>
              <w:instrText xml:space="preserve"> CITATION Mur12 \l 5130 </w:instrText>
            </w:r>
          </w:ins>
          <w:r w:rsidR="00333E96">
            <w:rPr>
              <w:szCs w:val="24"/>
              <w:lang w:eastAsia="es-CR"/>
            </w:rPr>
            <w:fldChar w:fldCharType="separate"/>
          </w:r>
          <w:ins w:id="194" w:author="Roberto Baltodano" w:date="2015-02-12T18:14:00Z">
            <w:r w:rsidR="00333E96" w:rsidRPr="00333E96">
              <w:rPr>
                <w:noProof/>
                <w:szCs w:val="24"/>
                <w:lang w:eastAsia="es-CR"/>
                <w:rPrChange w:id="195" w:author="Roberto Baltodano" w:date="2015-02-12T18:14:00Z">
                  <w:rPr/>
                </w:rPrChange>
              </w:rPr>
              <w:t>(Murillo &amp; Castro, 2012)</w:t>
            </w:r>
            <w:r w:rsidR="00333E96">
              <w:rPr>
                <w:szCs w:val="24"/>
                <w:lang w:eastAsia="es-CR"/>
              </w:rPr>
              <w:fldChar w:fldCharType="end"/>
            </w:r>
          </w:ins>
          <w:customXmlInsRangeStart w:id="196" w:author="Roberto Baltodano" w:date="2015-02-12T18:14:00Z"/>
        </w:sdtContent>
      </w:sdt>
      <w:customXmlInsRangeEnd w:id="196"/>
      <w:ins w:id="197" w:author="Roberto Baltodano" w:date="2015-02-12T18:13:00Z">
        <w:r w:rsidR="00333E96">
          <w:rPr>
            <w:szCs w:val="24"/>
            <w:lang w:eastAsia="es-CR"/>
          </w:rPr>
          <w:t>.</w:t>
        </w:r>
      </w:ins>
      <w:r w:rsidRPr="00A50B51">
        <w:rPr>
          <w:szCs w:val="24"/>
          <w:lang w:eastAsia="es-CR"/>
        </w:rPr>
        <w:t xml:space="preserve"> En esta investigación se realizó un software</w:t>
      </w:r>
      <w:ins w:id="198" w:author="Roberto Baltodano" w:date="2015-02-12T15:06:00Z">
        <w:r w:rsidR="008514CD">
          <w:rPr>
            <w:szCs w:val="24"/>
            <w:lang w:eastAsia="es-CR"/>
          </w:rPr>
          <w:t xml:space="preserve"> de com</w:t>
        </w:r>
      </w:ins>
      <w:ins w:id="199" w:author="Roberto Baltodano" w:date="2015-02-12T15:07:00Z">
        <w:r w:rsidR="008514CD">
          <w:rPr>
            <w:szCs w:val="24"/>
            <w:lang w:eastAsia="es-CR"/>
          </w:rPr>
          <w:t>putadora</w:t>
        </w:r>
      </w:ins>
      <w:r w:rsidRPr="00A50B51">
        <w:rPr>
          <w:szCs w:val="24"/>
          <w:lang w:eastAsia="es-CR"/>
        </w:rPr>
        <w:t xml:space="preserve"> que se comunica con un audiómetro de tamizaje</w:t>
      </w:r>
      <w:commentRangeStart w:id="200"/>
      <w:del w:id="201" w:author="Roberto Baltodano" w:date="2015-02-12T15:05:00Z">
        <w:r w:rsidRPr="00A50B51" w:rsidDel="008514CD">
          <w:rPr>
            <w:szCs w:val="24"/>
            <w:lang w:eastAsia="es-CR"/>
          </w:rPr>
          <w:delText xml:space="preserve"> con un software de computadora</w:delText>
        </w:r>
      </w:del>
      <w:r w:rsidRPr="00A50B51">
        <w:rPr>
          <w:szCs w:val="24"/>
          <w:lang w:eastAsia="es-CR"/>
        </w:rPr>
        <w:t xml:space="preserve"> </w:t>
      </w:r>
      <w:commentRangeEnd w:id="200"/>
      <w:r w:rsidR="008514CD">
        <w:rPr>
          <w:rStyle w:val="CommentReference"/>
        </w:rPr>
        <w:commentReference w:id="200"/>
      </w:r>
      <w:r w:rsidRPr="00A50B51">
        <w:rPr>
          <w:szCs w:val="24"/>
          <w:lang w:eastAsia="es-CR"/>
        </w:rPr>
        <w:t>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lastRenderedPageBreak/>
        <w:t>Basándose</w:t>
      </w:r>
      <w:r w:rsidRPr="00A50B51">
        <w:rPr>
          <w:szCs w:val="24"/>
          <w:lang w:eastAsia="es-CR"/>
        </w:rPr>
        <w:t xml:space="preserv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8A6EB5" w:rsidRPr="008A6EB5">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w:t>
      </w:r>
      <w:del w:id="202" w:author="Roberto Baltodano" w:date="2015-02-12T15:07:00Z">
        <w:r w:rsidRPr="00A50B51" w:rsidDel="008514CD">
          <w:rPr>
            <w:szCs w:val="24"/>
            <w:lang w:eastAsia="es-CR"/>
          </w:rPr>
          <w:delText xml:space="preserve">desarrolló </w:delText>
        </w:r>
      </w:del>
      <w:ins w:id="203" w:author="Roberto Baltodano" w:date="2015-02-12T15:07:00Z">
        <w:r w:rsidR="008514CD">
          <w:rPr>
            <w:szCs w:val="24"/>
            <w:lang w:eastAsia="es-CR"/>
          </w:rPr>
          <w:t>generó</w:t>
        </w:r>
        <w:r w:rsidR="008514CD" w:rsidRPr="00A50B51">
          <w:rPr>
            <w:szCs w:val="24"/>
            <w:lang w:eastAsia="es-CR"/>
          </w:rPr>
          <w:t xml:space="preserve"> </w:t>
        </w:r>
      </w:ins>
      <w:r w:rsidRPr="00A50B51">
        <w:rPr>
          <w:szCs w:val="24"/>
          <w:lang w:eastAsia="es-CR"/>
        </w:rPr>
        <w:t xml:space="preserve">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calificaciones por parte de usuarios en la tienda App Store de Apple</w:t>
      </w:r>
      <w:ins w:id="204" w:author="Roberto Baltodano" w:date="2015-02-12T15:08:00Z">
        <w:r w:rsidR="008514CD">
          <w:rPr>
            <w:szCs w:val="24"/>
            <w:lang w:eastAsia="es-CR"/>
          </w:rPr>
          <w:t xml:space="preserve"> </w:t>
        </w:r>
        <w:commentRangeStart w:id="205"/>
        <w:r w:rsidR="008514CD">
          <w:rPr>
            <w:szCs w:val="24"/>
            <w:lang w:eastAsia="es-CR"/>
          </w:rPr>
          <w:t xml:space="preserve">según la última visita en </w:t>
        </w:r>
      </w:ins>
      <w:ins w:id="206" w:author="Roberto Baltodano" w:date="2015-02-12T15:10:00Z">
        <w:r w:rsidR="008514CD">
          <w:rPr>
            <w:szCs w:val="24"/>
            <w:lang w:eastAsia="es-CR"/>
          </w:rPr>
          <w:t>Noviembre del 2014</w:t>
        </w:r>
      </w:ins>
      <w:r w:rsidRPr="00A50B51">
        <w:rPr>
          <w:szCs w:val="24"/>
          <w:lang w:eastAsia="es-CR"/>
        </w:rPr>
        <w:t xml:space="preserve">. </w:t>
      </w:r>
      <w:commentRangeEnd w:id="205"/>
      <w:r w:rsidR="008514CD">
        <w:rPr>
          <w:rStyle w:val="CommentReference"/>
        </w:rPr>
        <w:commentReference w:id="205"/>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w:t>
      </w:r>
      <w:del w:id="207" w:author="Roberto Baltodano" w:date="2015-02-12T15:11:00Z">
        <w:r w:rsidR="00E91F33" w:rsidRPr="00A50B51" w:rsidDel="008514CD">
          <w:rPr>
            <w:szCs w:val="24"/>
            <w:lang w:eastAsia="es-CR"/>
          </w:rPr>
          <w:delText>l</w:delText>
        </w:r>
      </w:del>
      <w:ins w:id="208" w:author="Roberto Baltodano" w:date="2015-02-12T15:11:00Z">
        <w:r w:rsidR="008514CD">
          <w:rPr>
            <w:szCs w:val="24"/>
            <w:lang w:eastAsia="es-CR"/>
          </w:rPr>
          <w:t xml:space="preserve"> este</w:t>
        </w:r>
      </w:ins>
      <w:r w:rsidR="00E91F33" w:rsidRPr="00A50B51">
        <w:rPr>
          <w:szCs w:val="24"/>
          <w:lang w:eastAsia="es-CR"/>
        </w:rPr>
        <w:t xml:space="preserve"> </w:t>
      </w:r>
      <w:r w:rsidRPr="00A50B51">
        <w:rPr>
          <w:szCs w:val="24"/>
          <w:lang w:eastAsia="es-CR"/>
        </w:rPr>
        <w:t xml:space="preserve">proyecto </w:t>
      </w:r>
      <w:del w:id="209" w:author="Roberto Baltodano" w:date="2015-02-12T15:11:00Z">
        <w:r w:rsidRPr="00A50B51" w:rsidDel="008514CD">
          <w:rPr>
            <w:szCs w:val="24"/>
            <w:lang w:eastAsia="es-CR"/>
          </w:rPr>
          <w:delText xml:space="preserve">de </w:delText>
        </w:r>
      </w:del>
      <w:ins w:id="210" w:author="Roberto Baltodano" w:date="2015-02-12T15:11:00Z">
        <w:r w:rsidR="008514CD">
          <w:rPr>
            <w:szCs w:val="24"/>
            <w:lang w:eastAsia="es-CR"/>
          </w:rPr>
          <w:t>fundamentado en</w:t>
        </w:r>
        <w:r w:rsidR="008514CD" w:rsidRPr="00A50B51">
          <w:rPr>
            <w:szCs w:val="24"/>
            <w:lang w:eastAsia="es-CR"/>
          </w:rPr>
          <w:t xml:space="preserve"> </w:t>
        </w:r>
      </w:ins>
      <w:r w:rsidRPr="00A50B51">
        <w:rPr>
          <w:szCs w:val="24"/>
          <w:lang w:eastAsia="es-CR"/>
        </w:rPr>
        <w:t xml:space="preserve">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del w:id="211" w:author="Roberto Baltodano" w:date="2015-02-12T15:13:00Z">
        <w:r w:rsidR="00BE71CF" w:rsidRPr="00A50B51" w:rsidDel="008514CD">
          <w:rPr>
            <w:szCs w:val="24"/>
            <w:lang w:eastAsia="es-CR"/>
          </w:rPr>
          <w:delText>Una</w:delText>
        </w:r>
        <w:r w:rsidR="00E91F33" w:rsidRPr="00A50B51" w:rsidDel="008514CD">
          <w:rPr>
            <w:szCs w:val="24"/>
            <w:lang w:eastAsia="es-CR"/>
          </w:rPr>
          <w:delText xml:space="preserve"> investigación </w:delText>
        </w:r>
        <w:r w:rsidRPr="00A50B51" w:rsidDel="008514CD">
          <w:rPr>
            <w:szCs w:val="24"/>
            <w:lang w:eastAsia="es-CR"/>
          </w:rPr>
          <w:delText>que</w:delText>
        </w:r>
      </w:del>
      <w:ins w:id="212" w:author="Roberto Baltodano" w:date="2015-02-12T15:13:00Z">
        <w:r w:rsidR="008514CD">
          <w:rPr>
            <w:szCs w:val="24"/>
            <w:lang w:eastAsia="es-CR"/>
          </w:rPr>
          <w:t>Esta innovación</w:t>
        </w:r>
      </w:ins>
      <w:r w:rsidRPr="00A50B51">
        <w:rPr>
          <w:szCs w:val="24"/>
          <w:lang w:eastAsia="es-CR"/>
        </w:rPr>
        <w:t xml:space="preserv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8A6EB5" w:rsidRPr="008A6EB5">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w:t>
      </w:r>
      <w:del w:id="213" w:author="Roberto Baltodano" w:date="2015-02-12T15:13:00Z">
        <w:r w:rsidRPr="00A50B51" w:rsidDel="008514CD">
          <w:rPr>
            <w:szCs w:val="24"/>
            <w:lang w:eastAsia="es-CR"/>
          </w:rPr>
          <w:delText>la primera investigación</w:delText>
        </w:r>
      </w:del>
      <w:ins w:id="214" w:author="Roberto Baltodano" w:date="2015-02-12T15:13:00Z">
        <w:r w:rsidR="008514CD">
          <w:rPr>
            <w:szCs w:val="24"/>
            <w:lang w:eastAsia="es-CR"/>
          </w:rPr>
          <w:t>el primer estudio</w:t>
        </w:r>
      </w:ins>
      <w:r w:rsidRPr="00A50B51">
        <w:rPr>
          <w:szCs w:val="24"/>
          <w:lang w:eastAsia="es-CR"/>
        </w:rPr>
        <w:t xml:space="preserve"> citad</w:t>
      </w:r>
      <w:ins w:id="215" w:author="Roberto Baltodano" w:date="2015-02-12T15:13:00Z">
        <w:r w:rsidR="008514CD">
          <w:rPr>
            <w:szCs w:val="24"/>
            <w:lang w:eastAsia="es-CR"/>
          </w:rPr>
          <w:t>o</w:t>
        </w:r>
      </w:ins>
      <w:del w:id="216" w:author="Roberto Baltodano" w:date="2015-02-12T15:13:00Z">
        <w:r w:rsidRPr="00A50B51" w:rsidDel="008514CD">
          <w:rPr>
            <w:szCs w:val="24"/>
            <w:lang w:eastAsia="es-CR"/>
          </w:rPr>
          <w:delText>a</w:delText>
        </w:r>
      </w:del>
      <w:r w:rsidRPr="00A50B51">
        <w:rPr>
          <w:szCs w:val="24"/>
          <w:lang w:eastAsia="es-CR"/>
        </w:rPr>
        <w:t>, depende de un dispositivo externo que estimula el oído, el cual no es accesible por la población</w:t>
      </w:r>
      <w:ins w:id="217" w:author="Roberto Baltodano" w:date="2015-02-12T15:13:00Z">
        <w:r w:rsidR="008514CD">
          <w:rPr>
            <w:szCs w:val="24"/>
            <w:lang w:eastAsia="es-CR"/>
          </w:rPr>
          <w:t xml:space="preserve"> en general</w:t>
        </w:r>
      </w:ins>
      <w:r w:rsidRPr="00A50B51">
        <w:rPr>
          <w:szCs w:val="24"/>
          <w:lang w:eastAsia="es-CR"/>
        </w:rPr>
        <w:t>.</w:t>
      </w:r>
    </w:p>
    <w:p w:rsidR="00AD0B2F" w:rsidRPr="00A50B51" w:rsidRDefault="00AD0B2F" w:rsidP="008E0A96">
      <w:pPr>
        <w:pStyle w:val="12"/>
        <w:rPr>
          <w:sz w:val="24"/>
          <w:szCs w:val="24"/>
        </w:rPr>
      </w:pPr>
      <w:bookmarkStart w:id="218" w:name="_Toc347565937"/>
      <w:bookmarkStart w:id="219" w:name="_Toc411527883"/>
      <w:r w:rsidRPr="00A50B51">
        <w:rPr>
          <w:sz w:val="24"/>
          <w:szCs w:val="24"/>
        </w:rPr>
        <w:t>Justificación</w:t>
      </w:r>
      <w:bookmarkEnd w:id="218"/>
      <w:bookmarkEnd w:id="219"/>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w:t>
      </w:r>
      <w:del w:id="220" w:author="Roberto Baltodano" w:date="2015-02-12T15:14:00Z">
        <w:r w:rsidR="00AD0B2F" w:rsidRPr="00A50B51" w:rsidDel="008514CD">
          <w:rPr>
            <w:color w:val="000000" w:themeColor="text1"/>
            <w:szCs w:val="24"/>
            <w:lang w:eastAsia="es-CR"/>
          </w:rPr>
          <w:delText xml:space="preserve"> concreto</w:delText>
        </w:r>
      </w:del>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w:t>
      </w:r>
      <w:del w:id="221" w:author="Roberto Baltodano" w:date="2015-02-12T15:16:00Z">
        <w:r w:rsidR="00AD0B2F" w:rsidRPr="00A50B51" w:rsidDel="00001BA0">
          <w:rPr>
            <w:color w:val="000000" w:themeColor="text1"/>
            <w:szCs w:val="24"/>
            <w:lang w:eastAsia="es-CR"/>
          </w:rPr>
          <w:delText xml:space="preserve"> en</w:delText>
        </w:r>
      </w:del>
      <w:r w:rsidR="00AD0B2F" w:rsidRPr="00A50B51">
        <w:rPr>
          <w:color w:val="000000" w:themeColor="text1"/>
          <w:szCs w:val="24"/>
          <w:lang w:eastAsia="es-CR"/>
        </w:rPr>
        <w:t xml:space="preserve"> procesos que les permitan a las personas monitorear su sentido auditivo de manera continua</w:t>
      </w:r>
      <w:ins w:id="222" w:author="Roberto Baltodano" w:date="2015-02-12T15:16:00Z">
        <w:r w:rsidR="00001BA0">
          <w:rPr>
            <w:color w:val="000000" w:themeColor="text1"/>
            <w:szCs w:val="24"/>
            <w:lang w:eastAsia="es-CR"/>
          </w:rPr>
          <w:t xml:space="preserve"> y eficaz</w:t>
        </w:r>
      </w:ins>
      <w:r w:rsidR="00AD0B2F" w:rsidRPr="00A50B51">
        <w:rPr>
          <w:color w:val="000000" w:themeColor="text1"/>
          <w:szCs w:val="24"/>
          <w:lang w:eastAsia="es-CR"/>
        </w:rPr>
        <w:t>.</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w:t>
      </w:r>
      <w:del w:id="223" w:author="Roberto Baltodano" w:date="2015-02-12T15:17:00Z">
        <w:r w:rsidRPr="00A50B51" w:rsidDel="00001BA0">
          <w:rPr>
            <w:szCs w:val="24"/>
            <w:lang w:eastAsia="es-CR"/>
          </w:rPr>
          <w:delText>la población</w:delText>
        </w:r>
        <w:r w:rsidR="00C47A2F" w:rsidRPr="00A50B51" w:rsidDel="00001BA0">
          <w:rPr>
            <w:szCs w:val="24"/>
            <w:lang w:eastAsia="es-CR"/>
          </w:rPr>
          <w:delText>,</w:delText>
        </w:r>
        <w:r w:rsidRPr="00A50B51" w:rsidDel="00001BA0">
          <w:rPr>
            <w:szCs w:val="24"/>
            <w:lang w:eastAsia="es-CR"/>
          </w:rPr>
          <w:delText xml:space="preserve"> en general</w:delText>
        </w:r>
      </w:del>
      <w:ins w:id="224" w:author="Roberto Baltodano" w:date="2015-02-12T15:17:00Z">
        <w:r w:rsidR="00001BA0">
          <w:rPr>
            <w:szCs w:val="24"/>
            <w:lang w:eastAsia="es-CR"/>
          </w:rPr>
          <w:t>usualmente los pacientes</w:t>
        </w:r>
      </w:ins>
      <w:r w:rsidR="00C47A2F" w:rsidRPr="00A50B51">
        <w:rPr>
          <w:szCs w:val="24"/>
          <w:lang w:eastAsia="es-CR"/>
        </w:rPr>
        <w:t>,</w:t>
      </w:r>
      <w:r w:rsidRPr="00A50B51">
        <w:rPr>
          <w:szCs w:val="24"/>
          <w:lang w:eastAsia="es-CR"/>
        </w:rPr>
        <w:t xml:space="preserve"> carece</w:t>
      </w:r>
      <w:ins w:id="225" w:author="Roberto Baltodano" w:date="2015-02-12T15:17:00Z">
        <w:r w:rsidR="00001BA0">
          <w:rPr>
            <w:szCs w:val="24"/>
            <w:lang w:eastAsia="es-CR"/>
          </w:rPr>
          <w:t>n</w:t>
        </w:r>
      </w:ins>
      <w:r w:rsidRPr="00A50B51">
        <w:rPr>
          <w:szCs w:val="24"/>
          <w:lang w:eastAsia="es-CR"/>
        </w:rPr>
        <w:t xml:space="preserve"> de conocimiento </w:t>
      </w:r>
      <w:del w:id="226" w:author="Roberto Baltodano" w:date="2015-02-12T15:17:00Z">
        <w:r w:rsidR="0014587A" w:rsidRPr="00A50B51" w:rsidDel="00001BA0">
          <w:rPr>
            <w:szCs w:val="24"/>
            <w:lang w:eastAsia="es-CR"/>
          </w:rPr>
          <w:delText>de</w:delText>
        </w:r>
        <w:r w:rsidRPr="00A50B51" w:rsidDel="00001BA0">
          <w:rPr>
            <w:szCs w:val="24"/>
            <w:lang w:eastAsia="es-CR"/>
          </w:rPr>
          <w:delText xml:space="preserve"> </w:delText>
        </w:r>
      </w:del>
      <w:ins w:id="227" w:author="Roberto Baltodano" w:date="2015-02-12T15:17:00Z">
        <w:r w:rsidR="00001BA0">
          <w:rPr>
            <w:szCs w:val="24"/>
            <w:lang w:eastAsia="es-CR"/>
          </w:rPr>
          <w:t>sobre</w:t>
        </w:r>
        <w:r w:rsidR="00001BA0" w:rsidRPr="00A50B51">
          <w:rPr>
            <w:szCs w:val="24"/>
            <w:lang w:eastAsia="es-CR"/>
          </w:rPr>
          <w:t xml:space="preserve"> </w:t>
        </w:r>
      </w:ins>
      <w:r w:rsidRPr="00A50B51">
        <w:rPr>
          <w:szCs w:val="24"/>
          <w:lang w:eastAsia="es-CR"/>
        </w:rPr>
        <w:t>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w:t>
      </w:r>
      <w:del w:id="228" w:author="Roberto Baltodano" w:date="2015-02-12T15:18:00Z">
        <w:r w:rsidR="000715FA" w:rsidRPr="00A50B51" w:rsidDel="00001BA0">
          <w:rPr>
            <w:szCs w:val="24"/>
            <w:lang w:eastAsia="es-CR"/>
          </w:rPr>
          <w:delText xml:space="preserve">debe </w:delText>
        </w:r>
      </w:del>
      <w:r w:rsidR="000715FA" w:rsidRPr="00A50B51">
        <w:rPr>
          <w:szCs w:val="24"/>
          <w:lang w:eastAsia="es-CR"/>
        </w:rPr>
        <w:t>permit</w:t>
      </w:r>
      <w:ins w:id="229" w:author="Roberto Baltodano" w:date="2015-02-12T15:18:00Z">
        <w:r w:rsidR="00001BA0">
          <w:rPr>
            <w:szCs w:val="24"/>
            <w:lang w:eastAsia="es-CR"/>
          </w:rPr>
          <w:t>e</w:t>
        </w:r>
      </w:ins>
      <w:del w:id="230" w:author="Roberto Baltodano" w:date="2015-02-12T15:18:00Z">
        <w:r w:rsidR="000715FA" w:rsidRPr="00A50B51" w:rsidDel="00001BA0">
          <w:rPr>
            <w:szCs w:val="24"/>
            <w:lang w:eastAsia="es-CR"/>
          </w:rPr>
          <w:delText>ir</w:delText>
        </w:r>
      </w:del>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w:t>
      </w:r>
      <w:proofErr w:type="spellStart"/>
      <w:r w:rsidRPr="00A50B51">
        <w:rPr>
          <w:szCs w:val="24"/>
          <w:lang w:eastAsia="es-CR"/>
        </w:rPr>
        <w:t>Audinsa</w:t>
      </w:r>
      <w:proofErr w:type="spellEnd"/>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plataforma móvil, para que el usuario que desee solicite luego un examen o asesoría con el personal de la Clínica </w:t>
      </w:r>
      <w:proofErr w:type="spellStart"/>
      <w:r w:rsidRPr="00A50B51">
        <w:rPr>
          <w:szCs w:val="24"/>
          <w:lang w:eastAsia="es-CR"/>
        </w:rPr>
        <w:t>Audinsa</w:t>
      </w:r>
      <w:proofErr w:type="spellEnd"/>
      <w:r w:rsidRPr="00A50B51">
        <w:rPr>
          <w:szCs w:val="24"/>
          <w:lang w:eastAsia="es-CR"/>
        </w:rPr>
        <w:t>.</w:t>
      </w:r>
    </w:p>
    <w:p w:rsidR="00AD0B2F" w:rsidRPr="00A50B51" w:rsidRDefault="00AD0B2F" w:rsidP="008E0A96">
      <w:pPr>
        <w:pStyle w:val="12"/>
        <w:rPr>
          <w:sz w:val="24"/>
          <w:szCs w:val="24"/>
        </w:rPr>
      </w:pPr>
      <w:bookmarkStart w:id="231" w:name="_Toc347565938"/>
      <w:bookmarkStart w:id="232" w:name="_Toc411527884"/>
      <w:r w:rsidRPr="00A50B51">
        <w:rPr>
          <w:sz w:val="24"/>
          <w:szCs w:val="24"/>
        </w:rPr>
        <w:t xml:space="preserve">Problemática </w:t>
      </w:r>
      <w:r w:rsidR="00C47A2F" w:rsidRPr="00A50B51">
        <w:rPr>
          <w:sz w:val="24"/>
          <w:szCs w:val="24"/>
        </w:rPr>
        <w:t>por</w:t>
      </w:r>
      <w:r w:rsidRPr="00A50B51">
        <w:rPr>
          <w:sz w:val="24"/>
          <w:szCs w:val="24"/>
        </w:rPr>
        <w:t xml:space="preserve"> resolver</w:t>
      </w:r>
      <w:bookmarkEnd w:id="231"/>
      <w:bookmarkEnd w:id="232"/>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w:t>
      </w:r>
      <w:proofErr w:type="spellStart"/>
      <w:r w:rsidRPr="00A50B51">
        <w:rPr>
          <w:szCs w:val="24"/>
          <w:lang w:eastAsia="es-CR"/>
        </w:rPr>
        <w:t>audiólogos</w:t>
      </w:r>
      <w:proofErr w:type="spellEnd"/>
      <w:r w:rsidRPr="00A50B51">
        <w:rPr>
          <w:szCs w:val="24"/>
          <w:lang w:eastAsia="es-CR"/>
        </w:rPr>
        <w:t xml:space="preserve">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w:t>
      </w:r>
      <w:del w:id="233" w:author="Roberto Baltodano" w:date="2015-02-12T15:19:00Z">
        <w:r w:rsidRPr="00A50B51" w:rsidDel="00001BA0">
          <w:rPr>
            <w:szCs w:val="24"/>
            <w:lang w:eastAsia="es-CR"/>
          </w:rPr>
          <w:delText>para conocer</w:delText>
        </w:r>
      </w:del>
      <w:ins w:id="234" w:author="Roberto Baltodano" w:date="2015-02-12T15:19:00Z">
        <w:r w:rsidR="00001BA0">
          <w:rPr>
            <w:szCs w:val="24"/>
            <w:lang w:eastAsia="es-CR"/>
          </w:rPr>
          <w:t>que les permita diagnosticar</w:t>
        </w:r>
      </w:ins>
      <w:r w:rsidRPr="00A50B51">
        <w:rPr>
          <w:szCs w:val="24"/>
          <w:lang w:eastAsia="es-CR"/>
        </w:rPr>
        <w:t xml:space="preserve"> por sí mism</w:t>
      </w:r>
      <w:r w:rsidR="009728CC" w:rsidRPr="00A50B51">
        <w:rPr>
          <w:szCs w:val="24"/>
          <w:lang w:eastAsia="es-CR"/>
        </w:rPr>
        <w:t>os</w:t>
      </w:r>
      <w:ins w:id="235" w:author="Roberto Baltodano" w:date="2015-02-12T15:19:00Z">
        <w:r w:rsidR="00001BA0">
          <w:rPr>
            <w:szCs w:val="24"/>
            <w:lang w:eastAsia="es-CR"/>
          </w:rPr>
          <w:t>,</w:t>
        </w:r>
      </w:ins>
      <w:r w:rsidR="000715FA" w:rsidRPr="00A50B51">
        <w:rPr>
          <w:szCs w:val="24"/>
          <w:lang w:eastAsia="es-CR"/>
        </w:rPr>
        <w:t xml:space="preserve"> su estado de salud auditiva</w:t>
      </w:r>
      <w:del w:id="236" w:author="Roberto Baltodano" w:date="2015-02-12T15:19:00Z">
        <w:r w:rsidR="009728CC" w:rsidRPr="00A50B51" w:rsidDel="00001BA0">
          <w:rPr>
            <w:szCs w:val="24"/>
            <w:lang w:eastAsia="es-CR"/>
          </w:rPr>
          <w:delText>,</w:delText>
        </w:r>
      </w:del>
      <w:ins w:id="237" w:author="Roberto Baltodano" w:date="2015-02-12T15:19:00Z">
        <w:r w:rsidR="00001BA0">
          <w:rPr>
            <w:szCs w:val="24"/>
            <w:lang w:eastAsia="es-CR"/>
          </w:rPr>
          <w:t>. En c</w:t>
        </w:r>
      </w:ins>
      <w:ins w:id="238" w:author="Roberto Baltodano" w:date="2015-02-12T15:20:00Z">
        <w:r w:rsidR="00001BA0">
          <w:rPr>
            <w:szCs w:val="24"/>
            <w:lang w:eastAsia="es-CR"/>
          </w:rPr>
          <w:t>aso de existir un problema, el paciente podrá</w:t>
        </w:r>
      </w:ins>
      <w:del w:id="239" w:author="Roberto Baltodano" w:date="2015-02-12T15:20:00Z">
        <w:r w:rsidR="00C47A2F" w:rsidRPr="00A50B51" w:rsidDel="00001BA0">
          <w:rPr>
            <w:szCs w:val="24"/>
            <w:lang w:eastAsia="es-CR"/>
          </w:rPr>
          <w:delText xml:space="preserve"> </w:delText>
        </w:r>
        <w:r w:rsidR="009728CC" w:rsidRPr="00A50B51" w:rsidDel="00001BA0">
          <w:rPr>
            <w:szCs w:val="24"/>
            <w:lang w:eastAsia="es-CR"/>
          </w:rPr>
          <w:delText>para</w:delText>
        </w:r>
        <w:r w:rsidRPr="00A50B51" w:rsidDel="00001BA0">
          <w:rPr>
            <w:szCs w:val="24"/>
            <w:lang w:eastAsia="es-CR"/>
          </w:rPr>
          <w:delText xml:space="preserve"> que luego</w:delText>
        </w:r>
      </w:del>
      <w:r w:rsidRPr="00A50B51">
        <w:rPr>
          <w:szCs w:val="24"/>
          <w:lang w:eastAsia="es-CR"/>
        </w:rPr>
        <w:t xml:space="preserve"> acud</w:t>
      </w:r>
      <w:ins w:id="240" w:author="Roberto Baltodano" w:date="2015-02-12T15:20:00Z">
        <w:r w:rsidR="00001BA0">
          <w:rPr>
            <w:szCs w:val="24"/>
            <w:lang w:eastAsia="es-CR"/>
          </w:rPr>
          <w:t>ir</w:t>
        </w:r>
      </w:ins>
      <w:del w:id="241" w:author="Roberto Baltodano" w:date="2015-02-12T15:20:00Z">
        <w:r w:rsidRPr="00A50B51" w:rsidDel="00001BA0">
          <w:rPr>
            <w:szCs w:val="24"/>
            <w:lang w:eastAsia="es-CR"/>
          </w:rPr>
          <w:delText>an</w:delText>
        </w:r>
      </w:del>
      <w:r w:rsidRPr="00A50B51">
        <w:rPr>
          <w:szCs w:val="24"/>
          <w:lang w:eastAsia="es-CR"/>
        </w:rPr>
        <w:t xml:space="preserve"> a la clínica </w:t>
      </w:r>
      <w:del w:id="242" w:author="Roberto Baltodano" w:date="2015-02-12T15:20:00Z">
        <w:r w:rsidRPr="00A50B51" w:rsidDel="00001BA0">
          <w:rPr>
            <w:szCs w:val="24"/>
            <w:lang w:eastAsia="es-CR"/>
          </w:rPr>
          <w:delText>y así puedan</w:delText>
        </w:r>
      </w:del>
      <w:ins w:id="243" w:author="Roberto Baltodano" w:date="2015-02-12T15:20:00Z">
        <w:r w:rsidR="00001BA0">
          <w:rPr>
            <w:szCs w:val="24"/>
            <w:lang w:eastAsia="es-CR"/>
          </w:rPr>
          <w:t>con la intención de</w:t>
        </w:r>
      </w:ins>
      <w:r w:rsidRPr="00A50B51">
        <w:rPr>
          <w:szCs w:val="24"/>
          <w:lang w:eastAsia="es-CR"/>
        </w:rPr>
        <w:t xml:space="preserve"> asesorarse mediante un estudio más profundo</w:t>
      </w:r>
      <w:r w:rsidR="009728CC" w:rsidRPr="00A50B51">
        <w:rPr>
          <w:szCs w:val="24"/>
          <w:lang w:eastAsia="es-CR"/>
        </w:rPr>
        <w:t>,</w:t>
      </w:r>
      <w:r w:rsidRPr="00A50B51">
        <w:rPr>
          <w:szCs w:val="24"/>
          <w:lang w:eastAsia="es-CR"/>
        </w:rPr>
        <w:t xml:space="preserve"> o</w:t>
      </w:r>
      <w:ins w:id="244" w:author="Roberto Baltodano" w:date="2015-02-12T15:20:00Z">
        <w:r w:rsidR="00001BA0">
          <w:rPr>
            <w:szCs w:val="24"/>
            <w:lang w:eastAsia="es-CR"/>
          </w:rPr>
          <w:t xml:space="preserve"> bien,</w:t>
        </w:r>
      </w:ins>
      <w:r w:rsidRPr="00A50B51">
        <w:rPr>
          <w:szCs w:val="24"/>
          <w:lang w:eastAsia="es-CR"/>
        </w:rPr>
        <w:t xml:space="preserve">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w:t>
      </w:r>
      <w:proofErr w:type="spellStart"/>
      <w:r w:rsidRPr="00A50B51">
        <w:rPr>
          <w:szCs w:val="24"/>
          <w:lang w:eastAsia="es-CR"/>
        </w:rPr>
        <w:t>Audinsa</w:t>
      </w:r>
      <w:proofErr w:type="spellEnd"/>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245" w:name="_Toc347565939"/>
      <w:bookmarkStart w:id="246" w:name="_Toc411527885"/>
      <w:r w:rsidRPr="00A50B51">
        <w:rPr>
          <w:sz w:val="24"/>
          <w:szCs w:val="24"/>
        </w:rPr>
        <w:t>Objetivos</w:t>
      </w:r>
      <w:bookmarkEnd w:id="245"/>
      <w:bookmarkEnd w:id="246"/>
    </w:p>
    <w:p w:rsidR="00AD0B2F" w:rsidRPr="00A50B51" w:rsidRDefault="00AD0B2F" w:rsidP="008E0A96">
      <w:pPr>
        <w:pStyle w:val="13"/>
        <w:tabs>
          <w:tab w:val="left" w:pos="1134"/>
        </w:tabs>
        <w:rPr>
          <w:rFonts w:cs="Times New Roman"/>
          <w:szCs w:val="24"/>
        </w:rPr>
      </w:pPr>
      <w:bookmarkStart w:id="247" w:name="_Toc347565940"/>
      <w:bookmarkStart w:id="248" w:name="_Toc411527886"/>
      <w:r w:rsidRPr="00A50B51">
        <w:rPr>
          <w:rFonts w:cs="Times New Roman"/>
          <w:szCs w:val="24"/>
        </w:rPr>
        <w:t>General</w:t>
      </w:r>
      <w:bookmarkEnd w:id="247"/>
      <w:bookmarkEnd w:id="248"/>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249" w:name="_Toc347565941"/>
      <w:bookmarkStart w:id="250" w:name="_Toc411527887"/>
      <w:r w:rsidRPr="00A50B51">
        <w:rPr>
          <w:rFonts w:cs="Times New Roman"/>
          <w:szCs w:val="24"/>
        </w:rPr>
        <w:lastRenderedPageBreak/>
        <w:t>Específicos</w:t>
      </w:r>
      <w:bookmarkEnd w:id="249"/>
      <w:bookmarkEnd w:id="250"/>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AD0B2F" w:rsidRPr="00A50B51" w:rsidRDefault="00AD0B2F" w:rsidP="008E0A96">
      <w:pPr>
        <w:pStyle w:val="ListParagraph"/>
        <w:numPr>
          <w:ilvl w:val="0"/>
          <w:numId w:val="4"/>
        </w:numPr>
        <w:rPr>
          <w:lang w:eastAsia="es-CR"/>
        </w:rPr>
      </w:pPr>
      <w:commentRangeStart w:id="251"/>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commentRangeEnd w:id="251"/>
      <w:r w:rsidR="00001BA0">
        <w:rPr>
          <w:rStyle w:val="CommentReference"/>
          <w:lang w:val="es-CR"/>
        </w:rPr>
        <w:commentReference w:id="251"/>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commentRangeStart w:id="252"/>
      <w:r w:rsidRPr="00A50B51">
        <w:rPr>
          <w:lang w:eastAsia="es-CR"/>
        </w:rPr>
        <w:t>Realizar pruebas de la aplicación para evaluar el nivel de aceptación de la aplicación para el profesional de la clínica.</w:t>
      </w:r>
      <w:commentRangeEnd w:id="252"/>
      <w:r w:rsidR="00001BA0">
        <w:rPr>
          <w:rStyle w:val="CommentReference"/>
          <w:lang w:val="es-CR"/>
        </w:rPr>
        <w:commentReference w:id="252"/>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253"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254" w:name="_Toc411527888"/>
      <w:r w:rsidRPr="001A6F80">
        <w:t xml:space="preserve">CAPÍTULO </w:t>
      </w:r>
      <w:r w:rsidR="00212AA7" w:rsidRPr="001A6F80">
        <w:t>II</w:t>
      </w:r>
      <w:bookmarkEnd w:id="253"/>
      <w:r w:rsidR="001A6F80">
        <w:t xml:space="preserve"> – Marco teórico</w:t>
      </w:r>
      <w:bookmarkEnd w:id="254"/>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255" w:name="_Toc347565943"/>
      <w:bookmarkStart w:id="256" w:name="_Toc411527889"/>
      <w:r w:rsidRPr="00A50B51">
        <w:rPr>
          <w:sz w:val="24"/>
          <w:szCs w:val="24"/>
        </w:rPr>
        <w:lastRenderedPageBreak/>
        <w:t>Marco Referencial</w:t>
      </w:r>
      <w:bookmarkEnd w:id="255"/>
      <w:bookmarkEnd w:id="256"/>
    </w:p>
    <w:p w:rsidR="003324A2" w:rsidRPr="00A50B51" w:rsidRDefault="00D03E52" w:rsidP="008E0A96">
      <w:pPr>
        <w:ind w:firstLine="708"/>
        <w:rPr>
          <w:szCs w:val="24"/>
          <w:lang w:eastAsia="es-CR"/>
        </w:rPr>
      </w:pPr>
      <w:proofErr w:type="spellStart"/>
      <w:r w:rsidRPr="00A50B51">
        <w:rPr>
          <w:szCs w:val="24"/>
          <w:lang w:eastAsia="es-CR"/>
        </w:rPr>
        <w:t>Audinsa</w:t>
      </w:r>
      <w:proofErr w:type="spellEnd"/>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ins w:id="257" w:author="Roberto Baltodano" w:date="2015-02-12T15:32:00Z">
            <w:r w:rsidR="00686B63">
              <w:rPr>
                <w:szCs w:val="24"/>
                <w:lang w:eastAsia="es-CR"/>
              </w:rPr>
              <w:instrText xml:space="preserve">CITATION Clí12 \l 5130 </w:instrText>
            </w:r>
          </w:ins>
          <w:del w:id="258" w:author="Roberto Baltodano" w:date="2015-02-12T15:28:00Z">
            <w:r w:rsidRPr="00A50B51" w:rsidDel="006F0447">
              <w:rPr>
                <w:szCs w:val="24"/>
                <w:lang w:eastAsia="es-CR"/>
              </w:rPr>
              <w:delInstrText xml:space="preserve"> CITATION Clí12 \l 5130 </w:delInstrText>
            </w:r>
          </w:del>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259" w:name="_Toc347565944"/>
      <w:bookmarkStart w:id="260" w:name="_Toc411527890"/>
      <w:r w:rsidRPr="00A50B51">
        <w:rPr>
          <w:rFonts w:cs="Times New Roman"/>
          <w:szCs w:val="24"/>
          <w:lang w:eastAsia="es-CR"/>
        </w:rPr>
        <w:t>Misión</w:t>
      </w:r>
      <w:bookmarkEnd w:id="259"/>
      <w:bookmarkEnd w:id="260"/>
    </w:p>
    <w:p w:rsidR="003324A2" w:rsidRPr="00A50B51" w:rsidRDefault="003324A2" w:rsidP="008E0A96">
      <w:pPr>
        <w:ind w:firstLine="708"/>
        <w:rPr>
          <w:szCs w:val="24"/>
          <w:lang w:eastAsia="es-CR"/>
        </w:rPr>
      </w:pPr>
      <w:r w:rsidRPr="00A50B51">
        <w:rPr>
          <w:szCs w:val="24"/>
          <w:lang w:eastAsia="es-CR"/>
        </w:rPr>
        <w:t xml:space="preserve"> </w:t>
      </w:r>
      <w:proofErr w:type="spellStart"/>
      <w:r w:rsidRPr="00A50B51">
        <w:rPr>
          <w:szCs w:val="24"/>
          <w:lang w:eastAsia="es-CR"/>
        </w:rPr>
        <w:t>Audinsa</w:t>
      </w:r>
      <w:proofErr w:type="spellEnd"/>
      <w:r w:rsidRPr="00A50B51">
        <w:rPr>
          <w:szCs w:val="24"/>
          <w:lang w:eastAsia="es-CR"/>
        </w:rPr>
        <w:t xml:space="preserve">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ins w:id="261" w:author="Roberto Baltodano" w:date="2015-02-12T15:32:00Z">
            <w:r w:rsidR="00686B63">
              <w:rPr>
                <w:szCs w:val="24"/>
                <w:lang w:eastAsia="es-CR"/>
              </w:rPr>
              <w:instrText xml:space="preserve">CITATION Clí12 \l 5130 </w:instrText>
            </w:r>
          </w:ins>
          <w:del w:id="262" w:author="Roberto Baltodano" w:date="2015-02-12T15:28:00Z">
            <w:r w:rsidR="00D03E52" w:rsidRPr="00A50B51" w:rsidDel="006F0447">
              <w:rPr>
                <w:szCs w:val="24"/>
                <w:lang w:eastAsia="es-CR"/>
              </w:rPr>
              <w:delInstrText xml:space="preserve"> CITATION Clí12 \l 5130 </w:delInstrText>
            </w:r>
          </w:del>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263" w:name="_Toc347565945"/>
      <w:bookmarkStart w:id="264" w:name="_Toc411527891"/>
      <w:r w:rsidRPr="00A50B51">
        <w:rPr>
          <w:rFonts w:cs="Times New Roman"/>
          <w:szCs w:val="24"/>
          <w:lang w:eastAsia="es-CR"/>
        </w:rPr>
        <w:t>Visión</w:t>
      </w:r>
      <w:bookmarkEnd w:id="263"/>
      <w:bookmarkEnd w:id="264"/>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ins w:id="265" w:author="Roberto Baltodano" w:date="2015-02-12T15:32:00Z">
            <w:r w:rsidR="00686B63">
              <w:rPr>
                <w:szCs w:val="24"/>
                <w:lang w:eastAsia="es-CR"/>
              </w:rPr>
              <w:instrText xml:space="preserve">CITATION Clí12 \l 5130 </w:instrText>
            </w:r>
          </w:ins>
          <w:del w:id="266" w:author="Roberto Baltodano" w:date="2015-02-12T15:28:00Z">
            <w:r w:rsidR="00D03E52" w:rsidRPr="00A50B51" w:rsidDel="006F0447">
              <w:rPr>
                <w:szCs w:val="24"/>
                <w:lang w:eastAsia="es-CR"/>
              </w:rPr>
              <w:delInstrText xml:space="preserve"> CITATION Clí12 \l 5130 </w:delInstrText>
            </w:r>
          </w:del>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267" w:name="_Toc347565946"/>
      <w:bookmarkStart w:id="268" w:name="_Toc411527892"/>
      <w:r w:rsidRPr="00A50B51">
        <w:rPr>
          <w:sz w:val="24"/>
          <w:szCs w:val="24"/>
        </w:rPr>
        <w:t>Marco Conceptual</w:t>
      </w:r>
      <w:bookmarkEnd w:id="267"/>
      <w:bookmarkEnd w:id="268"/>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w:t>
      </w:r>
      <w:ins w:id="269" w:author="Roberto Baltodano" w:date="2015-02-12T15:29:00Z">
        <w:r w:rsidR="006F0447">
          <w:rPr>
            <w:szCs w:val="24"/>
            <w:lang w:eastAsia="es-CR"/>
          </w:rPr>
          <w:t xml:space="preserve"> el</w:t>
        </w:r>
      </w:ins>
      <w:r w:rsidRPr="00A50B51">
        <w:rPr>
          <w:szCs w:val="24"/>
          <w:lang w:eastAsia="es-CR"/>
        </w:rPr>
        <w:t xml:space="preserve">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w:t>
      </w:r>
      <w:del w:id="270" w:author="Roberto Baltodano" w:date="2015-02-12T15:29:00Z">
        <w:r w:rsidRPr="00A50B51" w:rsidDel="006F0447">
          <w:rPr>
            <w:szCs w:val="24"/>
            <w:lang w:eastAsia="es-CR"/>
          </w:rPr>
          <w:delText xml:space="preserve">mundo </w:delText>
        </w:r>
      </w:del>
      <w:ins w:id="271" w:author="Roberto Baltodano" w:date="2015-02-12T15:29:00Z">
        <w:r w:rsidR="006F0447">
          <w:rPr>
            <w:szCs w:val="24"/>
            <w:lang w:eastAsia="es-CR"/>
          </w:rPr>
          <w:t>abanico de posibilidades</w:t>
        </w:r>
        <w:r w:rsidR="006F0447" w:rsidRPr="00A50B51">
          <w:rPr>
            <w:szCs w:val="24"/>
            <w:lang w:eastAsia="es-CR"/>
          </w:rPr>
          <w:t xml:space="preserve"> </w:t>
        </w:r>
      </w:ins>
      <w:r w:rsidRPr="00A50B51">
        <w:rPr>
          <w:szCs w:val="24"/>
          <w:lang w:eastAsia="es-CR"/>
        </w:rPr>
        <w:t xml:space="preserve">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272"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272"/>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8A6EB5" w:rsidRPr="008A6EB5">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w:t>
      </w:r>
      <w:del w:id="273" w:author="Roberto Baltodano" w:date="2015-02-12T15:30:00Z">
        <w:r w:rsidRPr="00A50B51" w:rsidDel="006F0447">
          <w:rPr>
            <w:szCs w:val="24"/>
            <w:lang w:eastAsia="es-CR"/>
          </w:rPr>
          <w:delText xml:space="preserve">empleará </w:delText>
        </w:r>
      </w:del>
      <w:ins w:id="274" w:author="Roberto Baltodano" w:date="2015-02-12T15:30:00Z">
        <w:r w:rsidR="006F0447" w:rsidRPr="00A50B51">
          <w:rPr>
            <w:szCs w:val="24"/>
            <w:lang w:eastAsia="es-CR"/>
          </w:rPr>
          <w:t>emple</w:t>
        </w:r>
        <w:r w:rsidR="006F0447">
          <w:rPr>
            <w:szCs w:val="24"/>
            <w:lang w:eastAsia="es-CR"/>
          </w:rPr>
          <w:t>ó</w:t>
        </w:r>
        <w:r w:rsidR="006F0447" w:rsidRPr="00A50B51">
          <w:rPr>
            <w:szCs w:val="24"/>
            <w:lang w:eastAsia="es-CR"/>
          </w:rPr>
          <w:t xml:space="preserve"> </w:t>
        </w:r>
      </w:ins>
      <w:r w:rsidRPr="00A50B51">
        <w:rPr>
          <w:szCs w:val="24"/>
          <w:lang w:eastAsia="es-CR"/>
        </w:rPr>
        <w:t xml:space="preserve">esta tecnología para solventar la necesidad que la clínica </w:t>
      </w:r>
      <w:proofErr w:type="spellStart"/>
      <w:r w:rsidRPr="00A50B51">
        <w:rPr>
          <w:szCs w:val="24"/>
          <w:lang w:eastAsia="es-CR"/>
        </w:rPr>
        <w:t>Audi</w:t>
      </w:r>
      <w:r w:rsidR="000715FA" w:rsidRPr="00A50B51">
        <w:rPr>
          <w:szCs w:val="24"/>
          <w:lang w:eastAsia="es-CR"/>
        </w:rPr>
        <w:t>nsa</w:t>
      </w:r>
      <w:proofErr w:type="spellEnd"/>
      <w:r w:rsidR="000715FA" w:rsidRPr="00A50B51">
        <w:rPr>
          <w:szCs w:val="24"/>
          <w:lang w:eastAsia="es-CR"/>
        </w:rPr>
        <w:t xml:space="preserve">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w:t>
      </w:r>
      <w:del w:id="275" w:author="Roberto Baltodano" w:date="2015-02-12T15:30:00Z">
        <w:r w:rsidRPr="00A50B51" w:rsidDel="006F0447">
          <w:rPr>
            <w:szCs w:val="24"/>
            <w:lang w:eastAsia="es-CR"/>
          </w:rPr>
          <w:delText xml:space="preserve">su </w:delText>
        </w:r>
      </w:del>
      <w:ins w:id="276" w:author="Roberto Baltodano" w:date="2015-02-12T15:30:00Z">
        <w:r w:rsidR="006F0447">
          <w:rPr>
            <w:szCs w:val="24"/>
            <w:lang w:eastAsia="es-CR"/>
          </w:rPr>
          <w:t>un</w:t>
        </w:r>
        <w:r w:rsidR="006F0447" w:rsidRPr="00A50B51">
          <w:rPr>
            <w:szCs w:val="24"/>
            <w:lang w:eastAsia="es-CR"/>
          </w:rPr>
          <w:t xml:space="preserve"> </w:t>
        </w:r>
      </w:ins>
      <w:r w:rsidRPr="00A50B51">
        <w:rPr>
          <w:szCs w:val="24"/>
          <w:lang w:eastAsia="es-CR"/>
        </w:rPr>
        <w:t>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277" w:name="_Toc335825840"/>
      <w:bookmarkStart w:id="278" w:name="_Toc347565947"/>
      <w:bookmarkStart w:id="279" w:name="_Toc411527893"/>
      <w:r w:rsidRPr="00A50B51">
        <w:rPr>
          <w:rFonts w:cs="Times New Roman"/>
          <w:szCs w:val="24"/>
        </w:rPr>
        <w:t>El sonido</w:t>
      </w:r>
      <w:bookmarkEnd w:id="277"/>
      <w:bookmarkEnd w:id="278"/>
      <w:bookmarkEnd w:id="279"/>
    </w:p>
    <w:p w:rsidR="00AD0B2F" w:rsidRPr="00A50B51" w:rsidRDefault="00AD0B2F" w:rsidP="008E0A96">
      <w:pPr>
        <w:ind w:firstLine="708"/>
        <w:rPr>
          <w:szCs w:val="24"/>
          <w:lang w:eastAsia="es-CR"/>
        </w:rPr>
      </w:pPr>
      <w:bookmarkStart w:id="280" w:name="_Ref324256828"/>
      <w:r w:rsidRPr="00A50B51">
        <w:rPr>
          <w:szCs w:val="24"/>
          <w:lang w:eastAsia="es-CR"/>
        </w:rPr>
        <w:t>El sonido se produce cuando un cuerpo vibra con una frecuencia comprendida entre 20 y 20000 H</w:t>
      </w:r>
      <w:ins w:id="281" w:author="Roberto Baltodano" w:date="2015-02-12T15:31:00Z">
        <w:r w:rsidR="00686B63">
          <w:rPr>
            <w:szCs w:val="24"/>
            <w:lang w:eastAsia="es-CR"/>
          </w:rPr>
          <w:t>ercios</w:t>
        </w:r>
      </w:ins>
      <w:del w:id="282" w:author="Roberto Baltodano" w:date="2015-02-12T15:31:00Z">
        <w:r w:rsidRPr="00A50B51" w:rsidDel="00686B63">
          <w:rPr>
            <w:szCs w:val="24"/>
            <w:lang w:eastAsia="es-CR"/>
          </w:rPr>
          <w:delText>z</w:delText>
        </w:r>
      </w:del>
      <w:r w:rsidRPr="00A50B51">
        <w:rPr>
          <w:szCs w:val="24"/>
          <w:lang w:eastAsia="es-CR"/>
        </w:rPr>
        <w:t xml:space="preserve"> y existe un medio material en el que pueda propagarse. Se transmite </w:t>
      </w:r>
      <w:del w:id="283" w:author="Roberto Baltodano" w:date="2015-02-12T15:31:00Z">
        <w:r w:rsidR="00971E95" w:rsidRPr="00A50B51" w:rsidDel="00686B63">
          <w:rPr>
            <w:szCs w:val="24"/>
            <w:lang w:eastAsia="es-CR"/>
          </w:rPr>
          <w:delText>por medio</w:delText>
        </w:r>
      </w:del>
      <w:ins w:id="284" w:author="Roberto Baltodano" w:date="2015-02-12T15:31:00Z">
        <w:r w:rsidR="00686B63">
          <w:rPr>
            <w:szCs w:val="24"/>
            <w:lang w:eastAsia="es-CR"/>
          </w:rPr>
          <w:t>a través</w:t>
        </w:r>
      </w:ins>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w:t>
      </w:r>
      <w:del w:id="285" w:author="Roberto Baltodano" w:date="2015-02-12T15:31:00Z">
        <w:r w:rsidRPr="00A50B51" w:rsidDel="00686B63">
          <w:rPr>
            <w:szCs w:val="24"/>
            <w:lang w:eastAsia="es-CR"/>
          </w:rPr>
          <w:delText>a través del</w:delText>
        </w:r>
      </w:del>
      <w:ins w:id="286" w:author="Roberto Baltodano" w:date="2015-02-12T15:31:00Z">
        <w:r w:rsidR="00686B63">
          <w:rPr>
            <w:szCs w:val="24"/>
            <w:lang w:eastAsia="es-CR"/>
          </w:rPr>
          <w:t>tomando como fuente el</w:t>
        </w:r>
      </w:ins>
      <w:r w:rsidRPr="00A50B51">
        <w:rPr>
          <w:szCs w:val="24"/>
          <w:lang w:eastAsia="es-CR"/>
        </w:rPr>
        <w:t xml:space="preserve">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280"/>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ins w:id="287" w:author="Roberto Baltodano" w:date="2015-02-12T15:32:00Z">
            <w:r w:rsidR="00686B63">
              <w:rPr>
                <w:szCs w:val="24"/>
                <w:lang w:eastAsia="es-CR"/>
              </w:rPr>
              <w:instrText xml:space="preserve">CITATION Fer12 \l 5130 </w:instrText>
            </w:r>
          </w:ins>
          <w:del w:id="288" w:author="Roberto Baltodano" w:date="2015-02-12T15:32:00Z">
            <w:r w:rsidR="00AE6366" w:rsidRPr="00A50B51" w:rsidDel="00686B63">
              <w:rPr>
                <w:szCs w:val="24"/>
                <w:lang w:eastAsia="es-CR"/>
              </w:rPr>
              <w:delInstrText xml:space="preserve"> CITATION Fer12 \l 5130 </w:delInstrText>
            </w:r>
          </w:del>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289" w:name="_Toc335825841"/>
      <w:bookmarkStart w:id="290" w:name="_Toc347565948"/>
      <w:bookmarkStart w:id="291" w:name="_Toc411527894"/>
      <w:r w:rsidRPr="00A50B51">
        <w:rPr>
          <w:rFonts w:cs="Times New Roman"/>
          <w:szCs w:val="24"/>
        </w:rPr>
        <w:t>Frecuencia</w:t>
      </w:r>
      <w:bookmarkEnd w:id="289"/>
      <w:bookmarkEnd w:id="290"/>
      <w:bookmarkEnd w:id="291"/>
    </w:p>
    <w:p w:rsidR="00AD0B2F" w:rsidRPr="00A50B51" w:rsidRDefault="00AD0B2F" w:rsidP="008E0A96">
      <w:pPr>
        <w:ind w:firstLine="708"/>
        <w:rPr>
          <w:szCs w:val="24"/>
          <w:lang w:eastAsia="es-CR"/>
        </w:rPr>
      </w:pPr>
      <w:bookmarkStart w:id="292" w:name="_Ref324257141"/>
      <w:r w:rsidRPr="00A50B51">
        <w:rPr>
          <w:szCs w:val="24"/>
          <w:lang w:eastAsia="es-CR"/>
        </w:rPr>
        <w:t xml:space="preserve">Corresponde a la medición del tiempo entre dos repeticiones. Es el número de vibraciones u oscilaciones completas que se efectúan en 1 segundo </w:t>
      </w:r>
      <w:bookmarkEnd w:id="292"/>
      <w:sdt>
        <w:sdtPr>
          <w:rPr>
            <w:szCs w:val="24"/>
            <w:lang w:eastAsia="es-CR"/>
          </w:rPr>
          <w:id w:val="231437300"/>
          <w:citation/>
        </w:sdtPr>
        <w:sdtContent>
          <w:r w:rsidR="004D1EA8" w:rsidRPr="00A50B51">
            <w:rPr>
              <w:szCs w:val="24"/>
              <w:lang w:eastAsia="es-CR"/>
            </w:rPr>
            <w:fldChar w:fldCharType="begin"/>
          </w:r>
          <w:ins w:id="293" w:author="Roberto Baltodano" w:date="2015-02-12T15:32:00Z">
            <w:r w:rsidR="00686B63">
              <w:rPr>
                <w:szCs w:val="24"/>
                <w:lang w:eastAsia="es-CR"/>
              </w:rPr>
              <w:instrText xml:space="preserve">CITATION Fer12 \l 5130 </w:instrText>
            </w:r>
          </w:ins>
          <w:del w:id="294" w:author="Roberto Baltodano" w:date="2015-02-12T15:32:00Z">
            <w:r w:rsidR="00AE6366" w:rsidRPr="00A50B51" w:rsidDel="00686B63">
              <w:rPr>
                <w:szCs w:val="24"/>
                <w:lang w:eastAsia="es-CR"/>
              </w:rPr>
              <w:delInstrText xml:space="preserve"> CITATION Fer12 \l 5130 </w:delInstrText>
            </w:r>
          </w:del>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295" w:name="_Toc335825842"/>
      <w:bookmarkStart w:id="296" w:name="_Toc347565949"/>
      <w:bookmarkStart w:id="297" w:name="_Toc411527895"/>
      <w:r w:rsidRPr="00A50B51">
        <w:rPr>
          <w:rFonts w:cs="Times New Roman"/>
          <w:szCs w:val="24"/>
        </w:rPr>
        <w:t>Decibel</w:t>
      </w:r>
      <w:bookmarkEnd w:id="295"/>
      <w:bookmarkEnd w:id="296"/>
      <w:bookmarkEnd w:id="297"/>
    </w:p>
    <w:p w:rsidR="00AD0B2F" w:rsidRPr="00A50B51" w:rsidRDefault="00AD0B2F" w:rsidP="008E0A96">
      <w:pPr>
        <w:ind w:firstLine="708"/>
        <w:rPr>
          <w:szCs w:val="24"/>
          <w:lang w:eastAsia="es-CR"/>
        </w:rPr>
      </w:pPr>
      <w:bookmarkStart w:id="298" w:name="_Ref324257323"/>
      <w:r w:rsidRPr="00A50B51">
        <w:rPr>
          <w:szCs w:val="24"/>
          <w:lang w:eastAsia="es-CR"/>
        </w:rPr>
        <w:t>El decibelio es la principal unidad de medida utilizada para el nivel de potencia o nivel de intensidad del sonido</w:t>
      </w:r>
      <w:bookmarkEnd w:id="298"/>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8A6EB5" w:rsidRPr="008A6EB5">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299" w:name="_Toc335825843"/>
      <w:bookmarkStart w:id="300" w:name="_Toc347565950"/>
      <w:bookmarkStart w:id="301" w:name="_Toc411527896"/>
      <w:r w:rsidRPr="00A50B51">
        <w:rPr>
          <w:rFonts w:cs="Times New Roman"/>
          <w:szCs w:val="24"/>
        </w:rPr>
        <w:t>Hertz</w:t>
      </w:r>
      <w:bookmarkEnd w:id="299"/>
      <w:bookmarkEnd w:id="300"/>
      <w:bookmarkEnd w:id="301"/>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8A6EB5" w:rsidRPr="008A6EB5">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302" w:name="_Toc335825844"/>
      <w:bookmarkStart w:id="303" w:name="_Toc347565951"/>
      <w:bookmarkStart w:id="304" w:name="_Toc411527897"/>
      <w:r w:rsidRPr="00A50B51">
        <w:rPr>
          <w:rFonts w:cs="Times New Roman"/>
          <w:szCs w:val="24"/>
        </w:rPr>
        <w:t>Anatomía y fisiología del oído</w:t>
      </w:r>
      <w:bookmarkEnd w:id="302"/>
      <w:bookmarkEnd w:id="303"/>
      <w:bookmarkEnd w:id="304"/>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305" w:name="_Toc335825845"/>
      <w:bookmarkStart w:id="306" w:name="_Toc347565952"/>
      <w:bookmarkStart w:id="307" w:name="_Toc411527898"/>
      <w:r w:rsidRPr="00A50B51">
        <w:rPr>
          <w:rFonts w:cs="Times New Roman"/>
          <w:szCs w:val="24"/>
        </w:rPr>
        <w:lastRenderedPageBreak/>
        <w:t>Oído externo</w:t>
      </w:r>
      <w:bookmarkEnd w:id="305"/>
      <w:bookmarkEnd w:id="306"/>
      <w:bookmarkEnd w:id="307"/>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308" w:name="_Toc335825846"/>
      <w:bookmarkStart w:id="309" w:name="_Toc347565953"/>
      <w:bookmarkStart w:id="310" w:name="_Toc411527899"/>
      <w:r w:rsidRPr="00A50B51">
        <w:rPr>
          <w:rFonts w:cs="Times New Roman"/>
          <w:szCs w:val="24"/>
        </w:rPr>
        <w:t>Oído medio</w:t>
      </w:r>
      <w:bookmarkEnd w:id="308"/>
      <w:bookmarkEnd w:id="309"/>
      <w:bookmarkEnd w:id="310"/>
    </w:p>
    <w:p w:rsidR="000A2FC4" w:rsidRDefault="000A2FC4" w:rsidP="000A2FC4">
      <w:pPr>
        <w:ind w:left="208" w:firstLine="360"/>
        <w:jc w:val="left"/>
        <w:rPr>
          <w:lang w:eastAsia="es-CR"/>
        </w:rPr>
      </w:pPr>
      <w:r>
        <w:rPr>
          <w:lang w:eastAsia="es-CR"/>
        </w:rPr>
        <w:t xml:space="preserve">El oído medio es un sistema </w:t>
      </w:r>
      <w:proofErr w:type="spellStart"/>
      <w:r>
        <w:rPr>
          <w:lang w:eastAsia="es-CR"/>
        </w:rPr>
        <w:t>cavitario</w:t>
      </w:r>
      <w:proofErr w:type="spellEnd"/>
      <w:r>
        <w:rPr>
          <w:lang w:eastAsia="es-CR"/>
        </w:rPr>
        <w:t>, par y simétrico, el cual está compuesto por</w:t>
      </w:r>
      <w:r w:rsidRPr="000A2FC4">
        <w:rPr>
          <w:lang w:eastAsia="es-CR"/>
        </w:rPr>
        <w:t>:</w:t>
      </w:r>
    </w:p>
    <w:p w:rsidR="000A2FC4" w:rsidRPr="000A2FC4" w:rsidRDefault="000A2FC4" w:rsidP="000A2FC4">
      <w:pPr>
        <w:pStyle w:val="ListParagraph"/>
        <w:numPr>
          <w:ilvl w:val="0"/>
          <w:numId w:val="36"/>
        </w:numPr>
        <w:jc w:val="left"/>
        <w:rPr>
          <w:lang w:eastAsia="es-CR"/>
        </w:rPr>
      </w:pPr>
      <w:r>
        <w:rPr>
          <w:lang w:eastAsia="es-CR"/>
        </w:rPr>
        <w:t xml:space="preserve">La caja </w:t>
      </w:r>
      <w:proofErr w:type="spellStart"/>
      <w:r>
        <w:rPr>
          <w:lang w:eastAsia="es-CR"/>
        </w:rPr>
        <w:t>timp</w:t>
      </w:r>
      <w:r>
        <w:rPr>
          <w:lang w:val="es-CR" w:eastAsia="es-CR"/>
        </w:rPr>
        <w:t>ánica</w:t>
      </w:r>
      <w:proofErr w:type="spellEnd"/>
    </w:p>
    <w:p w:rsidR="000A2FC4" w:rsidRPr="000A2FC4" w:rsidRDefault="000A2FC4" w:rsidP="000A2FC4">
      <w:pPr>
        <w:pStyle w:val="ListParagraph"/>
        <w:numPr>
          <w:ilvl w:val="0"/>
          <w:numId w:val="36"/>
        </w:numPr>
        <w:jc w:val="left"/>
        <w:rPr>
          <w:lang w:eastAsia="es-CR"/>
        </w:rPr>
      </w:pPr>
      <w:r>
        <w:rPr>
          <w:lang w:val="es-CR" w:eastAsia="es-CR"/>
        </w:rPr>
        <w:t xml:space="preserve">El sistema neumático del temporal </w:t>
      </w:r>
      <w:r w:rsidRPr="000A2FC4">
        <w:rPr>
          <w:lang w:val="es-CR" w:eastAsia="es-CR"/>
        </w:rPr>
        <w:t>(</w:t>
      </w:r>
      <w:r>
        <w:rPr>
          <w:lang w:val="es-CR" w:eastAsia="es-CR"/>
        </w:rPr>
        <w:t xml:space="preserve">antro y celdas </w:t>
      </w:r>
      <w:proofErr w:type="spellStart"/>
      <w:r>
        <w:rPr>
          <w:lang w:val="es-CR" w:eastAsia="es-CR"/>
        </w:rPr>
        <w:t>mastoidecas</w:t>
      </w:r>
      <w:proofErr w:type="spellEnd"/>
      <w:r>
        <w:rPr>
          <w:lang w:val="es-CR" w:eastAsia="es-CR"/>
        </w:rPr>
        <w:t>)</w:t>
      </w:r>
    </w:p>
    <w:p w:rsidR="000A2FC4" w:rsidRPr="000A2FC4" w:rsidRDefault="000A2FC4" w:rsidP="000A2FC4">
      <w:pPr>
        <w:pStyle w:val="ListParagraph"/>
        <w:numPr>
          <w:ilvl w:val="0"/>
          <w:numId w:val="36"/>
        </w:numPr>
        <w:jc w:val="left"/>
        <w:rPr>
          <w:lang w:eastAsia="es-CR"/>
        </w:rPr>
      </w:pPr>
      <w:r>
        <w:rPr>
          <w:lang w:val="es-CR" w:eastAsia="es-CR"/>
        </w:rPr>
        <w:t>La trompa de Eustaquio</w:t>
      </w:r>
    </w:p>
    <w:p w:rsidR="00AD0B2F" w:rsidRPr="00A50B51" w:rsidRDefault="00D062A3" w:rsidP="000A2FC4">
      <w:pPr>
        <w:ind w:firstLine="360"/>
        <w:jc w:val="center"/>
        <w:rPr>
          <w:lang w:eastAsia="es-CR"/>
        </w:rPr>
      </w:pPr>
      <w:r w:rsidRPr="00A50B51">
        <w:rPr>
          <w:noProof/>
          <w:szCs w:val="24"/>
          <w:lang w:val="en-US" w:eastAsia="en-US"/>
        </w:rPr>
        <w:drawing>
          <wp:inline distT="0" distB="0" distL="0" distR="0" wp14:anchorId="0276CB24" wp14:editId="225BE38B">
            <wp:extent cx="1964055" cy="175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inline>
        </w:drawing>
      </w:r>
    </w:p>
    <w:p w:rsidR="000A2FC4" w:rsidRPr="00226A41" w:rsidRDefault="000A2FC4" w:rsidP="000A2FC4">
      <w:pPr>
        <w:pStyle w:val="Caption"/>
        <w:rPr>
          <w:sz w:val="24"/>
          <w:szCs w:val="24"/>
        </w:rPr>
      </w:pPr>
      <w:bookmarkStart w:id="311" w:name="_Toc390371350"/>
      <w:bookmarkStart w:id="312" w:name="_Toc390613948"/>
      <w:bookmarkStart w:id="313" w:name="_Toc390614052"/>
      <w:bookmarkStart w:id="314" w:name="_Toc335825847"/>
      <w:bookmarkStart w:id="315" w:name="_Toc347565954"/>
      <w:bookmarkStart w:id="316" w:name="_Toc343369204"/>
      <w:bookmarkStart w:id="317" w:name="_Toc400823879"/>
      <w:bookmarkEnd w:id="311"/>
      <w:bookmarkEnd w:id="312"/>
      <w:bookmarkEnd w:id="313"/>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316"/>
      <w:bookmarkEnd w:id="317"/>
    </w:p>
    <w:p w:rsidR="000A2FC4" w:rsidRPr="00226A41" w:rsidRDefault="000A2FC4" w:rsidP="000A2FC4">
      <w:pPr>
        <w:pStyle w:val="CaptionSource"/>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008A6EB5" w:rsidRPr="008A6EB5">
            <w:rPr>
              <w:noProof/>
              <w:sz w:val="24"/>
              <w:szCs w:val="24"/>
            </w:rPr>
            <w:t>(Rodríguez &amp; A'Gaytán, 2006)</w:t>
          </w:r>
          <w:r w:rsidRPr="00226A41">
            <w:rPr>
              <w:noProof/>
              <w:sz w:val="24"/>
              <w:szCs w:val="24"/>
            </w:rPr>
            <w:fldChar w:fldCharType="end"/>
          </w:r>
        </w:sdtContent>
      </w:sdt>
    </w:p>
    <w:p w:rsidR="00AD0B2F" w:rsidRPr="00A50B51" w:rsidRDefault="00AD0B2F" w:rsidP="008E0A96">
      <w:pPr>
        <w:pStyle w:val="13"/>
        <w:rPr>
          <w:rFonts w:cs="Times New Roman"/>
          <w:szCs w:val="24"/>
        </w:rPr>
      </w:pPr>
      <w:bookmarkStart w:id="318" w:name="_Toc411527900"/>
      <w:r w:rsidRPr="00A50B51">
        <w:rPr>
          <w:rFonts w:cs="Times New Roman"/>
          <w:szCs w:val="24"/>
        </w:rPr>
        <w:t>Oído interno</w:t>
      </w:r>
      <w:bookmarkEnd w:id="314"/>
      <w:bookmarkEnd w:id="315"/>
      <w:bookmarkEnd w:id="318"/>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val="en-US" w:eastAsia="en-US"/>
        </w:rPr>
        <w:lastRenderedPageBreak/>
        <w:drawing>
          <wp:inline distT="0" distB="0" distL="0" distR="0" wp14:anchorId="3A351F92" wp14:editId="2308E6E1">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319" w:name="_Toc343369205"/>
      <w:bookmarkStart w:id="320" w:name="_Toc4008238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w:t>
      </w:r>
      <w:r w:rsidR="004D1EA8" w:rsidRPr="00A50B51">
        <w:rPr>
          <w:noProof/>
          <w:sz w:val="24"/>
          <w:szCs w:val="24"/>
        </w:rPr>
        <w:fldChar w:fldCharType="end"/>
      </w:r>
      <w:r w:rsidRPr="00A50B51">
        <w:rPr>
          <w:sz w:val="24"/>
          <w:szCs w:val="24"/>
        </w:rPr>
        <w:t xml:space="preserve"> – Oído interno</w:t>
      </w:r>
      <w:bookmarkEnd w:id="319"/>
      <w:bookmarkEnd w:id="320"/>
    </w:p>
    <w:p w:rsidR="00AD0B2F" w:rsidRPr="00A50B51" w:rsidRDefault="009A0508"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Default="00AD0B2F" w:rsidP="008E0A96">
      <w:pPr>
        <w:pStyle w:val="13"/>
        <w:rPr>
          <w:rFonts w:cs="Times New Roman"/>
          <w:szCs w:val="24"/>
        </w:rPr>
      </w:pPr>
      <w:bookmarkStart w:id="321" w:name="_Toc324842969"/>
      <w:bookmarkStart w:id="322" w:name="_Toc335825848"/>
      <w:bookmarkStart w:id="323" w:name="_Toc347565955"/>
      <w:bookmarkStart w:id="324" w:name="_Toc411527901"/>
      <w:r w:rsidRPr="00A50B51">
        <w:rPr>
          <w:rFonts w:cs="Times New Roman"/>
          <w:szCs w:val="24"/>
        </w:rPr>
        <w:t>Nivel de intensidad y umbrales del sonido</w:t>
      </w:r>
      <w:bookmarkEnd w:id="321"/>
      <w:bookmarkEnd w:id="322"/>
      <w:bookmarkEnd w:id="323"/>
      <w:bookmarkEnd w:id="324"/>
    </w:p>
    <w:p w:rsidR="0060218E" w:rsidRPr="0060218E" w:rsidRDefault="0060218E" w:rsidP="0060218E">
      <w:pPr>
        <w:ind w:firstLine="708"/>
        <w:rPr>
          <w:szCs w:val="24"/>
          <w:lang w:eastAsia="es-CR"/>
        </w:rPr>
      </w:pPr>
      <w:commentRangeStart w:id="325"/>
      <w:r w:rsidRPr="0060218E">
        <w:rPr>
          <w:szCs w:val="24"/>
          <w:lang w:eastAsia="es-CR"/>
        </w:rPr>
        <w:t>Para medir los niveles de intensidad que el oído humano soporta, se tienen que definir los diferentes umbrales existentes del sonido. Primeramente se definirá el concepto de onda sonora, para luego proceder con la definición de los umbrales del sonido.</w:t>
      </w:r>
      <w:commentRangeEnd w:id="325"/>
      <w:r>
        <w:rPr>
          <w:rStyle w:val="CommentReference"/>
        </w:rPr>
        <w:commentReference w:id="325"/>
      </w:r>
    </w:p>
    <w:p w:rsidR="00AD0B2F" w:rsidRPr="00A50B51" w:rsidRDefault="00AD0B2F" w:rsidP="008E0A96">
      <w:pPr>
        <w:pStyle w:val="13"/>
        <w:numPr>
          <w:ilvl w:val="3"/>
          <w:numId w:val="5"/>
        </w:numPr>
        <w:rPr>
          <w:rFonts w:cs="Times New Roman"/>
          <w:szCs w:val="24"/>
        </w:rPr>
      </w:pPr>
      <w:bookmarkStart w:id="326" w:name="_Toc335825849"/>
      <w:bookmarkStart w:id="327" w:name="_Toc347565956"/>
      <w:bookmarkStart w:id="328" w:name="_Toc411527902"/>
      <w:r w:rsidRPr="00A50B51">
        <w:rPr>
          <w:rFonts w:cs="Times New Roman"/>
          <w:szCs w:val="24"/>
        </w:rPr>
        <w:t>Ondas sonoras</w:t>
      </w:r>
      <w:bookmarkEnd w:id="326"/>
      <w:bookmarkEnd w:id="327"/>
      <w:bookmarkEnd w:id="328"/>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8A6EB5" w:rsidRPr="008A6EB5">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329" w:name="_Toc335825850"/>
      <w:bookmarkStart w:id="330" w:name="_Toc347565957"/>
      <w:bookmarkStart w:id="331" w:name="_Toc411527903"/>
      <w:r w:rsidRPr="00A50B51">
        <w:rPr>
          <w:rFonts w:cs="Times New Roman"/>
          <w:szCs w:val="24"/>
        </w:rPr>
        <w:t>Umbrales absolutos</w:t>
      </w:r>
      <w:bookmarkEnd w:id="329"/>
      <w:bookmarkEnd w:id="330"/>
      <w:bookmarkEnd w:id="331"/>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332" w:name="_Toc324842971"/>
      <w:bookmarkStart w:id="333" w:name="_Toc335825851"/>
      <w:bookmarkStart w:id="334" w:name="_Toc347565958"/>
      <w:bookmarkStart w:id="335" w:name="_Toc411527904"/>
      <w:r w:rsidRPr="00A50B51">
        <w:rPr>
          <w:rFonts w:cs="Times New Roman"/>
          <w:szCs w:val="24"/>
        </w:rPr>
        <w:t>Umbral de audibilidad</w:t>
      </w:r>
      <w:bookmarkEnd w:id="332"/>
      <w:bookmarkEnd w:id="333"/>
      <w:bookmarkEnd w:id="334"/>
      <w:bookmarkEnd w:id="335"/>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336" w:name="_Toc324842972"/>
      <w:bookmarkStart w:id="337" w:name="_Toc335825852"/>
      <w:bookmarkStart w:id="338" w:name="_Toc347565959"/>
      <w:bookmarkStart w:id="339" w:name="_Toc411527905"/>
      <w:r w:rsidRPr="00A50B51">
        <w:rPr>
          <w:rFonts w:cs="Times New Roman"/>
          <w:szCs w:val="24"/>
        </w:rPr>
        <w:lastRenderedPageBreak/>
        <w:t>Umbrales de frecuencia</w:t>
      </w:r>
      <w:bookmarkEnd w:id="336"/>
      <w:bookmarkEnd w:id="337"/>
      <w:bookmarkEnd w:id="338"/>
      <w:bookmarkEnd w:id="339"/>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r w:rsidR="0060218E">
        <w:rPr>
          <w:szCs w:val="24"/>
          <w:lang w:eastAsia="es-CR"/>
        </w:rPr>
        <w:t xml:space="preserve"> </w:t>
      </w:r>
      <w:commentRangeStart w:id="340"/>
      <w:r w:rsidR="0060218E">
        <w:rPr>
          <w:szCs w:val="24"/>
          <w:lang w:eastAsia="es-CR"/>
        </w:rPr>
        <w:t>Son las frecuencias audibles sin causar ningún daño en el oído humano.</w:t>
      </w:r>
      <w:commentRangeEnd w:id="340"/>
      <w:r w:rsidR="0060218E">
        <w:rPr>
          <w:rStyle w:val="CommentReference"/>
        </w:rPr>
        <w:commentReference w:id="340"/>
      </w:r>
    </w:p>
    <w:p w:rsidR="00AD0B2F" w:rsidRPr="00A50B51" w:rsidRDefault="00AD0B2F" w:rsidP="008E0A96">
      <w:pPr>
        <w:pStyle w:val="13"/>
        <w:numPr>
          <w:ilvl w:val="3"/>
          <w:numId w:val="5"/>
        </w:numPr>
        <w:rPr>
          <w:rFonts w:cs="Times New Roman"/>
          <w:szCs w:val="24"/>
        </w:rPr>
      </w:pPr>
      <w:bookmarkStart w:id="341" w:name="_Toc335825853"/>
      <w:bookmarkStart w:id="342" w:name="_Toc347565960"/>
      <w:bookmarkStart w:id="343" w:name="_Toc411527906"/>
      <w:r w:rsidRPr="00A50B51">
        <w:rPr>
          <w:rFonts w:cs="Times New Roman"/>
          <w:szCs w:val="24"/>
        </w:rPr>
        <w:t>Umbral del dolor</w:t>
      </w:r>
      <w:bookmarkEnd w:id="341"/>
      <w:bookmarkEnd w:id="342"/>
      <w:bookmarkEnd w:id="343"/>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344" w:name="_Toc324842973"/>
      <w:bookmarkStart w:id="345" w:name="_Toc335825854"/>
      <w:bookmarkStart w:id="346" w:name="_Toc347565961"/>
      <w:bookmarkStart w:id="347" w:name="_Toc411527907"/>
      <w:r w:rsidRPr="00A50B51">
        <w:rPr>
          <w:rFonts w:cs="Times New Roman"/>
          <w:szCs w:val="24"/>
        </w:rPr>
        <w:t>Efectos nocivos del ruido en la audición</w:t>
      </w:r>
      <w:bookmarkEnd w:id="344"/>
      <w:bookmarkEnd w:id="345"/>
      <w:bookmarkEnd w:id="346"/>
      <w:bookmarkEnd w:id="347"/>
    </w:p>
    <w:p w:rsidR="00AD0B2F" w:rsidRPr="00A50B51" w:rsidRDefault="00AD0B2F" w:rsidP="008E0A96">
      <w:pPr>
        <w:pStyle w:val="13"/>
        <w:numPr>
          <w:ilvl w:val="3"/>
          <w:numId w:val="5"/>
        </w:numPr>
        <w:rPr>
          <w:rStyle w:val="Heading3Char"/>
          <w:rFonts w:cs="Times New Roman"/>
          <w:b/>
          <w:bCs/>
          <w:szCs w:val="24"/>
        </w:rPr>
      </w:pPr>
      <w:bookmarkStart w:id="348" w:name="_Toc324842974"/>
      <w:bookmarkStart w:id="349" w:name="_Toc335825855"/>
      <w:bookmarkStart w:id="350" w:name="_Toc347565962"/>
      <w:bookmarkStart w:id="351" w:name="_Toc411527908"/>
      <w:r w:rsidRPr="00A50B51">
        <w:rPr>
          <w:rStyle w:val="Heading3Char"/>
          <w:rFonts w:cs="Times New Roman"/>
          <w:b/>
          <w:bCs/>
          <w:szCs w:val="24"/>
        </w:rPr>
        <w:t>Trauma acústico (hipoacusia)</w:t>
      </w:r>
      <w:bookmarkEnd w:id="348"/>
      <w:bookmarkEnd w:id="349"/>
      <w:bookmarkEnd w:id="350"/>
      <w:bookmarkEnd w:id="351"/>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ins w:id="352" w:author="Roberto Baltodano" w:date="2015-02-12T15:57:00Z">
            <w:r w:rsidR="0060218E">
              <w:rPr>
                <w:szCs w:val="24"/>
                <w:lang w:eastAsia="es-CR"/>
              </w:rPr>
              <w:instrText xml:space="preserve">CITATION Boy \l 5130 </w:instrText>
            </w:r>
          </w:ins>
          <w:del w:id="353" w:author="Roberto Baltodano" w:date="2015-02-12T15:56:00Z">
            <w:r w:rsidR="00565B47" w:rsidDel="0060218E">
              <w:rPr>
                <w:szCs w:val="24"/>
                <w:lang w:eastAsia="es-CR"/>
              </w:rPr>
              <w:delInstrText xml:space="preserve">CITATION Boy \l 5130 </w:delInstrText>
            </w:r>
          </w:del>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354" w:name="_Toc324842975"/>
      <w:bookmarkStart w:id="355" w:name="_Toc335825856"/>
      <w:bookmarkStart w:id="356" w:name="_Toc347565963"/>
      <w:bookmarkStart w:id="357" w:name="_Toc411527909"/>
      <w:proofErr w:type="spellStart"/>
      <w:r w:rsidRPr="00A50B51">
        <w:rPr>
          <w:rStyle w:val="Heading3Char"/>
          <w:rFonts w:cs="Times New Roman"/>
          <w:b/>
          <w:bCs/>
          <w:szCs w:val="24"/>
        </w:rPr>
        <w:t>Acúfenos</w:t>
      </w:r>
      <w:bookmarkEnd w:id="354"/>
      <w:bookmarkEnd w:id="355"/>
      <w:bookmarkEnd w:id="356"/>
      <w:bookmarkEnd w:id="357"/>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ins w:id="358" w:author="Roberto Baltodano" w:date="2015-02-12T15:57:00Z">
            <w:r w:rsidR="0060218E">
              <w:rPr>
                <w:szCs w:val="24"/>
                <w:lang w:eastAsia="es-CR"/>
              </w:rPr>
              <w:instrText xml:space="preserve">CITATION Boy \l 5130 </w:instrText>
            </w:r>
          </w:ins>
          <w:del w:id="359" w:author="Roberto Baltodano" w:date="2015-02-12T15:56:00Z">
            <w:r w:rsidR="00565B47" w:rsidDel="0060218E">
              <w:rPr>
                <w:szCs w:val="24"/>
                <w:lang w:eastAsia="es-CR"/>
              </w:rPr>
              <w:delInstrText xml:space="preserve">CITATION Boy \l 5130 </w:delInstrText>
            </w:r>
          </w:del>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360" w:name="_Toc324842976"/>
      <w:bookmarkStart w:id="361" w:name="_Toc335825857"/>
      <w:bookmarkStart w:id="362" w:name="_Toc347565964"/>
      <w:bookmarkStart w:id="363" w:name="_Toc411527910"/>
      <w:r w:rsidRPr="00A50B51">
        <w:rPr>
          <w:rStyle w:val="Heading3Char"/>
          <w:rFonts w:cs="Times New Roman"/>
          <w:b/>
          <w:bCs/>
          <w:szCs w:val="24"/>
        </w:rPr>
        <w:t>Desplazamiento temporal de la audición – TTS</w:t>
      </w:r>
      <w:bookmarkEnd w:id="360"/>
      <w:bookmarkEnd w:id="361"/>
      <w:bookmarkEnd w:id="362"/>
      <w:bookmarkEnd w:id="363"/>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altas dosis de ruido durante un per</w:t>
      </w:r>
      <w:ins w:id="364" w:author="Roberto Baltodano" w:date="2015-02-12T15:58:00Z">
        <w:r w:rsidR="00425037">
          <w:rPr>
            <w:szCs w:val="24"/>
            <w:lang w:eastAsia="es-CR"/>
          </w:rPr>
          <w:t>í</w:t>
        </w:r>
      </w:ins>
      <w:del w:id="365" w:author="Roberto Baltodano" w:date="2015-02-12T15:58:00Z">
        <w:r w:rsidRPr="00A50B51" w:rsidDel="00425037">
          <w:rPr>
            <w:szCs w:val="24"/>
            <w:lang w:eastAsia="es-CR"/>
          </w:rPr>
          <w:delText>i</w:delText>
        </w:r>
      </w:del>
      <w:r w:rsidRPr="00A50B51">
        <w:rPr>
          <w:szCs w:val="24"/>
          <w:lang w:eastAsia="es-CR"/>
        </w:rPr>
        <w:t xml:space="preserve">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ins w:id="366" w:author="Roberto Baltodano" w:date="2015-02-12T15:57:00Z">
            <w:r w:rsidR="0060218E">
              <w:rPr>
                <w:szCs w:val="24"/>
                <w:lang w:eastAsia="es-CR"/>
              </w:rPr>
              <w:instrText xml:space="preserve">CITATION Boy \l 5130 </w:instrText>
            </w:r>
          </w:ins>
          <w:del w:id="367" w:author="Roberto Baltodano" w:date="2015-02-12T15:56:00Z">
            <w:r w:rsidR="00565B47" w:rsidDel="0060218E">
              <w:rPr>
                <w:szCs w:val="24"/>
                <w:lang w:eastAsia="es-CR"/>
              </w:rPr>
              <w:delInstrText xml:space="preserve">CITATION Boy \l 5130 </w:delInstrText>
            </w:r>
          </w:del>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del w:id="368" w:author="Roberto Baltodano" w:date="2015-02-12T15:59:00Z">
        <w:r w:rsidR="00971E95" w:rsidRPr="00A50B51" w:rsidDel="00425037">
          <w:rPr>
            <w:szCs w:val="24"/>
            <w:lang w:eastAsia="es-CR"/>
          </w:rPr>
          <w:delText>por</w:delText>
        </w:r>
        <w:r w:rsidRPr="00A50B51" w:rsidDel="00425037">
          <w:rPr>
            <w:szCs w:val="24"/>
            <w:lang w:eastAsia="es-CR"/>
          </w:rPr>
          <w:delText xml:space="preserve"> desarrollar</w:delText>
        </w:r>
      </w:del>
      <w:ins w:id="369" w:author="Roberto Baltodano" w:date="2015-02-12T15:59:00Z">
        <w:r w:rsidR="00425037">
          <w:rPr>
            <w:szCs w:val="24"/>
            <w:lang w:eastAsia="es-CR"/>
          </w:rPr>
          <w:t>desarrollada</w:t>
        </w:r>
      </w:ins>
      <w:r w:rsidRPr="00A50B51">
        <w:rPr>
          <w:szCs w:val="24"/>
          <w:lang w:eastAsia="es-CR"/>
        </w:rPr>
        <w:t xml:space="preserve">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w:t>
      </w:r>
      <w:commentRangeStart w:id="370"/>
      <w:r w:rsidR="00AD0B2F" w:rsidRPr="00A50B51">
        <w:rPr>
          <w:szCs w:val="24"/>
          <w:lang w:eastAsia="es-CR"/>
        </w:rPr>
        <w:t xml:space="preserve">no </w:t>
      </w:r>
      <w:r w:rsidR="00D570BC" w:rsidRPr="00A50B51">
        <w:rPr>
          <w:szCs w:val="24"/>
          <w:lang w:eastAsia="es-CR"/>
        </w:rPr>
        <w:t xml:space="preserve">percibirá </w:t>
      </w:r>
      <w:commentRangeEnd w:id="370"/>
      <w:r w:rsidR="00425037">
        <w:rPr>
          <w:rStyle w:val="CommentReference"/>
        </w:rPr>
        <w:commentReference w:id="370"/>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w:t>
      </w:r>
      <w:del w:id="371" w:author="Roberto Baltodano" w:date="2015-02-12T16:01:00Z">
        <w:r w:rsidRPr="00A50B51" w:rsidDel="00425037">
          <w:rPr>
            <w:szCs w:val="24"/>
            <w:lang w:eastAsia="es-CR"/>
          </w:rPr>
          <w:delText>puede que sea</w:delText>
        </w:r>
      </w:del>
      <w:ins w:id="372" w:author="Roberto Baltodano" w:date="2015-02-12T16:01:00Z">
        <w:r w:rsidR="00425037">
          <w:rPr>
            <w:szCs w:val="24"/>
            <w:lang w:eastAsia="es-CR"/>
          </w:rPr>
          <w:t>corre el riesgo de ser</w:t>
        </w:r>
      </w:ins>
      <w:r w:rsidRPr="00A50B51">
        <w:rPr>
          <w:szCs w:val="24"/>
          <w:lang w:eastAsia="es-CR"/>
        </w:rPr>
        <w:t xml:space="preserve">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commentRangeStart w:id="373"/>
      <w:r w:rsidRPr="00A50B51">
        <w:rPr>
          <w:noProof/>
          <w:szCs w:val="24"/>
          <w:lang w:val="en-US" w:eastAsia="en-US"/>
        </w:rPr>
        <w:drawing>
          <wp:inline distT="0" distB="0" distL="0" distR="0" wp14:anchorId="278DFA1D" wp14:editId="0CC1031B">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commentRangeEnd w:id="373"/>
      <w:r w:rsidR="00425037">
        <w:rPr>
          <w:rStyle w:val="CommentReference"/>
        </w:rPr>
        <w:commentReference w:id="373"/>
      </w:r>
    </w:p>
    <w:p w:rsidR="00AD0B2F" w:rsidRPr="00A50B51" w:rsidRDefault="00AD0B2F" w:rsidP="008E0A96">
      <w:pPr>
        <w:pStyle w:val="Caption"/>
        <w:rPr>
          <w:sz w:val="24"/>
          <w:szCs w:val="24"/>
        </w:rPr>
      </w:pPr>
      <w:bookmarkStart w:id="374" w:name="_Toc343369206"/>
      <w:bookmarkStart w:id="375" w:name="_Toc40082388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w:t>
      </w:r>
      <w:r w:rsidR="004D1EA8" w:rsidRPr="00A50B51">
        <w:rPr>
          <w:noProof/>
          <w:sz w:val="24"/>
          <w:szCs w:val="24"/>
        </w:rPr>
        <w:fldChar w:fldCharType="end"/>
      </w:r>
      <w:r w:rsidRPr="00A50B51">
        <w:rPr>
          <w:sz w:val="24"/>
          <w:szCs w:val="24"/>
        </w:rPr>
        <w:t xml:space="preserve"> – Umbrales del sonido</w:t>
      </w:r>
      <w:bookmarkEnd w:id="374"/>
      <w:bookmarkEnd w:id="375"/>
    </w:p>
    <w:p w:rsidR="00E2208B" w:rsidRPr="00A50B51" w:rsidRDefault="009A0508"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8A6EB5" w:rsidRPr="008A6EB5">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376" w:name="_Toc324842977"/>
      <w:bookmarkStart w:id="377" w:name="_Toc335825858"/>
      <w:bookmarkStart w:id="378" w:name="_Toc347565965"/>
      <w:bookmarkStart w:id="379" w:name="_Toc411527911"/>
      <w:r w:rsidRPr="00A50B51">
        <w:rPr>
          <w:rStyle w:val="Heading3Char"/>
          <w:rFonts w:cs="Times New Roman"/>
          <w:b/>
          <w:bCs/>
          <w:szCs w:val="24"/>
        </w:rPr>
        <w:t>Análisis</w:t>
      </w:r>
      <w:bookmarkEnd w:id="376"/>
      <w:bookmarkEnd w:id="377"/>
      <w:bookmarkEnd w:id="378"/>
      <w:bookmarkEnd w:id="379"/>
    </w:p>
    <w:p w:rsidR="00AD0B2F" w:rsidRPr="00A50B51" w:rsidRDefault="00AD0B2F" w:rsidP="008E0A96">
      <w:pPr>
        <w:ind w:firstLine="708"/>
        <w:rPr>
          <w:szCs w:val="24"/>
          <w:lang w:eastAsia="es-CR"/>
        </w:rPr>
      </w:pPr>
      <w:r w:rsidRPr="00A50B51">
        <w:rPr>
          <w:szCs w:val="24"/>
          <w:lang w:eastAsia="es-CR"/>
        </w:rPr>
        <w:t xml:space="preserve">Tanto el umbral de dolor como el umbral de audibilidad dependen de la frecuencia de la onda. Lo que deja ver como el sonido en una intensidad de 120 </w:t>
      </w:r>
      <w:del w:id="380" w:author="Roberto Baltodano" w:date="2015-02-12T16:03:00Z">
        <w:r w:rsidRPr="00A50B51" w:rsidDel="00425037">
          <w:rPr>
            <w:szCs w:val="24"/>
            <w:lang w:eastAsia="es-CR"/>
          </w:rPr>
          <w:delText>dB</w:delText>
        </w:r>
      </w:del>
      <w:proofErr w:type="spellStart"/>
      <w:ins w:id="381" w:author="Roberto Baltodano" w:date="2015-02-12T16:03:00Z">
        <w:r w:rsidR="00425037">
          <w:rPr>
            <w:szCs w:val="24"/>
            <w:lang w:eastAsia="es-CR"/>
          </w:rPr>
          <w:t>db</w:t>
        </w:r>
      </w:ins>
      <w:proofErr w:type="spellEnd"/>
      <w:r w:rsidRPr="00A50B51">
        <w:rPr>
          <w:szCs w:val="24"/>
          <w:lang w:eastAsia="es-CR"/>
        </w:rPr>
        <w:t xml:space="preserve">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382" w:name="_Toc335825859"/>
      <w:bookmarkStart w:id="383" w:name="_Toc347565966"/>
      <w:bookmarkStart w:id="384" w:name="_Toc411527912"/>
      <w:r w:rsidRPr="00A50B51">
        <w:rPr>
          <w:rFonts w:cs="Times New Roman"/>
          <w:szCs w:val="24"/>
        </w:rPr>
        <w:t>Audiometría</w:t>
      </w:r>
      <w:bookmarkEnd w:id="382"/>
      <w:bookmarkEnd w:id="383"/>
      <w:bookmarkEnd w:id="384"/>
    </w:p>
    <w:p w:rsidR="00AD0B2F" w:rsidRPr="00A50B51" w:rsidRDefault="00AD0B2F" w:rsidP="008E0A96">
      <w:pPr>
        <w:ind w:firstLine="708"/>
        <w:rPr>
          <w:szCs w:val="24"/>
          <w:lang w:eastAsia="es-CR"/>
        </w:rPr>
      </w:pPr>
      <w:r w:rsidRPr="00A50B51">
        <w:rPr>
          <w:szCs w:val="24"/>
          <w:lang w:eastAsia="es-CR"/>
        </w:rPr>
        <w:t xml:space="preserve">Se define la audiometría como un examen que tiene por objeto cifrar las alteraciones de la audición en relación con los estímulos acústicos, cuyos resultados </w:t>
      </w:r>
      <w:del w:id="385" w:author="Roberto Baltodano" w:date="2015-02-12T16:04:00Z">
        <w:r w:rsidRPr="00A50B51" w:rsidDel="00425037">
          <w:rPr>
            <w:szCs w:val="24"/>
            <w:lang w:eastAsia="es-CR"/>
          </w:rPr>
          <w:delText xml:space="preserve">que </w:delText>
        </w:r>
      </w:del>
      <w:r w:rsidRPr="00A50B51">
        <w:rPr>
          <w:szCs w:val="24"/>
          <w:lang w:eastAsia="es-CR"/>
        </w:rPr>
        <w:t>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 xml:space="preserve">. El audiograma, siendo el resultado final, permite detectar pérdidas auditivas e identificar las posibles causas. La evaluación incluye la generación de tonos puros en </w:t>
      </w:r>
      <w:r w:rsidRPr="00A50B51">
        <w:rPr>
          <w:szCs w:val="24"/>
          <w:lang w:eastAsia="es-CR"/>
        </w:rPr>
        <w:lastRenderedPageBreak/>
        <w:t xml:space="preserve">diferentes frecuencias por parte de un audiómetro. El espacio en el que se practica un examen </w:t>
      </w:r>
      <w:proofErr w:type="spellStart"/>
      <w:r w:rsidRPr="00A50B51">
        <w:rPr>
          <w:szCs w:val="24"/>
          <w:lang w:eastAsia="es-CR"/>
        </w:rPr>
        <w:t>audiométrico</w:t>
      </w:r>
      <w:proofErr w:type="spellEnd"/>
      <w:r w:rsidRPr="00A50B51">
        <w:rPr>
          <w:szCs w:val="24"/>
          <w:lang w:eastAsia="es-CR"/>
        </w:rPr>
        <w:t xml:space="preserve">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386" w:name="_Toc335825860"/>
      <w:bookmarkStart w:id="387" w:name="_Toc347565967"/>
      <w:bookmarkStart w:id="388" w:name="_Toc411527913"/>
      <w:r w:rsidRPr="00A50B51">
        <w:rPr>
          <w:rStyle w:val="Heading3Char"/>
          <w:rFonts w:cs="Times New Roman"/>
          <w:b/>
          <w:bCs/>
          <w:szCs w:val="24"/>
        </w:rPr>
        <w:t>Audiometría tonal</w:t>
      </w:r>
      <w:bookmarkEnd w:id="386"/>
      <w:bookmarkEnd w:id="387"/>
      <w:bookmarkEnd w:id="388"/>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ins w:id="389" w:author="Roberto Baltodano" w:date="2015-02-12T16:05:00Z">
            <w:r w:rsidR="00425037">
              <w:rPr>
                <w:szCs w:val="24"/>
                <w:lang w:eastAsia="es-CR"/>
              </w:rPr>
              <w:instrText xml:space="preserve">CITATION Mur12 \l 5130 </w:instrText>
            </w:r>
          </w:ins>
          <w:del w:id="390" w:author="Roberto Baltodano" w:date="2015-02-12T16:05:00Z">
            <w:r w:rsidR="00671965" w:rsidRPr="00A50B51" w:rsidDel="00425037">
              <w:rPr>
                <w:szCs w:val="24"/>
                <w:lang w:eastAsia="es-CR"/>
              </w:rPr>
              <w:delInstrText xml:space="preserve"> CITATION Mur12 \l 5130 </w:delInstrText>
            </w:r>
          </w:del>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391" w:name="_Toc335825861"/>
      <w:bookmarkStart w:id="392" w:name="_Toc347565968"/>
      <w:bookmarkStart w:id="393" w:name="_Toc41152791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391"/>
      <w:bookmarkEnd w:id="392"/>
      <w:bookmarkEnd w:id="393"/>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ins w:id="394" w:author="Roberto Baltodano" w:date="2015-02-12T16:05:00Z">
            <w:r w:rsidR="00425037">
              <w:rPr>
                <w:szCs w:val="24"/>
                <w:lang w:eastAsia="es-CR"/>
              </w:rPr>
              <w:instrText xml:space="preserve">CITATION Mur12 \l 5130 </w:instrText>
            </w:r>
          </w:ins>
          <w:del w:id="395" w:author="Roberto Baltodano" w:date="2015-02-12T16:05:00Z">
            <w:r w:rsidR="00671965" w:rsidRPr="00A50B51" w:rsidDel="00425037">
              <w:rPr>
                <w:szCs w:val="24"/>
                <w:lang w:eastAsia="es-CR"/>
              </w:rPr>
              <w:delInstrText xml:space="preserve"> CITATION Mur12 \l 5130 </w:delInstrText>
            </w:r>
          </w:del>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396" w:name="_Toc335825862"/>
      <w:bookmarkStart w:id="397" w:name="_Toc347565969"/>
      <w:bookmarkStart w:id="398" w:name="_Toc411527915"/>
      <w:r w:rsidRPr="00A50B51">
        <w:rPr>
          <w:rFonts w:cs="Times New Roman"/>
          <w:szCs w:val="24"/>
        </w:rPr>
        <w:t>Audiómetro</w:t>
      </w:r>
      <w:bookmarkEnd w:id="396"/>
      <w:bookmarkEnd w:id="397"/>
      <w:bookmarkEnd w:id="398"/>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del w:id="399" w:author="Roberto Baltodano" w:date="2015-02-12T16:05:00Z">
        <w:r w:rsidRPr="00A50B51" w:rsidDel="00425037">
          <w:rPr>
            <w:lang w:val="es-CR"/>
          </w:rPr>
          <w:delText xml:space="preserve">oír </w:delText>
        </w:r>
      </w:del>
      <w:ins w:id="400" w:author="Roberto Baltodano" w:date="2015-02-12T16:05:00Z">
        <w:r w:rsidR="00425037">
          <w:rPr>
            <w:lang w:val="es-CR"/>
          </w:rPr>
          <w:t>escuchar</w:t>
        </w:r>
        <w:r w:rsidR="00425037" w:rsidRPr="00A50B51">
          <w:rPr>
            <w:lang w:val="es-CR"/>
          </w:rPr>
          <w:t xml:space="preserve"> </w:t>
        </w:r>
      </w:ins>
      <w:r w:rsidRPr="00A50B51">
        <w:rPr>
          <w:lang w:val="es-CR"/>
        </w:rPr>
        <w:t>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ins w:id="401" w:author="Roberto Baltodano" w:date="2015-02-12T16:05:00Z">
        <w:r w:rsidR="00425037">
          <w:t>, tal y como se apre</w:t>
        </w:r>
      </w:ins>
      <w:ins w:id="402" w:author="Roberto Baltodano" w:date="2015-02-12T16:06:00Z">
        <w:r w:rsidR="00425037">
          <w:t xml:space="preserve">cia en la </w:t>
        </w:r>
        <w:r w:rsidR="00425037">
          <w:fldChar w:fldCharType="begin"/>
        </w:r>
        <w:r w:rsidR="00425037">
          <w:instrText xml:space="preserve"> REF _Ref411520519 \h </w:instrText>
        </w:r>
      </w:ins>
      <w:r w:rsidR="00425037">
        <w:fldChar w:fldCharType="separate"/>
      </w:r>
      <w:ins w:id="403" w:author="Roberto Baltodano" w:date="2015-02-12T16:59:00Z">
        <w:r w:rsidR="009E432A">
          <w:t>i</w:t>
        </w:r>
      </w:ins>
      <w:ins w:id="404" w:author="Roberto Baltodano" w:date="2015-02-12T16:06:00Z">
        <w:r w:rsidR="00425037" w:rsidRPr="00A50B51">
          <w:t xml:space="preserve">lustración </w:t>
        </w:r>
        <w:r w:rsidR="00425037">
          <w:rPr>
            <w:noProof/>
          </w:rPr>
          <w:t>4</w:t>
        </w:r>
        <w:r w:rsidR="00425037">
          <w:fldChar w:fldCharType="end"/>
        </w:r>
      </w:ins>
      <w:r w:rsidRPr="00A50B51">
        <w:t>.</w:t>
      </w:r>
    </w:p>
    <w:p w:rsidR="00AD0B2F" w:rsidRPr="00A50B51" w:rsidRDefault="00AD0B2F" w:rsidP="008E0A96">
      <w:pPr>
        <w:jc w:val="center"/>
        <w:rPr>
          <w:szCs w:val="24"/>
          <w:lang w:eastAsia="es-CR"/>
        </w:rPr>
      </w:pPr>
      <w:r w:rsidRPr="00A50B51">
        <w:rPr>
          <w:noProof/>
          <w:szCs w:val="24"/>
          <w:lang w:val="en-US" w:eastAsia="en-US"/>
        </w:rPr>
        <w:drawing>
          <wp:inline distT="0" distB="0" distL="0" distR="0" wp14:anchorId="63A0CABE" wp14:editId="2A8ED41C">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405" w:name="_Toc343369207"/>
      <w:bookmarkStart w:id="406" w:name="_Toc400823882"/>
      <w:bookmarkStart w:id="407" w:name="_Ref411520509"/>
      <w:bookmarkStart w:id="408" w:name="_Ref411520519"/>
      <w:r w:rsidRPr="00A50B51">
        <w:rPr>
          <w:sz w:val="24"/>
          <w:szCs w:val="24"/>
        </w:rPr>
        <w:lastRenderedPageBreak/>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w:t>
      </w:r>
      <w:r w:rsidR="004D1EA8" w:rsidRPr="00A50B51">
        <w:rPr>
          <w:noProof/>
          <w:sz w:val="24"/>
          <w:szCs w:val="24"/>
        </w:rPr>
        <w:fldChar w:fldCharType="end"/>
      </w:r>
      <w:bookmarkEnd w:id="408"/>
      <w:r w:rsidRPr="00A50B51">
        <w:rPr>
          <w:sz w:val="24"/>
          <w:szCs w:val="24"/>
        </w:rPr>
        <w:t xml:space="preserve"> – Audiómetro eléctrico</w:t>
      </w:r>
      <w:bookmarkEnd w:id="405"/>
      <w:bookmarkEnd w:id="406"/>
      <w:bookmarkEnd w:id="407"/>
    </w:p>
    <w:p w:rsidR="00AD0B2F" w:rsidRPr="00A50B51" w:rsidRDefault="009A0508"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409" w:name="_Toc335825863"/>
      <w:bookmarkStart w:id="410" w:name="_Toc347565970"/>
      <w:bookmarkStart w:id="411" w:name="_Toc411527916"/>
      <w:r w:rsidRPr="00A50B51">
        <w:rPr>
          <w:rFonts w:cs="Times New Roman"/>
          <w:szCs w:val="24"/>
        </w:rPr>
        <w:t>Audiograma o test auditivo</w:t>
      </w:r>
      <w:bookmarkEnd w:id="409"/>
      <w:bookmarkEnd w:id="410"/>
      <w:bookmarkEnd w:id="411"/>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ins w:id="412" w:author="Roberto Baltodano" w:date="2015-02-12T15:57:00Z">
            <w:r w:rsidR="0060218E">
              <w:rPr>
                <w:szCs w:val="24"/>
                <w:lang w:eastAsia="es-CR"/>
              </w:rPr>
              <w:instrText xml:space="preserve">CITATION Boy \l 5130 </w:instrText>
            </w:r>
          </w:ins>
          <w:del w:id="413" w:author="Roberto Baltodano" w:date="2015-02-12T15:56:00Z">
            <w:r w:rsidR="00565B47" w:rsidDel="0060218E">
              <w:rPr>
                <w:szCs w:val="24"/>
                <w:lang w:eastAsia="es-CR"/>
              </w:rPr>
              <w:delInstrText xml:space="preserve">CITATION Boy \l 5130 </w:delInstrText>
            </w:r>
          </w:del>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 xml:space="preserve">. Un audiograma es establecido con las frecuencias en Hertz y emplea </w:t>
      </w:r>
      <w:del w:id="414" w:author="Roberto Baltodano" w:date="2015-02-12T16:03:00Z">
        <w:r w:rsidR="00AD0B2F" w:rsidRPr="00A50B51" w:rsidDel="00425037">
          <w:rPr>
            <w:szCs w:val="24"/>
            <w:lang w:eastAsia="es-CR"/>
          </w:rPr>
          <w:delText>dB</w:delText>
        </w:r>
      </w:del>
      <w:proofErr w:type="spellStart"/>
      <w:ins w:id="415" w:author="Roberto Baltodano" w:date="2015-02-12T16:03:00Z">
        <w:r w:rsidR="00425037">
          <w:rPr>
            <w:szCs w:val="24"/>
            <w:lang w:eastAsia="es-CR"/>
          </w:rPr>
          <w:t>db</w:t>
        </w:r>
      </w:ins>
      <w:proofErr w:type="spellEnd"/>
      <w:r w:rsidR="00AD0B2F" w:rsidRPr="00A50B51">
        <w:rPr>
          <w:szCs w:val="24"/>
          <w:lang w:eastAsia="es-CR"/>
        </w:rPr>
        <w:t xml:space="preserve">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val="en-US" w:eastAsia="en-US"/>
        </w:rPr>
        <w:drawing>
          <wp:inline distT="0" distB="0" distL="0" distR="0" wp14:anchorId="446BFE07" wp14:editId="7DFD33CC">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416" w:name="_Toc343369208"/>
      <w:bookmarkStart w:id="417" w:name="_Toc40082388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F6005B">
        <w:rPr>
          <w:noProof/>
          <w:sz w:val="24"/>
          <w:szCs w:val="24"/>
        </w:rPr>
        <w:t>5</w:t>
      </w:r>
      <w:r w:rsidR="004D1EA8" w:rsidRPr="00A50B51">
        <w:rPr>
          <w:noProof/>
          <w:sz w:val="24"/>
          <w:szCs w:val="24"/>
        </w:rPr>
        <w:fldChar w:fldCharType="end"/>
      </w:r>
      <w:r w:rsidRPr="000D2721">
        <w:rPr>
          <w:sz w:val="24"/>
          <w:szCs w:val="24"/>
        </w:rPr>
        <w:t xml:space="preserve"> – Audiograma</w:t>
      </w:r>
      <w:bookmarkEnd w:id="416"/>
      <w:bookmarkEnd w:id="417"/>
    </w:p>
    <w:p w:rsidR="00AD0B2F" w:rsidRPr="000D2721" w:rsidRDefault="009A0508"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ins w:id="418" w:author="Roberto Baltodano" w:date="2015-02-12T15:57:00Z">
            <w:r w:rsidR="0060218E">
              <w:rPr>
                <w:sz w:val="24"/>
                <w:szCs w:val="24"/>
              </w:rPr>
              <w:instrText xml:space="preserve">CITATION Boy \l 5130 </w:instrText>
            </w:r>
          </w:ins>
          <w:del w:id="419" w:author="Roberto Baltodano" w:date="2015-02-12T15:56:00Z">
            <w:r w:rsidR="00565B47" w:rsidRPr="000D2721" w:rsidDel="0060218E">
              <w:rPr>
                <w:sz w:val="24"/>
                <w:szCs w:val="24"/>
              </w:rPr>
              <w:delInstrText xml:space="preserve">CITATION Boy \l 5130 </w:delInstrText>
            </w:r>
          </w:del>
          <w:r w:rsidR="004D1EA8" w:rsidRPr="00A50B51">
            <w:rPr>
              <w:sz w:val="24"/>
              <w:szCs w:val="24"/>
            </w:rPr>
            <w:fldChar w:fldCharType="separate"/>
          </w:r>
          <w:r w:rsidR="008A6EB5" w:rsidRPr="008A6EB5">
            <w:rPr>
              <w:noProof/>
              <w:sz w:val="24"/>
              <w:szCs w:val="24"/>
            </w:rPr>
            <w:t>(La Audición del Bebé, 2012)</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 xml:space="preserve">con esta persona se </w:t>
      </w:r>
      <w:del w:id="420" w:author="Roberto Baltodano" w:date="2015-02-12T16:07:00Z">
        <w:r w:rsidR="00F00230" w:rsidRPr="00A50B51" w:rsidDel="00425037">
          <w:rPr>
            <w:szCs w:val="24"/>
            <w:lang w:eastAsia="es-CR"/>
          </w:rPr>
          <w:delText>desarrollará</w:delText>
        </w:r>
        <w:r w:rsidR="0095411A" w:rsidRPr="00A50B51" w:rsidDel="00425037">
          <w:rPr>
            <w:szCs w:val="24"/>
            <w:lang w:eastAsia="es-CR"/>
          </w:rPr>
          <w:delText xml:space="preserve"> </w:delText>
        </w:r>
      </w:del>
      <w:ins w:id="421" w:author="Roberto Baltodano" w:date="2015-02-12T16:07:00Z">
        <w:r w:rsidR="00425037" w:rsidRPr="00A50B51">
          <w:rPr>
            <w:szCs w:val="24"/>
            <w:lang w:eastAsia="es-CR"/>
          </w:rPr>
          <w:t>desarroll</w:t>
        </w:r>
        <w:r w:rsidR="00425037">
          <w:rPr>
            <w:szCs w:val="24"/>
            <w:lang w:eastAsia="es-CR"/>
          </w:rPr>
          <w:t>ó</w:t>
        </w:r>
        <w:r w:rsidR="00425037" w:rsidRPr="00A50B51">
          <w:rPr>
            <w:szCs w:val="24"/>
            <w:lang w:eastAsia="es-CR"/>
          </w:rPr>
          <w:t xml:space="preserve"> </w:t>
        </w:r>
      </w:ins>
      <w:r w:rsidR="00F00230" w:rsidRPr="00A50B51">
        <w:rPr>
          <w:szCs w:val="24"/>
          <w:lang w:eastAsia="es-CR"/>
        </w:rPr>
        <w:t>una prueba</w:t>
      </w:r>
      <w:r w:rsidRPr="00A50B51">
        <w:rPr>
          <w:szCs w:val="24"/>
          <w:lang w:eastAsia="es-CR"/>
        </w:rPr>
        <w:t xml:space="preserve"> que busca ser un complemento a la función del </w:t>
      </w:r>
      <w:r w:rsidRPr="00A50B51">
        <w:rPr>
          <w:szCs w:val="24"/>
          <w:lang w:eastAsia="es-CR"/>
        </w:rPr>
        <w:lastRenderedPageBreak/>
        <w:t>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del w:id="422" w:author="Roberto Baltodano" w:date="2015-02-12T16:07:00Z">
        <w:r w:rsidR="0095411A" w:rsidRPr="00A50B51" w:rsidDel="00425037">
          <w:rPr>
            <w:szCs w:val="24"/>
            <w:lang w:eastAsia="es-CR"/>
          </w:rPr>
          <w:delText>por</w:delText>
        </w:r>
        <w:r w:rsidRPr="00A50B51" w:rsidDel="00425037">
          <w:rPr>
            <w:szCs w:val="24"/>
            <w:lang w:eastAsia="es-CR"/>
          </w:rPr>
          <w:delText xml:space="preserve"> desarrollar</w:delText>
        </w:r>
      </w:del>
      <w:ins w:id="423" w:author="Roberto Baltodano" w:date="2015-02-12T16:07:00Z">
        <w:r w:rsidR="00425037">
          <w:rPr>
            <w:szCs w:val="24"/>
            <w:lang w:eastAsia="es-CR"/>
          </w:rPr>
          <w:t>desarrollada</w:t>
        </w:r>
      </w:ins>
      <w:r w:rsidRPr="00A50B51">
        <w:rPr>
          <w:szCs w:val="24"/>
          <w:lang w:eastAsia="es-CR"/>
        </w:rPr>
        <w:t xml:space="preserve">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del w:id="424" w:author="Roberto Baltodano" w:date="2015-02-12T16:07:00Z">
        <w:r w:rsidR="0095411A" w:rsidRPr="00A50B51" w:rsidDel="00425037">
          <w:rPr>
            <w:szCs w:val="24"/>
            <w:lang w:eastAsia="es-CR"/>
          </w:rPr>
          <w:delText>por</w:delText>
        </w:r>
        <w:r w:rsidRPr="00A50B51" w:rsidDel="00425037">
          <w:rPr>
            <w:szCs w:val="24"/>
            <w:lang w:eastAsia="es-CR"/>
          </w:rPr>
          <w:delText xml:space="preserve"> desarrollar</w:delText>
        </w:r>
      </w:del>
      <w:ins w:id="425" w:author="Roberto Baltodano" w:date="2015-02-12T16:07:00Z">
        <w:r w:rsidR="00425037">
          <w:rPr>
            <w:szCs w:val="24"/>
            <w:lang w:eastAsia="es-CR"/>
          </w:rPr>
          <w:t>desarrollada</w:t>
        </w:r>
      </w:ins>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426" w:name="_Toc335825864"/>
      <w:bookmarkStart w:id="427" w:name="_Toc347565971"/>
      <w:bookmarkStart w:id="428" w:name="_Toc411527917"/>
      <w:r w:rsidRPr="00A50B51">
        <w:rPr>
          <w:rFonts w:cs="Times New Roman"/>
          <w:szCs w:val="24"/>
        </w:rPr>
        <w:t>Los auriculares</w:t>
      </w:r>
      <w:bookmarkEnd w:id="426"/>
      <w:bookmarkEnd w:id="427"/>
      <w:bookmarkEnd w:id="428"/>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429" w:name="_Toc335825865"/>
      <w:bookmarkStart w:id="430" w:name="_Toc347565972"/>
      <w:bookmarkStart w:id="431" w:name="_Toc41152791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429"/>
      <w:bookmarkEnd w:id="430"/>
      <w:bookmarkEnd w:id="431"/>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ins w:id="432" w:author="Roberto Baltodano" w:date="2015-02-12T16:09:00Z">
        <w:r w:rsidR="0024770A">
          <w:rPr>
            <w:bCs/>
            <w:szCs w:val="24"/>
            <w:lang w:eastAsia="es-CR"/>
          </w:rPr>
          <w:t>,</w:t>
        </w:r>
      </w:ins>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w:t>
      </w:r>
      <w:ins w:id="433" w:author="Roberto Baltodano" w:date="2015-02-12T16:10:00Z">
        <w:r w:rsidR="0024770A">
          <w:rPr>
            <w:szCs w:val="24"/>
            <w:lang w:eastAsia="es-CR"/>
          </w:rPr>
          <w:t xml:space="preserve"> el cliente</w:t>
        </w:r>
      </w:ins>
      <w:r w:rsidRPr="00A50B51">
        <w:rPr>
          <w:szCs w:val="24"/>
          <w:lang w:eastAsia="es-CR"/>
        </w:rPr>
        <w:t xml:space="preserv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8A6EB5" w:rsidRPr="008A6EB5">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434" w:name="_Toc335825866"/>
      <w:bookmarkStart w:id="435" w:name="_Toc347565973"/>
      <w:bookmarkStart w:id="436" w:name="_Toc411527919"/>
      <w:r w:rsidRPr="00A50B51">
        <w:rPr>
          <w:rFonts w:cs="Times New Roman"/>
          <w:szCs w:val="24"/>
        </w:rPr>
        <w:t>Diseños</w:t>
      </w:r>
      <w:bookmarkEnd w:id="434"/>
      <w:bookmarkEnd w:id="435"/>
      <w:bookmarkEnd w:id="436"/>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24770A">
        <w:rPr>
          <w:bCs/>
          <w:szCs w:val="24"/>
          <w:lang w:eastAsia="es-CR"/>
          <w:rPrChange w:id="437" w:author="Roberto Baltodano" w:date="2015-02-12T16:10:00Z">
            <w:rPr>
              <w:b/>
              <w:bCs/>
              <w:szCs w:val="24"/>
              <w:lang w:eastAsia="es-CR"/>
            </w:rPr>
          </w:rPrChange>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8A6EB5" w:rsidRPr="008A6EB5">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Default="00AD0B2F" w:rsidP="008E0A96">
      <w:pPr>
        <w:pStyle w:val="13"/>
        <w:numPr>
          <w:ilvl w:val="3"/>
          <w:numId w:val="5"/>
        </w:numPr>
        <w:rPr>
          <w:ins w:id="438" w:author="Roberto Baltodano" w:date="2015-02-12T16:12:00Z"/>
          <w:rFonts w:cs="Times New Roman"/>
          <w:szCs w:val="24"/>
        </w:rPr>
      </w:pPr>
      <w:bookmarkStart w:id="439" w:name="_Toc335825867"/>
      <w:bookmarkStart w:id="440" w:name="_Toc347565974"/>
      <w:bookmarkStart w:id="441" w:name="_Ref384149258"/>
      <w:bookmarkStart w:id="442" w:name="_Toc411527920"/>
      <w:r w:rsidRPr="00A50B51">
        <w:rPr>
          <w:rFonts w:cs="Times New Roman"/>
          <w:szCs w:val="24"/>
        </w:rPr>
        <w:t>Características técnicas</w:t>
      </w:r>
      <w:bookmarkEnd w:id="439"/>
      <w:bookmarkEnd w:id="440"/>
      <w:bookmarkEnd w:id="441"/>
      <w:bookmarkEnd w:id="442"/>
    </w:p>
    <w:p w:rsidR="0024770A" w:rsidRPr="0024770A" w:rsidRDefault="0024770A" w:rsidP="0024770A">
      <w:pPr>
        <w:pStyle w:val="13"/>
        <w:numPr>
          <w:ilvl w:val="0"/>
          <w:numId w:val="0"/>
        </w:numPr>
        <w:ind w:left="708"/>
        <w:rPr>
          <w:rFonts w:cs="Times New Roman"/>
          <w:b w:val="0"/>
          <w:szCs w:val="24"/>
        </w:rPr>
      </w:pPr>
      <w:bookmarkStart w:id="443" w:name="_Toc411527921"/>
      <w:commentRangeStart w:id="444"/>
      <w:ins w:id="445" w:author="Roberto Baltodano" w:date="2015-02-12T16:12:00Z">
        <w:r w:rsidRPr="0024770A">
          <w:rPr>
            <w:rFonts w:cs="Times New Roman"/>
            <w:b w:val="0"/>
            <w:szCs w:val="24"/>
          </w:rPr>
          <w:t xml:space="preserve">Los </w:t>
        </w:r>
        <w:r>
          <w:rPr>
            <w:rFonts w:cs="Times New Roman"/>
            <w:b w:val="0"/>
            <w:szCs w:val="24"/>
          </w:rPr>
          <w:t>auriculares poseen diversas características té</w:t>
        </w:r>
      </w:ins>
      <w:ins w:id="446" w:author="Roberto Baltodano" w:date="2015-02-12T16:13:00Z">
        <w:r>
          <w:rPr>
            <w:rFonts w:cs="Times New Roman"/>
            <w:b w:val="0"/>
            <w:szCs w:val="24"/>
          </w:rPr>
          <w:t>cnicas, las cuales se citan a continuación</w:t>
        </w:r>
        <w:r w:rsidRPr="0024770A">
          <w:rPr>
            <w:rFonts w:cs="Times New Roman"/>
            <w:b w:val="0"/>
            <w:szCs w:val="24"/>
          </w:rPr>
          <w:t>:</w:t>
        </w:r>
      </w:ins>
      <w:commentRangeEnd w:id="444"/>
      <w:ins w:id="447" w:author="Roberto Baltodano" w:date="2015-02-12T16:14:00Z">
        <w:r>
          <w:rPr>
            <w:rStyle w:val="CommentReference"/>
            <w:rFonts w:eastAsia="Times New Roman" w:cs="Times New Roman"/>
            <w:b w:val="0"/>
            <w:bCs w:val="0"/>
          </w:rPr>
          <w:commentReference w:id="444"/>
        </w:r>
      </w:ins>
      <w:bookmarkEnd w:id="443"/>
    </w:p>
    <w:p w:rsidR="00AD0B2F" w:rsidRPr="00DA74EB" w:rsidRDefault="00AD0B2F" w:rsidP="0024770A">
      <w:pPr>
        <w:pStyle w:val="ListParagraph"/>
        <w:numPr>
          <w:ilvl w:val="0"/>
          <w:numId w:val="37"/>
        </w:numPr>
        <w:rPr>
          <w:b/>
          <w:bCs/>
          <w:i/>
          <w:iCs/>
          <w:lang w:eastAsia="es-CR"/>
        </w:rPr>
        <w:pPrChange w:id="448" w:author="Roberto Baltodano" w:date="2015-02-12T16:13:00Z">
          <w:pPr>
            <w:ind w:firstLine="708"/>
          </w:pPr>
        </w:pPrChange>
      </w:pPr>
      <w:r w:rsidRPr="0024770A">
        <w:rPr>
          <w:lang w:eastAsia="es-CR"/>
        </w:rPr>
        <w:t xml:space="preserve">La </w:t>
      </w:r>
      <w:r w:rsidRPr="0024770A">
        <w:rPr>
          <w:bCs/>
          <w:lang w:eastAsia="es-CR"/>
          <w:rPrChange w:id="449" w:author="Roberto Baltodano" w:date="2015-02-12T16:13:00Z">
            <w:rPr>
              <w:b/>
              <w:bCs/>
              <w:szCs w:val="24"/>
              <w:lang w:eastAsia="es-CR"/>
            </w:rPr>
          </w:rPrChange>
        </w:rPr>
        <w:t>respuesta de frecuencia</w:t>
      </w:r>
      <w:r w:rsidR="00F00230" w:rsidRPr="0024770A">
        <w:rPr>
          <w:bCs/>
          <w:lang w:eastAsia="es-CR"/>
          <w:rPrChange w:id="450" w:author="Roberto Baltodano" w:date="2015-02-12T16:13:00Z">
            <w:rPr>
              <w:b/>
              <w:bCs/>
              <w:szCs w:val="24"/>
              <w:lang w:eastAsia="es-CR"/>
            </w:rPr>
          </w:rPrChange>
        </w:rPr>
        <w:t>,</w:t>
      </w:r>
      <w:r w:rsidR="00F00230" w:rsidRPr="0024770A">
        <w:rPr>
          <w:b/>
          <w:bCs/>
          <w:lang w:eastAsia="es-CR"/>
        </w:rPr>
        <w:t xml:space="preserve"> </w:t>
      </w:r>
      <w:r w:rsidRPr="0024770A">
        <w:rPr>
          <w:lang w:eastAsia="es-CR"/>
        </w:rPr>
        <w:t>medida en hercios (número de vibraciones por segundo), que representa el rango de sonidos que el auricular es capaz de reproducir. El oído hum</w:t>
      </w:r>
      <w:r w:rsidR="00F00230" w:rsidRPr="0024770A">
        <w:rPr>
          <w:lang w:eastAsia="es-CR"/>
        </w:rPr>
        <w:t xml:space="preserve">ano medio capta sonidos que van </w:t>
      </w:r>
      <w:r w:rsidRPr="008C798A">
        <w:rPr>
          <w:bCs/>
          <w:lang w:eastAsia="es-CR"/>
        </w:rPr>
        <w:t>desde los 20 Hz hasta los 20 KHz</w:t>
      </w:r>
      <w:r w:rsidRPr="00F83023">
        <w:rPr>
          <w:lang w:eastAsia="es-CR"/>
        </w:rPr>
        <w:t>, de modo que con asegurar</w:t>
      </w:r>
      <w:r w:rsidR="0095411A" w:rsidRPr="00F83023">
        <w:rPr>
          <w:lang w:eastAsia="es-CR"/>
        </w:rPr>
        <w:t>se</w:t>
      </w:r>
      <w:r w:rsidRPr="008A6EB5">
        <w:rPr>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84DFF">
        <w:rPr>
          <w:lang w:eastAsia="es-CR"/>
        </w:rPr>
        <w:t>,</w:t>
      </w:r>
      <w:r w:rsidRPr="00A84DFF">
        <w:rPr>
          <w:lang w:eastAsia="es-CR"/>
        </w:rPr>
        <w:t xml:space="preserve"> en general</w:t>
      </w:r>
      <w:r w:rsidR="0095411A" w:rsidRPr="00A84DFF">
        <w:rPr>
          <w:lang w:eastAsia="es-CR"/>
        </w:rPr>
        <w:t>,</w:t>
      </w:r>
      <w:r w:rsidRPr="00A84DFF">
        <w:rPr>
          <w:lang w:eastAsia="es-CR"/>
        </w:rPr>
        <w:t xml:space="preserve"> mejora notablemente.</w:t>
      </w:r>
    </w:p>
    <w:p w:rsidR="00AD0B2F" w:rsidRPr="00A50B51" w:rsidRDefault="00AD0B2F" w:rsidP="008E0A96">
      <w:pPr>
        <w:ind w:firstLine="708"/>
        <w:rPr>
          <w:szCs w:val="24"/>
          <w:lang w:eastAsia="es-CR"/>
        </w:rPr>
      </w:pPr>
    </w:p>
    <w:p w:rsidR="00AD0B2F" w:rsidRPr="0024770A" w:rsidRDefault="00AD0B2F" w:rsidP="0024770A">
      <w:pPr>
        <w:pStyle w:val="ListParagraph"/>
        <w:numPr>
          <w:ilvl w:val="0"/>
          <w:numId w:val="37"/>
        </w:numPr>
        <w:rPr>
          <w:lang w:eastAsia="es-CR"/>
        </w:rPr>
        <w:pPrChange w:id="451" w:author="Roberto Baltodano" w:date="2015-02-12T16:13:00Z">
          <w:pPr>
            <w:ind w:firstLine="708"/>
          </w:pPr>
        </w:pPrChange>
      </w:pPr>
      <w:r w:rsidRPr="0024770A">
        <w:rPr>
          <w:lang w:eastAsia="es-CR"/>
        </w:rPr>
        <w:t xml:space="preserve">La </w:t>
      </w:r>
      <w:r w:rsidRPr="0024770A">
        <w:rPr>
          <w:bCs/>
          <w:lang w:eastAsia="es-CR"/>
          <w:rPrChange w:id="452" w:author="Roberto Baltodano" w:date="2015-02-12T16:13:00Z">
            <w:rPr>
              <w:b/>
              <w:bCs/>
              <w:szCs w:val="24"/>
              <w:lang w:eastAsia="es-CR"/>
            </w:rPr>
          </w:rPrChange>
        </w:rPr>
        <w:t>impedancia</w:t>
      </w:r>
      <w:r w:rsidRPr="0024770A">
        <w:rPr>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24770A">
        <w:rPr>
          <w:lang w:eastAsia="es-CR"/>
        </w:rPr>
        <w:t xml:space="preserve">lo </w:t>
      </w:r>
      <w:r w:rsidRPr="0024770A">
        <w:rPr>
          <w:lang w:eastAsia="es-CR"/>
        </w:rPr>
        <w:t>tanto, peores).</w:t>
      </w:r>
    </w:p>
    <w:p w:rsidR="00AD0B2F" w:rsidRPr="00A50B51" w:rsidRDefault="00AD0B2F" w:rsidP="008E0A96">
      <w:pPr>
        <w:ind w:firstLine="708"/>
        <w:rPr>
          <w:szCs w:val="24"/>
          <w:lang w:eastAsia="es-CR"/>
        </w:rPr>
      </w:pPr>
    </w:p>
    <w:p w:rsidR="00AD0B2F" w:rsidRPr="0024770A" w:rsidRDefault="00F00230" w:rsidP="0024770A">
      <w:pPr>
        <w:pStyle w:val="ListParagraph"/>
        <w:numPr>
          <w:ilvl w:val="0"/>
          <w:numId w:val="37"/>
        </w:numPr>
        <w:rPr>
          <w:lang w:eastAsia="es-CR"/>
        </w:rPr>
        <w:pPrChange w:id="453" w:author="Roberto Baltodano" w:date="2015-02-12T16:13:00Z">
          <w:pPr>
            <w:ind w:firstLine="708"/>
          </w:pPr>
        </w:pPrChange>
      </w:pPr>
      <w:r w:rsidRPr="0024770A">
        <w:rPr>
          <w:lang w:eastAsia="es-CR"/>
        </w:rPr>
        <w:t xml:space="preserve">La </w:t>
      </w:r>
      <w:r w:rsidR="00AD0B2F" w:rsidRPr="0024770A">
        <w:rPr>
          <w:bCs/>
          <w:lang w:eastAsia="es-CR"/>
          <w:rPrChange w:id="454" w:author="Roberto Baltodano" w:date="2015-02-12T16:13:00Z">
            <w:rPr>
              <w:b/>
              <w:bCs/>
              <w:szCs w:val="24"/>
              <w:lang w:eastAsia="es-CR"/>
            </w:rPr>
          </w:rPrChange>
        </w:rPr>
        <w:t>sensibilidad</w:t>
      </w:r>
      <w:r w:rsidR="00AD0B2F" w:rsidRPr="0024770A">
        <w:rPr>
          <w:lang w:eastAsia="es-CR"/>
        </w:rPr>
        <w:t>, medida en </w:t>
      </w:r>
      <w:r w:rsidR="00AD0B2F" w:rsidRPr="0024770A">
        <w:rPr>
          <w:bCs/>
          <w:lang w:eastAsia="es-CR"/>
        </w:rPr>
        <w:t>decibelios</w:t>
      </w:r>
      <w:r w:rsidR="00AD0B2F" w:rsidRPr="0024770A">
        <w:rPr>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24770A" w:rsidRDefault="00AD0B2F" w:rsidP="0024770A">
      <w:pPr>
        <w:pStyle w:val="ListParagraph"/>
        <w:numPr>
          <w:ilvl w:val="0"/>
          <w:numId w:val="37"/>
        </w:numPr>
        <w:rPr>
          <w:lang w:eastAsia="es-CR"/>
        </w:rPr>
        <w:pPrChange w:id="455" w:author="Roberto Baltodano" w:date="2015-02-12T16:13:00Z">
          <w:pPr>
            <w:ind w:firstLine="708"/>
          </w:pPr>
        </w:pPrChange>
      </w:pPr>
      <w:r w:rsidRPr="0024770A">
        <w:rPr>
          <w:lang w:eastAsia="es-CR"/>
        </w:rPr>
        <w:t>La</w:t>
      </w:r>
      <w:r w:rsidR="00BD7FC4" w:rsidRPr="0024770A">
        <w:rPr>
          <w:lang w:eastAsia="es-CR"/>
        </w:rPr>
        <w:t xml:space="preserve"> </w:t>
      </w:r>
      <w:r w:rsidRPr="0024770A">
        <w:rPr>
          <w:bCs/>
          <w:lang w:eastAsia="es-CR"/>
          <w:rPrChange w:id="456" w:author="Roberto Baltodano" w:date="2015-02-12T16:13:00Z">
            <w:rPr>
              <w:b/>
              <w:bCs/>
              <w:szCs w:val="24"/>
              <w:lang w:eastAsia="es-CR"/>
            </w:rPr>
          </w:rPrChange>
        </w:rPr>
        <w:t>distorsión</w:t>
      </w:r>
      <w:r w:rsidRPr="0024770A">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24770A">
        <w:rPr>
          <w:lang w:eastAsia="es-CR"/>
        </w:rPr>
        <w:t>delicados</w:t>
      </w:r>
      <w:r w:rsidRPr="0024770A">
        <w:rPr>
          <w:lang w:eastAsia="es-CR"/>
        </w:rPr>
        <w:t xml:space="preserve"> encontrarán valores del 0,1%, siendo mucho más caros </w:t>
      </w:r>
      <w:sdt>
        <w:sdtPr>
          <w:rPr>
            <w:lang w:eastAsia="es-CR"/>
          </w:rPr>
          <w:id w:val="1559202089"/>
          <w:citation/>
        </w:sdtPr>
        <w:sdtContent>
          <w:r w:rsidR="004D1EA8" w:rsidRPr="0024770A">
            <w:rPr>
              <w:lang w:eastAsia="es-CR"/>
            </w:rPr>
            <w:fldChar w:fldCharType="begin"/>
          </w:r>
          <w:r w:rsidR="00D07061" w:rsidRPr="0024770A">
            <w:rPr>
              <w:lang w:eastAsia="es-CR"/>
              <w:rPrChange w:id="457" w:author="Roberto Baltodano" w:date="2015-02-12T16:13:00Z">
                <w:rPr>
                  <w:lang w:eastAsia="es-CR"/>
                </w:rPr>
              </w:rPrChange>
            </w:rPr>
            <w:instrText xml:space="preserve"> CITATION PCA11 \l 5130 </w:instrText>
          </w:r>
          <w:r w:rsidR="004D1EA8" w:rsidRPr="0024770A">
            <w:rPr>
              <w:lang w:eastAsia="es-CR"/>
              <w:rPrChange w:id="458" w:author="Roberto Baltodano" w:date="2015-02-12T16:13:00Z">
                <w:rPr>
                  <w:lang w:eastAsia="es-CR"/>
                </w:rPr>
              </w:rPrChange>
            </w:rPr>
            <w:fldChar w:fldCharType="separate"/>
          </w:r>
          <w:r w:rsidR="008A6EB5" w:rsidRPr="008A6EB5">
            <w:rPr>
              <w:noProof/>
              <w:lang w:eastAsia="es-CR"/>
            </w:rPr>
            <w:t>(PC Actual, 2011)</w:t>
          </w:r>
          <w:r w:rsidR="004D1EA8" w:rsidRPr="008A6EB5">
            <w:rPr>
              <w:lang w:eastAsia="es-CR"/>
            </w:rPr>
            <w:fldChar w:fldCharType="end"/>
          </w:r>
        </w:sdtContent>
      </w:sdt>
      <w:r w:rsidR="00D07061" w:rsidRPr="0024770A">
        <w:rPr>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ins w:id="459" w:author="Roberto Baltodano" w:date="2015-02-12T16:11:00Z">
        <w:r w:rsidR="0024770A">
          <w:rPr>
            <w:szCs w:val="24"/>
            <w:lang w:eastAsia="es-CR"/>
          </w:rPr>
          <w:t xml:space="preserve"> como las siguientes</w:t>
        </w:r>
      </w:ins>
      <w:r w:rsidRPr="00A50B51">
        <w:rPr>
          <w:szCs w:val="24"/>
          <w:lang w:eastAsia="es-CR"/>
        </w:rPr>
        <w:t>:</w:t>
      </w:r>
    </w:p>
    <w:p w:rsidR="00AD0B2F" w:rsidRPr="00A50B51" w:rsidRDefault="00AD0B2F" w:rsidP="008E0A96">
      <w:pPr>
        <w:pStyle w:val="ListParagraph"/>
        <w:numPr>
          <w:ilvl w:val="0"/>
          <w:numId w:val="3"/>
        </w:numPr>
        <w:rPr>
          <w:lang w:eastAsia="es-CR"/>
        </w:rPr>
      </w:pPr>
      <w:r w:rsidRPr="00A50B51">
        <w:rPr>
          <w:lang w:eastAsia="es-CR"/>
        </w:rPr>
        <w:lastRenderedPageBreak/>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460" w:name="_Toc335825868"/>
      <w:bookmarkStart w:id="461" w:name="_Toc347565975"/>
      <w:bookmarkStart w:id="462" w:name="_Ref384124828"/>
      <w:bookmarkStart w:id="463" w:name="_Ref384124832"/>
      <w:bookmarkStart w:id="464" w:name="_Toc411527922"/>
      <w:r>
        <w:rPr>
          <w:rFonts w:cs="Times New Roman"/>
          <w:szCs w:val="24"/>
        </w:rPr>
        <w:t xml:space="preserve">Sistema operativo móvil o </w:t>
      </w:r>
      <w:r w:rsidR="00AD0B2F" w:rsidRPr="00A50B51">
        <w:rPr>
          <w:rFonts w:cs="Times New Roman"/>
          <w:szCs w:val="24"/>
        </w:rPr>
        <w:t>SO móvil</w:t>
      </w:r>
      <w:bookmarkEnd w:id="460"/>
      <w:bookmarkEnd w:id="461"/>
      <w:bookmarkEnd w:id="462"/>
      <w:bookmarkEnd w:id="463"/>
      <w:bookmarkEnd w:id="464"/>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w:t>
      </w:r>
      <w:ins w:id="465" w:author="Roberto Baltodano" w:date="2015-02-12T16:17:00Z">
        <w:r w:rsidR="0024770A">
          <w:rPr>
            <w:szCs w:val="24"/>
            <w:lang w:eastAsia="es-CR"/>
          </w:rPr>
          <w:t>’</w:t>
        </w:r>
      </w:ins>
      <w:r w:rsidR="00F00230" w:rsidRPr="00A50B51">
        <w:rPr>
          <w:szCs w:val="24"/>
          <w:lang w:eastAsia="es-CR"/>
        </w:rPr>
        <w:t>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466" w:name="_Toc335825869"/>
      <w:bookmarkStart w:id="467" w:name="_Toc347565976"/>
      <w:bookmarkStart w:id="468" w:name="_Toc411527923"/>
      <w:r w:rsidRPr="00A50B51">
        <w:rPr>
          <w:rFonts w:cs="Times New Roman"/>
          <w:szCs w:val="24"/>
        </w:rPr>
        <w:t>Middleware</w:t>
      </w:r>
      <w:bookmarkEnd w:id="466"/>
      <w:bookmarkEnd w:id="467"/>
      <w:bookmarkEnd w:id="468"/>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469" w:name="_Toc335825870"/>
      <w:bookmarkStart w:id="470" w:name="_Toc347565977"/>
      <w:bookmarkStart w:id="471" w:name="_Toc411527924"/>
      <w:r w:rsidRPr="00A50B51">
        <w:rPr>
          <w:rFonts w:cs="Times New Roman"/>
          <w:szCs w:val="24"/>
        </w:rPr>
        <w:t>Sistemas operativos móviles más conocidos</w:t>
      </w:r>
      <w:bookmarkEnd w:id="469"/>
      <w:bookmarkEnd w:id="470"/>
      <w:bookmarkEnd w:id="471"/>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8A6EB5" w:rsidRPr="008A6EB5">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lastRenderedPageBreak/>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w:t>
      </w:r>
      <w:del w:id="472" w:author="Roberto Baltodano" w:date="2015-02-12T16:18:00Z">
        <w:r w:rsidRPr="00A50B51" w:rsidDel="008C798A">
          <w:rPr>
            <w:lang w:eastAsia="es-CR"/>
          </w:rPr>
          <w:delText>va por</w:delText>
        </w:r>
      </w:del>
      <w:ins w:id="473" w:author="Roberto Baltodano" w:date="2015-02-12T16:18:00Z">
        <w:r w:rsidR="008C798A">
          <w:rPr>
            <w:lang w:eastAsia="es-CR"/>
          </w:rPr>
          <w:t>posee</w:t>
        </w:r>
      </w:ins>
      <w:r w:rsidRPr="00A50B51">
        <w:rPr>
          <w:lang w:eastAsia="es-CR"/>
        </w:rPr>
        <w:t xml:space="preserve">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w:t>
      </w:r>
      <w:proofErr w:type="spellStart"/>
      <w:r w:rsidRPr="00A50B51">
        <w:rPr>
          <w:lang w:eastAsia="es-CR"/>
        </w:rPr>
        <w:t>framework</w:t>
      </w:r>
      <w:proofErr w:type="spellEnd"/>
      <w:r w:rsidRPr="00A50B51">
        <w:rPr>
          <w:lang w:eastAsia="es-CR"/>
        </w:rPr>
        <w:t xml:space="preserve">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lastRenderedPageBreak/>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rFonts w:cs="Times New Roman"/>
          <w:szCs w:val="24"/>
        </w:rPr>
      </w:pPr>
      <w:bookmarkStart w:id="474" w:name="_Toc347565978"/>
      <w:bookmarkStart w:id="475" w:name="_Toc411527925"/>
      <w:r>
        <w:rPr>
          <w:rFonts w:cs="Times New Roman"/>
          <w:szCs w:val="24"/>
        </w:rPr>
        <w:t>Teléfono inteligente</w:t>
      </w:r>
      <w:bookmarkEnd w:id="475"/>
    </w:p>
    <w:p w:rsidR="00727C3E" w:rsidRPr="00A50B51" w:rsidRDefault="008C798A" w:rsidP="00727C3E">
      <w:pPr>
        <w:ind w:firstLine="709"/>
        <w:rPr>
          <w:szCs w:val="24"/>
          <w:lang w:eastAsia="es-CR"/>
        </w:rPr>
      </w:pPr>
      <w:r w:rsidRPr="00727C3E">
        <w:rPr>
          <w:szCs w:val="24"/>
          <w:lang w:eastAsia="es-CR"/>
        </w:rPr>
        <w:t>Un</w:t>
      </w:r>
      <w:r>
        <w:rPr>
          <w:szCs w:val="24"/>
          <w:lang w:eastAsia="es-CR"/>
        </w:rPr>
        <w:t xml:space="preserve"> </w:t>
      </w:r>
      <w:r w:rsidR="00727C3E" w:rsidRPr="00727C3E">
        <w:rPr>
          <w:szCs w:val="24"/>
          <w:lang w:eastAsia="es-CR"/>
        </w:rPr>
        <w:t>teléfono inteligente</w:t>
      </w:r>
      <w:r w:rsidR="004E3AFD">
        <w:rPr>
          <w:szCs w:val="24"/>
          <w:lang w:eastAsia="es-CR"/>
        </w:rPr>
        <w:t xml:space="preserve"> </w:t>
      </w:r>
      <w:r w:rsidR="00727C3E" w:rsidRPr="00727C3E">
        <w:rPr>
          <w:szCs w:val="24"/>
          <w:lang w:eastAsia="es-CR"/>
        </w:rPr>
        <w:t>(en inglés:</w:t>
      </w:r>
      <w:r>
        <w:rPr>
          <w:szCs w:val="24"/>
          <w:lang w:eastAsia="es-CR"/>
        </w:rPr>
        <w:t xml:space="preserve"> </w:t>
      </w:r>
      <w:proofErr w:type="spellStart"/>
      <w:r w:rsidR="00727C3E" w:rsidRPr="00684365">
        <w:rPr>
          <w:i/>
          <w:szCs w:val="24"/>
          <w:lang w:eastAsia="es-CR"/>
        </w:rPr>
        <w:t>smartphone</w:t>
      </w:r>
      <w:proofErr w:type="spellEnd"/>
      <w:r w:rsidR="00727C3E" w:rsidRPr="00727C3E">
        <w:rPr>
          <w:szCs w:val="24"/>
          <w:lang w:eastAsia="es-CR"/>
        </w:rPr>
        <w:t xml:space="preserve">) es </w:t>
      </w:r>
      <w:r w:rsidRPr="00727C3E">
        <w:rPr>
          <w:szCs w:val="24"/>
          <w:lang w:eastAsia="es-CR"/>
        </w:rPr>
        <w:t>un</w:t>
      </w:r>
      <w:r>
        <w:rPr>
          <w:szCs w:val="24"/>
          <w:lang w:eastAsia="es-CR"/>
        </w:rPr>
        <w:t xml:space="preserve"> </w:t>
      </w:r>
      <w:hyperlink r:id="rId26"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construido sobre </w:t>
      </w:r>
      <w:r w:rsidRPr="00727C3E">
        <w:rPr>
          <w:szCs w:val="24"/>
          <w:lang w:eastAsia="es-CR"/>
        </w:rPr>
        <w:t>una</w:t>
      </w:r>
      <w:r>
        <w:rPr>
          <w:szCs w:val="24"/>
          <w:lang w:eastAsia="es-CR"/>
        </w:rPr>
        <w:t xml:space="preserve"> </w:t>
      </w:r>
      <w:hyperlink r:id="rId27" w:tooltip="Plataforma (informática)" w:history="1">
        <w:r w:rsidR="00727C3E" w:rsidRPr="00727C3E">
          <w:rPr>
            <w:szCs w:val="24"/>
            <w:lang w:eastAsia="es-CR"/>
          </w:rPr>
          <w:t>plataforma informática</w:t>
        </w:r>
      </w:hyperlink>
      <w:r w:rsidR="004E3AFD">
        <w:rPr>
          <w:szCs w:val="24"/>
          <w:lang w:eastAsia="es-CR"/>
        </w:rPr>
        <w:t xml:space="preserve"> </w:t>
      </w:r>
      <w:r w:rsidR="00727C3E" w:rsidRPr="00727C3E">
        <w:rPr>
          <w:szCs w:val="24"/>
          <w:lang w:eastAsia="es-CR"/>
        </w:rPr>
        <w:t>móvil, con una mayor capacidad de almacenar datos y realizar actividades semejantes a una</w:t>
      </w:r>
      <w:r w:rsidR="004E3AFD">
        <w:rPr>
          <w:szCs w:val="24"/>
          <w:lang w:eastAsia="es-CR"/>
        </w:rPr>
        <w:t xml:space="preserve"> </w:t>
      </w:r>
      <w:hyperlink r:id="rId28" w:tooltip="Minicomputadora" w:history="1">
        <w:r w:rsidR="00727C3E" w:rsidRPr="00727C3E">
          <w:rPr>
            <w:szCs w:val="24"/>
            <w:lang w:eastAsia="es-CR"/>
          </w:rPr>
          <w:t>minicomputadora</w:t>
        </w:r>
      </w:hyperlink>
      <w:r w:rsidR="00727C3E" w:rsidRPr="00727C3E">
        <w:rPr>
          <w:szCs w:val="24"/>
          <w:lang w:eastAsia="es-CR"/>
        </w:rPr>
        <w:t>, y con una mayor conectividad que un</w:t>
      </w:r>
      <w:r w:rsidR="004E3AFD">
        <w:rPr>
          <w:szCs w:val="24"/>
          <w:lang w:eastAsia="es-CR"/>
        </w:rPr>
        <w:t xml:space="preserve"> </w:t>
      </w:r>
      <w:hyperlink r:id="rId29"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convencional. El término </w:t>
      </w:r>
      <w:r w:rsidR="004E3AFD">
        <w:rPr>
          <w:szCs w:val="24"/>
          <w:lang w:eastAsia="es-CR"/>
        </w:rPr>
        <w:t>“</w:t>
      </w:r>
      <w:r w:rsidR="00727C3E" w:rsidRPr="00727C3E">
        <w:rPr>
          <w:szCs w:val="24"/>
          <w:lang w:eastAsia="es-CR"/>
        </w:rPr>
        <w:t>inteligente</w:t>
      </w:r>
      <w:r w:rsidR="004E3AFD">
        <w:rPr>
          <w:szCs w:val="24"/>
          <w:lang w:eastAsia="es-CR"/>
        </w:rPr>
        <w:t>”</w:t>
      </w:r>
      <w:r w:rsidR="00727C3E" w:rsidRPr="00727C3E">
        <w:rPr>
          <w:szCs w:val="24"/>
          <w:lang w:eastAsia="es-CR"/>
        </w:rPr>
        <w:t>, que se utiliza con fines comerciales, hace referencia a la capacidad de usarse como un computador de bolsillo, y llega incluso a reemplazar a un</w:t>
      </w:r>
      <w:r w:rsidR="004E3AFD">
        <w:rPr>
          <w:szCs w:val="24"/>
          <w:lang w:eastAsia="es-CR"/>
        </w:rPr>
        <w:t xml:space="preserve"> </w:t>
      </w:r>
      <w:hyperlink r:id="rId30" w:tooltip="Computador personal" w:history="1">
        <w:r w:rsidR="00727C3E" w:rsidRPr="00727C3E">
          <w:rPr>
            <w:szCs w:val="24"/>
            <w:lang w:eastAsia="es-CR"/>
          </w:rPr>
          <w:t>computador personal</w:t>
        </w:r>
      </w:hyperlink>
      <w:r w:rsidR="004E3AFD">
        <w:rPr>
          <w:szCs w:val="24"/>
          <w:lang w:eastAsia="es-CR"/>
        </w:rPr>
        <w:t xml:space="preserve"> </w:t>
      </w:r>
      <w:r w:rsidR="00727C3E" w:rsidRPr="00727C3E">
        <w:rPr>
          <w:szCs w:val="24"/>
          <w:lang w:eastAsia="es-CR"/>
        </w:rPr>
        <w:t>en algunos casos.</w:t>
      </w:r>
      <w:sdt>
        <w:sdtPr>
          <w:rPr>
            <w:szCs w:val="24"/>
            <w:lang w:eastAsia="es-CR"/>
          </w:rPr>
          <w:id w:val="343907591"/>
          <w:citation/>
        </w:sdtPr>
        <w:sdtContent>
          <w:r w:rsidR="00AA6674">
            <w:rPr>
              <w:szCs w:val="24"/>
              <w:lang w:eastAsia="es-CR"/>
            </w:rPr>
            <w:fldChar w:fldCharType="begin"/>
          </w:r>
          <w:r w:rsidR="00AA6674">
            <w:rPr>
              <w:szCs w:val="24"/>
              <w:lang w:eastAsia="es-CR"/>
            </w:rPr>
            <w:instrText xml:space="preserve"> CITATION Fun07 \l 5130 </w:instrText>
          </w:r>
          <w:r w:rsidR="00AA6674">
            <w:rPr>
              <w:szCs w:val="24"/>
              <w:lang w:eastAsia="es-CR"/>
            </w:rPr>
            <w:fldChar w:fldCharType="separate"/>
          </w:r>
          <w:r w:rsidR="008A6EB5">
            <w:rPr>
              <w:noProof/>
              <w:szCs w:val="24"/>
              <w:lang w:eastAsia="es-CR"/>
            </w:rPr>
            <w:t xml:space="preserve"> </w:t>
          </w:r>
          <w:r w:rsidR="008A6EB5" w:rsidRPr="008A6EB5">
            <w:rPr>
              <w:noProof/>
              <w:szCs w:val="24"/>
              <w:lang w:eastAsia="es-CR"/>
            </w:rPr>
            <w:t>(Fundación Wikimedia Inc, 2007)</w:t>
          </w:r>
          <w:r w:rsidR="00AA6674">
            <w:rPr>
              <w:szCs w:val="24"/>
              <w:lang w:eastAsia="es-CR"/>
            </w:rPr>
            <w:fldChar w:fldCharType="end"/>
          </w:r>
        </w:sdtContent>
      </w:sdt>
    </w:p>
    <w:p w:rsidR="00AD0B2F" w:rsidRPr="00A50B51" w:rsidRDefault="00AD0B2F" w:rsidP="008E0A96">
      <w:pPr>
        <w:pStyle w:val="12"/>
        <w:numPr>
          <w:ilvl w:val="1"/>
          <w:numId w:val="8"/>
        </w:numPr>
        <w:rPr>
          <w:sz w:val="24"/>
          <w:szCs w:val="24"/>
        </w:rPr>
      </w:pPr>
      <w:bookmarkStart w:id="476" w:name="_Toc411527926"/>
      <w:r w:rsidRPr="00A50B51">
        <w:rPr>
          <w:sz w:val="24"/>
          <w:szCs w:val="24"/>
        </w:rPr>
        <w:t>Marco Metodológico</w:t>
      </w:r>
      <w:bookmarkEnd w:id="474"/>
      <w:bookmarkEnd w:id="47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477" w:name="_Toc335332641"/>
      <w:bookmarkStart w:id="478" w:name="_Toc347565979"/>
      <w:bookmarkStart w:id="479" w:name="_Toc411527927"/>
      <w:r w:rsidRPr="00A50B51">
        <w:rPr>
          <w:rFonts w:cs="Times New Roman"/>
          <w:szCs w:val="24"/>
        </w:rPr>
        <w:t>Metodología ágil para el desarrollo de software móvil</w:t>
      </w:r>
      <w:bookmarkEnd w:id="477"/>
      <w:bookmarkEnd w:id="478"/>
      <w:bookmarkEnd w:id="479"/>
    </w:p>
    <w:p w:rsidR="00AD0B2F" w:rsidRPr="00B43D24"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w:t>
      </w:r>
      <w:r w:rsidR="00FF32B4" w:rsidRPr="00A50B51">
        <w:rPr>
          <w:szCs w:val="24"/>
        </w:rPr>
        <w:t>.</w:t>
      </w:r>
      <w:ins w:id="480" w:author="Roberto Baltodano" w:date="2015-02-12T16:34:00Z">
        <w:r w:rsidR="00B43D24">
          <w:rPr>
            <w:szCs w:val="24"/>
          </w:rPr>
          <w:t xml:space="preserve"> Mobile</w:t>
        </w:r>
        <w:r w:rsidR="00B43D24" w:rsidRPr="00B43D24">
          <w:rPr>
            <w:szCs w:val="24"/>
            <w:rPrChange w:id="481" w:author="Roberto Baltodano" w:date="2015-02-12T16:37:00Z">
              <w:rPr>
                <w:szCs w:val="24"/>
                <w:lang w:val="en-US"/>
              </w:rPr>
            </w:rPrChange>
          </w:rPr>
          <w:t xml:space="preserve">-D, </w:t>
        </w:r>
      </w:ins>
      <w:ins w:id="482" w:author="Roberto Baltodano" w:date="2015-02-12T16:36:00Z">
        <w:r w:rsidR="00B43D24" w:rsidRPr="00B43D24">
          <w:rPr>
            <w:szCs w:val="24"/>
            <w:rPrChange w:id="483" w:author="Roberto Baltodano" w:date="2015-02-12T16:37:00Z">
              <w:rPr>
                <w:szCs w:val="24"/>
                <w:lang w:val="en-US"/>
              </w:rPr>
            </w:rPrChange>
          </w:rPr>
          <w:t xml:space="preserve">es parte de esta </w:t>
        </w:r>
      </w:ins>
      <w:ins w:id="484" w:author="Roberto Baltodano" w:date="2015-02-12T16:37:00Z">
        <w:r w:rsidR="00B43D24" w:rsidRPr="00B43D24">
          <w:rPr>
            <w:szCs w:val="24"/>
            <w:rPrChange w:id="485" w:author="Roberto Baltodano" w:date="2015-02-12T16:37:00Z">
              <w:rPr>
                <w:szCs w:val="24"/>
                <w:lang w:val="en-US"/>
              </w:rPr>
            </w:rPrChange>
          </w:rPr>
          <w:t xml:space="preserve">investigación y se recomienda en desarrollos </w:t>
        </w:r>
        <w:r w:rsidR="00B43D24">
          <w:rPr>
            <w:szCs w:val="24"/>
          </w:rPr>
          <w:t>ágiles para el desarrollo de aplicaciones móviles.</w:t>
        </w:r>
      </w:ins>
      <w:ins w:id="486" w:author="Roberto Baltodano" w:date="2015-02-12T16:38:00Z">
        <w:r w:rsidR="00B43D24">
          <w:rPr>
            <w:szCs w:val="24"/>
          </w:rPr>
          <w:t xml:space="preserve"> </w:t>
        </w:r>
      </w:ins>
      <w:customXmlInsRangeStart w:id="487" w:author="Roberto Baltodano" w:date="2015-02-12T16:38:00Z"/>
      <w:sdt>
        <w:sdtPr>
          <w:rPr>
            <w:szCs w:val="24"/>
          </w:rPr>
          <w:id w:val="216780011"/>
          <w:citation/>
        </w:sdtPr>
        <w:sdtContent>
          <w:customXmlInsRangeEnd w:id="487"/>
          <w:ins w:id="488" w:author="Roberto Baltodano" w:date="2015-02-12T16:38:00Z">
            <w:r w:rsidR="00B43D24">
              <w:rPr>
                <w:szCs w:val="24"/>
              </w:rPr>
              <w:fldChar w:fldCharType="begin"/>
            </w:r>
            <w:r w:rsidR="00B43D24">
              <w:rPr>
                <w:szCs w:val="24"/>
              </w:rPr>
              <w:instrText xml:space="preserve"> CITATION Bla09 \l 5130 </w:instrText>
            </w:r>
          </w:ins>
          <w:r w:rsidR="00B43D24">
            <w:rPr>
              <w:szCs w:val="24"/>
            </w:rPr>
            <w:fldChar w:fldCharType="separate"/>
          </w:r>
          <w:r w:rsidR="008A6EB5" w:rsidRPr="008A6EB5">
            <w:rPr>
              <w:noProof/>
              <w:szCs w:val="24"/>
            </w:rPr>
            <w:t>(Blanco, Camarero, Fumero, Werterski, &amp; Rodríguez, 2009)</w:t>
          </w:r>
          <w:ins w:id="489" w:author="Roberto Baltodano" w:date="2015-02-12T16:38:00Z">
            <w:r w:rsidR="00B43D24">
              <w:rPr>
                <w:szCs w:val="24"/>
              </w:rPr>
              <w:fldChar w:fldCharType="end"/>
            </w:r>
          </w:ins>
          <w:customXmlInsRangeStart w:id="490" w:author="Roberto Baltodano" w:date="2015-02-12T16:38:00Z"/>
        </w:sdtContent>
      </w:sdt>
      <w:customXmlInsRangeEnd w:id="490"/>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w:t>
      </w:r>
      <w:ins w:id="491" w:author="Roberto Baltodano" w:date="2015-02-12T16:39:00Z">
        <w:r w:rsidR="00B43D24">
          <w:rPr>
            <w:szCs w:val="24"/>
          </w:rPr>
          <w:t xml:space="preserve"> de</w:t>
        </w:r>
      </w:ins>
      <w:r w:rsidRPr="00A50B51">
        <w:rPr>
          <w:szCs w:val="24"/>
        </w:rPr>
        <w:t xml:space="preserve"> software. Pero, al mismo tiempo, consiguieron crear una contribución original para el nuevo escenario</w:t>
      </w:r>
      <w:ins w:id="492" w:author="Roberto Baltodano" w:date="2015-02-12T16:39:00Z">
        <w:r w:rsidR="00B43D24" w:rsidRPr="00B43D24">
          <w:rPr>
            <w:szCs w:val="24"/>
            <w:rPrChange w:id="493" w:author="Roberto Baltodano" w:date="2015-02-12T16:39:00Z">
              <w:rPr>
                <w:szCs w:val="24"/>
                <w:lang w:val="en-US"/>
              </w:rPr>
            </w:rPrChange>
          </w:rPr>
          <w:t>:</w:t>
        </w:r>
      </w:ins>
      <w:r w:rsidRPr="00A50B51">
        <w:rPr>
          <w:szCs w:val="24"/>
        </w:rPr>
        <w:t xml:space="preserve">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8A6EB5" w:rsidRPr="008A6EB5">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w:t>
      </w:r>
      <w:del w:id="494" w:author="Roberto Baltodano" w:date="2015-02-12T16:39:00Z">
        <w:r w:rsidRPr="00A50B51" w:rsidDel="00B43D24">
          <w:rPr>
            <w:szCs w:val="24"/>
          </w:rPr>
          <w:delText>para definir</w:delText>
        </w:r>
      </w:del>
      <w:ins w:id="495" w:author="Roberto Baltodano" w:date="2015-02-12T16:39:00Z">
        <w:r w:rsidR="00B43D24">
          <w:rPr>
            <w:szCs w:val="24"/>
          </w:rPr>
          <w:t>definiendo</w:t>
        </w:r>
      </w:ins>
      <w:r w:rsidRPr="00A50B51">
        <w:rPr>
          <w:szCs w:val="24"/>
        </w:rPr>
        <w:t xml:space="preserve"> si </w:t>
      </w:r>
      <w:r w:rsidR="00476A92" w:rsidRPr="00A50B51">
        <w:rPr>
          <w:szCs w:val="24"/>
        </w:rPr>
        <w:t>se requiere</w:t>
      </w:r>
      <w:r w:rsidRPr="00A50B51">
        <w:rPr>
          <w:szCs w:val="24"/>
        </w:rPr>
        <w:t xml:space="preserve"> algún componente, librería, aplicación</w:t>
      </w:r>
      <w:ins w:id="496" w:author="Roberto Baltodano" w:date="2015-02-12T16:40:00Z">
        <w:r w:rsidR="00B43D24">
          <w:rPr>
            <w:szCs w:val="24"/>
          </w:rPr>
          <w:t>,</w:t>
        </w:r>
      </w:ins>
      <w:r w:rsidRPr="00A50B51">
        <w:rPr>
          <w:szCs w:val="24"/>
        </w:rPr>
        <w:t xml:space="preserve"> artefacto importante </w:t>
      </w:r>
      <w:del w:id="497" w:author="Roberto Baltodano" w:date="2015-02-12T16:39:00Z">
        <w:r w:rsidRPr="00A50B51" w:rsidDel="00B43D24">
          <w:rPr>
            <w:szCs w:val="24"/>
          </w:rPr>
          <w:delText>para lograr culminar</w:delText>
        </w:r>
      </w:del>
      <w:ins w:id="498" w:author="Roberto Baltodano" w:date="2015-02-12T16:39:00Z">
        <w:r w:rsidR="00B43D24">
          <w:rPr>
            <w:szCs w:val="24"/>
          </w:rPr>
          <w:t>hacia la culminaci</w:t>
        </w:r>
      </w:ins>
      <w:ins w:id="499" w:author="Roberto Baltodano" w:date="2015-02-12T16:40:00Z">
        <w:r w:rsidR="00B43D24">
          <w:rPr>
            <w:szCs w:val="24"/>
          </w:rPr>
          <w:t>ón de</w:t>
        </w:r>
      </w:ins>
      <w:r w:rsidRPr="00A50B51">
        <w:rPr>
          <w:szCs w:val="24"/>
        </w:rPr>
        <w:t xml:space="preserve"> cada fase de manera exitosa.</w:t>
      </w:r>
    </w:p>
    <w:p w:rsidR="00AD0B2F" w:rsidRPr="00A50B51" w:rsidRDefault="00AD0B2F" w:rsidP="008E0A96">
      <w:pPr>
        <w:ind w:firstLine="708"/>
        <w:rPr>
          <w:szCs w:val="24"/>
        </w:rPr>
      </w:pPr>
    </w:p>
    <w:p w:rsidR="00AD0B2F" w:rsidRPr="00A50B51" w:rsidRDefault="00B43D24" w:rsidP="008E0A96">
      <w:pPr>
        <w:ind w:firstLine="708"/>
        <w:rPr>
          <w:szCs w:val="24"/>
        </w:rPr>
      </w:pPr>
      <w:ins w:id="500" w:author="Roberto Baltodano" w:date="2015-02-12T16:40:00Z">
        <w:r>
          <w:rPr>
            <w:szCs w:val="24"/>
          </w:rPr>
          <w:t>En el contexto de este proyecto, e</w:t>
        </w:r>
      </w:ins>
      <w:del w:id="501" w:author="Roberto Baltodano" w:date="2015-02-12T16:40:00Z">
        <w:r w:rsidR="00AD0B2F" w:rsidRPr="00A50B51" w:rsidDel="00B43D24">
          <w:rPr>
            <w:szCs w:val="24"/>
          </w:rPr>
          <w:delText>E</w:delText>
        </w:r>
      </w:del>
      <w:r w:rsidR="00AD0B2F" w:rsidRPr="00A50B51">
        <w:rPr>
          <w:szCs w:val="24"/>
        </w:rPr>
        <w:t xml:space="preserv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00AD0B2F" w:rsidRPr="00A50B51">
        <w:rPr>
          <w:szCs w:val="24"/>
        </w:rPr>
        <w:t xml:space="preserve">. </w:t>
      </w:r>
      <w:r w:rsidR="00B07C55">
        <w:rPr>
          <w:szCs w:val="24"/>
        </w:rPr>
        <w:t>Cuando los desarrolladores identifiquen</w:t>
      </w:r>
      <w:r w:rsidR="00AD0B2F" w:rsidRPr="00A50B51">
        <w:rPr>
          <w:szCs w:val="24"/>
        </w:rPr>
        <w:t xml:space="preserve"> la plataforma móvil a utilizar, se tomarán las aplicaciones ya existentes y se realizará un </w:t>
      </w:r>
      <w:proofErr w:type="spellStart"/>
      <w:r w:rsidR="00AD0B2F" w:rsidRPr="00A50B51">
        <w:rPr>
          <w:i/>
          <w:szCs w:val="24"/>
        </w:rPr>
        <w:t>backlog</w:t>
      </w:r>
      <w:proofErr w:type="spellEnd"/>
      <w:r w:rsidR="00AD0B2F" w:rsidRPr="00A50B51">
        <w:rPr>
          <w:szCs w:val="24"/>
        </w:rPr>
        <w:t xml:space="preserve"> de requerimientos para determinar las funcionabilidades mínimas que la aplicación móvil tiene que tener, junto con el patrocinador del proyecto. </w:t>
      </w:r>
      <w:del w:id="502" w:author="Roberto Baltodano" w:date="2015-02-12T16:40:00Z">
        <w:r w:rsidR="00AD0B2F" w:rsidRPr="00A50B51" w:rsidDel="00B43D24">
          <w:rPr>
            <w:szCs w:val="24"/>
          </w:rPr>
          <w:lastRenderedPageBreak/>
          <w:delText>Para finalizar la fase de inicialización</w:delText>
        </w:r>
      </w:del>
      <w:ins w:id="503" w:author="Roberto Baltodano" w:date="2015-02-12T16:40:00Z">
        <w:r>
          <w:rPr>
            <w:szCs w:val="24"/>
          </w:rPr>
          <w:t>Finalmente</w:t>
        </w:r>
      </w:ins>
      <w:r w:rsidR="00AD0B2F" w:rsidRPr="00A50B51">
        <w:rPr>
          <w:szCs w:val="24"/>
        </w:rPr>
        <w:t xml:space="preserve">, se determinarán los parámetros </w:t>
      </w:r>
      <w:r w:rsidR="00476A92" w:rsidRPr="00A50B51">
        <w:rPr>
          <w:szCs w:val="24"/>
        </w:rPr>
        <w:t>por</w:t>
      </w:r>
      <w:r w:rsidR="00AD0B2F" w:rsidRPr="00A50B51">
        <w:rPr>
          <w:szCs w:val="24"/>
        </w:rPr>
        <w:t xml:space="preserve"> utilizar en la prueba auditiva de la aplicación</w:t>
      </w:r>
      <w:r w:rsidR="00476A92" w:rsidRPr="00A50B51">
        <w:rPr>
          <w:szCs w:val="24"/>
        </w:rPr>
        <w:t xml:space="preserve">. </w:t>
      </w:r>
      <w:r w:rsidR="00AD0B2F"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val="en-US" w:eastAsia="en-US"/>
        </w:rPr>
        <w:drawing>
          <wp:inline distT="0" distB="0" distL="0" distR="0" wp14:anchorId="75B91078" wp14:editId="57B9B312">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504" w:name="_Toc335332662"/>
      <w:bookmarkStart w:id="505" w:name="_Toc343369209"/>
      <w:bookmarkStart w:id="506" w:name="_Toc40082388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6</w:t>
      </w:r>
      <w:r w:rsidR="004D1EA8" w:rsidRPr="00A50B51">
        <w:rPr>
          <w:noProof/>
          <w:sz w:val="24"/>
          <w:szCs w:val="24"/>
        </w:rPr>
        <w:fldChar w:fldCharType="end"/>
      </w:r>
      <w:r w:rsidRPr="00A50B51">
        <w:rPr>
          <w:sz w:val="24"/>
          <w:szCs w:val="24"/>
        </w:rPr>
        <w:t xml:space="preserve"> – Fase de inicialización</w:t>
      </w:r>
      <w:bookmarkEnd w:id="504"/>
      <w:bookmarkEnd w:id="505"/>
      <w:bookmarkEnd w:id="506"/>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w:t>
      </w:r>
      <w:del w:id="507" w:author="Roberto Baltodano" w:date="2015-02-12T16:41:00Z">
        <w:r w:rsidR="00AD0B2F" w:rsidRPr="00A50B51" w:rsidDel="000B3F3A">
          <w:rPr>
            <w:szCs w:val="24"/>
          </w:rPr>
          <w:delText xml:space="preserve">realizaremos </w:delText>
        </w:r>
      </w:del>
      <w:ins w:id="508" w:author="Roberto Baltodano" w:date="2015-02-12T16:41:00Z">
        <w:r w:rsidR="000B3F3A" w:rsidRPr="00A50B51">
          <w:rPr>
            <w:szCs w:val="24"/>
          </w:rPr>
          <w:t>realiza</w:t>
        </w:r>
        <w:r w:rsidR="000B3F3A">
          <w:rPr>
            <w:szCs w:val="24"/>
          </w:rPr>
          <w:t>mos</w:t>
        </w:r>
        <w:r w:rsidR="000B3F3A" w:rsidRPr="00A50B51">
          <w:rPr>
            <w:szCs w:val="24"/>
          </w:rPr>
          <w:t xml:space="preserve"> </w:t>
        </w:r>
      </w:ins>
      <w:r w:rsidR="00AD0B2F" w:rsidRPr="00A50B51">
        <w:rPr>
          <w:szCs w:val="24"/>
        </w:rPr>
        <w:t xml:space="preserve">reuniones con el </w:t>
      </w:r>
      <w:proofErr w:type="spellStart"/>
      <w:r w:rsidR="00AD0B2F" w:rsidRPr="00A50B51">
        <w:rPr>
          <w:szCs w:val="24"/>
        </w:rPr>
        <w:t>stakeholder</w:t>
      </w:r>
      <w:proofErr w:type="spellEnd"/>
      <w:r w:rsidR="00AD0B2F" w:rsidRPr="00A50B51">
        <w:rPr>
          <w:szCs w:val="24"/>
        </w:rPr>
        <w:t xml:space="preserve"> para definir requisitos y tareas </w:t>
      </w:r>
      <w:del w:id="509" w:author="Roberto Baltodano" w:date="2015-02-12T16:41:00Z">
        <w:r w:rsidR="00AD0B2F" w:rsidRPr="00A50B51" w:rsidDel="000B3F3A">
          <w:rPr>
            <w:szCs w:val="24"/>
          </w:rPr>
          <w:delText>a realizar</w:delText>
        </w:r>
      </w:del>
      <w:ins w:id="510" w:author="Roberto Baltodano" w:date="2015-02-12T16:41:00Z">
        <w:r w:rsidR="000B3F3A">
          <w:rPr>
            <w:szCs w:val="24"/>
          </w:rPr>
          <w:t>futuras</w:t>
        </w:r>
      </w:ins>
      <w:r w:rsidR="00AD0B2F" w:rsidRPr="00A50B51">
        <w:rPr>
          <w:szCs w:val="24"/>
        </w:rPr>
        <w:t>.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w:t>
      </w:r>
      <w:del w:id="511" w:author="Roberto Baltodano" w:date="2015-02-12T16:41:00Z">
        <w:r w:rsidRPr="00A50B51" w:rsidDel="000B3F3A">
          <w:rPr>
            <w:szCs w:val="24"/>
          </w:rPr>
          <w:delText>esta fase</w:delText>
        </w:r>
      </w:del>
      <w:ins w:id="512" w:author="Roberto Baltodano" w:date="2015-02-12T16:41:00Z">
        <w:r w:rsidR="000B3F3A">
          <w:rPr>
            <w:szCs w:val="24"/>
          </w:rPr>
          <w:t>ella</w:t>
        </w:r>
      </w:ins>
      <w:r w:rsidRPr="00A50B51">
        <w:rPr>
          <w:szCs w:val="24"/>
        </w:rPr>
        <w:t xml:space="preserve">, se </w:t>
      </w:r>
      <w:del w:id="513" w:author="Roberto Baltodano" w:date="2015-02-12T16:41:00Z">
        <w:r w:rsidRPr="00A50B51" w:rsidDel="000B3F3A">
          <w:rPr>
            <w:szCs w:val="24"/>
          </w:rPr>
          <w:delText xml:space="preserve">establecerán </w:delText>
        </w:r>
      </w:del>
      <w:ins w:id="514" w:author="Roberto Baltodano" w:date="2015-02-12T16:41:00Z">
        <w:r w:rsidR="000B3F3A">
          <w:rPr>
            <w:szCs w:val="24"/>
          </w:rPr>
          <w:t>establecieron</w:t>
        </w:r>
        <w:r w:rsidR="000B3F3A" w:rsidRPr="00A50B51">
          <w:rPr>
            <w:szCs w:val="24"/>
          </w:rPr>
          <w:t xml:space="preserve"> </w:t>
        </w:r>
      </w:ins>
      <w:r w:rsidRPr="00A50B51">
        <w:rPr>
          <w:szCs w:val="24"/>
        </w:rPr>
        <w:t>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w:t>
      </w:r>
      <w:del w:id="515" w:author="Roberto Baltodano" w:date="2015-02-12T16:41:00Z">
        <w:r w:rsidRPr="00A50B51" w:rsidDel="000B3F3A">
          <w:rPr>
            <w:szCs w:val="24"/>
          </w:rPr>
          <w:delText xml:space="preserve">extraerán </w:delText>
        </w:r>
      </w:del>
      <w:ins w:id="516" w:author="Roberto Baltodano" w:date="2015-02-12T16:41:00Z">
        <w:r w:rsidR="000B3F3A">
          <w:rPr>
            <w:szCs w:val="24"/>
          </w:rPr>
          <w:t>extrajeron</w:t>
        </w:r>
        <w:r w:rsidR="000B3F3A" w:rsidRPr="00A50B51">
          <w:rPr>
            <w:szCs w:val="24"/>
          </w:rPr>
          <w:t xml:space="preserve"> </w:t>
        </w:r>
      </w:ins>
      <w:r w:rsidRPr="00A50B51">
        <w:rPr>
          <w:szCs w:val="24"/>
        </w:rPr>
        <w:t xml:space="preserve">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 xml:space="preserve">y se </w:t>
      </w:r>
      <w:del w:id="517" w:author="Roberto Baltodano" w:date="2015-02-12T16:42:00Z">
        <w:r w:rsidR="005E13A4" w:rsidRPr="00A50B51" w:rsidDel="000B3F3A">
          <w:rPr>
            <w:szCs w:val="24"/>
          </w:rPr>
          <w:delText>materializar</w:delText>
        </w:r>
        <w:r w:rsidR="00064A2C" w:rsidRPr="00A50B51" w:rsidDel="000B3F3A">
          <w:rPr>
            <w:szCs w:val="24"/>
          </w:rPr>
          <w:delText>á</w:delText>
        </w:r>
        <w:r w:rsidR="005E13A4" w:rsidRPr="00A50B51" w:rsidDel="000B3F3A">
          <w:rPr>
            <w:szCs w:val="24"/>
          </w:rPr>
          <w:delText xml:space="preserve">n </w:delText>
        </w:r>
      </w:del>
      <w:ins w:id="518" w:author="Roberto Baltodano" w:date="2015-02-12T16:42:00Z">
        <w:r w:rsidR="000B3F3A">
          <w:rPr>
            <w:szCs w:val="24"/>
          </w:rPr>
          <w:t>materializaron</w:t>
        </w:r>
        <w:r w:rsidR="000B3F3A" w:rsidRPr="00A50B51">
          <w:rPr>
            <w:szCs w:val="24"/>
          </w:rPr>
          <w:t xml:space="preserve"> </w:t>
        </w:r>
      </w:ins>
      <w:r w:rsidR="005E13A4" w:rsidRPr="00A50B51">
        <w:rPr>
          <w:szCs w:val="24"/>
        </w:rPr>
        <w:t xml:space="preserve">en requerimientos por </w:t>
      </w:r>
      <w:del w:id="519" w:author="Roberto Baltodano" w:date="2015-02-12T16:42:00Z">
        <w:r w:rsidR="005E13A4" w:rsidRPr="00A50B51" w:rsidDel="000B3F3A">
          <w:rPr>
            <w:szCs w:val="24"/>
          </w:rPr>
          <w:delText>realizar</w:delText>
        </w:r>
      </w:del>
      <w:ins w:id="520" w:author="Roberto Baltodano" w:date="2015-02-12T16:42:00Z">
        <w:r w:rsidR="000B3F3A">
          <w:rPr>
            <w:szCs w:val="24"/>
          </w:rPr>
          <w:t>implementar</w:t>
        </w:r>
      </w:ins>
      <w:r w:rsidRPr="00A50B51">
        <w:rPr>
          <w:szCs w:val="24"/>
        </w:rPr>
        <w:t xml:space="preserve">. Los siguientes días se </w:t>
      </w:r>
      <w:del w:id="521" w:author="Roberto Baltodano" w:date="2015-02-12T16:42:00Z">
        <w:r w:rsidRPr="00A50B51" w:rsidDel="000B3F3A">
          <w:rPr>
            <w:szCs w:val="24"/>
          </w:rPr>
          <w:delText>trab</w:delText>
        </w:r>
        <w:r w:rsidR="005E13A4" w:rsidRPr="00A50B51" w:rsidDel="000B3F3A">
          <w:rPr>
            <w:szCs w:val="24"/>
          </w:rPr>
          <w:delText xml:space="preserve">ajarán </w:delText>
        </w:r>
      </w:del>
      <w:ins w:id="522" w:author="Roberto Baltodano" w:date="2015-02-12T16:42:00Z">
        <w:r w:rsidR="000B3F3A" w:rsidRPr="00A50B51">
          <w:rPr>
            <w:szCs w:val="24"/>
          </w:rPr>
          <w:t>trabajar</w:t>
        </w:r>
        <w:r w:rsidR="000B3F3A">
          <w:rPr>
            <w:szCs w:val="24"/>
          </w:rPr>
          <w:t>o</w:t>
        </w:r>
        <w:r w:rsidR="000B3F3A" w:rsidRPr="00A50B51">
          <w:rPr>
            <w:szCs w:val="24"/>
          </w:rPr>
          <w:t xml:space="preserve">n </w:t>
        </w:r>
      </w:ins>
      <w:r w:rsidR="005E13A4" w:rsidRPr="00A50B51">
        <w:rPr>
          <w:szCs w:val="24"/>
        </w:rPr>
        <w:t>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w:t>
      </w:r>
      <w:del w:id="523" w:author="Roberto Baltodano" w:date="2015-02-12T16:42:00Z">
        <w:r w:rsidR="00D6414F" w:rsidRPr="00A50B51" w:rsidDel="000B3F3A">
          <w:rPr>
            <w:szCs w:val="24"/>
          </w:rPr>
          <w:delText>realizan</w:delText>
        </w:r>
      </w:del>
      <w:ins w:id="524" w:author="Roberto Baltodano" w:date="2015-02-12T16:42:00Z">
        <w:r w:rsidR="000B3F3A">
          <w:rPr>
            <w:szCs w:val="24"/>
          </w:rPr>
          <w:t>realizaron</w:t>
        </w:r>
      </w:ins>
      <w:r w:rsidR="00D6414F" w:rsidRPr="00A50B51">
        <w:rPr>
          <w:szCs w:val="24"/>
        </w:rPr>
        <w:t xml:space="preserve">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w:t>
      </w:r>
      <w:del w:id="525" w:author="Roberto Baltodano" w:date="2015-02-12T16:43:00Z">
        <w:r w:rsidRPr="00A50B51" w:rsidDel="000B3F3A">
          <w:rPr>
            <w:szCs w:val="24"/>
          </w:rPr>
          <w:delText>liber</w:delText>
        </w:r>
      </w:del>
      <w:del w:id="526" w:author="Roberto Baltodano" w:date="2015-02-12T16:42:00Z">
        <w:r w:rsidRPr="00A50B51" w:rsidDel="000B3F3A">
          <w:rPr>
            <w:szCs w:val="24"/>
          </w:rPr>
          <w:delText>a</w:delText>
        </w:r>
      </w:del>
      <w:ins w:id="527" w:author="Roberto Baltodano" w:date="2015-02-12T16:43:00Z">
        <w:r w:rsidR="000B3F3A">
          <w:rPr>
            <w:szCs w:val="24"/>
          </w:rPr>
          <w:t>liberó</w:t>
        </w:r>
      </w:ins>
      <w:r w:rsidRPr="00A50B51">
        <w:rPr>
          <w:szCs w:val="24"/>
        </w:rPr>
        <w:t xml:space="preserve">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del w:id="528" w:author="Roberto Baltodano" w:date="2015-02-12T16:43:00Z">
        <w:r w:rsidR="00064A2C" w:rsidRPr="00A50B51" w:rsidDel="000B3F3A">
          <w:rPr>
            <w:szCs w:val="24"/>
          </w:rPr>
          <w:delText xml:space="preserve">de </w:delText>
        </w:r>
        <w:r w:rsidRPr="00A50B51" w:rsidDel="000B3F3A">
          <w:rPr>
            <w:szCs w:val="24"/>
          </w:rPr>
          <w:delText>que son</w:delText>
        </w:r>
      </w:del>
      <w:ins w:id="529" w:author="Roberto Baltodano" w:date="2015-02-12T16:43:00Z">
        <w:r w:rsidR="000B3F3A">
          <w:rPr>
            <w:szCs w:val="24"/>
          </w:rPr>
          <w:t>la participación de</w:t>
        </w:r>
      </w:ins>
      <w:r w:rsidRPr="00A50B51">
        <w:rPr>
          <w:szCs w:val="24"/>
        </w:rPr>
        <w:t xml:space="preserve"> dos desarrolladores</w:t>
      </w:r>
      <w:ins w:id="530" w:author="Roberto Baltodano" w:date="2015-02-12T16:43:00Z">
        <w:r w:rsidR="000B3F3A">
          <w:rPr>
            <w:szCs w:val="24"/>
          </w:rPr>
          <w:t>,</w:t>
        </w:r>
      </w:ins>
      <w:r w:rsidRPr="00A50B51">
        <w:rPr>
          <w:szCs w:val="24"/>
        </w:rPr>
        <w:t xml:space="preserve"> </w:t>
      </w:r>
      <w:r w:rsidR="000E08E5" w:rsidRPr="00A50B51">
        <w:rPr>
          <w:szCs w:val="24"/>
        </w:rPr>
        <w:lastRenderedPageBreak/>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w:t>
      </w:r>
      <w:del w:id="531" w:author="Roberto Baltodano" w:date="2015-02-12T16:44:00Z">
        <w:r w:rsidRPr="00A50B51" w:rsidDel="000B3F3A">
          <w:rPr>
            <w:szCs w:val="24"/>
          </w:rPr>
          <w:delText>estar seguros de</w:delText>
        </w:r>
      </w:del>
      <w:ins w:id="532" w:author="Roberto Baltodano" w:date="2015-02-12T16:44:00Z">
        <w:r w:rsidR="000B3F3A">
          <w:rPr>
            <w:szCs w:val="24"/>
          </w:rPr>
          <w:t>garantizar</w:t>
        </w:r>
      </w:ins>
      <w:r w:rsidRPr="00A50B51">
        <w:rPr>
          <w:szCs w:val="24"/>
        </w:rPr>
        <w:t xml:space="preserv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53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534" w:name="_Toc411527928"/>
      <w:r w:rsidRPr="001A6F80">
        <w:t xml:space="preserve">CAPÍTULO </w:t>
      </w:r>
      <w:r w:rsidR="00064A2C" w:rsidRPr="001A6F80">
        <w:t>III</w:t>
      </w:r>
      <w:bookmarkEnd w:id="533"/>
      <w:r w:rsidR="00E2576F">
        <w:t xml:space="preserve"> – Procedimiento metodológico</w:t>
      </w:r>
      <w:bookmarkEnd w:id="53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35" w:name="_Toc347565981"/>
      <w:bookmarkStart w:id="536" w:name="_Toc411527929"/>
      <w:r w:rsidRPr="00A50B51">
        <w:rPr>
          <w:sz w:val="24"/>
          <w:szCs w:val="24"/>
        </w:rPr>
        <w:lastRenderedPageBreak/>
        <w:t>Procedimiento Metodológico</w:t>
      </w:r>
      <w:bookmarkEnd w:id="535"/>
      <w:bookmarkEnd w:id="536"/>
    </w:p>
    <w:p w:rsidR="00DE3DA9" w:rsidRPr="00A50B51" w:rsidRDefault="00DE3DA9" w:rsidP="008E0A96">
      <w:pPr>
        <w:pStyle w:val="13"/>
        <w:tabs>
          <w:tab w:val="left" w:pos="1134"/>
        </w:tabs>
        <w:rPr>
          <w:rFonts w:cs="Times New Roman"/>
          <w:szCs w:val="24"/>
        </w:rPr>
      </w:pPr>
      <w:bookmarkStart w:id="537" w:name="_Toc347565982"/>
      <w:bookmarkStart w:id="538" w:name="_Toc411527930"/>
      <w:r w:rsidRPr="00A50B51">
        <w:rPr>
          <w:rFonts w:cs="Times New Roman"/>
          <w:szCs w:val="24"/>
        </w:rPr>
        <w:t>Mobile-D – Fase de exploración</w:t>
      </w:r>
      <w:bookmarkEnd w:id="537"/>
      <w:bookmarkEnd w:id="53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539" w:name="_Toc347565983"/>
      <w:bookmarkStart w:id="540" w:name="_Toc411527931"/>
      <w:r w:rsidRPr="00A50B51">
        <w:rPr>
          <w:rFonts w:cs="Times New Roman"/>
          <w:szCs w:val="24"/>
        </w:rPr>
        <w:t>Contacto inicial</w:t>
      </w:r>
      <w:bookmarkEnd w:id="539"/>
      <w:bookmarkEnd w:id="540"/>
    </w:p>
    <w:p w:rsidR="00051055" w:rsidRPr="00A50B51" w:rsidRDefault="002C0DA1" w:rsidP="008E0A96">
      <w:pPr>
        <w:ind w:firstLine="708"/>
        <w:rPr>
          <w:b/>
          <w:szCs w:val="24"/>
        </w:rPr>
      </w:pPr>
      <w:r w:rsidRPr="00A50B51">
        <w:rPr>
          <w:szCs w:val="24"/>
        </w:rPr>
        <w:t xml:space="preserve">El contacto inicial con la Clínica </w:t>
      </w:r>
      <w:proofErr w:type="spellStart"/>
      <w:r w:rsidRPr="00A50B51">
        <w:rPr>
          <w:szCs w:val="24"/>
        </w:rPr>
        <w:t>Audinsa</w:t>
      </w:r>
      <w:proofErr w:type="spellEnd"/>
      <w:r w:rsidRPr="00A50B51">
        <w:rPr>
          <w:szCs w:val="24"/>
        </w:rPr>
        <w:t xml:space="preserve">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541" w:name="_Toc347565984"/>
      <w:bookmarkStart w:id="542" w:name="_Toc411527932"/>
      <w:r w:rsidRPr="00A50B51">
        <w:rPr>
          <w:rFonts w:cs="Times New Roman"/>
          <w:szCs w:val="24"/>
        </w:rPr>
        <w:t>Realización del plan de trabajo</w:t>
      </w:r>
      <w:bookmarkEnd w:id="541"/>
      <w:bookmarkEnd w:id="542"/>
    </w:p>
    <w:p w:rsidR="00F061CA" w:rsidRPr="00A50B51" w:rsidRDefault="00550581" w:rsidP="008E0A96">
      <w:pPr>
        <w:ind w:firstLine="708"/>
        <w:rPr>
          <w:szCs w:val="24"/>
        </w:rPr>
      </w:pPr>
      <w:r w:rsidRPr="00A50B51">
        <w:rPr>
          <w:szCs w:val="24"/>
        </w:rPr>
        <w:t xml:space="preserve">Para la realización del plan de trabajo, se </w:t>
      </w:r>
      <w:del w:id="543" w:author="Roberto Baltodano" w:date="2015-02-12T16:44:00Z">
        <w:r w:rsidRPr="00A50B51" w:rsidDel="000B3F3A">
          <w:rPr>
            <w:szCs w:val="24"/>
          </w:rPr>
          <w:delText>tomaron acuerdos en</w:delText>
        </w:r>
      </w:del>
      <w:ins w:id="544" w:author="Roberto Baltodano" w:date="2015-02-12T16:44:00Z">
        <w:r w:rsidR="000B3F3A">
          <w:rPr>
            <w:szCs w:val="24"/>
          </w:rPr>
          <w:t>tom</w:t>
        </w:r>
      </w:ins>
      <w:ins w:id="545" w:author="Roberto Baltodano" w:date="2015-02-12T16:45:00Z">
        <w:r w:rsidR="000B3F3A">
          <w:rPr>
            <w:szCs w:val="24"/>
          </w:rPr>
          <w:t>ó el acuerdo de</w:t>
        </w:r>
      </w:ins>
      <w:r w:rsidRPr="00A50B51">
        <w:rPr>
          <w:szCs w:val="24"/>
        </w:rPr>
        <w:t xml:space="preserve"> dividir este proyecto en una fase de inicialización de 20 días</w:t>
      </w:r>
      <w:del w:id="546" w:author="Roberto Baltodano" w:date="2015-02-12T16:45:00Z">
        <w:r w:rsidRPr="00A50B51" w:rsidDel="000B3F3A">
          <w:rPr>
            <w:szCs w:val="24"/>
          </w:rPr>
          <w:delText xml:space="preserve">, </w:delText>
        </w:r>
      </w:del>
      <w:ins w:id="547" w:author="Roberto Baltodano" w:date="2015-02-12T16:45:00Z">
        <w:r w:rsidR="000B3F3A">
          <w:rPr>
            <w:szCs w:val="24"/>
          </w:rPr>
          <w:t xml:space="preserve"> y</w:t>
        </w:r>
        <w:r w:rsidR="000B3F3A" w:rsidRPr="00A50B51">
          <w:rPr>
            <w:szCs w:val="24"/>
          </w:rPr>
          <w:t xml:space="preserve"> </w:t>
        </w:r>
      </w:ins>
      <w:r w:rsidRPr="00A50B51">
        <w:rPr>
          <w:szCs w:val="24"/>
        </w:rPr>
        <w:t xml:space="preserve">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548" w:name="_Toc337713594"/>
      <w:bookmarkStart w:id="549" w:name="_Toc347565985"/>
      <w:bookmarkStart w:id="550" w:name="_Toc411527933"/>
      <w:r w:rsidRPr="00A50B51">
        <w:rPr>
          <w:rFonts w:cs="Times New Roman"/>
          <w:szCs w:val="24"/>
        </w:rPr>
        <w:t>Estudio de factibilidad</w:t>
      </w:r>
      <w:bookmarkEnd w:id="548"/>
      <w:bookmarkEnd w:id="549"/>
      <w:bookmarkEnd w:id="550"/>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w:t>
      </w:r>
      <w:proofErr w:type="spellStart"/>
      <w:r w:rsidRPr="00A50B51">
        <w:rPr>
          <w:szCs w:val="24"/>
        </w:rPr>
        <w:t>Au</w:t>
      </w:r>
      <w:r w:rsidR="00052FD8" w:rsidRPr="00A50B51">
        <w:rPr>
          <w:szCs w:val="24"/>
        </w:rPr>
        <w:t>dinsa</w:t>
      </w:r>
      <w:proofErr w:type="spellEnd"/>
      <w:r w:rsidR="00052FD8" w:rsidRPr="00A50B51">
        <w:rPr>
          <w:szCs w:val="24"/>
        </w:rPr>
        <w:t>,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del w:id="551" w:author="Roberto Baltodano" w:date="2015-02-12T16:45:00Z">
        <w:r w:rsidRPr="00A50B51" w:rsidDel="000B3F3A">
          <w:rPr>
            <w:szCs w:val="24"/>
          </w:rPr>
          <w:delText>:</w:delText>
        </w:r>
      </w:del>
      <w:ins w:id="552" w:author="Roberto Baltodano" w:date="2015-02-12T16:45:00Z">
        <w:r w:rsidR="000B3F3A">
          <w:rPr>
            <w:szCs w:val="24"/>
          </w:rPr>
          <w:t>.</w:t>
        </w:r>
      </w:ins>
    </w:p>
    <w:p w:rsidR="00CC6517" w:rsidRPr="00A50B51" w:rsidRDefault="00CC6517" w:rsidP="008E0A96">
      <w:pPr>
        <w:pStyle w:val="13"/>
        <w:numPr>
          <w:ilvl w:val="4"/>
          <w:numId w:val="5"/>
        </w:numPr>
        <w:tabs>
          <w:tab w:val="left" w:pos="1134"/>
        </w:tabs>
        <w:rPr>
          <w:rFonts w:cs="Times New Roman"/>
          <w:szCs w:val="24"/>
        </w:rPr>
      </w:pPr>
      <w:bookmarkStart w:id="553" w:name="_Toc337713595"/>
      <w:bookmarkStart w:id="554" w:name="_Toc347565986"/>
      <w:bookmarkStart w:id="555" w:name="_Ref385077747"/>
      <w:bookmarkStart w:id="556" w:name="_Toc411527934"/>
      <w:r w:rsidRPr="00A50B51">
        <w:rPr>
          <w:rFonts w:cs="Times New Roman"/>
          <w:szCs w:val="24"/>
        </w:rPr>
        <w:t>Técnica</w:t>
      </w:r>
      <w:bookmarkEnd w:id="553"/>
      <w:bookmarkEnd w:id="554"/>
      <w:bookmarkEnd w:id="555"/>
      <w:bookmarkEnd w:id="556"/>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w:t>
      </w:r>
      <w:del w:id="557" w:author="Roberto Baltodano" w:date="2015-02-12T16:45:00Z">
        <w:r w:rsidRPr="00A50B51" w:rsidDel="000B3F3A">
          <w:rPr>
            <w:szCs w:val="24"/>
            <w:lang w:eastAsia="es-CR"/>
          </w:rPr>
          <w:delText>habló de</w:delText>
        </w:r>
      </w:del>
      <w:ins w:id="558" w:author="Roberto Baltodano" w:date="2015-02-12T16:45:00Z">
        <w:r w:rsidR="000B3F3A">
          <w:rPr>
            <w:szCs w:val="24"/>
            <w:lang w:eastAsia="es-CR"/>
          </w:rPr>
          <w:t>incluyó</w:t>
        </w:r>
      </w:ins>
      <w:r w:rsidRPr="00A50B51">
        <w:rPr>
          <w:szCs w:val="24"/>
          <w:lang w:eastAsia="es-CR"/>
        </w:rPr>
        <w:t xml:space="preserve"> los distintos</w:t>
      </w:r>
      <w:ins w:id="559" w:author="Roberto Baltodano" w:date="2015-02-12T16:46:00Z">
        <w:r w:rsidR="000B3F3A">
          <w:rPr>
            <w:szCs w:val="24"/>
            <w:lang w:eastAsia="es-CR"/>
          </w:rPr>
          <w:t xml:space="preserve"> tipos de</w:t>
        </w:r>
      </w:ins>
      <w:r w:rsidRPr="00A50B51">
        <w:rPr>
          <w:szCs w:val="24"/>
          <w:lang w:eastAsia="es-CR"/>
        </w:rPr>
        <w:t xml:space="preserve"> sistemas operativos móviles existentes,</w:t>
      </w:r>
      <w:r w:rsidR="00052FD8" w:rsidRPr="00A50B51">
        <w:rPr>
          <w:szCs w:val="24"/>
          <w:lang w:eastAsia="es-CR"/>
        </w:rPr>
        <w:t xml:space="preserve"> esto apoyado con </w:t>
      </w:r>
      <w:r w:rsidR="00E064B4">
        <w:rPr>
          <w:szCs w:val="24"/>
          <w:lang w:eastAsia="es-CR"/>
        </w:rPr>
        <w:t xml:space="preserve">la revisión de artículos y gráficos </w:t>
      </w:r>
      <w:del w:id="560" w:author="Roberto Baltodano" w:date="2015-02-12T16:46:00Z">
        <w:r w:rsidR="00E064B4" w:rsidDel="000B3F3A">
          <w:rPr>
            <w:szCs w:val="24"/>
            <w:lang w:eastAsia="es-CR"/>
          </w:rPr>
          <w:delText>investigados</w:delText>
        </w:r>
        <w:r w:rsidR="00052FD8" w:rsidRPr="00A50B51" w:rsidDel="000B3F3A">
          <w:rPr>
            <w:szCs w:val="24"/>
            <w:lang w:eastAsia="es-CR"/>
          </w:rPr>
          <w:delText xml:space="preserve"> </w:delText>
        </w:r>
      </w:del>
      <w:ins w:id="561" w:author="Roberto Baltodano" w:date="2015-02-12T16:46:00Z">
        <w:r w:rsidR="000B3F3A">
          <w:rPr>
            <w:szCs w:val="24"/>
            <w:lang w:eastAsia="es-CR"/>
          </w:rPr>
          <w:t>ha</w:t>
        </w:r>
        <w:r w:rsidR="000B3F3A" w:rsidRPr="00A50B51">
          <w:rPr>
            <w:szCs w:val="24"/>
            <w:lang w:eastAsia="es-CR"/>
          </w:rPr>
          <w:t xml:space="preserve"> </w:t>
        </w:r>
      </w:ins>
      <w:del w:id="562" w:author="Roberto Baltodano" w:date="2015-02-12T16:46:00Z">
        <w:r w:rsidR="00052FD8" w:rsidRPr="00A50B51" w:rsidDel="000B3F3A">
          <w:rPr>
            <w:szCs w:val="24"/>
            <w:lang w:eastAsia="es-CR"/>
          </w:rPr>
          <w:delText>permite</w:delText>
        </w:r>
        <w:r w:rsidRPr="00A50B51" w:rsidDel="000B3F3A">
          <w:rPr>
            <w:szCs w:val="24"/>
            <w:lang w:eastAsia="es-CR"/>
          </w:rPr>
          <w:delText xml:space="preserve"> </w:delText>
        </w:r>
      </w:del>
      <w:ins w:id="563" w:author="Roberto Baltodano" w:date="2015-02-12T16:46:00Z">
        <w:r w:rsidR="000B3F3A" w:rsidRPr="00A50B51">
          <w:rPr>
            <w:szCs w:val="24"/>
            <w:lang w:eastAsia="es-CR"/>
          </w:rPr>
          <w:t>permit</w:t>
        </w:r>
        <w:r w:rsidR="000B3F3A">
          <w:rPr>
            <w:szCs w:val="24"/>
            <w:lang w:eastAsia="es-CR"/>
          </w:rPr>
          <w:t>ido</w:t>
        </w:r>
        <w:r w:rsidR="000B3F3A" w:rsidRPr="00A50B51">
          <w:rPr>
            <w:szCs w:val="24"/>
            <w:lang w:eastAsia="es-CR"/>
          </w:rPr>
          <w:t xml:space="preserve"> </w:t>
        </w:r>
      </w:ins>
      <w:r w:rsidRPr="00A50B51">
        <w:rPr>
          <w:szCs w:val="24"/>
          <w:lang w:eastAsia="es-CR"/>
        </w:rPr>
        <w:t>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rativo Android, por lo tanto</w:t>
      </w:r>
      <w:ins w:id="564" w:author="Roberto Baltodano" w:date="2015-02-12T16:46:00Z">
        <w:r w:rsidR="000B3F3A">
          <w:rPr>
            <w:szCs w:val="24"/>
            <w:lang w:eastAsia="es-CR"/>
          </w:rPr>
          <w:t>,</w:t>
        </w:r>
      </w:ins>
      <w:r w:rsidR="00052FD8" w:rsidRPr="00A50B51">
        <w:rPr>
          <w:szCs w:val="24"/>
          <w:lang w:eastAsia="es-CR"/>
        </w:rPr>
        <w:t xml:space="preserve">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w:t>
      </w:r>
      <w:r w:rsidRPr="00A50B51">
        <w:rPr>
          <w:szCs w:val="24"/>
          <w:lang w:eastAsia="es-CR"/>
        </w:rPr>
        <w:lastRenderedPageBreak/>
        <w:t>su vez, permite la adquisición y soporte continuo de la aplicación, al estar completamente integrado con los teléfonos Android. Por lo tanto, la aplicación residirá en este servicio de Google</w:t>
      </w:r>
      <w:del w:id="565" w:author="Roberto Baltodano" w:date="2015-02-12T16:46:00Z">
        <w:r w:rsidRPr="00A50B51" w:rsidDel="000B3F3A">
          <w:rPr>
            <w:szCs w:val="24"/>
            <w:lang w:eastAsia="es-CR"/>
          </w:rPr>
          <w:delText>, el cual es gratuito</w:delText>
        </w:r>
      </w:del>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En cuanto al recurso técnico disponible, los desarrolladores </w:t>
      </w:r>
      <w:del w:id="566" w:author="Roberto Baltodano" w:date="2015-02-12T16:47:00Z">
        <w:r w:rsidRPr="00A50B51" w:rsidDel="000B3F3A">
          <w:rPr>
            <w:szCs w:val="24"/>
            <w:lang w:eastAsia="es-CR"/>
          </w:rPr>
          <w:delText xml:space="preserve">aportarán </w:delText>
        </w:r>
      </w:del>
      <w:ins w:id="567" w:author="Roberto Baltodano" w:date="2015-02-12T16:47:00Z">
        <w:r w:rsidR="000B3F3A">
          <w:rPr>
            <w:szCs w:val="24"/>
            <w:lang w:eastAsia="es-CR"/>
          </w:rPr>
          <w:t>aportaron</w:t>
        </w:r>
        <w:r w:rsidR="000B3F3A" w:rsidRPr="00A50B51">
          <w:rPr>
            <w:szCs w:val="24"/>
            <w:lang w:eastAsia="es-CR"/>
          </w:rPr>
          <w:t xml:space="preserve"> </w:t>
        </w:r>
      </w:ins>
      <w:r w:rsidRPr="00A50B51">
        <w:rPr>
          <w:szCs w:val="24"/>
          <w:lang w:eastAsia="es-CR"/>
        </w:rPr>
        <w:t xml:space="preserve">sus recursos tecnológicos (computadoras, teléfonos móviles) para el desarrollo del proyecto, haciendo que la empresa no se tenga que ocupar en la adquisición de equipos para </w:t>
      </w:r>
      <w:del w:id="568" w:author="Roberto Baltodano" w:date="2015-02-12T16:48:00Z">
        <w:r w:rsidRPr="00A50B51" w:rsidDel="000B3F3A">
          <w:rPr>
            <w:szCs w:val="24"/>
            <w:lang w:eastAsia="es-CR"/>
          </w:rPr>
          <w:delText>este proyecto</w:delText>
        </w:r>
      </w:del>
      <w:ins w:id="569" w:author="Roberto Baltodano" w:date="2015-02-12T16:48:00Z">
        <w:r w:rsidR="000B3F3A">
          <w:rPr>
            <w:szCs w:val="24"/>
            <w:lang w:eastAsia="es-CR"/>
          </w:rPr>
          <w:t>el mismo</w:t>
        </w:r>
      </w:ins>
      <w:r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del w:id="570" w:author="Roberto Baltodano" w:date="2015-02-12T16:48:00Z">
        <w:r w:rsidRPr="00A50B51" w:rsidDel="000B3F3A">
          <w:rPr>
            <w:szCs w:val="24"/>
            <w:lang w:eastAsia="es-CR"/>
          </w:rPr>
          <w:delText>Para finalizar</w:delText>
        </w:r>
      </w:del>
      <w:ins w:id="571" w:author="Roberto Baltodano" w:date="2015-02-12T16:48:00Z">
        <w:r w:rsidR="000B3F3A">
          <w:rPr>
            <w:szCs w:val="24"/>
            <w:lang w:eastAsia="es-CR"/>
          </w:rPr>
          <w:t>En resumen,</w:t>
        </w:r>
      </w:ins>
      <w:r w:rsidRPr="00A50B51">
        <w:rPr>
          <w:szCs w:val="24"/>
          <w:lang w:eastAsia="es-CR"/>
        </w:rPr>
        <w:t xml:space="preserve">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w:t>
      </w:r>
      <w:del w:id="572" w:author="Roberto Baltodano" w:date="2015-02-12T16:50:00Z">
        <w:r w:rsidRPr="00A50B51" w:rsidDel="00FA55D6">
          <w:rPr>
            <w:szCs w:val="24"/>
            <w:lang w:eastAsia="es-CR"/>
          </w:rPr>
          <w:delText xml:space="preserve">para </w:delText>
        </w:r>
      </w:del>
      <w:ins w:id="573" w:author="Roberto Baltodano" w:date="2015-02-12T16:50:00Z">
        <w:r w:rsidR="00FA55D6">
          <w:rPr>
            <w:szCs w:val="24"/>
            <w:lang w:eastAsia="es-CR"/>
          </w:rPr>
          <w:t>que apoyan</w:t>
        </w:r>
        <w:r w:rsidR="00FA55D6" w:rsidRPr="00A50B51">
          <w:rPr>
            <w:szCs w:val="24"/>
            <w:lang w:eastAsia="es-CR"/>
          </w:rPr>
          <w:t xml:space="preserve"> </w:t>
        </w:r>
      </w:ins>
      <w:r w:rsidRPr="00A50B51">
        <w:rPr>
          <w:szCs w:val="24"/>
          <w:lang w:eastAsia="es-CR"/>
        </w:rPr>
        <w:t>la factibilidad técnica:</w:t>
      </w:r>
    </w:p>
    <w:p w:rsidR="00CC6517" w:rsidRPr="00A50B51" w:rsidRDefault="00CC6517" w:rsidP="008E0A96">
      <w:pPr>
        <w:pStyle w:val="ListParagraph"/>
        <w:numPr>
          <w:ilvl w:val="0"/>
          <w:numId w:val="10"/>
        </w:numPr>
        <w:rPr>
          <w:lang w:eastAsia="es-CR"/>
        </w:rPr>
      </w:pPr>
      <w:del w:id="574" w:author="Roberto Baltodano" w:date="2015-02-12T16:50:00Z">
        <w:r w:rsidRPr="00A50B51" w:rsidDel="00FA55D6">
          <w:rPr>
            <w:lang w:eastAsia="es-CR"/>
          </w:rPr>
          <w:delText xml:space="preserve">Apoyo del servicio </w:delText>
        </w:r>
      </w:del>
      <w:del w:id="575" w:author="Roberto Baltodano" w:date="2015-02-12T16:47:00Z">
        <w:r w:rsidRPr="00A50B51" w:rsidDel="000B3F3A">
          <w:rPr>
            <w:lang w:eastAsia="es-CR"/>
          </w:rPr>
          <w:delText>gratuito</w:delText>
        </w:r>
      </w:del>
      <w:ins w:id="576" w:author="Roberto Baltodano" w:date="2015-02-12T16:50:00Z">
        <w:r w:rsidR="00FA55D6">
          <w:rPr>
            <w:lang w:eastAsia="es-CR"/>
          </w:rPr>
          <w:t xml:space="preserve">El </w:t>
        </w:r>
        <w:proofErr w:type="spellStart"/>
        <w:r w:rsidR="00FA55D6">
          <w:rPr>
            <w:lang w:eastAsia="es-CR"/>
          </w:rPr>
          <w:t>servicio</w:t>
        </w:r>
      </w:ins>
      <w:del w:id="577" w:author="Roberto Baltodano" w:date="2015-02-12T16:47:00Z">
        <w:r w:rsidRPr="00A50B51" w:rsidDel="000B3F3A">
          <w:rPr>
            <w:lang w:eastAsia="es-CR"/>
          </w:rPr>
          <w:delText xml:space="preserve"> </w:delText>
        </w:r>
      </w:del>
      <w:r w:rsidRPr="00A50B51">
        <w:rPr>
          <w:lang w:eastAsia="es-CR"/>
        </w:rPr>
        <w:t>de</w:t>
      </w:r>
      <w:proofErr w:type="spellEnd"/>
      <w:r w:rsidRPr="00A50B51">
        <w:rPr>
          <w:lang w:eastAsia="es-CR"/>
        </w:rPr>
        <w:t xml:space="preserv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 xml:space="preserve">Aporte de recursos tecnológicos propios para la creación de la aplicación, por lo que la clínica no necesitará invertir en </w:t>
      </w:r>
      <w:del w:id="578" w:author="Roberto Baltodano" w:date="2015-02-12T16:50:00Z">
        <w:r w:rsidRPr="00A50B51" w:rsidDel="00FA55D6">
          <w:rPr>
            <w:lang w:eastAsia="es-CR"/>
          </w:rPr>
          <w:delText xml:space="preserve">recursos para </w:delText>
        </w:r>
      </w:del>
      <w:r w:rsidRPr="00A50B51">
        <w:rPr>
          <w:lang w:eastAsia="es-CR"/>
        </w:rPr>
        <w:t>el desarrollo del proyecto.</w:t>
      </w:r>
    </w:p>
    <w:p w:rsidR="00CC6517" w:rsidRPr="00A50B51" w:rsidRDefault="00CC6517" w:rsidP="008E0A96">
      <w:pPr>
        <w:pStyle w:val="13"/>
        <w:numPr>
          <w:ilvl w:val="4"/>
          <w:numId w:val="5"/>
        </w:numPr>
        <w:tabs>
          <w:tab w:val="left" w:pos="1134"/>
        </w:tabs>
        <w:rPr>
          <w:rFonts w:cs="Times New Roman"/>
          <w:szCs w:val="24"/>
        </w:rPr>
      </w:pPr>
      <w:bookmarkStart w:id="579" w:name="_Toc337713596"/>
      <w:bookmarkStart w:id="580" w:name="_Toc347565987"/>
      <w:bookmarkStart w:id="581" w:name="_Toc411527935"/>
      <w:r w:rsidRPr="00A50B51">
        <w:rPr>
          <w:rFonts w:cs="Times New Roman"/>
          <w:szCs w:val="24"/>
        </w:rPr>
        <w:t>Operativa</w:t>
      </w:r>
      <w:bookmarkEnd w:id="579"/>
      <w:bookmarkEnd w:id="580"/>
      <w:bookmarkEnd w:id="581"/>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w:t>
      </w:r>
      <w:ins w:id="582" w:author="Roberto Baltodano" w:date="2015-02-12T16:51:00Z">
        <w:r w:rsidR="00FA55D6">
          <w:rPr>
            <w:szCs w:val="24"/>
            <w:lang w:eastAsia="es-CR"/>
          </w:rPr>
          <w:t>,</w:t>
        </w:r>
      </w:ins>
      <w:r w:rsidRPr="00A50B51">
        <w:rPr>
          <w:szCs w:val="24"/>
          <w:lang w:eastAsia="es-CR"/>
        </w:rPr>
        <w:t xml:space="preserve"> apoyará y acercará a los pacientes ex</w:t>
      </w:r>
      <w:r w:rsidR="00E064B4">
        <w:rPr>
          <w:szCs w:val="24"/>
          <w:lang w:eastAsia="es-CR"/>
        </w:rPr>
        <w:t>istentes y nuevos, ya sea al brindarles la opción de informarse mediante los artículos</w:t>
      </w:r>
      <w:ins w:id="583" w:author="Roberto Baltodano" w:date="2015-02-12T16:51:00Z">
        <w:r w:rsidR="00FA55D6">
          <w:rPr>
            <w:szCs w:val="24"/>
            <w:lang w:eastAsia="es-CR"/>
          </w:rPr>
          <w:t xml:space="preserve"> sugeridos</w:t>
        </w:r>
      </w:ins>
      <w:r w:rsidR="00E064B4">
        <w:rPr>
          <w:szCs w:val="24"/>
          <w:lang w:eastAsia="es-CR"/>
        </w:rPr>
        <w:t xml:space="preserve"> </w:t>
      </w:r>
      <w:r w:rsidRPr="00A50B51">
        <w:rPr>
          <w:szCs w:val="24"/>
          <w:lang w:eastAsia="es-CR"/>
        </w:rPr>
        <w:t>como</w:t>
      </w:r>
      <w:ins w:id="584" w:author="Roberto Baltodano" w:date="2015-02-12T16:51:00Z">
        <w:r w:rsidR="00FA55D6">
          <w:rPr>
            <w:szCs w:val="24"/>
            <w:lang w:eastAsia="es-CR"/>
          </w:rPr>
          <w:t xml:space="preserve"> también</w:t>
        </w:r>
      </w:ins>
      <w:r w:rsidRPr="00A50B51">
        <w:rPr>
          <w:szCs w:val="24"/>
          <w:lang w:eastAsia="es-CR"/>
        </w:rPr>
        <w:t xml:space="preserve"> en </w:t>
      </w:r>
      <w:r w:rsidR="00E064B4" w:rsidRPr="00A50B51">
        <w:rPr>
          <w:szCs w:val="24"/>
          <w:lang w:eastAsia="es-CR"/>
        </w:rPr>
        <w:t>la opción</w:t>
      </w:r>
      <w:r w:rsidR="00E064B4">
        <w:rPr>
          <w:szCs w:val="24"/>
          <w:lang w:eastAsia="es-CR"/>
        </w:rPr>
        <w:t xml:space="preserve"> de enviar </w:t>
      </w:r>
      <w:del w:id="585" w:author="Roberto Baltodano" w:date="2015-02-12T16:51:00Z">
        <w:r w:rsidR="00E064B4" w:rsidDel="00FA55D6">
          <w:rPr>
            <w:szCs w:val="24"/>
            <w:lang w:eastAsia="es-CR"/>
          </w:rPr>
          <w:delText xml:space="preserve">la </w:delText>
        </w:r>
      </w:del>
      <w:ins w:id="586" w:author="Roberto Baltodano" w:date="2015-02-12T16:51:00Z">
        <w:r w:rsidR="00FA55D6">
          <w:rPr>
            <w:szCs w:val="24"/>
            <w:lang w:eastAsia="es-CR"/>
          </w:rPr>
          <w:t xml:space="preserve">al usuario </w:t>
        </w:r>
      </w:ins>
      <w:r w:rsidR="00E064B4">
        <w:rPr>
          <w:szCs w:val="24"/>
          <w:lang w:eastAsia="es-CR"/>
        </w:rPr>
        <w:t xml:space="preserve">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w:t>
      </w:r>
      <w:ins w:id="587" w:author="Roberto Baltodano" w:date="2015-02-12T16:52:00Z">
        <w:r w:rsidR="00FA55D6">
          <w:rPr>
            <w:szCs w:val="24"/>
            <w:lang w:eastAsia="es-CR"/>
          </w:rPr>
          <w:t>,</w:t>
        </w:r>
      </w:ins>
      <w:r w:rsidRPr="00A50B51">
        <w:rPr>
          <w:szCs w:val="24"/>
          <w:lang w:eastAsia="es-CR"/>
        </w:rPr>
        <w:t xml:space="preserve">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val="en-US" w:eastAsia="en-US"/>
        </w:rPr>
        <w:drawing>
          <wp:anchor distT="0" distB="0" distL="114300" distR="114300" simplePos="0" relativeHeight="251704832" behindDoc="0" locked="0" layoutInCell="1" allowOverlap="1" wp14:anchorId="0A178D8A" wp14:editId="449D8BFF">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val="en-US" w:eastAsia="en-US"/>
        </w:rPr>
        <w:drawing>
          <wp:anchor distT="0" distB="0" distL="114300" distR="114300" simplePos="0" relativeHeight="251703808" behindDoc="0" locked="0" layoutInCell="1" allowOverlap="1" wp14:anchorId="6B109D8F" wp14:editId="777974AD">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val="en-US" w:eastAsia="en-US"/>
        </w:rPr>
        <w:drawing>
          <wp:anchor distT="0" distB="0" distL="114300" distR="114300" simplePos="0" relativeHeight="251702784" behindDoc="0" locked="0" layoutInCell="1" allowOverlap="1" wp14:anchorId="097E091C" wp14:editId="43303F2E">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val="en-US" w:eastAsia="en-US"/>
        </w:rPr>
        <w:drawing>
          <wp:anchor distT="0" distB="0" distL="114300" distR="114300" simplePos="0" relativeHeight="251698688" behindDoc="0" locked="0" layoutInCell="1" allowOverlap="1" wp14:anchorId="2CF4908B" wp14:editId="3D59ED41">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val="en-US" w:eastAsia="en-US"/>
        </w:rPr>
        <w:drawing>
          <wp:anchor distT="0" distB="0" distL="114300" distR="114300" simplePos="0" relativeHeight="251697664" behindDoc="0" locked="0" layoutInCell="1" allowOverlap="1" wp14:anchorId="3DEF9867" wp14:editId="2BB66D54">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9712" behindDoc="0" locked="0" layoutInCell="1" allowOverlap="1" wp14:anchorId="108CF50D" wp14:editId="0AA1BCC8">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701760" behindDoc="0" locked="0" layoutInCell="1" allowOverlap="1" wp14:anchorId="79D3FBF3" wp14:editId="54759B6D">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val="en-US" w:eastAsia="en-US"/>
        </w:rPr>
        <w:drawing>
          <wp:anchor distT="0" distB="0" distL="114300" distR="114300" simplePos="0" relativeHeight="251695616" behindDoc="0" locked="0" layoutInCell="1" allowOverlap="1" wp14:anchorId="3ED89211" wp14:editId="15687E7B">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6640" behindDoc="0" locked="0" layoutInCell="1" allowOverlap="1" wp14:anchorId="64C8E22A" wp14:editId="099948EB">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val="en-US" w:eastAsia="en-US"/>
        </w:rPr>
        <w:drawing>
          <wp:anchor distT="0" distB="0" distL="114300" distR="114300" simplePos="0" relativeHeight="251694592" behindDoc="0" locked="0" layoutInCell="1" allowOverlap="1" wp14:anchorId="588F02D0" wp14:editId="016BBC2F">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val="en-US" w:eastAsia="en-US"/>
        </w:rPr>
        <w:drawing>
          <wp:anchor distT="0" distB="0" distL="114300" distR="114300" simplePos="0" relativeHeight="251693568" behindDoc="0" locked="0" layoutInCell="1" allowOverlap="1" wp14:anchorId="1D1F09A7" wp14:editId="4AC21672">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val="en-US" w:eastAsia="en-US"/>
        </w:rPr>
        <w:drawing>
          <wp:inline distT="0" distB="0" distL="0" distR="0" wp14:anchorId="12E40366" wp14:editId="5063121B">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C6517" w:rsidRPr="00A50B51" w:rsidRDefault="00CC6517" w:rsidP="008E0A96">
      <w:pPr>
        <w:pStyle w:val="Caption"/>
        <w:rPr>
          <w:sz w:val="24"/>
          <w:szCs w:val="24"/>
        </w:rPr>
      </w:pPr>
      <w:bookmarkStart w:id="588" w:name="_Toc337713616"/>
      <w:bookmarkStart w:id="589" w:name="_Toc343369211"/>
      <w:bookmarkStart w:id="590" w:name="_Toc400823885"/>
      <w:r w:rsidRPr="00A50B51">
        <w:rPr>
          <w:sz w:val="24"/>
          <w:szCs w:val="24"/>
        </w:rPr>
        <w:lastRenderedPageBreak/>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w:t>
      </w:r>
      <w:proofErr w:type="spellStart"/>
      <w:r w:rsidRPr="00A50B51">
        <w:rPr>
          <w:sz w:val="24"/>
          <w:szCs w:val="24"/>
        </w:rPr>
        <w:t>Audinsa</w:t>
      </w:r>
      <w:bookmarkEnd w:id="588"/>
      <w:bookmarkEnd w:id="589"/>
      <w:bookmarkEnd w:id="590"/>
      <w:proofErr w:type="spellEnd"/>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591" w:name="_Toc337713597"/>
      <w:bookmarkStart w:id="592" w:name="_Toc347565988"/>
      <w:bookmarkStart w:id="593" w:name="_Toc411527936"/>
      <w:r w:rsidRPr="00A50B51">
        <w:rPr>
          <w:rFonts w:cs="Times New Roman"/>
          <w:szCs w:val="24"/>
        </w:rPr>
        <w:t>Financiera</w:t>
      </w:r>
      <w:bookmarkEnd w:id="591"/>
      <w:bookmarkEnd w:id="592"/>
      <w:bookmarkEnd w:id="593"/>
    </w:p>
    <w:p w:rsidR="00CC6517" w:rsidRPr="00A50B51" w:rsidRDefault="00CC6517" w:rsidP="008E0A96">
      <w:pPr>
        <w:ind w:firstLine="708"/>
        <w:rPr>
          <w:szCs w:val="24"/>
          <w:lang w:eastAsia="es-CR"/>
        </w:rPr>
      </w:pPr>
      <w:r w:rsidRPr="00A50B51">
        <w:rPr>
          <w:szCs w:val="24"/>
          <w:lang w:eastAsia="es-CR"/>
        </w:rPr>
        <w:t xml:space="preserve">Para la factibilidad financiera, se </w:t>
      </w:r>
      <w:del w:id="594" w:author="Roberto Baltodano" w:date="2015-02-12T16:53:00Z">
        <w:r w:rsidRPr="00A50B51" w:rsidDel="00FA55D6">
          <w:rPr>
            <w:szCs w:val="24"/>
            <w:lang w:eastAsia="es-CR"/>
          </w:rPr>
          <w:delText xml:space="preserve">tomarán </w:delText>
        </w:r>
      </w:del>
      <w:ins w:id="595" w:author="Roberto Baltodano" w:date="2015-02-12T16:53:00Z">
        <w:r w:rsidR="00FA55D6">
          <w:rPr>
            <w:szCs w:val="24"/>
            <w:lang w:eastAsia="es-CR"/>
          </w:rPr>
          <w:t>tomaron</w:t>
        </w:r>
        <w:r w:rsidR="00FA55D6" w:rsidRPr="00A50B51">
          <w:rPr>
            <w:szCs w:val="24"/>
            <w:lang w:eastAsia="es-CR"/>
          </w:rPr>
          <w:t xml:space="preserve"> </w:t>
        </w:r>
      </w:ins>
      <w:r w:rsidRPr="00A50B51">
        <w:rPr>
          <w:szCs w:val="24"/>
          <w:lang w:eastAsia="es-CR"/>
        </w:rPr>
        <w:t>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ins w:id="596" w:author="Roberto Baltodano" w:date="2015-02-12T16:53:00Z">
        <w:r w:rsidR="00FA55D6">
          <w:rPr>
            <w:lang w:eastAsia="es-CR"/>
          </w:rPr>
          <w:t>s</w:t>
        </w:r>
      </w:ins>
      <w:r w:rsidRPr="00A50B51">
        <w:rPr>
          <w:lang w:eastAsia="es-CR"/>
        </w:rPr>
        <w:t>).</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597" w:name="_Toc337713598"/>
      <w:bookmarkStart w:id="598" w:name="_Toc347565989"/>
      <w:bookmarkStart w:id="599" w:name="_Toc411527937"/>
      <w:r w:rsidRPr="00A50B51">
        <w:rPr>
          <w:rFonts w:cs="Times New Roman"/>
          <w:szCs w:val="24"/>
        </w:rPr>
        <w:t>Costo de recursos humanos</w:t>
      </w:r>
      <w:bookmarkEnd w:id="597"/>
      <w:bookmarkEnd w:id="598"/>
      <w:bookmarkEnd w:id="599"/>
    </w:p>
    <w:p w:rsidR="00CC6517" w:rsidRPr="00A50B51" w:rsidRDefault="00CC6517" w:rsidP="002B29F0">
      <w:pPr>
        <w:ind w:firstLine="709"/>
        <w:rPr>
          <w:szCs w:val="24"/>
          <w:lang w:eastAsia="es-CR"/>
        </w:rPr>
      </w:pPr>
      <w:r w:rsidRPr="00A50B51">
        <w:rPr>
          <w:szCs w:val="24"/>
          <w:lang w:eastAsia="es-CR"/>
        </w:rPr>
        <w:t xml:space="preserve">En este apartado se analizará el costo estimado por cada desarrollador del proyecto, los cuales son conformados por dos </w:t>
      </w:r>
      <w:del w:id="600" w:author="Roberto Baltodano" w:date="2015-02-12T16:53:00Z">
        <w:r w:rsidRPr="00A50B51" w:rsidDel="00FA55D6">
          <w:rPr>
            <w:szCs w:val="24"/>
            <w:lang w:eastAsia="es-CR"/>
          </w:rPr>
          <w:delText>desarrolladores</w:delText>
        </w:r>
      </w:del>
      <w:ins w:id="601" w:author="Roberto Baltodano" w:date="2015-02-12T16:53:00Z">
        <w:r w:rsidR="00FA55D6">
          <w:rPr>
            <w:szCs w:val="24"/>
            <w:lang w:eastAsia="es-CR"/>
          </w:rPr>
          <w:t>participantes</w:t>
        </w:r>
      </w:ins>
      <w:r w:rsidRPr="00A50B51">
        <w:rPr>
          <w:szCs w:val="24"/>
          <w:lang w:eastAsia="es-CR"/>
        </w:rPr>
        <w:t xml:space="preserve">, </w:t>
      </w:r>
      <w:del w:id="602" w:author="Roberto Baltodano" w:date="2015-02-12T16:53:00Z">
        <w:r w:rsidRPr="00A50B51" w:rsidDel="00FA55D6">
          <w:rPr>
            <w:szCs w:val="24"/>
            <w:lang w:eastAsia="es-CR"/>
          </w:rPr>
          <w:delText>los cuales</w:delText>
        </w:r>
      </w:del>
      <w:ins w:id="603" w:author="Roberto Baltodano" w:date="2015-02-12T16:53:00Z">
        <w:r w:rsidR="00FA55D6">
          <w:rPr>
            <w:szCs w:val="24"/>
            <w:lang w:eastAsia="es-CR"/>
          </w:rPr>
          <w:t>quienes</w:t>
        </w:r>
      </w:ins>
      <w:r w:rsidRPr="00A50B51">
        <w:rPr>
          <w:szCs w:val="24"/>
          <w:lang w:eastAsia="es-CR"/>
        </w:rPr>
        <w:t xml:space="preserve">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604" w:name="_Toc337713618"/>
      <w:bookmarkStart w:id="605" w:name="_Toc40082392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F6005B">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604"/>
      <w:bookmarkEnd w:id="60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lastRenderedPageBreak/>
        <w:tab/>
      </w:r>
      <w:del w:id="606" w:author="Roberto Baltodano" w:date="2015-02-12T16:53:00Z">
        <w:r w:rsidRPr="00A50B51" w:rsidDel="00FA55D6">
          <w:rPr>
            <w:szCs w:val="24"/>
          </w:rPr>
          <w:delText xml:space="preserve">Este </w:delText>
        </w:r>
      </w:del>
      <w:ins w:id="607" w:author="Roberto Baltodano" w:date="2015-02-12T16:53:00Z">
        <w:r w:rsidR="00FA55D6">
          <w:rPr>
            <w:szCs w:val="24"/>
          </w:rPr>
          <w:t>En este</w:t>
        </w:r>
        <w:r w:rsidR="00FA55D6" w:rsidRPr="00A50B51">
          <w:rPr>
            <w:szCs w:val="24"/>
          </w:rPr>
          <w:t xml:space="preserve"> </w:t>
        </w:r>
      </w:ins>
      <w:r w:rsidRPr="00A50B51">
        <w:rPr>
          <w:szCs w:val="24"/>
        </w:rPr>
        <w:t xml:space="preserve">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xml:space="preserve">, los desarrolladores no cobrarán el monto estimado </w:t>
      </w:r>
      <w:del w:id="608" w:author="Roberto Baltodano" w:date="2015-02-12T16:53:00Z">
        <w:r w:rsidRPr="00A50B51" w:rsidDel="00FA55D6">
          <w:rPr>
            <w:szCs w:val="24"/>
          </w:rPr>
          <w:delText xml:space="preserve">indicado </w:delText>
        </w:r>
      </w:del>
      <w:ins w:id="609" w:author="Roberto Baltodano" w:date="2015-02-12T16:53:00Z">
        <w:r w:rsidR="00FA55D6">
          <w:rPr>
            <w:szCs w:val="24"/>
          </w:rPr>
          <w:t>con anterioridad</w:t>
        </w:r>
        <w:r w:rsidR="00FA55D6" w:rsidRPr="00A50B51">
          <w:rPr>
            <w:szCs w:val="24"/>
          </w:rPr>
          <w:t xml:space="preserve"> </w:t>
        </w:r>
      </w:ins>
      <w:r w:rsidRPr="00A50B51">
        <w:rPr>
          <w:szCs w:val="24"/>
        </w:rPr>
        <w:t>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610" w:name="_Toc337713599"/>
      <w:bookmarkStart w:id="611" w:name="_Toc347565990"/>
      <w:bookmarkStart w:id="612" w:name="_Toc411527938"/>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610"/>
      <w:bookmarkEnd w:id="611"/>
      <w:bookmarkEnd w:id="612"/>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613" w:name="_Toc337713619"/>
      <w:bookmarkStart w:id="614" w:name="_Toc40082392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F6005B">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613"/>
      <w:bookmarkEnd w:id="614"/>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 xml:space="preserve">El software que se va a </w:t>
      </w:r>
      <w:del w:id="615" w:author="Roberto Baltodano" w:date="2015-02-12T16:54:00Z">
        <w:r w:rsidRPr="00A50B51" w:rsidDel="00FA55D6">
          <w:rPr>
            <w:szCs w:val="24"/>
            <w:lang w:eastAsia="es-CR"/>
          </w:rPr>
          <w:delText>utilizar</w:delText>
        </w:r>
        <w:r w:rsidR="00A1799E" w:rsidRPr="00A50B51" w:rsidDel="00FA55D6">
          <w:rPr>
            <w:szCs w:val="24"/>
            <w:lang w:eastAsia="es-CR"/>
          </w:rPr>
          <w:delText>se</w:delText>
        </w:r>
        <w:r w:rsidRPr="00A50B51" w:rsidDel="00FA55D6">
          <w:rPr>
            <w:szCs w:val="24"/>
            <w:lang w:eastAsia="es-CR"/>
          </w:rPr>
          <w:delText xml:space="preserve"> </w:delText>
        </w:r>
      </w:del>
      <w:ins w:id="616" w:author="Roberto Baltodano" w:date="2015-02-12T16:54:00Z">
        <w:r w:rsidR="00FA55D6">
          <w:rPr>
            <w:szCs w:val="24"/>
            <w:lang w:eastAsia="es-CR"/>
          </w:rPr>
          <w:t>emplear</w:t>
        </w:r>
        <w:r w:rsidR="00FA55D6" w:rsidRPr="00A50B51">
          <w:rPr>
            <w:szCs w:val="24"/>
            <w:lang w:eastAsia="es-CR"/>
          </w:rPr>
          <w:t xml:space="preserve"> </w:t>
        </w:r>
      </w:ins>
      <w:r w:rsidRPr="00A50B51">
        <w:rPr>
          <w:szCs w:val="24"/>
          <w:lang w:eastAsia="es-CR"/>
        </w:rPr>
        <w:t xml:space="preserve">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 xml:space="preserve">con el cual se desarrollará la aplicación va a ser el Eclipse, </w:t>
      </w:r>
      <w:del w:id="617" w:author="Roberto Baltodano" w:date="2015-02-12T16:55:00Z">
        <w:r w:rsidRPr="00A50B51" w:rsidDel="00FA55D6">
          <w:rPr>
            <w:szCs w:val="24"/>
            <w:lang w:eastAsia="es-CR"/>
          </w:rPr>
          <w:delText>el cual no posee</w:delText>
        </w:r>
      </w:del>
      <w:ins w:id="618" w:author="Roberto Baltodano" w:date="2015-02-12T16:55:00Z">
        <w:r w:rsidR="00FA55D6" w:rsidRPr="00FA55D6">
          <w:rPr>
            <w:i/>
            <w:szCs w:val="24"/>
            <w:lang w:eastAsia="es-CR"/>
          </w:rPr>
          <w:t>IDE</w:t>
        </w:r>
        <w:r w:rsidR="00FA55D6">
          <w:rPr>
            <w:szCs w:val="24"/>
            <w:lang w:eastAsia="es-CR"/>
          </w:rPr>
          <w:t xml:space="preserve"> sin</w:t>
        </w:r>
      </w:ins>
      <w:r w:rsidRPr="00A50B51">
        <w:rPr>
          <w:szCs w:val="24"/>
          <w:lang w:eastAsia="es-CR"/>
        </w:rPr>
        <w:t xml:space="preserve"> ningún costo en cuanto a licencias. Sin embargo</w:t>
      </w:r>
      <w:r w:rsidR="00A1799E" w:rsidRPr="00A50B51">
        <w:rPr>
          <w:szCs w:val="24"/>
          <w:lang w:eastAsia="es-CR"/>
        </w:rPr>
        <w:t>,</w:t>
      </w:r>
      <w:r w:rsidRPr="00A50B51">
        <w:rPr>
          <w:szCs w:val="24"/>
          <w:lang w:eastAsia="es-CR"/>
        </w:rPr>
        <w:t xml:space="preserve"> el </w:t>
      </w:r>
      <w:del w:id="619" w:author="Roberto Baltodano" w:date="2015-02-12T16:55:00Z">
        <w:r w:rsidRPr="00A50B51" w:rsidDel="00FA55D6">
          <w:rPr>
            <w:szCs w:val="24"/>
            <w:lang w:eastAsia="es-CR"/>
          </w:rPr>
          <w:delText>que se use</w:delText>
        </w:r>
      </w:del>
      <w:ins w:id="620" w:author="Roberto Baltodano" w:date="2015-02-12T16:55:00Z">
        <w:r w:rsidR="00FA55D6">
          <w:rPr>
            <w:szCs w:val="24"/>
            <w:lang w:eastAsia="es-CR"/>
          </w:rPr>
          <w:t>uso de</w:t>
        </w:r>
      </w:ins>
      <w:r w:rsidRPr="00A50B51">
        <w:rPr>
          <w:szCs w:val="24"/>
          <w:lang w:eastAsia="es-CR"/>
        </w:rPr>
        <w:t xml:space="preserve"> software libre no </w:t>
      </w:r>
      <w:del w:id="621" w:author="Roberto Baltodano" w:date="2015-02-12T16:55:00Z">
        <w:r w:rsidRPr="00A50B51" w:rsidDel="00FA55D6">
          <w:rPr>
            <w:szCs w:val="24"/>
            <w:lang w:eastAsia="es-CR"/>
          </w:rPr>
          <w:delText>quiere decir que no haya ningún</w:delText>
        </w:r>
      </w:del>
      <w:proofErr w:type="spellStart"/>
      <w:ins w:id="622" w:author="Roberto Baltodano" w:date="2015-02-12T16:55:00Z">
        <w:r w:rsidR="00FA55D6">
          <w:rPr>
            <w:szCs w:val="24"/>
            <w:lang w:eastAsia="es-CR"/>
          </w:rPr>
          <w:t>excenta</w:t>
        </w:r>
        <w:proofErr w:type="spellEnd"/>
        <w:r w:rsidR="00FA55D6">
          <w:rPr>
            <w:szCs w:val="24"/>
            <w:lang w:eastAsia="es-CR"/>
          </w:rPr>
          <w:t xml:space="preserve"> los</w:t>
        </w:r>
      </w:ins>
      <w:r w:rsidRPr="00A50B51">
        <w:rPr>
          <w:szCs w:val="24"/>
          <w:lang w:eastAsia="es-CR"/>
        </w:rPr>
        <w:t xml:space="preserve"> costo</w:t>
      </w:r>
      <w:ins w:id="623" w:author="Roberto Baltodano" w:date="2015-02-12T16:55:00Z">
        <w:r w:rsidR="00FA55D6">
          <w:rPr>
            <w:szCs w:val="24"/>
            <w:lang w:eastAsia="es-CR"/>
          </w:rPr>
          <w:t>s</w:t>
        </w:r>
      </w:ins>
      <w:r w:rsidRPr="00A50B51">
        <w:rPr>
          <w:szCs w:val="24"/>
          <w:lang w:eastAsia="es-CR"/>
        </w:rPr>
        <w:t xml:space="preserve"> </w:t>
      </w:r>
      <w:del w:id="624" w:author="Roberto Baltodano" w:date="2015-02-12T16:56:00Z">
        <w:r w:rsidRPr="00A50B51" w:rsidDel="00FA55D6">
          <w:rPr>
            <w:szCs w:val="24"/>
            <w:lang w:eastAsia="es-CR"/>
          </w:rPr>
          <w:delText xml:space="preserve">de cómo aprender a usar </w:delText>
        </w:r>
        <w:r w:rsidR="00A1799E" w:rsidRPr="00A50B51" w:rsidDel="00FA55D6">
          <w:rPr>
            <w:szCs w:val="24"/>
            <w:lang w:eastAsia="es-CR"/>
          </w:rPr>
          <w:delText>este</w:delText>
        </w:r>
        <w:r w:rsidRPr="00A50B51" w:rsidDel="00FA55D6">
          <w:rPr>
            <w:szCs w:val="24"/>
            <w:lang w:eastAsia="es-CR"/>
          </w:rPr>
          <w:delText xml:space="preserve"> software libre</w:delText>
        </w:r>
      </w:del>
      <w:ins w:id="625" w:author="Roberto Baltodano" w:date="2015-02-12T16:56:00Z">
        <w:r w:rsidR="00FA55D6">
          <w:rPr>
            <w:szCs w:val="24"/>
            <w:lang w:eastAsia="es-CR"/>
          </w:rPr>
          <w:t>relacionados con su aprendizaje</w:t>
        </w:r>
      </w:ins>
      <w:r w:rsidRPr="00A50B51">
        <w:rPr>
          <w:szCs w:val="24"/>
          <w:lang w:eastAsia="es-CR"/>
        </w:rPr>
        <w:t>.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w:t>
      </w:r>
      <w:del w:id="626" w:author="Roberto Baltodano" w:date="2015-02-12T16:56:00Z">
        <w:r w:rsidRPr="00A50B51" w:rsidDel="00FA55D6">
          <w:rPr>
            <w:szCs w:val="24"/>
            <w:lang w:eastAsia="es-CR"/>
          </w:rPr>
          <w:delText xml:space="preserve">costo </w:delText>
        </w:r>
      </w:del>
      <w:ins w:id="627" w:author="Roberto Baltodano" w:date="2015-02-12T16:56:00Z">
        <w:r w:rsidR="00FA55D6">
          <w:rPr>
            <w:szCs w:val="24"/>
            <w:lang w:eastAsia="es-CR"/>
          </w:rPr>
          <w:t>valor</w:t>
        </w:r>
        <w:r w:rsidR="00FA55D6" w:rsidRPr="00A50B51">
          <w:rPr>
            <w:szCs w:val="24"/>
            <w:lang w:eastAsia="es-CR"/>
          </w:rPr>
          <w:t xml:space="preserve"> </w:t>
        </w:r>
      </w:ins>
      <w:r w:rsidRPr="00A50B51">
        <w:rPr>
          <w:szCs w:val="24"/>
          <w:lang w:eastAsia="es-CR"/>
        </w:rPr>
        <w:t>de 450 dólares por 32 horas, sin embargo</w:t>
      </w:r>
      <w:ins w:id="628" w:author="Roberto Baltodano" w:date="2015-02-12T16:56:00Z">
        <w:r w:rsidR="00FA55D6">
          <w:rPr>
            <w:szCs w:val="24"/>
            <w:lang w:eastAsia="es-CR"/>
          </w:rPr>
          <w:t>,</w:t>
        </w:r>
      </w:ins>
      <w:r w:rsidRPr="00A50B51">
        <w:rPr>
          <w:szCs w:val="24"/>
          <w:lang w:eastAsia="es-CR"/>
        </w:rPr>
        <w:t xml:space="preserve">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629" w:name="_Toc337713600"/>
      <w:bookmarkStart w:id="630" w:name="_Toc347565991"/>
      <w:bookmarkStart w:id="631" w:name="_Toc411527939"/>
      <w:r w:rsidRPr="00A50B51">
        <w:rPr>
          <w:rFonts w:cs="Times New Roman"/>
          <w:szCs w:val="24"/>
        </w:rPr>
        <w:lastRenderedPageBreak/>
        <w:t>Legal</w:t>
      </w:r>
      <w:bookmarkEnd w:id="629"/>
      <w:bookmarkEnd w:id="630"/>
      <w:bookmarkEnd w:id="63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w:t>
      </w:r>
      <w:del w:id="632" w:author="Roberto Baltodano" w:date="2015-02-12T16:56:00Z">
        <w:r w:rsidRPr="00A50B51" w:rsidDel="00FA55D6">
          <w:rPr>
            <w:szCs w:val="24"/>
            <w:lang w:eastAsia="es-CR"/>
          </w:rPr>
          <w:delText>también</w:delText>
        </w:r>
      </w:del>
      <w:ins w:id="633" w:author="Roberto Baltodano" w:date="2015-02-12T16:56:00Z">
        <w:r w:rsidR="00FA55D6">
          <w:rPr>
            <w:szCs w:val="24"/>
            <w:lang w:eastAsia="es-CR"/>
          </w:rPr>
          <w:t>responsables</w:t>
        </w:r>
      </w:ins>
      <w:r w:rsidRPr="00A50B51">
        <w:rPr>
          <w:szCs w:val="24"/>
          <w:lang w:eastAsia="es-CR"/>
        </w:rPr>
        <w:t>,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w:t>
      </w:r>
      <w:del w:id="634" w:author="Roberto Baltodano" w:date="2015-02-12T16:56:00Z">
        <w:r w:rsidRPr="00A50B51" w:rsidDel="00FA55D6">
          <w:rPr>
            <w:szCs w:val="24"/>
            <w:lang w:eastAsia="es-CR"/>
          </w:rPr>
          <w:delText>s</w:delText>
        </w:r>
      </w:del>
      <w:r w:rsidRPr="00A50B51">
        <w:rPr>
          <w:szCs w:val="24"/>
          <w:lang w:eastAsia="es-CR"/>
        </w:rPr>
        <w:t xml:space="preserve"> </w:t>
      </w:r>
      <w:del w:id="635" w:author="Roberto Baltodano" w:date="2015-02-12T16:57:00Z">
        <w:r w:rsidRPr="00A50B51" w:rsidDel="00FA55D6">
          <w:rPr>
            <w:szCs w:val="24"/>
            <w:lang w:eastAsia="es-CR"/>
          </w:rPr>
          <w:delText xml:space="preserve">entregará </w:delText>
        </w:r>
      </w:del>
      <w:ins w:id="636" w:author="Roberto Baltodano" w:date="2015-02-12T16:57:00Z">
        <w:r w:rsidR="00FA55D6">
          <w:rPr>
            <w:szCs w:val="24"/>
            <w:lang w:eastAsia="es-CR"/>
          </w:rPr>
          <w:t>facilitará</w:t>
        </w:r>
        <w:r w:rsidR="00FA55D6" w:rsidRPr="00A50B51">
          <w:rPr>
            <w:szCs w:val="24"/>
            <w:lang w:eastAsia="es-CR"/>
          </w:rPr>
          <w:t xml:space="preserve"> </w:t>
        </w:r>
      </w:ins>
      <w:r w:rsidRPr="00A50B51">
        <w:rPr>
          <w:szCs w:val="24"/>
          <w:lang w:eastAsia="es-CR"/>
        </w:rPr>
        <w:t xml:space="preserve">el código </w:t>
      </w:r>
      <w:proofErr w:type="spellStart"/>
      <w:r w:rsidRPr="00A50B51">
        <w:rPr>
          <w:szCs w:val="24"/>
          <w:lang w:eastAsia="es-CR"/>
        </w:rPr>
        <w:t>fuente</w:t>
      </w:r>
      <w:del w:id="637" w:author="Roberto Baltodano" w:date="2015-02-12T16:57:00Z">
        <w:r w:rsidRPr="00A50B51" w:rsidDel="00FA55D6">
          <w:rPr>
            <w:szCs w:val="24"/>
            <w:lang w:eastAsia="es-CR"/>
          </w:rPr>
          <w:delText>, el cual l</w:delText>
        </w:r>
      </w:del>
      <w:ins w:id="638" w:author="Roberto Baltodano" w:date="2015-02-12T16:57:00Z">
        <w:r w:rsidR="00FA55D6">
          <w:rPr>
            <w:szCs w:val="24"/>
            <w:lang w:eastAsia="es-CR"/>
          </w:rPr>
          <w:t>.L</w:t>
        </w:r>
      </w:ins>
      <w:r w:rsidRPr="00A50B51">
        <w:rPr>
          <w:szCs w:val="24"/>
          <w:lang w:eastAsia="es-CR"/>
        </w:rPr>
        <w:t>a</w:t>
      </w:r>
      <w:proofErr w:type="spellEnd"/>
      <w:r w:rsidRPr="00A50B51">
        <w:rPr>
          <w:szCs w:val="24"/>
          <w:lang w:eastAsia="es-CR"/>
        </w:rPr>
        <w:t xml:space="preserve"> cl</w:t>
      </w:r>
      <w:r w:rsidR="002B29F0" w:rsidRPr="00A50B51">
        <w:rPr>
          <w:szCs w:val="24"/>
          <w:lang w:eastAsia="es-CR"/>
        </w:rPr>
        <w:t>ínica podrá utilizar</w:t>
      </w:r>
      <w:ins w:id="639" w:author="Roberto Baltodano" w:date="2015-02-12T16:57:00Z">
        <w:r w:rsidR="00FA55D6">
          <w:rPr>
            <w:szCs w:val="24"/>
            <w:lang w:eastAsia="es-CR"/>
          </w:rPr>
          <w:t>lo</w:t>
        </w:r>
      </w:ins>
      <w:r w:rsidR="002B29F0" w:rsidRPr="00A50B51">
        <w:rPr>
          <w:szCs w:val="24"/>
          <w:lang w:eastAsia="es-CR"/>
        </w:rPr>
        <w:t xml:space="preserve"> libremente</w:t>
      </w:r>
      <w:r w:rsidRPr="00A50B51">
        <w:rPr>
          <w:szCs w:val="24"/>
          <w:lang w:eastAsia="es-CR"/>
        </w:rPr>
        <w:t xml:space="preserve"> </w:t>
      </w:r>
      <w:del w:id="640" w:author="Roberto Baltodano" w:date="2015-02-12T16:58:00Z">
        <w:r w:rsidRPr="00A50B51" w:rsidDel="00FA55D6">
          <w:rPr>
            <w:szCs w:val="24"/>
            <w:lang w:eastAsia="es-CR"/>
          </w:rPr>
          <w:delText xml:space="preserve">sin </w:delText>
        </w:r>
      </w:del>
      <w:ins w:id="641" w:author="Roberto Baltodano" w:date="2015-02-12T16:58:00Z">
        <w:r w:rsidR="00FA55D6">
          <w:rPr>
            <w:szCs w:val="24"/>
            <w:lang w:eastAsia="es-CR"/>
          </w:rPr>
          <w:t>bajo las excepciones de</w:t>
        </w:r>
        <w:r w:rsidR="00FA55D6" w:rsidRPr="00A50B51">
          <w:rPr>
            <w:szCs w:val="24"/>
            <w:lang w:eastAsia="es-CR"/>
          </w:rPr>
          <w:t xml:space="preserve"> </w:t>
        </w:r>
      </w:ins>
      <w:r w:rsidRPr="00A50B51">
        <w:rPr>
          <w:szCs w:val="24"/>
          <w:lang w:eastAsia="es-CR"/>
        </w:rPr>
        <w:t xml:space="preserve">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642" w:name="_Toc347565992"/>
      <w:bookmarkStart w:id="643" w:name="_Toc411527940"/>
      <w:r w:rsidRPr="00A50B51">
        <w:rPr>
          <w:rFonts w:cs="Times New Roman"/>
          <w:szCs w:val="24"/>
        </w:rPr>
        <w:t>Mobile-D – Fase de inicialización</w:t>
      </w:r>
      <w:bookmarkEnd w:id="642"/>
      <w:bookmarkEnd w:id="64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w:t>
      </w:r>
      <w:del w:id="644" w:author="Roberto Baltodano" w:date="2015-02-12T16:58:00Z">
        <w:r w:rsidR="0012289E" w:rsidRPr="00A50B51" w:rsidDel="00FA55D6">
          <w:rPr>
            <w:szCs w:val="24"/>
            <w:lang w:eastAsia="es-CR"/>
          </w:rPr>
          <w:delText>a</w:delText>
        </w:r>
      </w:del>
      <w:ins w:id="645" w:author="Roberto Baltodano" w:date="2015-02-12T16:58:00Z">
        <w:r w:rsidR="00FA55D6">
          <w:rPr>
            <w:szCs w:val="24"/>
            <w:lang w:eastAsia="es-CR"/>
          </w:rPr>
          <w:t>ó</w:t>
        </w:r>
      </w:ins>
      <w:r w:rsidR="0012289E" w:rsidRPr="00A50B51">
        <w:rPr>
          <w:szCs w:val="24"/>
          <w:lang w:eastAsia="es-CR"/>
        </w:rPr>
        <w:t xml:space="preserve">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646" w:name="_Toc347565993"/>
      <w:bookmarkStart w:id="647" w:name="_Ref385591851"/>
      <w:bookmarkStart w:id="648" w:name="_Ref385591858"/>
      <w:bookmarkStart w:id="649" w:name="_Ref386048757"/>
      <w:bookmarkStart w:id="650" w:name="_Ref386048765"/>
      <w:bookmarkStart w:id="651" w:name="_Ref386480763"/>
      <w:bookmarkStart w:id="652" w:name="_Toc411527941"/>
      <w:r w:rsidRPr="00A50B51">
        <w:rPr>
          <w:rFonts w:cs="Times New Roman"/>
          <w:szCs w:val="24"/>
        </w:rPr>
        <w:t>Definición de requerimientos</w:t>
      </w:r>
      <w:bookmarkEnd w:id="646"/>
      <w:bookmarkEnd w:id="647"/>
      <w:bookmarkEnd w:id="648"/>
      <w:bookmarkEnd w:id="649"/>
      <w:bookmarkEnd w:id="650"/>
      <w:bookmarkEnd w:id="651"/>
      <w:bookmarkEnd w:id="652"/>
    </w:p>
    <w:p w:rsidR="00B24F58" w:rsidRPr="00A50B51" w:rsidRDefault="00B24F58" w:rsidP="008E0A96">
      <w:pPr>
        <w:ind w:firstLine="709"/>
        <w:rPr>
          <w:szCs w:val="24"/>
          <w:lang w:eastAsia="es-CR"/>
        </w:rPr>
      </w:pPr>
      <w:del w:id="653" w:author="Roberto Baltodano" w:date="2015-02-12T16:58:00Z">
        <w:r w:rsidRPr="00A50B51" w:rsidDel="00FA55D6">
          <w:rPr>
            <w:szCs w:val="24"/>
            <w:lang w:eastAsia="es-CR"/>
          </w:rPr>
          <w:delText xml:space="preserve">Para </w:delText>
        </w:r>
      </w:del>
      <w:ins w:id="654" w:author="Roberto Baltodano" w:date="2015-02-12T16:58:00Z">
        <w:r w:rsidR="00FA55D6">
          <w:rPr>
            <w:szCs w:val="24"/>
            <w:lang w:eastAsia="es-CR"/>
          </w:rPr>
          <w:t>En</w:t>
        </w:r>
        <w:r w:rsidR="00FA55D6" w:rsidRPr="00A50B51">
          <w:rPr>
            <w:szCs w:val="24"/>
            <w:lang w:eastAsia="es-CR"/>
          </w:rPr>
          <w:t xml:space="preserve"> </w:t>
        </w:r>
      </w:ins>
      <w:r w:rsidRPr="00A50B51">
        <w:rPr>
          <w:szCs w:val="24"/>
          <w:lang w:eastAsia="es-CR"/>
        </w:rPr>
        <w:t xml:space="preserve">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w:t>
      </w:r>
      <w:del w:id="655" w:author="Roberto Baltodano" w:date="2015-02-12T16:58:00Z">
        <w:r w:rsidRPr="00A50B51" w:rsidDel="00FA55D6">
          <w:rPr>
            <w:szCs w:val="24"/>
            <w:lang w:eastAsia="es-CR"/>
          </w:rPr>
          <w:delText xml:space="preserve">realizó </w:delText>
        </w:r>
      </w:del>
      <w:ins w:id="656" w:author="Roberto Baltodano" w:date="2015-02-12T16:58:00Z">
        <w:r w:rsidR="00FA55D6">
          <w:rPr>
            <w:szCs w:val="24"/>
            <w:lang w:eastAsia="es-CR"/>
          </w:rPr>
          <w:t>creó</w:t>
        </w:r>
        <w:r w:rsidR="00FA55D6" w:rsidRPr="00A50B51">
          <w:rPr>
            <w:szCs w:val="24"/>
            <w:lang w:eastAsia="es-CR"/>
          </w:rPr>
          <w:t xml:space="preserve"> </w:t>
        </w:r>
      </w:ins>
      <w:r w:rsidRPr="00A50B51">
        <w:rPr>
          <w:szCs w:val="24"/>
          <w:lang w:eastAsia="es-CR"/>
        </w:rPr>
        <w:t xml:space="preserve">un cuadro comparativo con las características </w:t>
      </w:r>
      <w:del w:id="657" w:author="Roberto Baltodano" w:date="2015-02-12T16:59:00Z">
        <w:r w:rsidRPr="00A50B51" w:rsidDel="00FA55D6">
          <w:rPr>
            <w:szCs w:val="24"/>
            <w:lang w:eastAsia="es-CR"/>
          </w:rPr>
          <w:delText xml:space="preserve">más importantes que posee una aplicación de </w:delText>
        </w:r>
        <w:r w:rsidR="00A1799E" w:rsidRPr="00A50B51" w:rsidDel="00FA55D6">
          <w:rPr>
            <w:szCs w:val="24"/>
            <w:lang w:eastAsia="es-CR"/>
          </w:rPr>
          <w:delText>este</w:delText>
        </w:r>
        <w:r w:rsidRPr="00A50B51" w:rsidDel="00FA55D6">
          <w:rPr>
            <w:szCs w:val="24"/>
            <w:lang w:eastAsia="es-CR"/>
          </w:rPr>
          <w:delText xml:space="preserve"> tipo</w:delText>
        </w:r>
      </w:del>
      <w:ins w:id="658" w:author="Roberto Baltodano" w:date="2015-02-12T16:59:00Z">
        <w:r w:rsidR="00FA55D6">
          <w:rPr>
            <w:szCs w:val="24"/>
            <w:lang w:eastAsia="es-CR"/>
          </w:rPr>
          <w:t xml:space="preserve">fundamentales de cada una, tal y como se aprecia en la </w:t>
        </w:r>
        <w:r w:rsidR="00FA55D6">
          <w:rPr>
            <w:szCs w:val="24"/>
            <w:lang w:eastAsia="es-CR"/>
          </w:rPr>
          <w:fldChar w:fldCharType="begin"/>
        </w:r>
        <w:r w:rsidR="00FA55D6">
          <w:rPr>
            <w:szCs w:val="24"/>
            <w:lang w:eastAsia="es-CR"/>
          </w:rPr>
          <w:instrText xml:space="preserve"> REF _Ref411523692 \h </w:instrText>
        </w:r>
        <w:r w:rsidR="00FA55D6">
          <w:rPr>
            <w:szCs w:val="24"/>
            <w:lang w:eastAsia="es-CR"/>
          </w:rPr>
        </w:r>
      </w:ins>
      <w:r w:rsidR="00FA55D6">
        <w:rPr>
          <w:szCs w:val="24"/>
          <w:lang w:eastAsia="es-CR"/>
        </w:rPr>
        <w:fldChar w:fldCharType="separate"/>
      </w:r>
      <w:ins w:id="659" w:author="Roberto Baltodano" w:date="2015-02-12T16:59:00Z">
        <w:r w:rsidR="002F1B5E">
          <w:rPr>
            <w:szCs w:val="24"/>
          </w:rPr>
          <w:t>t</w:t>
        </w:r>
        <w:r w:rsidR="00FA55D6" w:rsidRPr="00A50B51">
          <w:rPr>
            <w:szCs w:val="24"/>
          </w:rPr>
          <w:t xml:space="preserve">abla </w:t>
        </w:r>
        <w:r w:rsidR="00FA55D6">
          <w:rPr>
            <w:noProof/>
            <w:szCs w:val="24"/>
          </w:rPr>
          <w:t>3</w:t>
        </w:r>
        <w:r w:rsidR="00FA55D6">
          <w:rPr>
            <w:szCs w:val="24"/>
            <w:lang w:eastAsia="es-CR"/>
          </w:rPr>
          <w:fldChar w:fldCharType="end"/>
        </w:r>
      </w:ins>
      <w:r w:rsidRPr="00A50B51">
        <w:rPr>
          <w:szCs w:val="24"/>
          <w:lang w:eastAsia="es-CR"/>
        </w:rPr>
        <w:t>:</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660" w:name="_Ref384125019"/>
      <w:bookmarkStart w:id="661" w:name="_Toc400823930"/>
      <w:bookmarkStart w:id="662" w:name="_Ref41152369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3</w:t>
      </w:r>
      <w:r w:rsidR="004D1EA8" w:rsidRPr="00A50B51">
        <w:rPr>
          <w:noProof/>
          <w:sz w:val="24"/>
          <w:szCs w:val="24"/>
        </w:rPr>
        <w:fldChar w:fldCharType="end"/>
      </w:r>
      <w:bookmarkEnd w:id="662"/>
      <w:r w:rsidR="009B3320">
        <w:rPr>
          <w:sz w:val="24"/>
          <w:szCs w:val="24"/>
        </w:rPr>
        <w:t xml:space="preserve"> – </w:t>
      </w:r>
      <w:r w:rsidRPr="00A50B51">
        <w:rPr>
          <w:sz w:val="24"/>
          <w:szCs w:val="24"/>
        </w:rPr>
        <w:t>Comparación de aplicaciones de audiología existentes</w:t>
      </w:r>
      <w:bookmarkEnd w:id="660"/>
      <w:bookmarkEnd w:id="661"/>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w:t>
      </w:r>
      <w:del w:id="663" w:author="Roberto Baltodano" w:date="2015-02-12T17:00:00Z">
        <w:r w:rsidR="008232F0" w:rsidRPr="00A50B51" w:rsidDel="009E432A">
          <w:rPr>
            <w:rFonts w:ascii="Times New Roman" w:hAnsi="Times New Roman" w:cs="Times New Roman"/>
            <w:lang w:val="es-CR"/>
          </w:rPr>
          <w:delText>opción</w:delText>
        </w:r>
        <w:r w:rsidR="006D73D9" w:rsidRPr="00A50B51" w:rsidDel="009E432A">
          <w:rPr>
            <w:rFonts w:ascii="Times New Roman" w:hAnsi="Times New Roman" w:cs="Times New Roman"/>
            <w:lang w:val="es-CR"/>
          </w:rPr>
          <w:delText xml:space="preserve"> </w:delText>
        </w:r>
      </w:del>
      <w:ins w:id="664" w:author="Roberto Baltodano" w:date="2015-02-12T17:00:00Z">
        <w:r w:rsidR="009E432A">
          <w:rPr>
            <w:rFonts w:ascii="Times New Roman" w:hAnsi="Times New Roman" w:cs="Times New Roman"/>
            <w:lang w:val="es-CR"/>
          </w:rPr>
          <w:t>posibilidad</w:t>
        </w:r>
        <w:r w:rsidR="009E432A" w:rsidRPr="00A50B51">
          <w:rPr>
            <w:rFonts w:ascii="Times New Roman" w:hAnsi="Times New Roman" w:cs="Times New Roman"/>
            <w:lang w:val="es-CR"/>
          </w:rPr>
          <w:t xml:space="preserve"> </w:t>
        </w:r>
      </w:ins>
      <w:r w:rsidR="006D73D9" w:rsidRPr="00A50B51">
        <w:rPr>
          <w:rFonts w:ascii="Times New Roman" w:hAnsi="Times New Roman" w:cs="Times New Roman"/>
          <w:lang w:val="es-CR"/>
        </w:rPr>
        <w:t xml:space="preserve">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w:t>
      </w:r>
      <w:ins w:id="665" w:author="Roberto Baltodano" w:date="2015-02-12T17:00:00Z">
        <w:r w:rsidR="009E432A" w:rsidRPr="009E432A">
          <w:rPr>
            <w:rFonts w:ascii="Times New Roman" w:hAnsi="Times New Roman" w:cs="Times New Roman"/>
            <w:lang w:val="es-CR"/>
            <w:rPrChange w:id="666" w:author="Roberto Baltodano" w:date="2015-02-12T17:01:00Z">
              <w:rPr>
                <w:rFonts w:ascii="Times New Roman" w:hAnsi="Times New Roman" w:cs="Times New Roman"/>
              </w:rPr>
            </w:rPrChange>
          </w:rPr>
          <w:t>(</w:t>
        </w:r>
      </w:ins>
      <w:r w:rsidRPr="00A50B51">
        <w:rPr>
          <w:rFonts w:ascii="Times New Roman" w:hAnsi="Times New Roman" w:cs="Times New Roman"/>
          <w:lang w:val="es-CR"/>
        </w:rPr>
        <w:t>se realiza un examen audiológico</w:t>
      </w:r>
      <w:ins w:id="667" w:author="Roberto Baltodano" w:date="2015-02-12T17:00:00Z">
        <w:r w:rsidR="009E432A">
          <w:rPr>
            <w:rFonts w:ascii="Times New Roman" w:hAnsi="Times New Roman" w:cs="Times New Roman"/>
            <w:lang w:val="es-CR"/>
          </w:rPr>
          <w:t>)</w:t>
        </w:r>
      </w:ins>
      <w:r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w:t>
      </w:r>
      <w:del w:id="668" w:author="Roberto Baltodano" w:date="2015-02-12T17:01:00Z">
        <w:r w:rsidR="006D73D9" w:rsidRPr="00A50B51" w:rsidDel="009E432A">
          <w:rPr>
            <w:rFonts w:ascii="Times New Roman" w:hAnsi="Times New Roman" w:cs="Times New Roman"/>
            <w:lang w:val="es-CR"/>
          </w:rPr>
          <w:delText xml:space="preserve">la opción de </w:delText>
        </w:r>
      </w:del>
      <w:r w:rsidR="006D73D9" w:rsidRPr="00A50B51">
        <w:rPr>
          <w:rFonts w:ascii="Times New Roman" w:hAnsi="Times New Roman" w:cs="Times New Roman"/>
          <w:lang w:val="es-CR"/>
        </w:rPr>
        <w:t xml:space="preserve">modificar los existentes. </w:t>
      </w:r>
      <w:r w:rsidR="008232F0" w:rsidRPr="00A50B51">
        <w:rPr>
          <w:rFonts w:ascii="Times New Roman" w:hAnsi="Times New Roman" w:cs="Times New Roman"/>
          <w:lang w:val="es-CR"/>
        </w:rPr>
        <w:t xml:space="preserve">Al presionar </w:t>
      </w:r>
      <w:del w:id="669" w:author="Roberto Baltodano" w:date="2015-02-12T17:01:00Z">
        <w:r w:rsidR="008232F0" w:rsidRPr="00A50B51" w:rsidDel="009E432A">
          <w:rPr>
            <w:rFonts w:ascii="Times New Roman" w:hAnsi="Times New Roman" w:cs="Times New Roman"/>
            <w:lang w:val="es-CR"/>
          </w:rPr>
          <w:delText xml:space="preserve">la opción de </w:delText>
        </w:r>
      </w:del>
      <w:ins w:id="670" w:author="Roberto Baltodano" w:date="2015-02-12T17:01:00Z">
        <w:r w:rsidR="009E432A">
          <w:rPr>
            <w:rFonts w:ascii="Times New Roman" w:hAnsi="Times New Roman" w:cs="Times New Roman"/>
            <w:lang w:val="es-CR"/>
          </w:rPr>
          <w:t>“</w:t>
        </w:r>
      </w:ins>
      <w:r w:rsidR="008232F0" w:rsidRPr="00A50B51">
        <w:rPr>
          <w:rFonts w:ascii="Times New Roman" w:hAnsi="Times New Roman" w:cs="Times New Roman"/>
          <w:lang w:val="es-CR"/>
        </w:rPr>
        <w:t>agregar</w:t>
      </w:r>
      <w:r w:rsidR="006D73D9" w:rsidRPr="00A50B51">
        <w:rPr>
          <w:rFonts w:ascii="Times New Roman" w:hAnsi="Times New Roman" w:cs="Times New Roman"/>
          <w:lang w:val="es-CR"/>
        </w:rPr>
        <w:t xml:space="preserve"> perfil</w:t>
      </w:r>
      <w:ins w:id="671" w:author="Roberto Baltodano" w:date="2015-02-12T17:01:00Z">
        <w:r w:rsidR="009E432A">
          <w:rPr>
            <w:rFonts w:ascii="Times New Roman" w:hAnsi="Times New Roman" w:cs="Times New Roman"/>
            <w:lang w:val="es-CR"/>
          </w:rPr>
          <w:t>”</w:t>
        </w:r>
      </w:ins>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w:t>
      </w:r>
      <w:del w:id="672" w:author="Roberto Baltodano" w:date="2015-02-12T17:01:00Z">
        <w:r w:rsidR="006D73D9" w:rsidRPr="00A50B51" w:rsidDel="003666A8">
          <w:rPr>
            <w:rFonts w:ascii="Times New Roman" w:hAnsi="Times New Roman" w:cs="Times New Roman"/>
            <w:lang w:val="es-CR"/>
          </w:rPr>
          <w:delText>la cual tendrá</w:delText>
        </w:r>
        <w:r w:rsidR="00333515" w:rsidRPr="00A50B51" w:rsidDel="003666A8">
          <w:rPr>
            <w:rFonts w:ascii="Times New Roman" w:hAnsi="Times New Roman" w:cs="Times New Roman"/>
            <w:lang w:val="es-CR"/>
          </w:rPr>
          <w:delText xml:space="preserve"> </w:delText>
        </w:r>
        <w:r w:rsidR="006D73D9" w:rsidRPr="00A50B51" w:rsidDel="003666A8">
          <w:rPr>
            <w:rFonts w:ascii="Times New Roman" w:hAnsi="Times New Roman" w:cs="Times New Roman"/>
            <w:lang w:val="es-CR"/>
          </w:rPr>
          <w:delText xml:space="preserve">las </w:delText>
        </w:r>
      </w:del>
      <w:ins w:id="673" w:author="Roberto Baltodano" w:date="2015-02-12T17:01:00Z">
        <w:r w:rsidR="003666A8">
          <w:rPr>
            <w:rFonts w:ascii="Times New Roman" w:hAnsi="Times New Roman" w:cs="Times New Roman"/>
            <w:lang w:val="es-CR"/>
          </w:rPr>
          <w:t xml:space="preserve">con </w:t>
        </w:r>
      </w:ins>
      <w:r w:rsidR="006D73D9" w:rsidRPr="00A50B51">
        <w:rPr>
          <w:rFonts w:ascii="Times New Roman" w:hAnsi="Times New Roman" w:cs="Times New Roman"/>
          <w:lang w:val="es-CR"/>
        </w:rPr>
        <w:t xml:space="preserve">diferentes pruebas </w:t>
      </w:r>
      <w:del w:id="674" w:author="Roberto Baltodano" w:date="2015-02-12T17:02:00Z">
        <w:r w:rsidR="006D73D9" w:rsidRPr="00A50B51" w:rsidDel="003666A8">
          <w:rPr>
            <w:rFonts w:ascii="Times New Roman" w:hAnsi="Times New Roman" w:cs="Times New Roman"/>
            <w:lang w:val="es-CR"/>
          </w:rPr>
          <w:delText>de la aplicación junto con</w:delText>
        </w:r>
      </w:del>
      <w:ins w:id="675" w:author="Roberto Baltodano" w:date="2015-02-12T17:02:00Z">
        <w:r w:rsidR="003666A8">
          <w:rPr>
            <w:rFonts w:ascii="Times New Roman" w:hAnsi="Times New Roman" w:cs="Times New Roman"/>
            <w:lang w:val="es-CR"/>
          </w:rPr>
          <w:t>auditivas y</w:t>
        </w:r>
      </w:ins>
      <w:r w:rsidR="006D73D9" w:rsidRPr="00A50B51">
        <w:rPr>
          <w:rFonts w:ascii="Times New Roman" w:hAnsi="Times New Roman" w:cs="Times New Roman"/>
          <w:lang w:val="es-CR"/>
        </w:rPr>
        <w:t xml:space="preserve">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w:t>
      </w:r>
      <w:del w:id="676" w:author="Roberto Baltodano" w:date="2015-02-12T17:02:00Z">
        <w:r w:rsidR="006D73D9" w:rsidRPr="00A50B51" w:rsidDel="003666A8">
          <w:rPr>
            <w:rFonts w:ascii="Times New Roman" w:hAnsi="Times New Roman" w:cs="Times New Roman"/>
            <w:lang w:val="es-CR"/>
          </w:rPr>
          <w:delText xml:space="preserve"> a realizar</w:delText>
        </w:r>
      </w:del>
      <w:r w:rsidR="006D73D9"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w:t>
      </w:r>
      <w:ins w:id="677" w:author="Roberto Baltodano" w:date="2015-02-12T17:02:00Z">
        <w:r w:rsidR="003666A8">
          <w:rPr>
            <w:rFonts w:ascii="Times New Roman" w:hAnsi="Times New Roman" w:cs="Times New Roman"/>
            <w:lang w:val="es-CR"/>
          </w:rPr>
          <w:t xml:space="preserve"> requeridos</w:t>
        </w:r>
      </w:ins>
      <w:del w:id="678" w:author="Roberto Baltodano" w:date="2015-02-12T17:02:00Z">
        <w:r w:rsidR="006D73D9" w:rsidRPr="00A50B51" w:rsidDel="003666A8">
          <w:rPr>
            <w:rFonts w:ascii="Times New Roman" w:hAnsi="Times New Roman" w:cs="Times New Roman"/>
            <w:lang w:val="es-CR"/>
          </w:rPr>
          <w:delText xml:space="preserve"> para llevar a cabo la prueba</w:delText>
        </w:r>
      </w:del>
      <w:r w:rsidR="006D73D9" w:rsidRPr="00A50B51">
        <w:rPr>
          <w:rFonts w:ascii="Times New Roman" w:hAnsi="Times New Roman" w:cs="Times New Roman"/>
          <w:lang w:val="es-CR"/>
        </w:rPr>
        <w:t>.</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w:t>
      </w:r>
      <w:del w:id="679" w:author="Roberto Baltodano" w:date="2015-02-12T17:03:00Z">
        <w:r w:rsidRPr="00A50B51" w:rsidDel="003666A8">
          <w:rPr>
            <w:rFonts w:ascii="Times New Roman" w:hAnsi="Times New Roman" w:cs="Times New Roman"/>
            <w:lang w:val="es-CR"/>
          </w:rPr>
          <w:delText xml:space="preserve">icono </w:delText>
        </w:r>
      </w:del>
      <w:ins w:id="680" w:author="Roberto Baltodano" w:date="2015-02-12T17:03:00Z">
        <w:r w:rsidR="003666A8">
          <w:rPr>
            <w:rFonts w:ascii="Times New Roman" w:hAnsi="Times New Roman" w:cs="Times New Roman"/>
            <w:lang w:val="es-CR"/>
          </w:rPr>
          <w:t>ícono</w:t>
        </w:r>
        <w:r w:rsidR="003666A8" w:rsidRPr="00A50B51">
          <w:rPr>
            <w:rFonts w:ascii="Times New Roman" w:hAnsi="Times New Roman" w:cs="Times New Roman"/>
            <w:lang w:val="es-CR"/>
          </w:rPr>
          <w:t xml:space="preserve"> </w:t>
        </w:r>
      </w:ins>
      <w:r w:rsidRPr="00A50B51">
        <w:rPr>
          <w:rFonts w:ascii="Times New Roman" w:hAnsi="Times New Roman" w:cs="Times New Roman"/>
          <w:lang w:val="es-CR"/>
        </w:rPr>
        <w:t>descriptivo</w:t>
      </w:r>
      <w:del w:id="681" w:author="Roberto Baltodano" w:date="2015-02-12T17:03:00Z">
        <w:r w:rsidRPr="00A50B51" w:rsidDel="003666A8">
          <w:rPr>
            <w:rFonts w:ascii="Times New Roman" w:hAnsi="Times New Roman" w:cs="Times New Roman"/>
            <w:lang w:val="es-CR"/>
          </w:rPr>
          <w:delText xml:space="preserve"> del resultado</w:delText>
        </w:r>
      </w:del>
      <w:r w:rsidRPr="00A50B51">
        <w:rPr>
          <w:rFonts w:ascii="Times New Roman" w:hAnsi="Times New Roman" w:cs="Times New Roman"/>
          <w:lang w:val="es-CR"/>
        </w:rPr>
        <w:t xml:space="preserve">,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w:t>
      </w:r>
      <w:del w:id="682" w:author="Roberto Baltodano" w:date="2015-02-12T17:03:00Z">
        <w:r w:rsidR="00577A43" w:rsidRPr="00A50B51" w:rsidDel="003666A8">
          <w:rPr>
            <w:rFonts w:ascii="Times New Roman" w:hAnsi="Times New Roman" w:cs="Times New Roman"/>
            <w:lang w:val="es-CR"/>
          </w:rPr>
          <w:delText xml:space="preserve">de la prueba </w:delText>
        </w:r>
      </w:del>
      <w:r w:rsidR="00577A43" w:rsidRPr="00A50B51">
        <w:rPr>
          <w:rFonts w:ascii="Times New Roman" w:hAnsi="Times New Roman" w:cs="Times New Roman"/>
          <w:lang w:val="es-CR"/>
        </w:rPr>
        <w:t xml:space="preserve">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Opción de eliminar, contactar</w:t>
      </w:r>
      <w:del w:id="683" w:author="Roberto Baltodano" w:date="2015-02-12T17:04:00Z">
        <w:r w:rsidRPr="00A50B51" w:rsidDel="003666A8">
          <w:rPr>
            <w:rFonts w:ascii="Times New Roman" w:hAnsi="Times New Roman" w:cs="Times New Roman"/>
            <w:lang w:val="es-CR"/>
          </w:rPr>
          <w:delText xml:space="preserve">, </w:delText>
        </w:r>
      </w:del>
      <w:ins w:id="684" w:author="Roberto Baltodano" w:date="2015-02-12T17:04:00Z">
        <w:r w:rsidR="003666A8">
          <w:rPr>
            <w:rFonts w:ascii="Times New Roman" w:hAnsi="Times New Roman" w:cs="Times New Roman"/>
            <w:lang w:val="es-CR"/>
          </w:rPr>
          <w:t xml:space="preserve"> y</w:t>
        </w:r>
        <w:r w:rsidR="003666A8" w:rsidRPr="00A50B51">
          <w:rPr>
            <w:rFonts w:ascii="Times New Roman" w:hAnsi="Times New Roman" w:cs="Times New Roman"/>
            <w:lang w:val="es-CR"/>
          </w:rPr>
          <w:t xml:space="preserve"> </w:t>
        </w:r>
      </w:ins>
      <w:r w:rsidRPr="00A50B51">
        <w:rPr>
          <w:rFonts w:ascii="Times New Roman" w:hAnsi="Times New Roman" w:cs="Times New Roman"/>
          <w:lang w:val="es-CR"/>
        </w:rPr>
        <w:t xml:space="preserve">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ins w:id="685" w:author="Roberto Baltodano" w:date="2015-02-12T17:04:00Z">
        <w:r w:rsidR="003666A8">
          <w:rPr>
            <w:rFonts w:ascii="Times New Roman" w:hAnsi="Times New Roman" w:cs="Times New Roman"/>
            <w:lang w:val="es-CR"/>
          </w:rPr>
          <w:t xml:space="preserve"> siguiente</w:t>
        </w:r>
      </w:ins>
      <w:r w:rsidR="006D73D9" w:rsidRPr="00A50B51">
        <w:rPr>
          <w:rFonts w:ascii="Times New Roman" w:hAnsi="Times New Roman" w:cs="Times New Roman"/>
          <w:lang w:val="es-CR"/>
        </w:rPr>
        <w:t xml:space="preserve"> detalle</w:t>
      </w:r>
      <w:del w:id="686" w:author="Roberto Baltodano" w:date="2015-02-12T17:04:00Z">
        <w:r w:rsidR="006D73D9" w:rsidRPr="00A50B51" w:rsidDel="003666A8">
          <w:rPr>
            <w:rFonts w:ascii="Times New Roman" w:hAnsi="Times New Roman" w:cs="Times New Roman"/>
            <w:lang w:val="es-CR"/>
          </w:rPr>
          <w:delText xml:space="preserve"> de</w:delText>
        </w:r>
        <w:r w:rsidR="00577A43" w:rsidRPr="00A50B51" w:rsidDel="003666A8">
          <w:rPr>
            <w:rFonts w:ascii="Times New Roman" w:hAnsi="Times New Roman" w:cs="Times New Roman"/>
            <w:lang w:val="es-CR"/>
          </w:rPr>
          <w:delText>l</w:delText>
        </w:r>
        <w:r w:rsidR="006D73D9" w:rsidRPr="00A50B51" w:rsidDel="003666A8">
          <w:rPr>
            <w:rFonts w:ascii="Times New Roman" w:hAnsi="Times New Roman" w:cs="Times New Roman"/>
            <w:lang w:val="es-CR"/>
          </w:rPr>
          <w:delText xml:space="preserve"> resu</w:delText>
        </w:r>
        <w:r w:rsidR="00577A43" w:rsidRPr="00A50B51" w:rsidDel="003666A8">
          <w:rPr>
            <w:rFonts w:ascii="Times New Roman" w:hAnsi="Times New Roman" w:cs="Times New Roman"/>
            <w:lang w:val="es-CR"/>
          </w:rPr>
          <w:delText>ltado</w:delText>
        </w:r>
      </w:del>
      <w:r w:rsidR="00577A43"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w:t>
      </w:r>
      <w:del w:id="687" w:author="Roberto Baltodano" w:date="2015-02-12T17:04:00Z">
        <w:r w:rsidR="006D73D9" w:rsidRPr="00A50B51" w:rsidDel="003666A8">
          <w:rPr>
            <w:rFonts w:ascii="Times New Roman" w:hAnsi="Times New Roman" w:cs="Times New Roman"/>
            <w:lang w:val="es-CR"/>
          </w:rPr>
          <w:delText>resultado para el</w:delText>
        </w:r>
      </w:del>
      <w:ins w:id="688" w:author="Roberto Baltodano" w:date="2015-02-12T17:04:00Z">
        <w:r w:rsidR="003666A8">
          <w:rPr>
            <w:rFonts w:ascii="Times New Roman" w:hAnsi="Times New Roman" w:cs="Times New Roman"/>
            <w:lang w:val="es-CR"/>
          </w:rPr>
          <w:t>diagnóstico al</w:t>
        </w:r>
      </w:ins>
      <w:r w:rsidR="006D73D9" w:rsidRPr="00A50B51">
        <w:rPr>
          <w:rFonts w:ascii="Times New Roman" w:hAnsi="Times New Roman" w:cs="Times New Roman"/>
          <w:lang w:val="es-CR"/>
        </w:rPr>
        <w:t xml:space="preserve">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w:t>
      </w:r>
      <w:del w:id="689" w:author="Roberto Baltodano" w:date="2015-02-12T17:05:00Z">
        <w:r w:rsidRPr="00A50B51" w:rsidDel="003666A8">
          <w:rPr>
            <w:rFonts w:ascii="Times New Roman" w:hAnsi="Times New Roman" w:cs="Times New Roman"/>
            <w:lang w:val="es-CR"/>
          </w:rPr>
          <w:delText xml:space="preserve">opción </w:delText>
        </w:r>
      </w:del>
      <w:ins w:id="690" w:author="Roberto Baltodano" w:date="2015-02-12T17:05:00Z">
        <w:r w:rsidR="003666A8">
          <w:rPr>
            <w:rFonts w:ascii="Times New Roman" w:hAnsi="Times New Roman" w:cs="Times New Roman"/>
            <w:lang w:val="es-CR"/>
          </w:rPr>
          <w:t>posibilidad</w:t>
        </w:r>
        <w:r w:rsidR="003666A8" w:rsidRPr="00A50B51">
          <w:rPr>
            <w:rFonts w:ascii="Times New Roman" w:hAnsi="Times New Roman" w:cs="Times New Roman"/>
            <w:lang w:val="es-CR"/>
          </w:rPr>
          <w:t xml:space="preserve"> </w:t>
        </w:r>
      </w:ins>
      <w:r w:rsidRPr="00A50B51">
        <w:rPr>
          <w:rFonts w:ascii="Times New Roman" w:hAnsi="Times New Roman" w:cs="Times New Roman"/>
          <w:lang w:val="es-CR"/>
        </w:rPr>
        <w:t>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w:t>
      </w:r>
      <w:del w:id="691" w:author="Roberto Baltodano" w:date="2015-02-12T17:05:00Z">
        <w:r w:rsidRPr="00A50B51" w:rsidDel="003666A8">
          <w:rPr>
            <w:rFonts w:ascii="Times New Roman" w:hAnsi="Times New Roman" w:cs="Times New Roman"/>
            <w:lang w:val="es-CR"/>
          </w:rPr>
          <w:delText xml:space="preserve">presentara </w:delText>
        </w:r>
      </w:del>
      <w:ins w:id="692" w:author="Roberto Baltodano" w:date="2015-02-12T17:05:00Z">
        <w:r w:rsidR="003666A8">
          <w:rPr>
            <w:rFonts w:ascii="Times New Roman" w:hAnsi="Times New Roman" w:cs="Times New Roman"/>
            <w:lang w:val="es-CR"/>
          </w:rPr>
          <w:t>presentará</w:t>
        </w:r>
        <w:r w:rsidR="003666A8" w:rsidRPr="00A50B51">
          <w:rPr>
            <w:rFonts w:ascii="Times New Roman" w:hAnsi="Times New Roman" w:cs="Times New Roman"/>
            <w:lang w:val="es-CR"/>
          </w:rPr>
          <w:t xml:space="preserve"> </w:t>
        </w:r>
      </w:ins>
      <w:r w:rsidRPr="00A50B51">
        <w:rPr>
          <w:rFonts w:ascii="Times New Roman" w:hAnsi="Times New Roman" w:cs="Times New Roman"/>
          <w:lang w:val="es-CR"/>
        </w:rPr>
        <w:t>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w:t>
      </w:r>
      <w:proofErr w:type="spellStart"/>
      <w:r w:rsidR="00577A43" w:rsidRPr="00A50B51">
        <w:rPr>
          <w:rFonts w:ascii="Times New Roman" w:hAnsi="Times New Roman" w:cs="Times New Roman"/>
          <w:lang w:val="es-CR"/>
        </w:rPr>
        <w:t>Audinsa</w:t>
      </w:r>
      <w:proofErr w:type="spellEnd"/>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693" w:name="_Toc347565994"/>
      <w:bookmarkStart w:id="694" w:name="_Toc411527942"/>
      <w:r w:rsidRPr="00A50B51">
        <w:rPr>
          <w:rFonts w:cs="Times New Roman"/>
          <w:szCs w:val="24"/>
        </w:rPr>
        <w:t>Diseño conceptual de la solución</w:t>
      </w:r>
      <w:bookmarkEnd w:id="693"/>
      <w:bookmarkEnd w:id="69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del w:id="695" w:author="Roberto Baltodano" w:date="2015-02-12T17:06:00Z">
        <w:r w:rsidRPr="00A50B51" w:rsidDel="003666A8">
          <w:rPr>
            <w:szCs w:val="24"/>
          </w:rPr>
          <w:delText xml:space="preserve">Esta </w:delText>
        </w:r>
      </w:del>
      <w:ins w:id="696" w:author="Roberto Baltodano" w:date="2015-02-12T17:06:00Z">
        <w:r w:rsidR="003666A8">
          <w:rPr>
            <w:szCs w:val="24"/>
          </w:rPr>
          <w:t>Además, la</w:t>
        </w:r>
        <w:r w:rsidR="003666A8" w:rsidRPr="00A50B51">
          <w:rPr>
            <w:szCs w:val="24"/>
          </w:rPr>
          <w:t xml:space="preserve"> </w:t>
        </w:r>
      </w:ins>
      <w:r w:rsidRPr="00A50B51">
        <w:rPr>
          <w:szCs w:val="24"/>
        </w:rPr>
        <w:t xml:space="preserve">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val="en-US" w:eastAsia="en-US"/>
        </w:rPr>
        <w:lastRenderedPageBreak/>
        <w:drawing>
          <wp:inline distT="0" distB="0" distL="0" distR="0" wp14:anchorId="03BA7C8A" wp14:editId="24486EBC">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697" w:name="_Toc343369212"/>
      <w:bookmarkStart w:id="698" w:name="_Toc400823886"/>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697"/>
      <w:bookmarkEnd w:id="698"/>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699" w:name="_Toc347565995"/>
      <w:bookmarkStart w:id="700" w:name="_Toc411527943"/>
      <w:r w:rsidRPr="00A50B51">
        <w:rPr>
          <w:rFonts w:cs="Times New Roman"/>
          <w:szCs w:val="24"/>
        </w:rPr>
        <w:lastRenderedPageBreak/>
        <w:t>Diagrama de c</w:t>
      </w:r>
      <w:r w:rsidR="00955AAC" w:rsidRPr="00A50B51">
        <w:rPr>
          <w:rFonts w:cs="Times New Roman"/>
          <w:szCs w:val="24"/>
        </w:rPr>
        <w:t>asos de uso</w:t>
      </w:r>
      <w:bookmarkEnd w:id="699"/>
      <w:bookmarkEnd w:id="700"/>
    </w:p>
    <w:p w:rsidR="00822AE5" w:rsidRPr="00A50B51" w:rsidRDefault="00ED02E1" w:rsidP="0072187B">
      <w:pPr>
        <w:jc w:val="center"/>
        <w:rPr>
          <w:szCs w:val="24"/>
        </w:rPr>
      </w:pPr>
      <w:r w:rsidRPr="00A50B51">
        <w:rPr>
          <w:noProof/>
          <w:szCs w:val="24"/>
          <w:lang w:val="en-US" w:eastAsia="en-US"/>
        </w:rPr>
        <w:drawing>
          <wp:inline distT="0" distB="0" distL="0" distR="0" wp14:anchorId="09CCE968" wp14:editId="1522FCB9">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val="en-US" w:eastAsia="en-US"/>
        </w:rPr>
        <w:drawing>
          <wp:inline distT="0" distB="0" distL="0" distR="0" wp14:anchorId="7A45F2AF" wp14:editId="687C2D9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701" w:name="_Toc343369213"/>
      <w:bookmarkStart w:id="702" w:name="_Toc4008238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9</w:t>
      </w:r>
      <w:r w:rsidR="004D1EA8" w:rsidRPr="00A50B51">
        <w:rPr>
          <w:noProof/>
          <w:sz w:val="24"/>
          <w:szCs w:val="24"/>
        </w:rPr>
        <w:fldChar w:fldCharType="end"/>
      </w:r>
      <w:r w:rsidRPr="00A50B51">
        <w:rPr>
          <w:sz w:val="24"/>
          <w:szCs w:val="24"/>
        </w:rPr>
        <w:t xml:space="preserve"> – Casos de uso</w:t>
      </w:r>
      <w:bookmarkEnd w:id="701"/>
      <w:bookmarkEnd w:id="702"/>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703" w:name="_Toc347565996"/>
      <w:bookmarkStart w:id="704" w:name="_Toc411527944"/>
      <w:r w:rsidRPr="00A50B51">
        <w:rPr>
          <w:rFonts w:cs="Times New Roman"/>
          <w:szCs w:val="24"/>
        </w:rPr>
        <w:lastRenderedPageBreak/>
        <w:t>Diagrama de clases</w:t>
      </w:r>
      <w:bookmarkEnd w:id="703"/>
      <w:bookmarkEnd w:id="704"/>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val="en-US" w:eastAsia="en-US"/>
        </w:rPr>
        <w:drawing>
          <wp:inline distT="0" distB="0" distL="0" distR="0" wp14:anchorId="7EEDEA05" wp14:editId="0837BECD">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705" w:name="_Toc343369214"/>
      <w:bookmarkStart w:id="706" w:name="_Toc40082388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10</w:t>
      </w:r>
      <w:r w:rsidR="004D1EA8" w:rsidRPr="00A50B51">
        <w:rPr>
          <w:noProof/>
          <w:sz w:val="24"/>
          <w:szCs w:val="24"/>
        </w:rPr>
        <w:fldChar w:fldCharType="end"/>
      </w:r>
      <w:r w:rsidRPr="00A50B51">
        <w:rPr>
          <w:sz w:val="24"/>
          <w:szCs w:val="24"/>
        </w:rPr>
        <w:t xml:space="preserve"> – Diagrama de clases</w:t>
      </w:r>
      <w:bookmarkEnd w:id="705"/>
      <w:bookmarkEnd w:id="706"/>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707" w:name="_Toc347566000"/>
      <w:bookmarkStart w:id="708" w:name="_Ref394241045"/>
      <w:bookmarkStart w:id="709" w:name="_Toc411527945"/>
      <w:r w:rsidRPr="00A50B51">
        <w:rPr>
          <w:rFonts w:cs="Times New Roman"/>
          <w:szCs w:val="24"/>
        </w:rPr>
        <w:lastRenderedPageBreak/>
        <w:t>Diseño de interfaces</w:t>
      </w:r>
      <w:bookmarkEnd w:id="707"/>
      <w:bookmarkEnd w:id="708"/>
      <w:bookmarkEnd w:id="709"/>
    </w:p>
    <w:p w:rsidR="0070226F" w:rsidRPr="00A50B51" w:rsidRDefault="00585DA0" w:rsidP="008E0A96">
      <w:pPr>
        <w:ind w:firstLine="708"/>
        <w:rPr>
          <w:szCs w:val="24"/>
        </w:rPr>
      </w:pPr>
      <w:r w:rsidRPr="00A50B51">
        <w:rPr>
          <w:szCs w:val="24"/>
        </w:rPr>
        <w:t xml:space="preserve">Se </w:t>
      </w:r>
      <w:del w:id="710" w:author="Roberto Baltodano" w:date="2015-02-12T17:06:00Z">
        <w:r w:rsidRPr="00A50B51" w:rsidDel="003666A8">
          <w:rPr>
            <w:szCs w:val="24"/>
          </w:rPr>
          <w:delText>detallan a continuación</w:delText>
        </w:r>
      </w:del>
      <w:ins w:id="711" w:author="Roberto Baltodano" w:date="2015-02-12T17:06:00Z">
        <w:r w:rsidR="003666A8">
          <w:rPr>
            <w:szCs w:val="24"/>
          </w:rPr>
          <w:t>detalla en esta subsecci</w:t>
        </w:r>
      </w:ins>
      <w:ins w:id="712" w:author="Roberto Baltodano" w:date="2015-02-12T17:07:00Z">
        <w:r w:rsidR="003666A8">
          <w:rPr>
            <w:szCs w:val="24"/>
          </w:rPr>
          <w:t>ón</w:t>
        </w:r>
      </w:ins>
      <w:r w:rsidRPr="00A50B51">
        <w:rPr>
          <w:szCs w:val="24"/>
        </w:rPr>
        <w:t xml:space="preserve"> el prototipo realizado en las pantallas más significativas de la aplicación:</w:t>
      </w:r>
      <w:commentRangeStart w:id="713"/>
    </w:p>
    <w:p w:rsidR="00585DA0" w:rsidRPr="00A50B51" w:rsidRDefault="00874DD7" w:rsidP="0072187B">
      <w:pPr>
        <w:jc w:val="center"/>
        <w:rPr>
          <w:rStyle w:val="CommentReference"/>
          <w:sz w:val="24"/>
          <w:szCs w:val="24"/>
        </w:rPr>
      </w:pPr>
      <w:r w:rsidRPr="00A50B51">
        <w:rPr>
          <w:noProof/>
          <w:szCs w:val="24"/>
          <w:lang w:val="en-US" w:eastAsia="en-US"/>
        </w:rPr>
        <w:drawing>
          <wp:inline distT="0" distB="0" distL="0" distR="0" wp14:anchorId="5D9F710C" wp14:editId="48C0CA8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99553" cy="5313137"/>
                    </a:xfrm>
                    <a:prstGeom prst="rect">
                      <a:avLst/>
                    </a:prstGeom>
                  </pic:spPr>
                </pic:pic>
              </a:graphicData>
            </a:graphic>
          </wp:inline>
        </w:drawing>
      </w:r>
      <w:r w:rsidR="00A936D5">
        <w:rPr>
          <w:noProof/>
          <w:szCs w:val="24"/>
          <w:lang w:val="en-US" w:eastAsia="en-US"/>
        </w:rPr>
        <w:drawing>
          <wp:inline distT="0" distB="0" distL="0" distR="0" wp14:anchorId="272574FB" wp14:editId="63058AE9">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val="en-US" w:eastAsia="en-US"/>
        </w:rPr>
        <w:lastRenderedPageBreak/>
        <w:drawing>
          <wp:inline distT="0" distB="0" distL="0" distR="0" wp14:anchorId="66AF02A8" wp14:editId="6305C41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03524" cy="4622472"/>
                    </a:xfrm>
                    <a:prstGeom prst="rect">
                      <a:avLst/>
                    </a:prstGeom>
                  </pic:spPr>
                </pic:pic>
              </a:graphicData>
            </a:graphic>
          </wp:inline>
        </w:drawing>
      </w:r>
      <w:r w:rsidR="006B51F7" w:rsidRPr="00A50B51">
        <w:rPr>
          <w:noProof/>
          <w:szCs w:val="24"/>
          <w:lang w:val="en-US" w:eastAsia="en-US"/>
        </w:rPr>
        <w:drawing>
          <wp:inline distT="0" distB="0" distL="0" distR="0" wp14:anchorId="6F40971F" wp14:editId="1BF26844">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val="en-US" w:eastAsia="en-US"/>
        </w:rPr>
        <w:lastRenderedPageBreak/>
        <w:drawing>
          <wp:inline distT="0" distB="0" distL="0" distR="0" wp14:anchorId="3D96B0AD" wp14:editId="5904AA9F">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commentRangeEnd w:id="713"/>
      <w:r w:rsidR="00B2579A">
        <w:rPr>
          <w:rStyle w:val="CommentReference"/>
        </w:rPr>
        <w:commentReference w:id="713"/>
      </w:r>
    </w:p>
    <w:p w:rsidR="00EA003E" w:rsidRPr="00A50B51" w:rsidRDefault="00EA003E" w:rsidP="0072187B">
      <w:pPr>
        <w:pStyle w:val="Caption"/>
        <w:rPr>
          <w:sz w:val="24"/>
          <w:szCs w:val="24"/>
        </w:rPr>
      </w:pPr>
      <w:bookmarkStart w:id="714" w:name="_Toc343369217"/>
      <w:bookmarkStart w:id="715" w:name="_Toc40082388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714"/>
      <w:bookmarkEnd w:id="715"/>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716" w:name="_Toc347566001"/>
      <w:bookmarkStart w:id="717" w:name="_Toc411527946"/>
      <w:r w:rsidRPr="00A50B51">
        <w:rPr>
          <w:rFonts w:cs="Times New Roman"/>
          <w:szCs w:val="24"/>
        </w:rPr>
        <w:t>Diseño de base de datos</w:t>
      </w:r>
      <w:bookmarkEnd w:id="716"/>
      <w:bookmarkEnd w:id="717"/>
    </w:p>
    <w:p w:rsidR="00640EE1" w:rsidRDefault="00FB2ADE" w:rsidP="00640EE1">
      <w:pPr>
        <w:rPr>
          <w:ins w:id="718" w:author="Roberto Baltodano" w:date="2015-02-12T17:09:00Z"/>
          <w:szCs w:val="24"/>
        </w:rPr>
      </w:pPr>
      <w:bookmarkStart w:id="719" w:name="_Toc345168655"/>
      <w:bookmarkStart w:id="720" w:name="_Toc347566002"/>
      <w:r w:rsidRPr="00A50B51">
        <w:rPr>
          <w:szCs w:val="24"/>
        </w:rPr>
        <w:softHyphen/>
      </w:r>
      <w:bookmarkEnd w:id="719"/>
      <w:bookmarkEnd w:id="720"/>
      <w:ins w:id="721" w:author="Roberto Baltodano" w:date="2015-02-12T17:10:00Z">
        <w:r w:rsidR="00640EE1">
          <w:rPr>
            <w:szCs w:val="24"/>
          </w:rPr>
          <w:tab/>
        </w:r>
        <w:commentRangeStart w:id="722"/>
        <w:r w:rsidR="00640EE1">
          <w:rPr>
            <w:szCs w:val="24"/>
          </w:rPr>
          <w:t xml:space="preserve">Los dispositivos móviles Android cuentan con un motor de base de datos integrado llamado </w:t>
        </w:r>
        <w:proofErr w:type="spellStart"/>
        <w:r w:rsidR="00640EE1">
          <w:rPr>
            <w:szCs w:val="24"/>
          </w:rPr>
          <w:t>Sqlite</w:t>
        </w:r>
        <w:proofErr w:type="spellEnd"/>
        <w:r w:rsidR="00640EE1">
          <w:rPr>
            <w:szCs w:val="24"/>
          </w:rPr>
          <w:t xml:space="preserve">, en el cual, se pueden diseñar tablas </w:t>
        </w:r>
      </w:ins>
      <w:ins w:id="723" w:author="Roberto Baltodano" w:date="2015-02-12T17:11:00Z">
        <w:r w:rsidR="00640EE1">
          <w:rPr>
            <w:szCs w:val="24"/>
          </w:rPr>
          <w:t>usando</w:t>
        </w:r>
      </w:ins>
      <w:ins w:id="724" w:author="Roberto Baltodano" w:date="2015-02-12T17:10:00Z">
        <w:r w:rsidR="00640EE1">
          <w:rPr>
            <w:szCs w:val="24"/>
          </w:rPr>
          <w:t xml:space="preserve"> tipos de datos</w:t>
        </w:r>
      </w:ins>
      <w:ins w:id="725" w:author="Roberto Baltodano" w:date="2015-02-12T17:11:00Z">
        <w:r w:rsidR="00640EE1">
          <w:rPr>
            <w:szCs w:val="24"/>
          </w:rPr>
          <w:t xml:space="preserve"> definidos por el mismo.</w:t>
        </w:r>
      </w:ins>
      <w:ins w:id="726" w:author="Roberto Baltodano" w:date="2015-02-12T17:12:00Z">
        <w:r w:rsidR="00640EE1">
          <w:rPr>
            <w:szCs w:val="24"/>
          </w:rPr>
          <w:t xml:space="preserve"> A continuación, se adjunta el diseño de la base de datos de la aplicación</w:t>
        </w:r>
        <w:r w:rsidR="00640EE1" w:rsidRPr="00640EE1">
          <w:rPr>
            <w:szCs w:val="24"/>
          </w:rPr>
          <w:t>:</w:t>
        </w:r>
      </w:ins>
      <w:ins w:id="727" w:author="Roberto Baltodano" w:date="2015-02-12T17:10:00Z">
        <w:r w:rsidR="00640EE1">
          <w:rPr>
            <w:szCs w:val="24"/>
          </w:rPr>
          <w:t xml:space="preserve"> </w:t>
        </w:r>
      </w:ins>
      <w:commentRangeEnd w:id="722"/>
      <w:ins w:id="728" w:author="Roberto Baltodano" w:date="2015-02-12T17:12:00Z">
        <w:r w:rsidR="00640EE1">
          <w:rPr>
            <w:rStyle w:val="CommentReference"/>
          </w:rPr>
          <w:commentReference w:id="722"/>
        </w:r>
      </w:ins>
    </w:p>
    <w:p w:rsidR="0011602A" w:rsidRPr="00A50B51" w:rsidRDefault="00FB2ADE" w:rsidP="0072187B">
      <w:pPr>
        <w:jc w:val="center"/>
        <w:rPr>
          <w:szCs w:val="24"/>
        </w:rPr>
      </w:pPr>
      <w:r w:rsidRPr="00A50B51">
        <w:rPr>
          <w:noProof/>
          <w:szCs w:val="24"/>
          <w:lang w:val="en-US" w:eastAsia="en-US"/>
        </w:rPr>
        <w:lastRenderedPageBreak/>
        <w:drawing>
          <wp:inline distT="0" distB="0" distL="0" distR="0" wp14:anchorId="2312846F" wp14:editId="186F54AB">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729" w:name="_Toc4008238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729"/>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730" w:name="_Toc347566003"/>
      <w:bookmarkStart w:id="731" w:name="_Ref385592019"/>
      <w:bookmarkStart w:id="732" w:name="_Toc411527947"/>
      <w:r w:rsidRPr="00A50B51">
        <w:rPr>
          <w:rFonts w:cs="Times New Roman"/>
          <w:szCs w:val="24"/>
        </w:rPr>
        <w:t>Pruebas</w:t>
      </w:r>
      <w:bookmarkEnd w:id="730"/>
      <w:bookmarkEnd w:id="731"/>
      <w:bookmarkEnd w:id="732"/>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Dicha lista contiene una columna para establecer el resultado de la prueba y las observaciones para cada escenario en caso de ser necesario</w:t>
      </w:r>
      <w:r w:rsidR="00DB2C05" w:rsidRPr="00A50B51">
        <w:rPr>
          <w:szCs w:val="24"/>
        </w:rPr>
        <w:t>.</w:t>
      </w:r>
      <w:r w:rsidR="001207CC" w:rsidRPr="00A50B51">
        <w:rPr>
          <w:szCs w:val="24"/>
        </w:rPr>
        <w:t xml:space="preserve"> Finalmente</w:t>
      </w:r>
      <w:ins w:id="733" w:author="Roberto Baltodano" w:date="2015-02-12T17:13:00Z">
        <w:r w:rsidR="00640EE1">
          <w:rPr>
            <w:szCs w:val="24"/>
          </w:rPr>
          <w:t>,</w:t>
        </w:r>
      </w:ins>
      <w:r w:rsidR="001207CC" w:rsidRPr="00A50B51">
        <w:rPr>
          <w:szCs w:val="24"/>
        </w:rPr>
        <w:t xml:space="preserv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lastRenderedPageBreak/>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Aplicación permite acceder a la opción </w:t>
            </w:r>
            <w:r w:rsidRPr="00A50B51">
              <w:rPr>
                <w:color w:val="000000"/>
                <w:szCs w:val="24"/>
                <w:lang w:eastAsia="es-CR"/>
              </w:rPr>
              <w:lastRenderedPageBreak/>
              <w:t>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734" w:name="_Toc4008239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734"/>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735" w:name="_Toc347566006"/>
      <w:bookmarkStart w:id="736" w:name="_Ref385592837"/>
      <w:bookmarkStart w:id="737" w:name="_Ref385593388"/>
      <w:bookmarkStart w:id="738" w:name="_Toc411527948"/>
      <w:r w:rsidRPr="00A50B51">
        <w:rPr>
          <w:rFonts w:cs="Times New Roman"/>
          <w:szCs w:val="24"/>
        </w:rPr>
        <w:t>Resultados</w:t>
      </w:r>
      <w:bookmarkEnd w:id="735"/>
      <w:bookmarkEnd w:id="736"/>
      <w:bookmarkEnd w:id="737"/>
      <w:bookmarkEnd w:id="738"/>
    </w:p>
    <w:p w:rsidR="00650522" w:rsidRDefault="00650522" w:rsidP="008E0A96">
      <w:pPr>
        <w:ind w:firstLine="568"/>
        <w:rPr>
          <w:ins w:id="739" w:author="Roberto Baltodano" w:date="2015-02-12T17:14:00Z"/>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p w:rsidR="00F35636" w:rsidRPr="00A50B51" w:rsidRDefault="00F35636" w:rsidP="008E0A96">
      <w:pPr>
        <w:ind w:firstLine="568"/>
        <w:rPr>
          <w:szCs w:val="24"/>
        </w:rPr>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lastRenderedPageBreak/>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opciones en la pantalla de instrucciones, funcionan de manera correcta. Botones empezar y cancelar, además el menú al presionar el botón </w:t>
            </w:r>
            <w:r w:rsidRPr="00A50B51">
              <w:rPr>
                <w:color w:val="000000"/>
                <w:szCs w:val="24"/>
                <w:lang w:eastAsia="es-CR"/>
              </w:rPr>
              <w:lastRenderedPageBreak/>
              <w:t>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tiene 10 </w:t>
            </w:r>
            <w:r w:rsidRPr="00A50B51">
              <w:rPr>
                <w:color w:val="000000"/>
                <w:szCs w:val="24"/>
                <w:lang w:eastAsia="es-CR"/>
              </w:rPr>
              <w:lastRenderedPageBreak/>
              <w:t>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En la opción acerca de se muestra la versión de la aplicación y </w:t>
            </w:r>
            <w:r w:rsidRPr="00A50B51">
              <w:rPr>
                <w:color w:val="000000"/>
                <w:szCs w:val="24"/>
                <w:lang w:eastAsia="es-CR"/>
              </w:rPr>
              <w:lastRenderedPageBreak/>
              <w:t>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w:t>
            </w:r>
            <w:r w:rsidRPr="00A50B51">
              <w:rPr>
                <w:color w:val="000000"/>
                <w:szCs w:val="24"/>
                <w:lang w:eastAsia="es-CR"/>
              </w:rPr>
              <w:lastRenderedPageBreak/>
              <w:t xml:space="preserve">versión, la página WEB de </w:t>
            </w:r>
            <w:proofErr w:type="spellStart"/>
            <w:r w:rsidR="00050A78" w:rsidRPr="00A50B51">
              <w:rPr>
                <w:color w:val="000000"/>
                <w:szCs w:val="24"/>
                <w:lang w:eastAsia="es-CR"/>
              </w:rPr>
              <w:t>A</w:t>
            </w:r>
            <w:r w:rsidRPr="00A50B51">
              <w:rPr>
                <w:color w:val="000000"/>
                <w:szCs w:val="24"/>
                <w:lang w:eastAsia="es-CR"/>
              </w:rPr>
              <w:t>udinsa</w:t>
            </w:r>
            <w:proofErr w:type="spellEnd"/>
            <w:r w:rsidRPr="00A50B51">
              <w:rPr>
                <w:color w:val="000000"/>
                <w:szCs w:val="24"/>
                <w:lang w:eastAsia="es-CR"/>
              </w:rPr>
              <w:t xml:space="preserve">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PENDIENTE observación, sin </w:t>
            </w:r>
            <w:r w:rsidRPr="00A50B51">
              <w:rPr>
                <w:color w:val="000000"/>
                <w:szCs w:val="24"/>
                <w:lang w:eastAsia="es-CR"/>
              </w:rPr>
              <w:lastRenderedPageBreak/>
              <w:t>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w:t>
            </w:r>
            <w:r w:rsidRPr="00A50B51">
              <w:rPr>
                <w:color w:val="000000"/>
                <w:szCs w:val="24"/>
                <w:lang w:eastAsia="es-CR"/>
              </w:rPr>
              <w:lastRenderedPageBreak/>
              <w:t>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740" w:name="_Toc40082393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740"/>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741"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742" w:name="_Toc411527949"/>
      <w:r w:rsidRPr="00E2576F">
        <w:t xml:space="preserve">CAPÍTULO </w:t>
      </w:r>
      <w:r w:rsidR="00D06EC7" w:rsidRPr="00E2576F">
        <w:t>IV</w:t>
      </w:r>
      <w:bookmarkEnd w:id="741"/>
      <w:r w:rsidR="00E2576F">
        <w:t xml:space="preserve"> – Análisis retrospectivo</w:t>
      </w:r>
      <w:bookmarkEnd w:id="742"/>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743" w:name="_Toc347566008"/>
      <w:bookmarkStart w:id="744" w:name="_Toc411527950"/>
      <w:r w:rsidRPr="00A50B51">
        <w:rPr>
          <w:sz w:val="24"/>
          <w:szCs w:val="24"/>
        </w:rPr>
        <w:lastRenderedPageBreak/>
        <w:t>Análisis Retrospectivo o Análisis de Resultados</w:t>
      </w:r>
      <w:bookmarkEnd w:id="743"/>
      <w:bookmarkEnd w:id="744"/>
    </w:p>
    <w:p w:rsidR="00951E5B" w:rsidRPr="00A50B51" w:rsidRDefault="00951E5B" w:rsidP="008E0A96">
      <w:pPr>
        <w:pStyle w:val="13"/>
        <w:rPr>
          <w:rFonts w:cs="Times New Roman"/>
          <w:szCs w:val="24"/>
        </w:rPr>
      </w:pPr>
      <w:bookmarkStart w:id="745" w:name="_Toc411527951"/>
      <w:r w:rsidRPr="00A50B51">
        <w:rPr>
          <w:rFonts w:cs="Times New Roman"/>
          <w:szCs w:val="24"/>
        </w:rPr>
        <w:t>General</w:t>
      </w:r>
      <w:bookmarkEnd w:id="745"/>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proofErr w:type="spellStart"/>
      <w:r w:rsidRPr="00A50B51">
        <w:rPr>
          <w:szCs w:val="24"/>
          <w:lang w:eastAsia="es-CR"/>
        </w:rPr>
        <w:t>Audi</w:t>
      </w:r>
      <w:r w:rsidR="00B63AF5" w:rsidRPr="00A50B51">
        <w:rPr>
          <w:szCs w:val="24"/>
          <w:lang w:eastAsia="es-CR"/>
        </w:rPr>
        <w:t>nsa</w:t>
      </w:r>
      <w:proofErr w:type="spellEnd"/>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w:t>
      </w:r>
      <w:ins w:id="746" w:author="Roberto Baltodano" w:date="2015-02-12T17:14:00Z">
        <w:r w:rsidR="00DA7A3A">
          <w:rPr>
            <w:szCs w:val="24"/>
          </w:rPr>
          <w:t xml:space="preserve"> a desarrollar</w:t>
        </w:r>
      </w:ins>
      <w:r w:rsidRPr="00A50B51">
        <w:rPr>
          <w:szCs w:val="24"/>
        </w:rPr>
        <w:t xml:space="preserve"> debe de tener. Aqu</w:t>
      </w:r>
      <w:r w:rsidR="002B29F0" w:rsidRPr="00A50B51">
        <w:rPr>
          <w:szCs w:val="24"/>
        </w:rPr>
        <w:t xml:space="preserve">í es en donde se </w:t>
      </w:r>
      <w:r w:rsidRPr="00A50B51">
        <w:rPr>
          <w:szCs w:val="24"/>
          <w:lang w:eastAsia="es-CR"/>
        </w:rPr>
        <w:t xml:space="preserve">inicia el planteamiento o diseño de </w:t>
      </w:r>
      <w:proofErr w:type="spellStart"/>
      <w:r w:rsidRPr="00A50B51">
        <w:rPr>
          <w:szCs w:val="24"/>
          <w:lang w:eastAsia="es-CR"/>
        </w:rPr>
        <w:t>Audinsa</w:t>
      </w:r>
      <w:proofErr w:type="spellEnd"/>
      <w:r w:rsidRPr="00A50B51">
        <w:rPr>
          <w:szCs w:val="24"/>
          <w:lang w:eastAsia="es-CR"/>
        </w:rPr>
        <w:t xml:space="preserve"> con la toma inicial de requerimientos. En este punto, los analistas junto con el usuario dedican sesiones de trabajo para defin</w:t>
      </w:r>
      <w:r w:rsidR="0049507E">
        <w:rPr>
          <w:szCs w:val="24"/>
          <w:lang w:eastAsia="es-CR"/>
        </w:rPr>
        <w:t>ir los requisitos de la aplicación</w:t>
      </w:r>
      <w:del w:id="747" w:author="Roberto Baltodano" w:date="2015-02-12T17:15:00Z">
        <w:r w:rsidRPr="00A50B51" w:rsidDel="00DA7A3A">
          <w:rPr>
            <w:szCs w:val="24"/>
            <w:lang w:eastAsia="es-CR"/>
          </w:rPr>
          <w:delText>.</w:delText>
        </w:r>
      </w:del>
      <w:ins w:id="748" w:author="Roberto Baltodano" w:date="2015-02-12T17:15:00Z">
        <w:r w:rsidR="00DA7A3A">
          <w:rPr>
            <w:szCs w:val="24"/>
            <w:lang w:eastAsia="es-CR"/>
          </w:rPr>
          <w:t xml:space="preserve">, denominada por sus autores </w:t>
        </w:r>
        <w:proofErr w:type="spellStart"/>
        <w:r w:rsidR="00DA7A3A">
          <w:rPr>
            <w:szCs w:val="24"/>
            <w:lang w:eastAsia="es-CR"/>
          </w:rPr>
          <w:t>Audinsa</w:t>
        </w:r>
        <w:proofErr w:type="spellEnd"/>
        <w:r w:rsidR="00DA7A3A">
          <w:rPr>
            <w:szCs w:val="24"/>
            <w:lang w:eastAsia="es-CR"/>
          </w:rPr>
          <w:t>.</w:t>
        </w:r>
      </w:ins>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w:t>
      </w:r>
      <w:del w:id="749" w:author="Roberto Baltodano" w:date="2015-02-12T17:15:00Z">
        <w:r w:rsidDel="00DA7A3A">
          <w:rPr>
            <w:szCs w:val="24"/>
            <w:lang w:eastAsia="es-CR"/>
          </w:rPr>
          <w:delText xml:space="preserve">desarrollan </w:delText>
        </w:r>
      </w:del>
      <w:ins w:id="750" w:author="Roberto Baltodano" w:date="2015-02-12T17:15:00Z">
        <w:r w:rsidR="00DA7A3A">
          <w:rPr>
            <w:szCs w:val="24"/>
            <w:lang w:eastAsia="es-CR"/>
          </w:rPr>
          <w:t xml:space="preserve">desarrollaron </w:t>
        </w:r>
      </w:ins>
      <w:r>
        <w:rPr>
          <w:szCs w:val="24"/>
          <w:lang w:eastAsia="es-CR"/>
        </w:rPr>
        <w:t>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del w:id="751" w:author="Roberto Baltodano" w:date="2015-02-12T17:15:00Z">
        <w:r w:rsidR="00136FF3" w:rsidDel="001C5CEC">
          <w:rPr>
            <w:szCs w:val="24"/>
            <w:lang w:eastAsia="es-CR"/>
          </w:rPr>
          <w:delText>a la aplicación</w:delText>
        </w:r>
      </w:del>
      <w:ins w:id="752" w:author="Roberto Baltodano" w:date="2015-02-12T17:15:00Z">
        <w:r w:rsidR="001C5CEC">
          <w:rPr>
            <w:szCs w:val="24"/>
            <w:lang w:eastAsia="es-CR"/>
          </w:rPr>
          <w:t>al producto</w:t>
        </w:r>
      </w:ins>
      <w:r w:rsidR="00136FF3">
        <w:rPr>
          <w:szCs w:val="24"/>
          <w:lang w:eastAsia="es-CR"/>
        </w:rPr>
        <w:t xml:space="preserve"> que </w:t>
      </w:r>
      <w:r>
        <w:rPr>
          <w:szCs w:val="24"/>
          <w:lang w:eastAsia="es-CR"/>
        </w:rPr>
        <w:t xml:space="preserve">se crea para ser </w:t>
      </w:r>
      <w:del w:id="753" w:author="Roberto Baltodano" w:date="2015-02-12T17:16:00Z">
        <w:r w:rsidDel="001C5CEC">
          <w:rPr>
            <w:szCs w:val="24"/>
            <w:lang w:eastAsia="es-CR"/>
          </w:rPr>
          <w:delText xml:space="preserve">utilizadas </w:delText>
        </w:r>
      </w:del>
      <w:ins w:id="754" w:author="Roberto Baltodano" w:date="2015-02-12T17:16:00Z">
        <w:r w:rsidR="001C5CEC">
          <w:rPr>
            <w:szCs w:val="24"/>
            <w:lang w:eastAsia="es-CR"/>
          </w:rPr>
          <w:t xml:space="preserve">utilizado </w:t>
        </w:r>
      </w:ins>
      <w:r>
        <w:rPr>
          <w:szCs w:val="24"/>
          <w:lang w:eastAsia="es-CR"/>
        </w:rPr>
        <w:t>en teléfonos móviles inteligentes</w:t>
      </w:r>
      <w:r w:rsidR="004C5D25">
        <w:rPr>
          <w:szCs w:val="24"/>
          <w:lang w:eastAsia="es-CR"/>
        </w:rPr>
        <w:t xml:space="preserve"> con sistema operativo Android y así</w:t>
      </w:r>
      <w:r>
        <w:rPr>
          <w:szCs w:val="24"/>
          <w:lang w:eastAsia="es-CR"/>
        </w:rPr>
        <w:t xml:space="preserve"> </w:t>
      </w:r>
      <w:del w:id="755" w:author="Roberto Baltodano" w:date="2015-02-12T17:16:00Z">
        <w:r w:rsidR="004C5D25" w:rsidDel="001C5CEC">
          <w:rPr>
            <w:szCs w:val="24"/>
            <w:lang w:eastAsia="es-CR"/>
          </w:rPr>
          <w:delText>permite</w:delText>
        </w:r>
        <w:r w:rsidR="00747116" w:rsidRPr="00A50B51" w:rsidDel="001C5CEC">
          <w:rPr>
            <w:szCs w:val="24"/>
            <w:lang w:eastAsia="es-CR"/>
          </w:rPr>
          <w:delText xml:space="preserve"> </w:delText>
        </w:r>
      </w:del>
      <w:r>
        <w:rPr>
          <w:szCs w:val="24"/>
          <w:lang w:eastAsia="es-CR"/>
        </w:rPr>
        <w:t>cumplir con el objetivo general del proyecto</w:t>
      </w:r>
      <w:r w:rsidR="004C5D25">
        <w:rPr>
          <w:szCs w:val="24"/>
          <w:lang w:eastAsia="es-CR"/>
        </w:rPr>
        <w:t>,</w:t>
      </w:r>
      <w:r>
        <w:rPr>
          <w:szCs w:val="24"/>
          <w:lang w:eastAsia="es-CR"/>
        </w:rPr>
        <w:t xml:space="preserve"> logrando apoyar </w:t>
      </w:r>
      <w:r w:rsidR="00747116" w:rsidRPr="00A50B51">
        <w:rPr>
          <w:szCs w:val="24"/>
          <w:lang w:eastAsia="es-CR"/>
        </w:rPr>
        <w:t xml:space="preserve">la labor de la clínica </w:t>
      </w:r>
      <w:proofErr w:type="spellStart"/>
      <w:r w:rsidR="00747116" w:rsidRPr="00A50B51">
        <w:rPr>
          <w:szCs w:val="24"/>
          <w:lang w:eastAsia="es-CR"/>
        </w:rPr>
        <w:t>Audinsa</w:t>
      </w:r>
      <w:proofErr w:type="spellEnd"/>
      <w:r w:rsidR="00747116" w:rsidRPr="00A50B51">
        <w:rPr>
          <w:szCs w:val="24"/>
          <w:lang w:eastAsia="es-CR"/>
        </w:rPr>
        <w:t xml:space="preserve"> S</w:t>
      </w:r>
      <w:ins w:id="756" w:author="Roberto Baltodano" w:date="2015-02-12T17:16:00Z">
        <w:r w:rsidR="001C5CEC">
          <w:rPr>
            <w:szCs w:val="24"/>
            <w:lang w:eastAsia="es-CR"/>
          </w:rPr>
          <w:t>.</w:t>
        </w:r>
      </w:ins>
      <w:r w:rsidR="00747116" w:rsidRPr="00A50B51">
        <w:rPr>
          <w:szCs w:val="24"/>
          <w:lang w:eastAsia="es-CR"/>
        </w:rPr>
        <w:t>A</w:t>
      </w:r>
      <w:ins w:id="757" w:author="Roberto Baltodano" w:date="2015-02-12T17:16:00Z">
        <w:r w:rsidR="001C5CEC">
          <w:rPr>
            <w:szCs w:val="24"/>
            <w:lang w:eastAsia="es-CR"/>
          </w:rPr>
          <w:t>.</w:t>
        </w:r>
      </w:ins>
      <w:r w:rsidR="00747116" w:rsidRPr="00A50B51">
        <w:rPr>
          <w:szCs w:val="24"/>
          <w:lang w:eastAsia="es-CR"/>
        </w:rPr>
        <w:t xml:space="preserve">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w:t>
      </w:r>
      <w:del w:id="758" w:author="Roberto Baltodano" w:date="2015-02-12T17:17:00Z">
        <w:r w:rsidRPr="00A50B51" w:rsidDel="001C5CEC">
          <w:rPr>
            <w:szCs w:val="24"/>
          </w:rPr>
          <w:delText>impida que el</w:delText>
        </w:r>
      </w:del>
      <w:ins w:id="759" w:author="Roberto Baltodano" w:date="2015-02-12T17:17:00Z">
        <w:r w:rsidR="001C5CEC">
          <w:rPr>
            <w:szCs w:val="24"/>
          </w:rPr>
          <w:t>impidan el funcionamiento correcto del</w:t>
        </w:r>
      </w:ins>
      <w:r w:rsidRPr="00A50B51">
        <w:rPr>
          <w:szCs w:val="24"/>
        </w:rPr>
        <w:t xml:space="preserve"> sistema</w:t>
      </w:r>
      <w:del w:id="760" w:author="Roberto Baltodano" w:date="2015-02-12T17:17:00Z">
        <w:r w:rsidRPr="00A50B51" w:rsidDel="001C5CEC">
          <w:rPr>
            <w:szCs w:val="24"/>
          </w:rPr>
          <w:delText xml:space="preserve"> completo </w:delText>
        </w:r>
        <w:r w:rsidR="00BF30A9" w:rsidRPr="00A50B51" w:rsidDel="001C5CEC">
          <w:rPr>
            <w:szCs w:val="24"/>
          </w:rPr>
          <w:delText>funcione</w:delText>
        </w:r>
        <w:r w:rsidRPr="00A50B51" w:rsidDel="001C5CEC">
          <w:rPr>
            <w:szCs w:val="24"/>
          </w:rPr>
          <w:delText xml:space="preserve"> correctamente</w:delText>
        </w:r>
      </w:del>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rFonts w:eastAsiaTheme="majorEastAsia"/>
          <w:bCs/>
          <w:szCs w:val="24"/>
        </w:rPr>
      </w:pPr>
      <w:r w:rsidRPr="0041665F">
        <w:rPr>
          <w:rFonts w:eastAsiaTheme="majorEastAsia"/>
          <w:bCs/>
          <w:szCs w:val="24"/>
        </w:rPr>
        <w:t xml:space="preserve">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r w:rsidRPr="0041665F">
        <w:rPr>
          <w:rFonts w:eastAsiaTheme="majorEastAsia"/>
          <w:bCs/>
          <w:szCs w:val="24"/>
        </w:rPr>
      </w:r>
      <w:r w:rsidRPr="0041665F">
        <w:rPr>
          <w:rFonts w:eastAsiaTheme="majorEastAsia"/>
          <w:bCs/>
          <w:szCs w:val="24"/>
        </w:rPr>
        <w:fldChar w:fldCharType="separate"/>
      </w:r>
      <w:r w:rsidR="00F6005B">
        <w:rPr>
          <w:szCs w:val="24"/>
        </w:rPr>
        <w:t xml:space="preserve">Razones de la creación de la aplicación móvil </w:t>
      </w:r>
      <w:proofErr w:type="spellStart"/>
      <w:r w:rsidR="00F6005B">
        <w:rPr>
          <w:szCs w:val="24"/>
        </w:rPr>
        <w:t>Audinsa</w:t>
      </w:r>
      <w:proofErr w:type="spellEnd"/>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página web</w:t>
      </w:r>
      <w:r w:rsidRPr="0041665F">
        <w:rPr>
          <w:rFonts w:eastAsiaTheme="majorEastAsia"/>
          <w:bCs/>
          <w:lang w:val="es-CR"/>
        </w:rPr>
        <w:t xml:space="preserve">: </w:t>
      </w:r>
      <w:proofErr w:type="spellStart"/>
      <w:r w:rsidRPr="0041665F">
        <w:rPr>
          <w:rFonts w:eastAsiaTheme="majorEastAsia"/>
          <w:bCs/>
          <w:lang w:val="es-CR"/>
        </w:rPr>
        <w:t>Audinsa</w:t>
      </w:r>
      <w:proofErr w:type="spellEnd"/>
      <w:r w:rsidRPr="0041665F">
        <w:rPr>
          <w:rFonts w:eastAsiaTheme="majorEastAsia"/>
          <w:bCs/>
          <w:lang w:val="es-CR"/>
        </w:rPr>
        <w:t xml:space="preserve"> ya tenía aplicaciones digitales como la página web.</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clínica en la aplicación móvil</w:t>
      </w:r>
      <w:r w:rsidRPr="0041665F">
        <w:rPr>
          <w:rFonts w:eastAsiaTheme="majorEastAsia"/>
          <w:bCs/>
          <w:lang w:val="es-CR"/>
        </w:rPr>
        <w:t xml:space="preserve">: Otras aplicaciones similares no incluyen ubicación de la clínica, </w:t>
      </w:r>
      <w:del w:id="761" w:author="Roberto Baltodano" w:date="2015-02-12T17:17:00Z">
        <w:r w:rsidRPr="0041665F" w:rsidDel="001C5CEC">
          <w:rPr>
            <w:rFonts w:eastAsiaTheme="majorEastAsia"/>
            <w:bCs/>
            <w:lang w:val="es-CR"/>
          </w:rPr>
          <w:delText xml:space="preserve">artículo </w:delText>
        </w:r>
      </w:del>
      <w:ins w:id="762" w:author="Roberto Baltodano" w:date="2015-02-12T17:17:00Z">
        <w:r w:rsidR="001C5CEC">
          <w:rPr>
            <w:rFonts w:eastAsiaTheme="majorEastAsia"/>
            <w:bCs/>
            <w:lang w:val="es-CR"/>
          </w:rPr>
          <w:t>artículos</w:t>
        </w:r>
        <w:r w:rsidR="001C5CEC" w:rsidRPr="0041665F">
          <w:rPr>
            <w:rFonts w:eastAsiaTheme="majorEastAsia"/>
            <w:bCs/>
            <w:lang w:val="es-CR"/>
          </w:rPr>
          <w:t xml:space="preserve"> </w:t>
        </w:r>
      </w:ins>
      <w:r w:rsidRPr="0041665F">
        <w:rPr>
          <w:rFonts w:eastAsiaTheme="majorEastAsia"/>
          <w:bCs/>
          <w:lang w:val="es-CR"/>
        </w:rPr>
        <w:t>y tamizaje auditivo.</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p>
    <w:p w:rsidR="0041665F" w:rsidRPr="0041665F" w:rsidRDefault="0041665F" w:rsidP="0041665F">
      <w:pPr>
        <w:ind w:firstLine="708"/>
        <w:rPr>
          <w:rFonts w:eastAsiaTheme="majorEastAsia"/>
          <w:bCs/>
          <w:szCs w:val="24"/>
        </w:rPr>
      </w:pPr>
    </w:p>
    <w:p w:rsidR="0041665F" w:rsidRPr="0041665F" w:rsidRDefault="0041665F" w:rsidP="0041665F">
      <w:pPr>
        <w:ind w:firstLine="708"/>
        <w:rPr>
          <w:szCs w:val="24"/>
          <w:lang w:eastAsia="es-CR"/>
        </w:rPr>
      </w:pPr>
      <w:r w:rsidRPr="0041665F">
        <w:rPr>
          <w:rFonts w:eastAsiaTheme="majorEastAsia"/>
          <w:bCs/>
          <w:szCs w:val="24"/>
        </w:rPr>
        <w:t>Finalmente</w:t>
      </w:r>
      <w:ins w:id="763" w:author="Roberto Baltodano" w:date="2015-02-12T17:17:00Z">
        <w:r w:rsidR="001C5CEC">
          <w:rPr>
            <w:rFonts w:eastAsiaTheme="majorEastAsia"/>
            <w:bCs/>
            <w:szCs w:val="24"/>
          </w:rPr>
          <w:t>,</w:t>
        </w:r>
      </w:ins>
      <w:r w:rsidRPr="0041665F">
        <w:rPr>
          <w:rFonts w:eastAsiaTheme="majorEastAsia"/>
          <w:bCs/>
          <w:szCs w:val="24"/>
        </w:rPr>
        <w:t xml:space="preserv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ins w:id="764" w:author="Roberto Baltodano" w:date="2015-02-12T17:19:00Z">
        <w:r w:rsidR="001C5CEC">
          <w:rPr>
            <w:szCs w:val="24"/>
            <w:lang w:eastAsia="es-CR"/>
          </w:rPr>
          <w:t xml:space="preserve"> </w:t>
        </w:r>
        <w:commentRangeStart w:id="765"/>
        <w:r w:rsidR="001C5CEC" w:rsidRPr="001368DB">
          <w:rPr>
            <w:szCs w:val="24"/>
            <w:lang w:eastAsia="es-CR"/>
          </w:rPr>
          <w:t>(Ver an</w:t>
        </w:r>
        <w:r w:rsidR="001C5CEC">
          <w:rPr>
            <w:szCs w:val="24"/>
            <w:lang w:eastAsia="es-CR"/>
          </w:rPr>
          <w:t xml:space="preserve">álisis </w:t>
        </w:r>
        <w:r w:rsidR="001368DB">
          <w:rPr>
            <w:szCs w:val="24"/>
            <w:lang w:eastAsia="es-CR"/>
          </w:rPr>
          <w:t>retrospectivo del primer objetivo específico</w:t>
        </w:r>
        <w:r w:rsidR="001368DB" w:rsidRPr="001368DB">
          <w:rPr>
            <w:szCs w:val="24"/>
            <w:lang w:eastAsia="es-CR"/>
          </w:rPr>
          <w:t>)</w:t>
        </w:r>
      </w:ins>
      <w:del w:id="766" w:author="Roberto Baltodano" w:date="2015-02-12T17:19:00Z">
        <w:r w:rsidRPr="0041665F" w:rsidDel="001C5CEC">
          <w:rPr>
            <w:rFonts w:eastAsiaTheme="majorEastAsia"/>
            <w:bCs/>
            <w:szCs w:val="24"/>
          </w:rPr>
          <w:delText>.</w:delText>
        </w:r>
        <w:r w:rsidRPr="0041665F" w:rsidDel="001C5CEC">
          <w:rPr>
            <w:szCs w:val="24"/>
            <w:lang w:eastAsia="es-CR"/>
          </w:rPr>
          <w:delText xml:space="preserve"> </w:delText>
        </w:r>
      </w:del>
      <w:commentRangeEnd w:id="765"/>
      <w:r w:rsidR="001368DB">
        <w:rPr>
          <w:rStyle w:val="CommentReference"/>
        </w:rPr>
        <w:commentReference w:id="765"/>
      </w:r>
    </w:p>
    <w:p w:rsidR="0041665F" w:rsidRPr="0041665F" w:rsidRDefault="0041665F" w:rsidP="0041665F">
      <w:pPr>
        <w:ind w:firstLine="708"/>
        <w:rPr>
          <w:szCs w:val="24"/>
          <w:lang w:eastAsia="es-CR"/>
        </w:rPr>
      </w:pPr>
    </w:p>
    <w:p w:rsidR="0041665F" w:rsidRDefault="0041665F" w:rsidP="0041665F">
      <w:pPr>
        <w:ind w:firstLine="708"/>
        <w:rPr>
          <w:szCs w:val="24"/>
          <w:lang w:eastAsia="es-CR"/>
        </w:rPr>
      </w:pPr>
      <w:r w:rsidRPr="0041665F">
        <w:rPr>
          <w:szCs w:val="24"/>
          <w:lang w:eastAsia="es-CR"/>
        </w:rPr>
        <w:t xml:space="preserve">La realización de este objetivo </w:t>
      </w:r>
      <w:del w:id="767" w:author="Roberto Baltodano" w:date="2015-02-12T17:18:00Z">
        <w:r w:rsidRPr="0041665F" w:rsidDel="001C5CEC">
          <w:rPr>
            <w:szCs w:val="24"/>
            <w:lang w:eastAsia="es-CR"/>
          </w:rPr>
          <w:delText xml:space="preserve">permite </w:delText>
        </w:r>
      </w:del>
      <w:ins w:id="768" w:author="Roberto Baltodano" w:date="2015-02-12T17:18:00Z">
        <w:r w:rsidR="001C5CEC">
          <w:rPr>
            <w:szCs w:val="24"/>
            <w:lang w:eastAsia="es-CR"/>
          </w:rPr>
          <w:t>permitió</w:t>
        </w:r>
        <w:r w:rsidR="001C5CEC" w:rsidRPr="0041665F">
          <w:rPr>
            <w:szCs w:val="24"/>
            <w:lang w:eastAsia="es-CR"/>
          </w:rPr>
          <w:t xml:space="preserve"> </w:t>
        </w:r>
      </w:ins>
      <w:r w:rsidRPr="0041665F">
        <w:rPr>
          <w:szCs w:val="24"/>
          <w:lang w:eastAsia="es-CR"/>
        </w:rPr>
        <w:t xml:space="preserve">solventar la problemática actual de la clínica </w:t>
      </w:r>
      <w:proofErr w:type="spellStart"/>
      <w:r w:rsidRPr="0041665F">
        <w:rPr>
          <w:szCs w:val="24"/>
          <w:lang w:eastAsia="es-CR"/>
        </w:rPr>
        <w:t>Audinsa</w:t>
      </w:r>
      <w:proofErr w:type="spellEnd"/>
      <w:r w:rsidRPr="0041665F">
        <w:rPr>
          <w:szCs w:val="24"/>
          <w:lang w:eastAsia="es-CR"/>
        </w:rPr>
        <w:t>, la cual tiene la necesidad de incorporar la tecnología móvil para apoyar su misión y visión, y así mejorar el servicio que brinda.</w:t>
      </w:r>
      <w:r>
        <w:rPr>
          <w:szCs w:val="24"/>
          <w:lang w:eastAsia="es-CR"/>
        </w:rPr>
        <w:t xml:space="preserve"> </w:t>
      </w:r>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769" w:name="_Toc411527952"/>
      <w:r w:rsidRPr="00A50B51">
        <w:rPr>
          <w:rFonts w:cs="Times New Roman"/>
          <w:szCs w:val="24"/>
        </w:rPr>
        <w:t>Específicos</w:t>
      </w:r>
      <w:bookmarkEnd w:id="769"/>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szCs w:val="24"/>
          <w:lang w:eastAsia="es-CR"/>
        </w:rPr>
      </w:pPr>
      <w:r>
        <w:rPr>
          <w:szCs w:val="24"/>
          <w:lang w:eastAsia="es-CR"/>
        </w:rPr>
        <w:t xml:space="preserve">Los sistemas operativos móviles son utilizados en dispositivos de tamaño reducido que pueden ser traslados de un lugar a otro de manera sencilla y que disponen en su mayoría de una capacidad de </w:t>
      </w:r>
      <w:r>
        <w:rPr>
          <w:szCs w:val="24"/>
          <w:lang w:eastAsia="es-CR"/>
        </w:rPr>
        <w:lastRenderedPageBreak/>
        <w:t>procesamiento que permite al usuario realizar tareas, en su mayoría sencillas. Se consideran reducidos porque sus dimensiones son menores que las de una computadora,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F6005B">
        <w:rPr>
          <w:szCs w:val="24"/>
        </w:rPr>
        <w:t xml:space="preserve">Sistema operativo móvil o </w:t>
      </w:r>
      <w:r w:rsidR="00F6005B"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w:t>
      </w:r>
      <w:del w:id="770" w:author="Roberto Baltodano" w:date="2015-02-12T17:21:00Z">
        <w:r w:rsidDel="001368DB">
          <w:rPr>
            <w:szCs w:val="24"/>
            <w:lang w:eastAsia="es-CR"/>
          </w:rPr>
          <w:delText xml:space="preserve">consultan </w:delText>
        </w:r>
      </w:del>
      <w:ins w:id="771" w:author="Roberto Baltodano" w:date="2015-02-12T17:21:00Z">
        <w:r w:rsidR="001368DB">
          <w:rPr>
            <w:szCs w:val="24"/>
            <w:lang w:eastAsia="es-CR"/>
          </w:rPr>
          <w:t xml:space="preserve">consultaron </w:t>
        </w:r>
      </w:ins>
      <w:r>
        <w:rPr>
          <w:szCs w:val="24"/>
          <w:lang w:eastAsia="es-CR"/>
        </w:rPr>
        <w:t>artículos y sitios</w:t>
      </w:r>
      <w:ins w:id="772" w:author="Roberto Baltodano" w:date="2015-02-12T17:21:00Z">
        <w:r w:rsidR="001368DB">
          <w:rPr>
            <w:szCs w:val="24"/>
            <w:lang w:eastAsia="es-CR"/>
          </w:rPr>
          <w:t xml:space="preserve"> en Internet</w:t>
        </w:r>
      </w:ins>
      <w:r>
        <w:rPr>
          <w:szCs w:val="24"/>
          <w:lang w:eastAsia="es-CR"/>
        </w:rPr>
        <w:t xml:space="preserve"> que </w:t>
      </w:r>
      <w:del w:id="773" w:author="Roberto Baltodano" w:date="2015-02-12T17:21:00Z">
        <w:r w:rsidDel="001368DB">
          <w:rPr>
            <w:szCs w:val="24"/>
            <w:lang w:eastAsia="es-CR"/>
          </w:rPr>
          <w:delText xml:space="preserve">permiten </w:delText>
        </w:r>
      </w:del>
      <w:ins w:id="774" w:author="Roberto Baltodano" w:date="2015-02-12T17:21:00Z">
        <w:r w:rsidR="001368DB">
          <w:rPr>
            <w:szCs w:val="24"/>
            <w:lang w:eastAsia="es-CR"/>
          </w:rPr>
          <w:t xml:space="preserve">permitieron </w:t>
        </w:r>
      </w:ins>
      <w:r>
        <w:rPr>
          <w:szCs w:val="24"/>
          <w:lang w:eastAsia="es-CR"/>
        </w:rPr>
        <w:t xml:space="preserve">conocer sobre el uso de los sistemas operativos en </w:t>
      </w:r>
      <w:del w:id="775" w:author="Roberto Baltodano" w:date="2015-02-12T17:20:00Z">
        <w:r w:rsidDel="001368DB">
          <w:rPr>
            <w:szCs w:val="24"/>
            <w:lang w:eastAsia="es-CR"/>
          </w:rPr>
          <w:delText xml:space="preserve">costa </w:delText>
        </w:r>
      </w:del>
      <w:ins w:id="776" w:author="Roberto Baltodano" w:date="2015-02-12T17:20:00Z">
        <w:r w:rsidR="001368DB">
          <w:rPr>
            <w:szCs w:val="24"/>
            <w:lang w:eastAsia="es-CR"/>
          </w:rPr>
          <w:t xml:space="preserve">Costa </w:t>
        </w:r>
      </w:ins>
      <w:del w:id="777" w:author="Roberto Baltodano" w:date="2015-02-12T17:20:00Z">
        <w:r w:rsidDel="001368DB">
          <w:rPr>
            <w:szCs w:val="24"/>
            <w:lang w:eastAsia="es-CR"/>
          </w:rPr>
          <w:delText>rica</w:delText>
        </w:r>
      </w:del>
      <w:ins w:id="778" w:author="Roberto Baltodano" w:date="2015-02-12T17:20:00Z">
        <w:r w:rsidR="001368DB">
          <w:rPr>
            <w:szCs w:val="24"/>
            <w:lang w:eastAsia="es-CR"/>
          </w:rPr>
          <w:t>Rica</w:t>
        </w:r>
      </w:ins>
      <w:r>
        <w:rPr>
          <w:szCs w:val="24"/>
          <w:lang w:eastAsia="es-CR"/>
        </w:rPr>
        <w:t>.</w:t>
      </w:r>
      <w:ins w:id="779" w:author="Roberto Baltodano" w:date="2015-02-12T17:21:00Z">
        <w:r w:rsidR="001368DB">
          <w:rPr>
            <w:szCs w:val="24"/>
            <w:lang w:eastAsia="es-CR"/>
          </w:rPr>
          <w:t xml:space="preserve"> Por ejemplo,</w:t>
        </w:r>
      </w:ins>
      <w:r>
        <w:rPr>
          <w:szCs w:val="24"/>
          <w:lang w:eastAsia="es-CR"/>
        </w:rPr>
        <w:t xml:space="preserve"> </w:t>
      </w:r>
      <w:del w:id="780" w:author="Roberto Baltodano" w:date="2015-02-12T17:21:00Z">
        <w:r w:rsidDel="001368DB">
          <w:rPr>
            <w:szCs w:val="24"/>
            <w:lang w:eastAsia="es-CR"/>
          </w:rPr>
          <w:delText>El</w:delText>
        </w:r>
      </w:del>
      <w:ins w:id="781" w:author="Roberto Baltodano" w:date="2015-02-12T17:21:00Z">
        <w:r w:rsidR="001368DB">
          <w:rPr>
            <w:szCs w:val="24"/>
            <w:lang w:eastAsia="es-CR"/>
          </w:rPr>
          <w:t>el</w:t>
        </w:r>
      </w:ins>
      <w:r>
        <w:rPr>
          <w:szCs w:val="24"/>
          <w:lang w:eastAsia="es-CR"/>
        </w:rPr>
        <w:t xml:space="preserve"> sitio </w:t>
      </w:r>
      <w:proofErr w:type="spellStart"/>
      <w:r w:rsidRPr="00E13FBE">
        <w:rPr>
          <w:szCs w:val="24"/>
          <w:lang w:eastAsia="es-CR"/>
        </w:rPr>
        <w:t>StatCounter</w:t>
      </w:r>
      <w:proofErr w:type="spellEnd"/>
      <w:r w:rsidRPr="00E13FBE">
        <w:rPr>
          <w:szCs w:val="24"/>
          <w:lang w:eastAsia="es-CR"/>
        </w:rPr>
        <w:t>, empresa de análisis de vi</w:t>
      </w:r>
      <w:r w:rsidR="0049507E">
        <w:rPr>
          <w:szCs w:val="24"/>
          <w:lang w:eastAsia="es-CR"/>
        </w:rPr>
        <w:t xml:space="preserve">sitación web, ubicada en </w:t>
      </w:r>
      <w:proofErr w:type="spellStart"/>
      <w:r w:rsidR="0049507E">
        <w:rPr>
          <w:szCs w:val="24"/>
          <w:lang w:eastAsia="es-CR"/>
        </w:rPr>
        <w:t>Dublin</w:t>
      </w:r>
      <w:proofErr w:type="spellEnd"/>
      <w:r w:rsidR="0049507E">
        <w:rPr>
          <w:szCs w:val="24"/>
          <w:lang w:eastAsia="es-CR"/>
        </w:rPr>
        <w:t>,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4"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val="en-US" w:eastAsia="en-US"/>
        </w:rPr>
        <w:drawing>
          <wp:inline distT="0" distB="0" distL="0" distR="0" wp14:anchorId="020FDC65" wp14:editId="3586D1FA">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782" w:name="_Toc400823934"/>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F6005B">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782"/>
    </w:p>
    <w:p w:rsidR="00873776" w:rsidRPr="0020662A" w:rsidRDefault="009A0508" w:rsidP="0020662A">
      <w:pPr>
        <w:pStyle w:val="Caption"/>
        <w:rPr>
          <w:sz w:val="24"/>
          <w:szCs w:val="24"/>
        </w:rPr>
      </w:pPr>
      <w:sdt>
        <w:sdtPr>
          <w:rPr>
            <w:sz w:val="24"/>
            <w:szCs w:val="24"/>
          </w:rPr>
          <w:id w:val="-1903519716"/>
          <w:citation/>
        </w:sdt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8A6EB5" w:rsidRPr="008A6EB5">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lastRenderedPageBreak/>
        <w:t>En el artículo del editorial de tecnología de La Nación</w:t>
      </w:r>
      <w:ins w:id="783" w:author="Roberto Baltodano" w:date="2015-02-12T17:21:00Z">
        <w:r w:rsidR="001368DB">
          <w:rPr>
            <w:szCs w:val="24"/>
            <w:lang w:eastAsia="es-CR"/>
          </w:rPr>
          <w:t xml:space="preserve"> titulado</w:t>
        </w:r>
      </w:ins>
      <w:del w:id="784" w:author="Roberto Baltodano" w:date="2015-02-12T17:21:00Z">
        <w:r w:rsidRPr="00E13FBE" w:rsidDel="001368DB">
          <w:rPr>
            <w:szCs w:val="24"/>
            <w:lang w:eastAsia="es-CR"/>
          </w:rPr>
          <w:delText>:</w:delText>
        </w:r>
      </w:del>
      <w:r w:rsidRPr="00E13FBE">
        <w:rPr>
          <w:szCs w:val="24"/>
          <w:lang w:eastAsia="es-CR"/>
        </w:rPr>
        <w:t xml:space="preserve"> </w:t>
      </w:r>
      <w:ins w:id="785" w:author="Roberto Baltodano" w:date="2015-02-12T17:22:00Z">
        <w:r w:rsidR="001368DB">
          <w:rPr>
            <w:szCs w:val="24"/>
            <w:lang w:eastAsia="es-CR"/>
          </w:rPr>
          <w:t>“</w:t>
        </w:r>
      </w:ins>
      <w:r w:rsidRPr="00E13FBE">
        <w:rPr>
          <w:szCs w:val="24"/>
          <w:lang w:eastAsia="es-CR"/>
        </w:rPr>
        <w:t>Android ‘viste’ al 79% de los celulares vendidos</w:t>
      </w:r>
      <w:ins w:id="786" w:author="Roberto Baltodano" w:date="2015-02-12T17:22:00Z">
        <w:r w:rsidR="001368DB">
          <w:rPr>
            <w:szCs w:val="24"/>
            <w:lang w:eastAsia="es-CR"/>
          </w:rPr>
          <w:t>”</w:t>
        </w:r>
      </w:ins>
      <w:r w:rsidRPr="00E13FBE">
        <w:rPr>
          <w:szCs w:val="24"/>
          <w:lang w:eastAsia="es-CR"/>
        </w:rPr>
        <w:t>, se afirma que</w:t>
      </w:r>
      <w:ins w:id="787" w:author="Roberto Baltodano" w:date="2015-02-12T17:22:00Z">
        <w:r w:rsidR="001368DB">
          <w:rPr>
            <w:szCs w:val="24"/>
            <w:lang w:eastAsia="es-CR"/>
          </w:rPr>
          <w:t>:</w:t>
        </w:r>
      </w:ins>
      <w:r w:rsidRPr="00E13FBE">
        <w:rPr>
          <w:szCs w:val="24"/>
          <w:lang w:eastAsia="es-CR"/>
        </w:rPr>
        <w:t xml:space="preserve"> “Casi ocho de cada diez teléfonos inteligentes vendidos en el mundo, en 2013, funcionan con el sist</w:t>
      </w:r>
      <w:r>
        <w:rPr>
          <w:szCs w:val="24"/>
          <w:lang w:eastAsia="es-CR"/>
        </w:rPr>
        <w:t>ema operativo Android de Google</w:t>
      </w:r>
      <w:r w:rsidR="00322F64">
        <w:rPr>
          <w:szCs w:val="24"/>
          <w:lang w:eastAsia="es-CR"/>
        </w:rPr>
        <w:t>”</w:t>
      </w:r>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6" w:tgtFrame="_blank" w:history="1">
        <w:proofErr w:type="spellStart"/>
        <w:r w:rsidRPr="00E13FBE">
          <w:rPr>
            <w:szCs w:val="24"/>
            <w:lang w:eastAsia="es-CR"/>
          </w:rPr>
          <w:t>Strategy</w:t>
        </w:r>
        <w:proofErr w:type="spellEnd"/>
        <w:r w:rsidRPr="00E13FBE">
          <w:rPr>
            <w:szCs w:val="24"/>
            <w:lang w:eastAsia="es-CR"/>
          </w:rPr>
          <w:t xml:space="preserve"> </w:t>
        </w:r>
        <w:proofErr w:type="spellStart"/>
        <w:r w:rsidRPr="00E13FBE">
          <w:rPr>
            <w:szCs w:val="24"/>
            <w:lang w:eastAsia="es-CR"/>
          </w:rPr>
          <w:t>Analytics</w:t>
        </w:r>
        <w:proofErr w:type="spellEnd"/>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proofErr w:type="spellStart"/>
      <w:r w:rsidRPr="00E13FBE">
        <w:rPr>
          <w:szCs w:val="24"/>
          <w:lang w:eastAsia="es-CR"/>
        </w:rPr>
        <w:t>smartphones</w:t>
      </w:r>
      <w:proofErr w:type="spellEnd"/>
      <w:r w:rsidRPr="00E13FBE">
        <w:rPr>
          <w:szCs w:val="24"/>
          <w:lang w:eastAsia="es-CR"/>
        </w:rPr>
        <w:t>, que ha ampliado su ventaja sobre el iOS de Apple, la plataforma del iPhone y otros dispositivos</w:t>
      </w:r>
      <w:del w:id="788" w:author="Roberto Baltodano" w:date="2015-02-12T17:22:00Z">
        <w:r w:rsidRPr="00E13FBE" w:rsidDel="001368DB">
          <w:rPr>
            <w:szCs w:val="24"/>
            <w:lang w:eastAsia="es-CR"/>
          </w:rPr>
          <w:delText>.</w:delText>
        </w:r>
      </w:del>
      <w:r w:rsidRPr="00E13FBE">
        <w:rPr>
          <w:szCs w:val="24"/>
          <w:lang w:eastAsia="es-CR"/>
        </w:rPr>
        <w:t xml:space="preserve">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8A6EB5" w:rsidRPr="008A6EB5">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del w:id="789" w:author="Roberto Baltodano" w:date="2015-02-12T17:22:00Z">
        <w:r w:rsidRPr="00A50B51" w:rsidDel="001368DB">
          <w:rPr>
            <w:szCs w:val="24"/>
            <w:lang w:eastAsia="es-CR"/>
          </w:rPr>
          <w:delText>Al tener</w:delText>
        </w:r>
      </w:del>
      <w:ins w:id="790" w:author="Roberto Baltodano" w:date="2015-02-12T17:22:00Z">
        <w:r w:rsidR="001368DB">
          <w:rPr>
            <w:szCs w:val="24"/>
            <w:lang w:eastAsia="es-CR"/>
          </w:rPr>
          <w:t>Apoyados en</w:t>
        </w:r>
      </w:ins>
      <w:r w:rsidRPr="00A50B51">
        <w:rPr>
          <w:szCs w:val="24"/>
          <w:lang w:eastAsia="es-CR"/>
        </w:rPr>
        <w:t xml:space="preserve">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F6005B" w:rsidRPr="00F6005B">
        <w:rPr>
          <w:szCs w:val="24"/>
          <w:lang w:eastAsia="es-CR"/>
        </w:rPr>
        <w:t>3.1.1.3.1</w:t>
      </w:r>
      <w:r>
        <w:fldChar w:fldCharType="end"/>
      </w:r>
      <w:r w:rsidRPr="00A50B51">
        <w:rPr>
          <w:szCs w:val="24"/>
          <w:lang w:eastAsia="es-CR"/>
        </w:rPr>
        <w:t xml:space="preserve">) </w:t>
      </w:r>
      <w:r w:rsidR="0049507E">
        <w:rPr>
          <w:szCs w:val="24"/>
          <w:lang w:eastAsia="es-CR"/>
        </w:rPr>
        <w:t>y la</w:t>
      </w:r>
      <w:r>
        <w:rPr>
          <w:szCs w:val="24"/>
          <w:lang w:eastAsia="es-CR"/>
        </w:rPr>
        <w:t xml:space="preserve">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w:t>
      </w:r>
      <w:ins w:id="791" w:author="Roberto Baltodano" w:date="2015-02-12T17:22:00Z">
        <w:r w:rsidR="001368DB">
          <w:rPr>
            <w:szCs w:val="24"/>
            <w:lang w:eastAsia="es-CR"/>
          </w:rPr>
          <w:t xml:space="preserve"> tales</w:t>
        </w:r>
      </w:ins>
      <w:r w:rsidRPr="00A50B51">
        <w:rPr>
          <w:szCs w:val="24"/>
          <w:lang w:eastAsia="es-CR"/>
        </w:rPr>
        <w:t xml:space="preserve"> como: buscar</w:t>
      </w:r>
      <w:r>
        <w:rPr>
          <w:szCs w:val="24"/>
          <w:lang w:eastAsia="es-CR"/>
        </w:rPr>
        <w:t xml:space="preserve"> </w:t>
      </w:r>
      <w:r w:rsidRPr="00A50B51">
        <w:rPr>
          <w:szCs w:val="24"/>
          <w:lang w:eastAsia="es-CR"/>
        </w:rPr>
        <w:t xml:space="preserve">la flexibilidad </w:t>
      </w:r>
      <w:del w:id="792" w:author="Roberto Baltodano" w:date="2015-02-12T17:22:00Z">
        <w:r w:rsidRPr="00A50B51" w:rsidDel="001368DB">
          <w:rPr>
            <w:szCs w:val="24"/>
            <w:lang w:eastAsia="es-CR"/>
          </w:rPr>
          <w:delText>que se encuentra en el</w:delText>
        </w:r>
      </w:del>
      <w:ins w:id="793" w:author="Roberto Baltodano" w:date="2015-02-12T17:22:00Z">
        <w:r w:rsidR="001368DB">
          <w:rPr>
            <w:szCs w:val="24"/>
            <w:lang w:eastAsia="es-CR"/>
          </w:rPr>
          <w:t>del</w:t>
        </w:r>
      </w:ins>
      <w:r w:rsidRPr="00A50B51">
        <w:rPr>
          <w:szCs w:val="24"/>
          <w:lang w:eastAsia="es-CR"/>
        </w:rPr>
        <w:t xml:space="preserve"> código abierto</w:t>
      </w:r>
      <w:r w:rsidR="0049507E">
        <w:rPr>
          <w:szCs w:val="24"/>
          <w:lang w:eastAsia="es-CR"/>
        </w:rPr>
        <w:t>, esto</w:t>
      </w:r>
      <w:r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w:t>
      </w:r>
      <w:del w:id="794" w:author="Roberto Baltodano" w:date="2015-02-12T17:23:00Z">
        <w:r w:rsidR="008D4337" w:rsidDel="001368DB">
          <w:rPr>
            <w:szCs w:val="24"/>
            <w:lang w:eastAsia="es-CR"/>
          </w:rPr>
          <w:delText xml:space="preserve">del </w:delText>
        </w:r>
      </w:del>
      <w:r w:rsidR="008D4337">
        <w:rPr>
          <w:szCs w:val="24"/>
          <w:lang w:eastAsia="es-CR"/>
        </w:rPr>
        <w:t xml:space="preserve">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w:t>
      </w:r>
      <w:ins w:id="795" w:author="Roberto Baltodano" w:date="2015-02-12T17:23:00Z">
        <w:r w:rsidR="001368DB">
          <w:rPr>
            <w:szCs w:val="24"/>
            <w:lang w:eastAsia="es-CR"/>
          </w:rPr>
          <w:t xml:space="preserve"> trazado</w:t>
        </w:r>
      </w:ins>
      <w:del w:id="796" w:author="Roberto Baltodano" w:date="2015-02-12T17:23:00Z">
        <w:r w:rsidR="00E873D9" w:rsidDel="001368DB">
          <w:rPr>
            <w:szCs w:val="24"/>
            <w:lang w:eastAsia="es-CR"/>
          </w:rPr>
          <w:delText xml:space="preserve"> del proyecto</w:delText>
        </w:r>
      </w:del>
      <w:r w:rsidR="00E873D9">
        <w:rPr>
          <w:szCs w:val="24"/>
          <w:lang w:eastAsia="es-CR"/>
        </w:rPr>
        <w:t>.</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Pr="00A50B51">
        <w:rPr>
          <w:szCs w:val="24"/>
          <w:lang w:eastAsia="es-CR"/>
        </w:rPr>
        <w:t>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w:t>
      </w:r>
      <w:del w:id="797" w:author="Roberto Baltodano" w:date="2015-02-12T17:26:00Z">
        <w:r w:rsidR="005E6264" w:rsidDel="00DC7974">
          <w:rPr>
            <w:szCs w:val="24"/>
            <w:lang w:eastAsia="es-CR"/>
          </w:rPr>
          <w:delText xml:space="preserve">de la empresa existen </w:delText>
        </w:r>
      </w:del>
      <w:ins w:id="798" w:author="Roberto Baltodano" w:date="2015-02-12T17:26:00Z">
        <w:r w:rsidR="00DC7974">
          <w:rPr>
            <w:szCs w:val="24"/>
            <w:lang w:eastAsia="es-CR"/>
          </w:rPr>
          <w:t xml:space="preserve">son solventadas </w:t>
        </w:r>
      </w:ins>
      <w:r w:rsidR="005E6264">
        <w:rPr>
          <w:szCs w:val="24"/>
          <w:lang w:eastAsia="es-CR"/>
        </w:rPr>
        <w:t xml:space="preserve">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F6005B"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F6005B" w:rsidRPr="00A50B51">
        <w:rPr>
          <w:szCs w:val="24"/>
        </w:rPr>
        <w:t xml:space="preserve">Tabla </w:t>
      </w:r>
      <w:r w:rsidR="00F6005B">
        <w:rPr>
          <w:noProof/>
          <w:szCs w:val="24"/>
        </w:rPr>
        <w:t>3</w:t>
      </w:r>
      <w:r w:rsidR="00F6005B">
        <w:rPr>
          <w:szCs w:val="24"/>
        </w:rPr>
        <w:t xml:space="preserve"> – </w:t>
      </w:r>
      <w:r w:rsidR="00F6005B"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F6005B" w:rsidRPr="00A50B51">
        <w:rPr>
          <w:szCs w:val="24"/>
        </w:rPr>
        <w:t>Definición de requerimientos</w:t>
      </w:r>
      <w:r w:rsidR="00723CD1">
        <w:fldChar w:fldCharType="end"/>
      </w:r>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p>
    <w:p w:rsidR="00C80CE8" w:rsidRDefault="00C80CE8" w:rsidP="008E0A96">
      <w:pPr>
        <w:ind w:firstLine="708"/>
        <w:rPr>
          <w:szCs w:val="24"/>
          <w:lang w:eastAsia="es-CR"/>
        </w:rPr>
      </w:pPr>
    </w:p>
    <w:p w:rsidR="004240F1" w:rsidRDefault="004F5AD0" w:rsidP="008E0A96">
      <w:pPr>
        <w:ind w:firstLine="708"/>
        <w:rPr>
          <w:szCs w:val="24"/>
          <w:lang w:eastAsia="es-CR"/>
        </w:rPr>
      </w:pPr>
      <w:del w:id="799" w:author="Roberto Baltodano" w:date="2015-02-12T17:26:00Z">
        <w:r w:rsidDel="00DC7974">
          <w:rPr>
            <w:szCs w:val="24"/>
            <w:lang w:eastAsia="es-CR"/>
          </w:rPr>
          <w:delText>Asimismo</w:delText>
        </w:r>
      </w:del>
      <w:ins w:id="800" w:author="Roberto Baltodano" w:date="2015-02-12T17:26:00Z">
        <w:r w:rsidR="00DC7974">
          <w:rPr>
            <w:szCs w:val="24"/>
            <w:lang w:eastAsia="es-CR"/>
          </w:rPr>
          <w:t>Así mismo</w:t>
        </w:r>
      </w:ins>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w:t>
      </w:r>
      <w:del w:id="801" w:author="Roberto Baltodano" w:date="2015-02-12T17:26:00Z">
        <w:r w:rsidR="00226148" w:rsidDel="00DC7974">
          <w:rPr>
            <w:szCs w:val="24"/>
            <w:lang w:eastAsia="es-CR"/>
          </w:rPr>
          <w:delText>n</w:delText>
        </w:r>
      </w:del>
      <w:r w:rsidR="00226148">
        <w:rPr>
          <w:szCs w:val="24"/>
          <w:lang w:eastAsia="es-CR"/>
        </w:rPr>
        <w:t xml:space="preserve"> y que son requeridas por la empresa </w:t>
      </w:r>
      <w:proofErr w:type="spellStart"/>
      <w:r w:rsidR="00226148">
        <w:rPr>
          <w:szCs w:val="24"/>
          <w:lang w:eastAsia="es-CR"/>
        </w:rPr>
        <w:t>Audinsa</w:t>
      </w:r>
      <w:proofErr w:type="spellEnd"/>
      <w:r w:rsidR="00226148">
        <w:rPr>
          <w:szCs w:val="24"/>
          <w:lang w:eastAsia="es-CR"/>
        </w:rPr>
        <w:t xml:space="preserve">.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szCs w:val="24"/>
          <w:lang w:eastAsia="es-CR"/>
        </w:rPr>
      </w:pPr>
      <w:r>
        <w:rPr>
          <w:szCs w:val="24"/>
          <w:lang w:eastAsia="es-CR"/>
        </w:rPr>
        <w:t xml:space="preserve">Posterior a la definición, los ingenieros brindan el diseño de interfaces (Ver </w:t>
      </w:r>
      <w:r>
        <w:rPr>
          <w:szCs w:val="24"/>
          <w:lang w:eastAsia="es-CR"/>
        </w:rPr>
        <w:fldChar w:fldCharType="begin"/>
      </w:r>
      <w:r>
        <w:rPr>
          <w:szCs w:val="24"/>
          <w:lang w:eastAsia="es-CR"/>
        </w:rPr>
        <w:instrText xml:space="preserve"> REF _Ref394241045 \h </w:instrText>
      </w:r>
      <w:r>
        <w:rPr>
          <w:szCs w:val="24"/>
          <w:lang w:eastAsia="es-CR"/>
        </w:rPr>
      </w:r>
      <w:r>
        <w:rPr>
          <w:szCs w:val="24"/>
          <w:lang w:eastAsia="es-CR"/>
        </w:rPr>
        <w:fldChar w:fldCharType="separate"/>
      </w:r>
      <w:r w:rsidR="00F6005B"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 xml:space="preserve">En el cumplimiento de este objetivo </w:t>
      </w:r>
      <w:del w:id="802" w:author="Roberto Baltodano" w:date="2015-02-12T17:42:00Z">
        <w:r w:rsidRPr="00A50B51" w:rsidDel="001474D7">
          <w:rPr>
            <w:szCs w:val="24"/>
          </w:rPr>
          <w:delText xml:space="preserve">es </w:delText>
        </w:r>
      </w:del>
      <w:ins w:id="803" w:author="Roberto Baltodano" w:date="2015-02-12T17:42:00Z">
        <w:r w:rsidR="001474D7">
          <w:rPr>
            <w:szCs w:val="24"/>
          </w:rPr>
          <w:t>fue</w:t>
        </w:r>
        <w:r w:rsidR="001474D7" w:rsidRPr="00A50B51">
          <w:rPr>
            <w:szCs w:val="24"/>
          </w:rPr>
          <w:t xml:space="preserve"> </w:t>
        </w:r>
      </w:ins>
      <w:r w:rsidRPr="00A50B51">
        <w:rPr>
          <w:szCs w:val="24"/>
        </w:rPr>
        <w:t xml:space="preserve">de suma importancia la experiencia y conocimiento de la especialista de la clínica </w:t>
      </w:r>
      <w:proofErr w:type="spellStart"/>
      <w:r w:rsidRPr="00A50B51">
        <w:rPr>
          <w:szCs w:val="24"/>
        </w:rPr>
        <w:t>Audinsa</w:t>
      </w:r>
      <w:proofErr w:type="spellEnd"/>
      <w:r w:rsidRPr="00A50B51">
        <w:rPr>
          <w:szCs w:val="24"/>
        </w:rPr>
        <w:t xml:space="preserve">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F6005B">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w:t>
      </w:r>
      <w:del w:id="804" w:author="Roberto Baltodano" w:date="2015-02-12T17:42:00Z">
        <w:r w:rsidR="00361FBC" w:rsidRPr="00A50B51" w:rsidDel="001474D7">
          <w:rPr>
            <w:szCs w:val="24"/>
          </w:rPr>
          <w:delText xml:space="preserve">– </w:delText>
        </w:r>
      </w:del>
      <w:ins w:id="805" w:author="Roberto Baltodano" w:date="2015-02-12T17:42:00Z">
        <w:r w:rsidR="001474D7">
          <w:rPr>
            <w:szCs w:val="24"/>
          </w:rPr>
          <w:t>y</w:t>
        </w:r>
        <w:r w:rsidR="001474D7" w:rsidRPr="00A50B51">
          <w:rPr>
            <w:szCs w:val="24"/>
          </w:rPr>
          <w:t xml:space="preserve"> </w:t>
        </w:r>
      </w:ins>
      <w:r w:rsidR="00361FBC" w:rsidRPr="00A50B51">
        <w:rPr>
          <w:szCs w:val="24"/>
        </w:rPr>
        <w:t xml:space="preserve">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w:t>
      </w:r>
      <w:ins w:id="806" w:author="Roberto Baltodano" w:date="2015-02-12T17:42:00Z">
        <w:r w:rsidR="001474D7">
          <w:rPr>
            <w:szCs w:val="24"/>
          </w:rPr>
          <w:t>,</w:t>
        </w:r>
      </w:ins>
      <w:r w:rsidR="00CC364D" w:rsidRPr="00A50B51">
        <w:rPr>
          <w:szCs w:val="24"/>
        </w:rPr>
        <w:t xml:space="preserve">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del w:id="807" w:author="Roberto Baltodano" w:date="2015-02-12T17:42:00Z">
        <w:r w:rsidR="007A51E2" w:rsidRPr="00A50B51" w:rsidDel="001474D7">
          <w:rPr>
            <w:szCs w:val="24"/>
          </w:rPr>
          <w:delText xml:space="preserve"> </w:delText>
        </w:r>
      </w:del>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del w:id="808" w:author="Roberto Baltodano" w:date="2015-02-12T17:42:00Z">
        <w:r w:rsidR="0033433A" w:rsidRPr="00A50B51" w:rsidDel="001474D7">
          <w:rPr>
            <w:szCs w:val="24"/>
          </w:rPr>
          <w:delText xml:space="preserve"> </w:delText>
        </w:r>
      </w:del>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w:t>
      </w:r>
      <w:del w:id="809" w:author="Roberto Baltodano" w:date="2015-02-12T17:42:00Z">
        <w:r w:rsidR="00CC364D" w:rsidRPr="00A50B51" w:rsidDel="001474D7">
          <w:rPr>
            <w:szCs w:val="24"/>
          </w:rPr>
          <w:delText xml:space="preserve">es cuando se determina que </w:delText>
        </w:r>
      </w:del>
      <w:r w:rsidR="00CC364D" w:rsidRPr="00A50B51">
        <w:rPr>
          <w:szCs w:val="24"/>
        </w:rPr>
        <w:t>existe una posible lesión auditiva.</w:t>
      </w:r>
    </w:p>
    <w:p w:rsidR="00412EA3" w:rsidRDefault="00412EA3" w:rsidP="008E0A96">
      <w:pPr>
        <w:ind w:firstLine="708"/>
        <w:rPr>
          <w:szCs w:val="24"/>
        </w:rPr>
      </w:pPr>
    </w:p>
    <w:p w:rsidR="0041665F" w:rsidRPr="00A50B51" w:rsidRDefault="0041665F" w:rsidP="0041665F">
      <w:pPr>
        <w:ind w:firstLine="708"/>
        <w:rPr>
          <w:szCs w:val="24"/>
        </w:rPr>
      </w:pPr>
      <w:r>
        <w:rPr>
          <w:szCs w:val="24"/>
        </w:rPr>
        <w:t>La realización satisfactoria de este objetivo permite brindar el insumo requerido para crear una de las pruebas definidas. La prueba de diferenciación de frecuencias, es creada</w:t>
      </w:r>
      <w:r w:rsidR="00F97447">
        <w:rPr>
          <w:szCs w:val="24"/>
        </w:rPr>
        <w:t xml:space="preserve"> </w:t>
      </w:r>
      <w:r>
        <w:rPr>
          <w:szCs w:val="24"/>
        </w:rPr>
        <w:t xml:space="preserve">por el usuario y desarrollada por los ingenieros según </w:t>
      </w:r>
      <w:r w:rsidR="00F97447">
        <w:rPr>
          <w:szCs w:val="24"/>
        </w:rPr>
        <w:t xml:space="preserve">el rango </w:t>
      </w:r>
      <w:del w:id="810" w:author="Roberto Baltodano" w:date="2015-02-12T17:43:00Z">
        <w:r w:rsidR="00F97447" w:rsidDel="001474D7">
          <w:rPr>
            <w:szCs w:val="24"/>
          </w:rPr>
          <w:delText xml:space="preserve">definido </w:delText>
        </w:r>
      </w:del>
      <w:ins w:id="811" w:author="Roberto Baltodano" w:date="2015-02-12T17:43:00Z">
        <w:r w:rsidR="001474D7">
          <w:rPr>
            <w:szCs w:val="24"/>
          </w:rPr>
          <w:t xml:space="preserve">establecido </w:t>
        </w:r>
      </w:ins>
      <w:r w:rsidR="00F97447">
        <w:rPr>
          <w:szCs w:val="24"/>
        </w:rPr>
        <w:t xml:space="preserve">anteriormente, para lo cual se </w:t>
      </w:r>
      <w:del w:id="812" w:author="Roberto Baltodano" w:date="2015-02-12T17:43:00Z">
        <w:r w:rsidR="00F97447" w:rsidDel="001474D7">
          <w:rPr>
            <w:szCs w:val="24"/>
          </w:rPr>
          <w:delText xml:space="preserve">utiliza </w:delText>
        </w:r>
      </w:del>
      <w:ins w:id="813" w:author="Roberto Baltodano" w:date="2015-02-12T17:43:00Z">
        <w:r w:rsidR="001474D7">
          <w:rPr>
            <w:szCs w:val="24"/>
          </w:rPr>
          <w:t xml:space="preserve">empleó </w:t>
        </w:r>
      </w:ins>
      <w:r w:rsidR="00F97447">
        <w:rPr>
          <w:szCs w:val="24"/>
        </w:rPr>
        <w:t xml:space="preserve">la herramienta Adobe </w:t>
      </w:r>
      <w:proofErr w:type="spellStart"/>
      <w:r w:rsidR="00F97447">
        <w:rPr>
          <w:szCs w:val="24"/>
        </w:rPr>
        <w:t>Audition</w:t>
      </w:r>
      <w:proofErr w:type="spellEnd"/>
      <w:del w:id="814" w:author="Roberto Baltodano" w:date="2015-02-12T17:43:00Z">
        <w:r w:rsidR="00F97447" w:rsidDel="001474D7">
          <w:rPr>
            <w:szCs w:val="24"/>
          </w:rPr>
          <w:delText xml:space="preserve"> (ver nota al pie de página).</w:delText>
        </w:r>
      </w:del>
      <w:r w:rsidR="00F97447">
        <w:rPr>
          <w:rStyle w:val="FootnoteReference"/>
          <w:szCs w:val="24"/>
        </w:rPr>
        <w:footnoteReference w:id="3"/>
      </w:r>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w:t>
      </w:r>
      <w:del w:id="815" w:author="Roberto Baltodano" w:date="2015-02-12T17:45:00Z">
        <w:r w:rsidRPr="00A50B51" w:rsidDel="00656EC3">
          <w:rPr>
            <w:szCs w:val="24"/>
            <w:lang w:eastAsia="es-CR"/>
          </w:rPr>
          <w:delText xml:space="preserve">de </w:delText>
        </w:r>
      </w:del>
      <w:ins w:id="816" w:author="Roberto Baltodano" w:date="2015-02-12T17:45:00Z">
        <w:r w:rsidR="00656EC3">
          <w:rPr>
            <w:szCs w:val="24"/>
            <w:lang w:eastAsia="es-CR"/>
          </w:rPr>
          <w:t>en</w:t>
        </w:r>
        <w:r w:rsidR="00656EC3" w:rsidRPr="00A50B51">
          <w:rPr>
            <w:szCs w:val="24"/>
            <w:lang w:eastAsia="es-CR"/>
          </w:rPr>
          <w:t xml:space="preserve"> </w:t>
        </w:r>
      </w:ins>
      <w:r w:rsidRPr="00A50B51">
        <w:rPr>
          <w:szCs w:val="24"/>
          <w:lang w:eastAsia="es-CR"/>
        </w:rPr>
        <w:t xml:space="preserve">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F6005B"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w:t>
      </w:r>
      <w:del w:id="817" w:author="Roberto Baltodano" w:date="2015-02-12T17:46:00Z">
        <w:r w:rsidR="002D6899" w:rsidRPr="00A50B51" w:rsidDel="00656EC3">
          <w:rPr>
            <w:szCs w:val="24"/>
            <w:lang w:eastAsia="es-CR"/>
          </w:rPr>
          <w:delText xml:space="preserve">deben </w:delText>
        </w:r>
      </w:del>
      <w:ins w:id="818" w:author="Roberto Baltodano" w:date="2015-02-12T17:46:00Z">
        <w:r w:rsidR="00656EC3">
          <w:rPr>
            <w:szCs w:val="24"/>
            <w:lang w:eastAsia="es-CR"/>
          </w:rPr>
          <w:t>debió</w:t>
        </w:r>
        <w:r w:rsidR="00656EC3" w:rsidRPr="00A50B51">
          <w:rPr>
            <w:szCs w:val="24"/>
            <w:lang w:eastAsia="es-CR"/>
          </w:rPr>
          <w:t xml:space="preserve"> </w:t>
        </w:r>
      </w:ins>
      <w:r w:rsidR="002D6899" w:rsidRPr="00A50B51">
        <w:rPr>
          <w:szCs w:val="24"/>
          <w:lang w:eastAsia="es-CR"/>
        </w:rPr>
        <w:t>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val="en-US" w:eastAsia="en-US"/>
        </w:rPr>
        <w:drawing>
          <wp:inline distT="0" distB="0" distL="0" distR="0" wp14:anchorId="10324203" wp14:editId="731B1D91">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819" w:name="_Toc4008238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81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w:t>
      </w:r>
      <w:del w:id="820" w:author="Roberto Baltodano" w:date="2015-02-12T17:46:00Z">
        <w:r w:rsidRPr="00A50B51" w:rsidDel="00656EC3">
          <w:rPr>
            <w:szCs w:val="24"/>
            <w:lang w:eastAsia="es-CR"/>
          </w:rPr>
          <w:delText xml:space="preserve">el </w:delText>
        </w:r>
        <w:r w:rsidR="007C58C7" w:rsidRPr="00A50B51" w:rsidDel="00656EC3">
          <w:rPr>
            <w:szCs w:val="24"/>
            <w:lang w:eastAsia="es-CR"/>
          </w:rPr>
          <w:delText>lugar</w:delText>
        </w:r>
        <w:r w:rsidRPr="00A50B51" w:rsidDel="00656EC3">
          <w:rPr>
            <w:szCs w:val="24"/>
            <w:lang w:eastAsia="es-CR"/>
          </w:rPr>
          <w:delText xml:space="preserve"> donde realiza la prueba no es</w:delText>
        </w:r>
      </w:del>
      <w:proofErr w:type="spellStart"/>
      <w:ins w:id="821" w:author="Roberto Baltodano" w:date="2015-02-12T17:46:00Z">
        <w:r w:rsidR="00656EC3">
          <w:rPr>
            <w:szCs w:val="24"/>
            <w:lang w:eastAsia="es-CR"/>
          </w:rPr>
          <w:t>si</w:t>
        </w:r>
        <w:proofErr w:type="spellEnd"/>
        <w:r w:rsidR="00656EC3">
          <w:rPr>
            <w:szCs w:val="24"/>
            <w:lang w:eastAsia="es-CR"/>
          </w:rPr>
          <w:t xml:space="preserve"> se encuentra en un sitio poco</w:t>
        </w:r>
      </w:ins>
      <w:r w:rsidRPr="00A50B51">
        <w:rPr>
          <w:szCs w:val="24"/>
          <w:lang w:eastAsia="es-CR"/>
        </w:rPr>
        <w:t xml:space="preserve"> silencioso.</w:t>
      </w:r>
    </w:p>
    <w:p w:rsidR="00EE7A35" w:rsidRPr="00A50B51" w:rsidRDefault="00A63088" w:rsidP="0072187B">
      <w:pPr>
        <w:spacing w:after="200" w:line="276" w:lineRule="auto"/>
        <w:jc w:val="center"/>
        <w:rPr>
          <w:szCs w:val="24"/>
          <w:lang w:eastAsia="es-CR"/>
        </w:rPr>
      </w:pPr>
      <w:r w:rsidRPr="00A50B51">
        <w:rPr>
          <w:noProof/>
          <w:szCs w:val="24"/>
          <w:lang w:val="en-US" w:eastAsia="en-US"/>
        </w:rPr>
        <w:drawing>
          <wp:inline distT="0" distB="0" distL="0" distR="0" wp14:anchorId="724A3185" wp14:editId="235AA019">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822" w:name="_Toc4008238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822"/>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w:t>
      </w:r>
      <w:del w:id="823" w:author="Roberto Baltodano" w:date="2015-02-12T17:47:00Z">
        <w:r w:rsidRPr="00A50B51" w:rsidDel="00656EC3">
          <w:rPr>
            <w:szCs w:val="24"/>
            <w:lang w:eastAsia="es-CR"/>
          </w:rPr>
          <w:delText xml:space="preserve"> en ambos oídos</w:delText>
        </w:r>
      </w:del>
      <w:r w:rsidRPr="00A50B51">
        <w:rPr>
          <w:szCs w:val="24"/>
          <w:lang w:eastAsia="es-CR"/>
        </w:rPr>
        <w:t>.</w:t>
      </w:r>
    </w:p>
    <w:p w:rsidR="00CD19D9" w:rsidRPr="00A50B51" w:rsidRDefault="00284B9A" w:rsidP="0072187B">
      <w:pPr>
        <w:spacing w:after="200" w:line="276" w:lineRule="auto"/>
        <w:jc w:val="center"/>
        <w:rPr>
          <w:szCs w:val="24"/>
          <w:lang w:eastAsia="es-CR"/>
        </w:rPr>
      </w:pPr>
      <w:r w:rsidRPr="00A50B51">
        <w:rPr>
          <w:noProof/>
          <w:szCs w:val="24"/>
          <w:lang w:val="en-US" w:eastAsia="en-US"/>
        </w:rPr>
        <w:lastRenderedPageBreak/>
        <w:drawing>
          <wp:inline distT="0" distB="0" distL="0" distR="0" wp14:anchorId="66BC9E65" wp14:editId="6D15752F">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824" w:name="_Toc4008238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824"/>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 xml:space="preserve">La aplicación valida que el volumen del dispositivo móvil esté al 100%. Esto es porque se necesita generar sonidos en una intensidad definida por el </w:t>
      </w:r>
      <w:proofErr w:type="spellStart"/>
      <w:r w:rsidRPr="00A50B51">
        <w:rPr>
          <w:szCs w:val="24"/>
          <w:lang w:eastAsia="es-CR"/>
        </w:rPr>
        <w:t>audiólogo</w:t>
      </w:r>
      <w:proofErr w:type="spellEnd"/>
      <w:r w:rsidRPr="00A50B51">
        <w:rPr>
          <w:szCs w:val="24"/>
          <w:lang w:eastAsia="es-CR"/>
        </w:rPr>
        <w:t>.</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w:t>
      </w:r>
      <w:del w:id="825" w:author="Roberto Baltodano" w:date="2015-02-12T17:47:00Z">
        <w:r w:rsidRPr="00A50B51" w:rsidDel="00DA3F0D">
          <w:rPr>
            <w:szCs w:val="24"/>
            <w:lang w:eastAsia="es-CR"/>
          </w:rPr>
          <w:delText>cumpla</w:delText>
        </w:r>
      </w:del>
      <w:ins w:id="826" w:author="Roberto Baltodano" w:date="2015-02-12T17:47:00Z">
        <w:r w:rsidR="00DA3F0D" w:rsidRPr="00A50B51">
          <w:rPr>
            <w:szCs w:val="24"/>
            <w:lang w:eastAsia="es-CR"/>
          </w:rPr>
          <w:t>cumpl</w:t>
        </w:r>
        <w:r w:rsidR="00DA3F0D">
          <w:rPr>
            <w:szCs w:val="24"/>
            <w:lang w:eastAsia="es-CR"/>
          </w:rPr>
          <w:t>e</w:t>
        </w:r>
      </w:ins>
      <w:r w:rsidRPr="00A50B51">
        <w:rPr>
          <w:szCs w:val="24"/>
          <w:lang w:eastAsia="es-CR"/>
        </w:rPr>
        <w:t xml:space="preserve">,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w:t>
      </w:r>
      <w:del w:id="827" w:author="Roberto Baltodano" w:date="2015-02-12T17:47:00Z">
        <w:r w:rsidRPr="00A50B51" w:rsidDel="00DA3F0D">
          <w:rPr>
            <w:szCs w:val="24"/>
            <w:lang w:eastAsia="es-CR"/>
          </w:rPr>
          <w:delText xml:space="preserve">cumpla </w:delText>
        </w:r>
      </w:del>
      <w:ins w:id="828" w:author="Roberto Baltodano" w:date="2015-02-12T17:47:00Z">
        <w:r w:rsidR="00DA3F0D">
          <w:rPr>
            <w:szCs w:val="24"/>
            <w:lang w:eastAsia="es-CR"/>
          </w:rPr>
          <w:t>satisfaga</w:t>
        </w:r>
        <w:r w:rsidR="00DA3F0D" w:rsidRPr="00A50B51">
          <w:rPr>
            <w:szCs w:val="24"/>
            <w:lang w:eastAsia="es-CR"/>
          </w:rPr>
          <w:t xml:space="preserve"> </w:t>
        </w:r>
      </w:ins>
      <w:r w:rsidRPr="00A50B51">
        <w:rPr>
          <w:szCs w:val="24"/>
          <w:lang w:eastAsia="es-CR"/>
        </w:rPr>
        <w:t>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r w:rsidR="007D2624">
        <w:rPr>
          <w:szCs w:val="24"/>
          <w:lang w:eastAsia="es-CR"/>
        </w:rPr>
        <w:t>AUDINSA Salud Auditiva</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commentRangeStart w:id="829"/>
      <w:r>
        <w:rPr>
          <w:noProof/>
          <w:lang w:val="en-US" w:eastAsia="en-US"/>
        </w:rPr>
        <w:drawing>
          <wp:inline distT="0" distB="0" distL="0" distR="0" wp14:anchorId="6B3D8CE0" wp14:editId="33525082">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18560" cy="2301240"/>
                    </a:xfrm>
                    <a:prstGeom prst="rect">
                      <a:avLst/>
                    </a:prstGeom>
                  </pic:spPr>
                </pic:pic>
              </a:graphicData>
            </a:graphic>
          </wp:inline>
        </w:drawing>
      </w:r>
      <w:commentRangeEnd w:id="829"/>
      <w:r w:rsidR="00DA3F0D">
        <w:rPr>
          <w:rStyle w:val="CommentReference"/>
        </w:rPr>
        <w:commentReference w:id="829"/>
      </w:r>
    </w:p>
    <w:p w:rsidR="00CD19D9" w:rsidRPr="00A50B51" w:rsidRDefault="00267844" w:rsidP="0072187B">
      <w:pPr>
        <w:pStyle w:val="Caption"/>
        <w:rPr>
          <w:sz w:val="24"/>
          <w:szCs w:val="24"/>
        </w:rPr>
      </w:pPr>
      <w:bookmarkStart w:id="830" w:name="_Toc4008238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instalada en un dispositivo </w:t>
      </w:r>
      <w:r w:rsidR="00CD19D9" w:rsidRPr="00A50B51">
        <w:rPr>
          <w:sz w:val="24"/>
          <w:szCs w:val="24"/>
        </w:rPr>
        <w:t>inteligente.</w:t>
      </w:r>
      <w:bookmarkEnd w:id="830"/>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val="en-US" w:eastAsia="en-US"/>
        </w:rPr>
        <w:drawing>
          <wp:inline distT="0" distB="0" distL="0" distR="0" wp14:anchorId="77E74AB0" wp14:editId="7F293C5E">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831" w:name="_Toc4008238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831"/>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val="en-US" w:eastAsia="en-US"/>
        </w:rPr>
        <w:lastRenderedPageBreak/>
        <w:drawing>
          <wp:inline distT="0" distB="0" distL="0" distR="0" wp14:anchorId="6BFDDAB5" wp14:editId="04BC35A3">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832" w:name="_Toc4008238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creación de perfil</w:t>
      </w:r>
      <w:r w:rsidR="00CD19D9" w:rsidRPr="00A50B51">
        <w:rPr>
          <w:sz w:val="24"/>
          <w:szCs w:val="24"/>
        </w:rPr>
        <w:t>.</w:t>
      </w:r>
      <w:bookmarkEnd w:id="832"/>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val="en-US" w:eastAsia="en-US"/>
        </w:rPr>
        <w:lastRenderedPageBreak/>
        <w:drawing>
          <wp:inline distT="0" distB="0" distL="0" distR="0" wp14:anchorId="436266A3" wp14:editId="31084C70">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833" w:name="_Toc4008238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19</w:t>
      </w:r>
      <w:r w:rsidR="004D1EA8" w:rsidRPr="00A50B51">
        <w:rPr>
          <w:noProof/>
          <w:sz w:val="24"/>
          <w:szCs w:val="24"/>
        </w:rPr>
        <w:fldChar w:fldCharType="end"/>
      </w:r>
      <w:r w:rsidR="00E82CD9" w:rsidRPr="00A50B51">
        <w:rPr>
          <w:sz w:val="24"/>
          <w:szCs w:val="24"/>
        </w:rPr>
        <w:t xml:space="preserve">– Aplicación </w:t>
      </w:r>
      <w:proofErr w:type="spellStart"/>
      <w:r w:rsidR="00E82CD9" w:rsidRPr="00A50B51">
        <w:rPr>
          <w:sz w:val="24"/>
          <w:szCs w:val="24"/>
        </w:rPr>
        <w:t>Audinsa</w:t>
      </w:r>
      <w:proofErr w:type="spellEnd"/>
      <w:r w:rsidR="00E82CD9" w:rsidRPr="00A50B51">
        <w:rPr>
          <w:sz w:val="24"/>
          <w:szCs w:val="24"/>
        </w:rPr>
        <w:t xml:space="preserve"> Audiología</w:t>
      </w:r>
      <w:r w:rsidRPr="00A50B51">
        <w:rPr>
          <w:sz w:val="24"/>
          <w:szCs w:val="24"/>
        </w:rPr>
        <w:t>, pantalla con perfil creado</w:t>
      </w:r>
      <w:r w:rsidR="00CD19D9" w:rsidRPr="00A50B51">
        <w:rPr>
          <w:sz w:val="24"/>
          <w:szCs w:val="24"/>
        </w:rPr>
        <w:t>.</w:t>
      </w:r>
      <w:bookmarkEnd w:id="833"/>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val="en-US" w:eastAsia="en-US"/>
        </w:rPr>
        <w:lastRenderedPageBreak/>
        <w:drawing>
          <wp:inline distT="0" distB="0" distL="0" distR="0" wp14:anchorId="26693AA2" wp14:editId="2DFB1971">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834" w:name="_Toc4008238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con listado de exámenes</w:t>
      </w:r>
      <w:r w:rsidR="00CD19D9" w:rsidRPr="00A50B51">
        <w:rPr>
          <w:sz w:val="24"/>
          <w:szCs w:val="24"/>
        </w:rPr>
        <w:t>.</w:t>
      </w:r>
      <w:bookmarkEnd w:id="834"/>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val="en-US" w:eastAsia="en-US"/>
        </w:rPr>
        <w:lastRenderedPageBreak/>
        <w:drawing>
          <wp:inline distT="0" distB="0" distL="0" distR="0" wp14:anchorId="150BCD8F" wp14:editId="00D9A1B2">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835" w:name="_Toc4008238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835"/>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381CECBA" wp14:editId="48B264DA">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836" w:name="_Toc4008239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Sensibilidad de oído.</w:t>
      </w:r>
      <w:bookmarkEnd w:id="836"/>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val="en-US" w:eastAsia="en-US"/>
        </w:rPr>
        <w:drawing>
          <wp:inline distT="0" distB="0" distL="0" distR="0" wp14:anchorId="7ED3D6DC" wp14:editId="1FE6A3B2">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7">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837" w:name="_Toc4008239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523BD2" w:rsidRPr="00A50B51">
        <w:rPr>
          <w:sz w:val="24"/>
          <w:szCs w:val="24"/>
        </w:rPr>
        <w:t>prueba de Sensibilidad de oído.</w:t>
      </w:r>
      <w:bookmarkEnd w:id="837"/>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6E229B2F" wp14:editId="40A84AC4">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838" w:name="_Toc4008239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24</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Cuestionario.</w:t>
      </w:r>
      <w:bookmarkEnd w:id="838"/>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val="en-US" w:eastAsia="en-US"/>
        </w:rPr>
        <w:lastRenderedPageBreak/>
        <w:drawing>
          <wp:inline distT="0" distB="0" distL="0" distR="0" wp14:anchorId="1349223D" wp14:editId="77B33A4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839" w:name="_Toc4008239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25</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del examen Cuestionario.</w:t>
      </w:r>
      <w:bookmarkEnd w:id="839"/>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val="en-US" w:eastAsia="en-US"/>
        </w:rPr>
        <w:lastRenderedPageBreak/>
        <w:drawing>
          <wp:inline distT="0" distB="0" distL="0" distR="0" wp14:anchorId="31CE9D04" wp14:editId="5E6A6E5B">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840" w:name="_Toc4008239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resultado de examen Cuestionario.</w:t>
      </w:r>
      <w:bookmarkEnd w:id="840"/>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val="en-US" w:eastAsia="en-US"/>
        </w:rPr>
        <w:drawing>
          <wp:inline distT="0" distB="0" distL="0" distR="0" wp14:anchorId="341872F9" wp14:editId="28FF9319">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841" w:name="_Toc4008239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opciones sobre los resultados</w:t>
      </w:r>
      <w:r w:rsidR="00523BD2" w:rsidRPr="00A50B51">
        <w:rPr>
          <w:sz w:val="24"/>
          <w:szCs w:val="24"/>
        </w:rPr>
        <w:t>.</w:t>
      </w:r>
      <w:bookmarkEnd w:id="841"/>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val="en-US" w:eastAsia="en-US"/>
        </w:rPr>
        <w:lastRenderedPageBreak/>
        <w:drawing>
          <wp:inline distT="0" distB="0" distL="0" distR="0" wp14:anchorId="6FBAFB59" wp14:editId="73497A4B">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842" w:name="_Toc4008239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acción compartir en pantalla resultados.</w:t>
      </w:r>
      <w:bookmarkEnd w:id="842"/>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val="en-US" w:eastAsia="en-US"/>
        </w:rPr>
        <w:lastRenderedPageBreak/>
        <w:drawing>
          <wp:anchor distT="0" distB="0" distL="114300" distR="114300" simplePos="0" relativeHeight="251705856" behindDoc="0" locked="0" layoutInCell="1" allowOverlap="1" wp14:anchorId="64E57DEA" wp14:editId="531C5EC9">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843" w:name="_Toc4008239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29</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Artículos (blog de la clínica).</w:t>
      </w:r>
      <w:bookmarkEnd w:id="843"/>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val="en-US" w:eastAsia="en-US"/>
        </w:rPr>
        <w:drawing>
          <wp:inline distT="0" distB="0" distL="0" distR="0" wp14:anchorId="026D2AA0" wp14:editId="3108FB4A">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844" w:name="_Toc4008239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w:t>
      </w:r>
      <w:r w:rsidR="0010711A" w:rsidRPr="00A50B51">
        <w:rPr>
          <w:sz w:val="24"/>
          <w:szCs w:val="24"/>
        </w:rPr>
        <w:t>pantalla consultorios</w:t>
      </w:r>
      <w:r w:rsidRPr="00A50B51">
        <w:rPr>
          <w:sz w:val="24"/>
          <w:szCs w:val="24"/>
        </w:rPr>
        <w:t>.</w:t>
      </w:r>
      <w:bookmarkEnd w:id="844"/>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val="en-US" w:eastAsia="en-US"/>
        </w:rPr>
        <w:drawing>
          <wp:inline distT="0" distB="0" distL="0" distR="0" wp14:anchorId="409D2472" wp14:editId="678BFCBB">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845" w:name="_Toc4008239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Acciones sobre el  perfil.</w:t>
      </w:r>
      <w:bookmarkEnd w:id="845"/>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val="en-US" w:eastAsia="en-US"/>
        </w:rPr>
        <w:lastRenderedPageBreak/>
        <w:drawing>
          <wp:inline distT="0" distB="0" distL="0" distR="0" wp14:anchorId="006B918A" wp14:editId="39BB1B6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846" w:name="_Toc4008239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846"/>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val="en-US" w:eastAsia="en-US"/>
        </w:rPr>
        <w:lastRenderedPageBreak/>
        <w:drawing>
          <wp:inline distT="0" distB="0" distL="0" distR="0" wp14:anchorId="5A17D23B" wp14:editId="5EE8F820">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847" w:name="_Toc4008239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perfil eliminado satisfactoriamente.</w:t>
      </w:r>
      <w:bookmarkEnd w:id="847"/>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val="en-US" w:eastAsia="en-US"/>
        </w:rPr>
        <w:lastRenderedPageBreak/>
        <w:drawing>
          <wp:inline distT="0" distB="0" distL="0" distR="0" wp14:anchorId="2A83C389" wp14:editId="1BF1256E">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848" w:name="_Toc4008239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848"/>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r w:rsidR="004C072D">
        <w:rPr>
          <w:szCs w:val="24"/>
          <w:lang w:eastAsia="es-CR"/>
        </w:rPr>
        <w:t xml:space="preserve">Este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p>
    <w:p w:rsidR="004C072D" w:rsidRDefault="004C072D" w:rsidP="004C072D">
      <w:pPr>
        <w:ind w:firstLine="708"/>
        <w:rPr>
          <w:szCs w:val="24"/>
          <w:lang w:eastAsia="es-CR"/>
        </w:rPr>
      </w:pPr>
    </w:p>
    <w:p w:rsidR="004C072D" w:rsidRDefault="004C072D" w:rsidP="004C072D">
      <w:pPr>
        <w:ind w:firstLine="708"/>
        <w:rPr>
          <w:szCs w:val="24"/>
          <w:lang w:eastAsia="es-CR"/>
        </w:rPr>
      </w:pPr>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p>
    <w:p w:rsidR="004C072D" w:rsidRDefault="004C072D" w:rsidP="004C072D">
      <w:pPr>
        <w:ind w:firstLine="708"/>
        <w:rPr>
          <w:szCs w:val="24"/>
          <w:lang w:eastAsia="es-CR"/>
        </w:rPr>
      </w:pPr>
    </w:p>
    <w:p w:rsidR="00A50B51" w:rsidRDefault="004C072D" w:rsidP="004C072D">
      <w:pPr>
        <w:ind w:firstLine="708"/>
        <w:rPr>
          <w:szCs w:val="24"/>
          <w:lang w:eastAsia="es-CR"/>
        </w:rPr>
      </w:pPr>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w:t>
      </w:r>
      <w:ins w:id="849" w:author="Roberto Baltodano" w:date="2015-02-12T17:51:00Z">
        <w:r w:rsidR="009B07EE">
          <w:rPr>
            <w:szCs w:val="24"/>
            <w:lang w:eastAsia="es-CR"/>
          </w:rPr>
          <w:t>,</w:t>
        </w:r>
      </w:ins>
      <w:r>
        <w:rPr>
          <w:szCs w:val="24"/>
          <w:lang w:eastAsia="es-CR"/>
        </w:rPr>
        <w:t xml:space="preserve">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F6005B"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w:t>
      </w:r>
      <w:proofErr w:type="spellStart"/>
      <w:r w:rsidR="0095484B" w:rsidRPr="00A50B51">
        <w:rPr>
          <w:szCs w:val="24"/>
          <w:lang w:eastAsia="es-CR"/>
        </w:rPr>
        <w:t>Audinsa</w:t>
      </w:r>
      <w:proofErr w:type="spellEnd"/>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szCs w:val="24"/>
          <w:lang w:eastAsia="es-CR"/>
        </w:rPr>
      </w:pPr>
    </w:p>
    <w:p w:rsidR="00113AB2" w:rsidRDefault="00FC53B0" w:rsidP="008E0A96">
      <w:pPr>
        <w:ind w:firstLine="708"/>
        <w:rPr>
          <w:szCs w:val="24"/>
          <w:lang w:eastAsia="es-CR"/>
        </w:rPr>
      </w:pPr>
      <w:r>
        <w:rPr>
          <w:szCs w:val="24"/>
          <w:lang w:eastAsia="es-CR"/>
        </w:rPr>
        <w:t xml:space="preserve">En las primeras nueve iteraciones las pruebas fueron </w:t>
      </w:r>
      <w:del w:id="850" w:author="Roberto Baltodano" w:date="2015-02-12T17:51:00Z">
        <w:r w:rsidDel="009B07EE">
          <w:rPr>
            <w:szCs w:val="24"/>
            <w:lang w:eastAsia="es-CR"/>
          </w:rPr>
          <w:delText xml:space="preserve">desarrolladas </w:delText>
        </w:r>
      </w:del>
      <w:ins w:id="851" w:author="Roberto Baltodano" w:date="2015-02-12T17:51:00Z">
        <w:r w:rsidR="009B07EE">
          <w:rPr>
            <w:szCs w:val="24"/>
            <w:lang w:eastAsia="es-CR"/>
          </w:rPr>
          <w:t xml:space="preserve">llevadas a cabo </w:t>
        </w:r>
      </w:ins>
      <w:r>
        <w:rPr>
          <w:szCs w:val="24"/>
          <w:lang w:eastAsia="es-CR"/>
        </w:rPr>
        <w:t xml:space="preserve">por los desarrolladores, esto según el avance de los requerimientos. </w:t>
      </w:r>
      <w:r w:rsidR="00113AB2">
        <w:rPr>
          <w:szCs w:val="24"/>
          <w:lang w:eastAsia="es-CR"/>
        </w:rPr>
        <w:t>Las mismas son pruebas</w:t>
      </w:r>
      <w:r>
        <w:rPr>
          <w:szCs w:val="24"/>
          <w:lang w:eastAsia="es-CR"/>
        </w:rPr>
        <w:t xml:space="preserve"> individuales</w:t>
      </w:r>
      <w:r w:rsidR="00113AB2">
        <w:rPr>
          <w:szCs w:val="24"/>
          <w:lang w:eastAsia="es-CR"/>
        </w:rPr>
        <w:t>, realizadas</w:t>
      </w:r>
      <w:r w:rsidR="00844366">
        <w:rPr>
          <w:szCs w:val="24"/>
          <w:lang w:eastAsia="es-CR"/>
        </w:rPr>
        <w:t xml:space="preserve"> </w:t>
      </w:r>
      <w:r w:rsidR="00113AB2">
        <w:rPr>
          <w:szCs w:val="24"/>
          <w:lang w:eastAsia="es-CR"/>
        </w:rPr>
        <w:t>sobre cada uno de los módulos.</w:t>
      </w:r>
    </w:p>
    <w:p w:rsidR="00113AB2" w:rsidRDefault="00113AB2" w:rsidP="008E0A96">
      <w:pPr>
        <w:ind w:firstLine="708"/>
        <w:rPr>
          <w:szCs w:val="24"/>
          <w:lang w:eastAsia="es-CR"/>
        </w:rPr>
      </w:pPr>
      <w:r>
        <w:rPr>
          <w:szCs w:val="24"/>
          <w:lang w:eastAsia="es-CR"/>
        </w:rPr>
        <w:t xml:space="preserve"> </w:t>
      </w:r>
    </w:p>
    <w:p w:rsidR="00844366" w:rsidRDefault="00113AB2" w:rsidP="008E0A96">
      <w:pPr>
        <w:ind w:firstLine="708"/>
        <w:rPr>
          <w:szCs w:val="24"/>
          <w:lang w:eastAsia="es-CR"/>
        </w:rPr>
      </w:pPr>
      <w:r>
        <w:rPr>
          <w:szCs w:val="24"/>
          <w:lang w:eastAsia="es-CR"/>
        </w:rPr>
        <w:t>Las pruebas de cada iteración se definen exitosas, pues las mismas permiten la finalización de una iteración. Detalle de las pruebas</w:t>
      </w:r>
      <w:r w:rsidR="00844366">
        <w:rPr>
          <w:szCs w:val="24"/>
          <w:lang w:eastAsia="es-CR"/>
        </w:rPr>
        <w:t>:</w:t>
      </w:r>
      <w:r w:rsidR="00FC53B0">
        <w:rPr>
          <w:szCs w:val="24"/>
          <w:lang w:eastAsia="es-CR"/>
        </w:rPr>
        <w:t xml:space="preserve"> </w:t>
      </w:r>
    </w:p>
    <w:p w:rsidR="00844366" w:rsidRPr="00087273" w:rsidRDefault="00844366" w:rsidP="0091223F">
      <w:pPr>
        <w:ind w:left="708" w:firstLine="708"/>
        <w:rPr>
          <w:szCs w:val="24"/>
          <w:lang w:eastAsia="es-CR"/>
        </w:rPr>
      </w:pPr>
      <w:r>
        <w:rPr>
          <w:szCs w:val="24"/>
          <w:lang w:eastAsia="es-CR"/>
        </w:rPr>
        <w:t xml:space="preserve">Iteración 1: Pruebas del </w:t>
      </w:r>
      <w:r w:rsidRPr="00087273">
        <w:rPr>
          <w:szCs w:val="24"/>
          <w:lang w:eastAsia="es-CR"/>
        </w:rPr>
        <w:t>módulo de perfiles.</w:t>
      </w:r>
    </w:p>
    <w:p w:rsidR="00844366" w:rsidRDefault="00844366" w:rsidP="0091223F">
      <w:pPr>
        <w:ind w:left="708" w:firstLine="708"/>
        <w:rPr>
          <w:szCs w:val="24"/>
          <w:lang w:eastAsia="es-CR"/>
        </w:rPr>
      </w:pPr>
      <w:r w:rsidRPr="00087273">
        <w:rPr>
          <w:szCs w:val="24"/>
          <w:lang w:eastAsia="es-CR"/>
        </w:rPr>
        <w:t>Iteración 2 y 3: Programación de men</w:t>
      </w:r>
      <w:r w:rsidR="00983BEB" w:rsidRPr="00087273">
        <w:rPr>
          <w:szCs w:val="24"/>
          <w:lang w:eastAsia="es-CR"/>
        </w:rPr>
        <w:t>ú</w:t>
      </w:r>
      <w:r w:rsidRPr="00087273">
        <w:rPr>
          <w:szCs w:val="24"/>
          <w:lang w:eastAsia="es-CR"/>
        </w:rPr>
        <w:t>s, selección</w:t>
      </w:r>
      <w:r>
        <w:rPr>
          <w:szCs w:val="24"/>
          <w:lang w:eastAsia="es-CR"/>
        </w:rPr>
        <w:t xml:space="preserve"> de las interfaces e iconos.</w:t>
      </w:r>
    </w:p>
    <w:p w:rsidR="00844366" w:rsidRDefault="00844366" w:rsidP="0091223F">
      <w:pPr>
        <w:ind w:left="708" w:firstLine="708"/>
        <w:rPr>
          <w:szCs w:val="24"/>
          <w:lang w:eastAsia="es-CR"/>
        </w:rPr>
      </w:pPr>
      <w:r>
        <w:rPr>
          <w:szCs w:val="24"/>
          <w:lang w:eastAsia="es-CR"/>
        </w:rPr>
        <w:t xml:space="preserve">Iteración 4: Pruebas </w:t>
      </w:r>
      <w:r w:rsidRPr="00844366">
        <w:rPr>
          <w:szCs w:val="24"/>
          <w:lang w:eastAsia="es-CR"/>
        </w:rPr>
        <w:t>examen cuestionario</w:t>
      </w:r>
      <w:r>
        <w:rPr>
          <w:szCs w:val="24"/>
          <w:lang w:eastAsia="es-CR"/>
        </w:rPr>
        <w:t xml:space="preserve">. </w:t>
      </w:r>
    </w:p>
    <w:p w:rsidR="00844366" w:rsidRDefault="00844366" w:rsidP="0091223F">
      <w:pPr>
        <w:ind w:left="708" w:firstLine="708"/>
        <w:rPr>
          <w:szCs w:val="24"/>
          <w:lang w:eastAsia="es-CR"/>
        </w:rPr>
      </w:pPr>
      <w:r>
        <w:rPr>
          <w:szCs w:val="24"/>
          <w:lang w:eastAsia="es-CR"/>
        </w:rPr>
        <w:t>Iteración 5 y 6: Módulo de resultados.</w:t>
      </w:r>
    </w:p>
    <w:p w:rsidR="00844366" w:rsidRDefault="00844366" w:rsidP="0091223F">
      <w:pPr>
        <w:ind w:left="708" w:firstLine="708"/>
        <w:rPr>
          <w:szCs w:val="24"/>
          <w:lang w:eastAsia="es-CR"/>
        </w:rPr>
      </w:pPr>
      <w:r>
        <w:rPr>
          <w:szCs w:val="24"/>
          <w:lang w:eastAsia="es-CR"/>
        </w:rPr>
        <w:t>Iteración 7 y 8:</w:t>
      </w:r>
      <w:r w:rsidRPr="00844366">
        <w:rPr>
          <w:szCs w:val="24"/>
          <w:lang w:eastAsia="es-CR"/>
        </w:rPr>
        <w:t xml:space="preserve"> </w:t>
      </w:r>
      <w:r>
        <w:rPr>
          <w:szCs w:val="24"/>
          <w:lang w:eastAsia="es-CR"/>
        </w:rPr>
        <w:t xml:space="preserve">Módulo de </w:t>
      </w:r>
      <w:r w:rsidRPr="00844366">
        <w:rPr>
          <w:szCs w:val="24"/>
          <w:lang w:eastAsia="es-CR"/>
        </w:rPr>
        <w:t xml:space="preserve">acceso a los artículos y consultorios. </w:t>
      </w:r>
    </w:p>
    <w:p w:rsidR="00FC53B0" w:rsidRDefault="00844366" w:rsidP="0091223F">
      <w:pPr>
        <w:ind w:left="708" w:firstLine="708"/>
        <w:rPr>
          <w:szCs w:val="24"/>
          <w:lang w:eastAsia="es-CR"/>
        </w:rPr>
      </w:pPr>
      <w:r>
        <w:rPr>
          <w:szCs w:val="24"/>
          <w:lang w:eastAsia="es-CR"/>
        </w:rPr>
        <w:t>Iteración 9: Pruebas</w:t>
      </w:r>
      <w:ins w:id="852" w:author="Roberto Baltodano" w:date="2015-02-12T17:51:00Z">
        <w:r w:rsidR="009B07EE">
          <w:rPr>
            <w:szCs w:val="24"/>
            <w:lang w:eastAsia="es-CR"/>
          </w:rPr>
          <w:t xml:space="preserve"> de</w:t>
        </w:r>
      </w:ins>
      <w:r>
        <w:rPr>
          <w:szCs w:val="24"/>
          <w:lang w:eastAsia="es-CR"/>
        </w:rPr>
        <w:t xml:space="preserve"> </w:t>
      </w:r>
      <w:r w:rsidRPr="00844366">
        <w:rPr>
          <w:szCs w:val="24"/>
          <w:lang w:eastAsia="es-CR"/>
        </w:rPr>
        <w:t>exam</w:t>
      </w:r>
      <w:r>
        <w:rPr>
          <w:szCs w:val="24"/>
          <w:lang w:eastAsia="es-CR"/>
        </w:rPr>
        <w:t xml:space="preserve">en de sensibilidad de oído. </w:t>
      </w:r>
    </w:p>
    <w:p w:rsidR="00321BD7" w:rsidRPr="00A50B51" w:rsidRDefault="00321BD7" w:rsidP="00321BD7">
      <w:pPr>
        <w:ind w:left="708" w:firstLine="708"/>
        <w:rPr>
          <w:szCs w:val="24"/>
          <w:lang w:eastAsia="es-CR"/>
        </w:rPr>
      </w:pPr>
    </w:p>
    <w:p w:rsidR="00113AB2" w:rsidRDefault="00113AB2" w:rsidP="008E0A96">
      <w:pPr>
        <w:ind w:firstLine="708"/>
        <w:rPr>
          <w:szCs w:val="24"/>
          <w:lang w:eastAsia="es-CR"/>
        </w:rPr>
      </w:pPr>
      <w:r>
        <w:rPr>
          <w:szCs w:val="24"/>
          <w:lang w:eastAsia="es-CR"/>
        </w:rPr>
        <w:t xml:space="preserve">Durante las </w:t>
      </w:r>
      <w:del w:id="853" w:author="Roberto Baltodano" w:date="2015-02-12T17:51:00Z">
        <w:r w:rsidDel="009B07EE">
          <w:rPr>
            <w:szCs w:val="24"/>
            <w:lang w:eastAsia="es-CR"/>
          </w:rPr>
          <w:delText xml:space="preserve">iteración </w:delText>
        </w:r>
      </w:del>
      <w:ins w:id="854" w:author="Roberto Baltodano" w:date="2015-02-12T17:51:00Z">
        <w:r w:rsidR="009B07EE">
          <w:rPr>
            <w:szCs w:val="24"/>
            <w:lang w:eastAsia="es-CR"/>
          </w:rPr>
          <w:t xml:space="preserve">iteraciones </w:t>
        </w:r>
      </w:ins>
      <w:r>
        <w:rPr>
          <w:szCs w:val="24"/>
          <w:lang w:eastAsia="es-CR"/>
        </w:rPr>
        <w:t xml:space="preserve">10 y 11 las pruebas se realizaron sobre el sistema completo, incluyendo lo que consideramos el valor agregado </w:t>
      </w:r>
      <w:r w:rsidR="002F00ED">
        <w:rPr>
          <w:szCs w:val="24"/>
          <w:lang w:eastAsia="es-CR"/>
        </w:rPr>
        <w:t>propuesto:</w:t>
      </w:r>
      <w:r>
        <w:rPr>
          <w:szCs w:val="24"/>
          <w:lang w:eastAsia="es-CR"/>
        </w:rPr>
        <w:t xml:space="preserve"> opciones de envío de la información por correo, opciones de publicación en redes sociales</w:t>
      </w:r>
      <w:del w:id="855" w:author="Roberto Baltodano" w:date="2015-02-12T17:52:00Z">
        <w:r w:rsidDel="009B07EE">
          <w:rPr>
            <w:szCs w:val="24"/>
            <w:lang w:eastAsia="es-CR"/>
          </w:rPr>
          <w:delText xml:space="preserve">, </w:delText>
        </w:r>
      </w:del>
      <w:ins w:id="856" w:author="Roberto Baltodano" w:date="2015-02-12T17:52:00Z">
        <w:r w:rsidR="009B07EE">
          <w:rPr>
            <w:szCs w:val="24"/>
            <w:lang w:eastAsia="es-CR"/>
          </w:rPr>
          <w:t xml:space="preserve"> y el </w:t>
        </w:r>
      </w:ins>
      <w:r>
        <w:rPr>
          <w:szCs w:val="24"/>
          <w:lang w:eastAsia="es-CR"/>
        </w:rPr>
        <w:t>menú dinámico inicial.</w:t>
      </w:r>
    </w:p>
    <w:p w:rsidR="00113AB2" w:rsidRDefault="00113AB2" w:rsidP="008E0A96">
      <w:pPr>
        <w:ind w:firstLine="708"/>
        <w:rPr>
          <w:szCs w:val="24"/>
          <w:lang w:eastAsia="es-CR"/>
        </w:rPr>
      </w:pPr>
      <w:r>
        <w:rPr>
          <w:szCs w:val="24"/>
        </w:rPr>
        <w:t>En</w:t>
      </w:r>
      <w:r w:rsidR="00A65EFF">
        <w:rPr>
          <w:szCs w:val="24"/>
        </w:rPr>
        <w:t xml:space="preserve"> la</w:t>
      </w:r>
      <w:r w:rsidRPr="00A50B51">
        <w:rPr>
          <w:szCs w:val="24"/>
        </w:rPr>
        <w:t xml:space="preserve"> última fase </w:t>
      </w:r>
      <w:r w:rsidRPr="00A50B51">
        <w:rPr>
          <w:b/>
          <w:szCs w:val="24"/>
        </w:rPr>
        <w:t>(prueba y reparación del sistema)</w:t>
      </w:r>
      <w:r w:rsidRPr="00A50B51">
        <w:rPr>
          <w:szCs w:val="24"/>
        </w:rPr>
        <w:t xml:space="preserve"> </w:t>
      </w:r>
      <w:r>
        <w:rPr>
          <w:szCs w:val="24"/>
        </w:rPr>
        <w:t xml:space="preserve">que </w:t>
      </w:r>
      <w:r w:rsidRPr="00A50B51">
        <w:rPr>
          <w:szCs w:val="24"/>
        </w:rPr>
        <w:t>tiene como meta la disponibilidad de una versión estable y pl</w:t>
      </w:r>
      <w:r>
        <w:rPr>
          <w:szCs w:val="24"/>
        </w:rPr>
        <w:t>enamente funcional del sistema, se involucra</w:t>
      </w:r>
      <w:r w:rsidR="00D31DB3">
        <w:rPr>
          <w:szCs w:val="24"/>
        </w:rPr>
        <w:t xml:space="preserve"> a la </w:t>
      </w:r>
      <w:del w:id="857" w:author="Roberto Baltodano" w:date="2015-02-12T17:52:00Z">
        <w:r w:rsidR="00D31DB3" w:rsidDel="009B07EE">
          <w:rPr>
            <w:szCs w:val="24"/>
          </w:rPr>
          <w:delText xml:space="preserve">dueña </w:delText>
        </w:r>
      </w:del>
      <w:ins w:id="858" w:author="Roberto Baltodano" w:date="2015-02-12T17:52:00Z">
        <w:r w:rsidR="009B07EE">
          <w:rPr>
            <w:szCs w:val="24"/>
          </w:rPr>
          <w:t xml:space="preserve">profesional </w:t>
        </w:r>
      </w:ins>
      <w:r w:rsidR="00D31DB3">
        <w:rPr>
          <w:szCs w:val="24"/>
        </w:rPr>
        <w:t>de la empresa para realizar las pruebas finales.</w:t>
      </w:r>
    </w:p>
    <w:p w:rsidR="00113AB2" w:rsidRPr="00A50B51" w:rsidRDefault="00113AB2"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Es importante mencionar que dichas pruebas evalúan lo solicitado en los requerimientos</w:t>
      </w:r>
      <w:del w:id="859" w:author="Roberto Baltodano" w:date="2015-02-12T17:52:00Z">
        <w:r w:rsidRPr="00A50B51" w:rsidDel="009B07EE">
          <w:rPr>
            <w:szCs w:val="24"/>
            <w:lang w:eastAsia="es-CR"/>
          </w:rPr>
          <w:delText xml:space="preserve">, </w:delText>
        </w:r>
        <w:r w:rsidR="002313F9" w:rsidRPr="00A50B51" w:rsidDel="009B07EE">
          <w:rPr>
            <w:szCs w:val="24"/>
            <w:lang w:eastAsia="es-CR"/>
          </w:rPr>
          <w:delText>el</w:delText>
        </w:r>
      </w:del>
      <w:ins w:id="860" w:author="Roberto Baltodano" w:date="2015-02-12T17:52:00Z">
        <w:r w:rsidR="009B07EE">
          <w:rPr>
            <w:szCs w:val="24"/>
            <w:lang w:eastAsia="es-CR"/>
          </w:rPr>
          <w:t>. El</w:t>
        </w:r>
      </w:ins>
      <w:r w:rsidR="002313F9" w:rsidRPr="00A50B51">
        <w:rPr>
          <w:szCs w:val="24"/>
          <w:lang w:eastAsia="es-CR"/>
        </w:rPr>
        <w:t xml:space="preserve">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F6005B"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 xml:space="preserve">torio </w:t>
      </w:r>
      <w:del w:id="861" w:author="Roberto Baltodano" w:date="2015-02-12T17:52:00Z">
        <w:r w:rsidR="00290471" w:rsidRPr="00A50B51" w:rsidDel="009B07EE">
          <w:rPr>
            <w:szCs w:val="24"/>
            <w:lang w:eastAsia="es-CR"/>
          </w:rPr>
          <w:delText xml:space="preserve">tendrá </w:delText>
        </w:r>
      </w:del>
      <w:ins w:id="862" w:author="Roberto Baltodano" w:date="2015-02-12T17:52:00Z">
        <w:r w:rsidR="009B07EE">
          <w:rPr>
            <w:szCs w:val="24"/>
            <w:lang w:eastAsia="es-CR"/>
          </w:rPr>
          <w:t>tuvo</w:t>
        </w:r>
        <w:r w:rsidR="009B07EE" w:rsidRPr="00A50B51">
          <w:rPr>
            <w:szCs w:val="24"/>
            <w:lang w:eastAsia="es-CR"/>
          </w:rPr>
          <w:t xml:space="preserve"> </w:t>
        </w:r>
      </w:ins>
      <w:r w:rsidR="00290471" w:rsidRPr="00A50B51">
        <w:rPr>
          <w:szCs w:val="24"/>
          <w:lang w:eastAsia="es-CR"/>
        </w:rPr>
        <w:t>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w:t>
      </w:r>
      <w:del w:id="863" w:author="Roberto Baltodano" w:date="2015-02-12T17:53:00Z">
        <w:r w:rsidR="008B3143" w:rsidRPr="00A50B51" w:rsidDel="009B07EE">
          <w:rPr>
            <w:szCs w:val="24"/>
            <w:lang w:eastAsia="es-CR"/>
          </w:rPr>
          <w:delText xml:space="preserve">que para </w:delText>
        </w:r>
        <w:r w:rsidR="00BB343A" w:rsidRPr="00A50B51" w:rsidDel="009B07EE">
          <w:rPr>
            <w:szCs w:val="24"/>
            <w:lang w:eastAsia="es-CR"/>
          </w:rPr>
          <w:delText>tener</w:delText>
        </w:r>
        <w:r w:rsidR="008B3143" w:rsidRPr="00A50B51" w:rsidDel="009B07EE">
          <w:rPr>
            <w:szCs w:val="24"/>
            <w:lang w:eastAsia="es-CR"/>
          </w:rPr>
          <w:delText xml:space="preserve"> </w:delText>
        </w:r>
      </w:del>
      <w:r w:rsidR="008B3143" w:rsidRPr="00A50B51">
        <w:rPr>
          <w:szCs w:val="24"/>
          <w:lang w:eastAsia="es-CR"/>
        </w:rPr>
        <w:t xml:space="preserve">un porcentaje de aceptación del 100% </w:t>
      </w:r>
      <w:del w:id="864" w:author="Roberto Baltodano" w:date="2015-02-12T17:53:00Z">
        <w:r w:rsidR="008B3143" w:rsidRPr="00A50B51" w:rsidDel="009B07EE">
          <w:rPr>
            <w:szCs w:val="24"/>
            <w:lang w:eastAsia="es-CR"/>
          </w:rPr>
          <w:delText>se debe de contar</w:delText>
        </w:r>
      </w:del>
      <w:ins w:id="865" w:author="Roberto Baltodano" w:date="2015-02-12T17:53:00Z">
        <w:r w:rsidR="009B07EE">
          <w:rPr>
            <w:szCs w:val="24"/>
            <w:lang w:eastAsia="es-CR"/>
          </w:rPr>
          <w:t>si se contaba</w:t>
        </w:r>
      </w:ins>
      <w:r w:rsidR="008B3143" w:rsidRPr="00A50B51">
        <w:rPr>
          <w:szCs w:val="24"/>
          <w:lang w:eastAsia="es-CR"/>
        </w:rPr>
        <w:t xml:space="preserve">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F6005B"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szCs w:val="24"/>
          <w:lang w:eastAsia="es-CR"/>
        </w:rPr>
      </w:pPr>
      <w:r w:rsidRPr="00A50B51">
        <w:rPr>
          <w:szCs w:val="24"/>
          <w:lang w:eastAsia="es-CR"/>
        </w:rPr>
        <w:t xml:space="preserve">Ahora bien, </w:t>
      </w:r>
      <w:r w:rsidR="00D31DB3">
        <w:rPr>
          <w:szCs w:val="24"/>
          <w:lang w:eastAsia="es-CR"/>
        </w:rPr>
        <w:t xml:space="preserve"> en la fase I el usuario realiza los escenarios y </w:t>
      </w:r>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F6005B" w:rsidRPr="00A50B51">
        <w:rPr>
          <w:szCs w:val="24"/>
          <w:lang w:eastAsia="es-CR"/>
        </w:rPr>
        <w:t>Resultados</w:t>
      </w:r>
      <w:r w:rsidR="00723CD1">
        <w:fldChar w:fldCharType="end"/>
      </w:r>
      <w:del w:id="866" w:author="Roberto Baltodano" w:date="2015-02-12T17:53:00Z">
        <w:r w:rsidRPr="00A50B51" w:rsidDel="009B07EE">
          <w:rPr>
            <w:szCs w:val="24"/>
            <w:lang w:eastAsia="es-CR"/>
          </w:rPr>
          <w:delText xml:space="preserve"> </w:delText>
        </w:r>
      </w:del>
      <w:r w:rsidRPr="00A50B51">
        <w:rPr>
          <w:szCs w:val="24"/>
          <w:lang w:eastAsia="es-CR"/>
        </w:rPr>
        <w:t xml:space="preserve">. </w:t>
      </w:r>
      <w:r w:rsidR="00D31DB3">
        <w:rPr>
          <w:szCs w:val="24"/>
          <w:lang w:eastAsia="es-CR"/>
        </w:rPr>
        <w:t>Este documento es brindado por el usuario como resultado de la fase I.</w:t>
      </w:r>
    </w:p>
    <w:p w:rsidR="00D31DB3" w:rsidRDefault="00D31DB3" w:rsidP="000D2721">
      <w:pPr>
        <w:ind w:firstLine="708"/>
        <w:rPr>
          <w:szCs w:val="24"/>
          <w:lang w:eastAsia="es-CR"/>
        </w:rPr>
      </w:pPr>
    </w:p>
    <w:p w:rsidR="00F6005B" w:rsidRPr="009B07EE" w:rsidRDefault="00D31DB3" w:rsidP="00F6005B">
      <w:pPr>
        <w:ind w:firstLine="708"/>
        <w:rPr>
          <w:szCs w:val="24"/>
        </w:rPr>
      </w:pPr>
      <w:r>
        <w:rPr>
          <w:szCs w:val="24"/>
          <w:lang w:eastAsia="es-CR"/>
        </w:rPr>
        <w:t xml:space="preserve">La fase II, se </w:t>
      </w:r>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F6005B">
        <w:rPr>
          <w:szCs w:val="24"/>
        </w:rPr>
        <w:t xml:space="preserve">Razones de la creación de la aplicación móvil </w:t>
      </w:r>
      <w:proofErr w:type="spellStart"/>
      <w:r w:rsidR="00F6005B">
        <w:rPr>
          <w:szCs w:val="24"/>
        </w:rPr>
        <w:t>Audinsa</w:t>
      </w:r>
      <w:proofErr w:type="spellEnd"/>
      <w:ins w:id="867" w:author="Roberto Baltodano" w:date="2015-02-12T17:53:00Z">
        <w:r w:rsidR="009B07EE" w:rsidRPr="009B07EE">
          <w:rPr>
            <w:szCs w:val="24"/>
          </w:rPr>
          <w:t>)</w:t>
        </w:r>
      </w:ins>
      <w:ins w:id="868" w:author="Roberto Baltodano" w:date="2015-02-12T17:54:00Z">
        <w:r w:rsidR="009B07EE">
          <w:rPr>
            <w:szCs w:val="24"/>
          </w:rPr>
          <w:t>.</w:t>
        </w:r>
      </w:ins>
    </w:p>
    <w:p w:rsidR="00F6005B" w:rsidRDefault="00F6005B" w:rsidP="00F6005B">
      <w:pPr>
        <w:ind w:firstLine="708"/>
      </w:pPr>
      <w:r w:rsidRPr="00F6005B">
        <w:rPr>
          <w:noProof/>
          <w:szCs w:val="24"/>
          <w:lang w:val="en-US" w:eastAsia="en-US"/>
        </w:rPr>
        <w:lastRenderedPageBreak/>
        <w:drawing>
          <wp:inline distT="0" distB="0" distL="0" distR="0" wp14:anchorId="0D35AB74" wp14:editId="5EFF4759">
            <wp:extent cx="5341620" cy="73379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F6005B" w:rsidRPr="00F6005B" w:rsidRDefault="00F6005B" w:rsidP="00F6005B">
      <w:pPr>
        <w:jc w:val="center"/>
      </w:pPr>
      <w:r w:rsidRPr="00F6005B">
        <w:rPr>
          <w:noProof/>
          <w:lang w:eastAsia="es-CR"/>
        </w:rPr>
        <w:br w:type="page"/>
      </w:r>
    </w:p>
    <w:p w:rsidR="00F6005B" w:rsidRPr="00A50B51" w:rsidRDefault="00F6005B" w:rsidP="00F6005B">
      <w:pPr>
        <w:spacing w:after="200" w:line="276" w:lineRule="auto"/>
        <w:jc w:val="left"/>
        <w:rPr>
          <w:szCs w:val="24"/>
        </w:rPr>
      </w:pPr>
      <w:r>
        <w:rPr>
          <w:szCs w:val="24"/>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r w:rsidR="00D31DB3">
        <w:rPr>
          <w:szCs w:val="24"/>
          <w:lang w:eastAsia="es-CR"/>
        </w:rPr>
        <w:t>,</w:t>
      </w:r>
      <w:r w:rsidR="00AD38F2" w:rsidRPr="00A50B51">
        <w:rPr>
          <w:szCs w:val="24"/>
          <w:lang w:eastAsia="es-CR"/>
        </w:rPr>
        <w:t xml:space="preserve"> </w:t>
      </w:r>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r w:rsidR="00D31DB3">
        <w:rPr>
          <w:szCs w:val="24"/>
          <w:lang w:eastAsia="es-CR"/>
        </w:rPr>
      </w:r>
      <w:r w:rsidR="00D31DB3">
        <w:rPr>
          <w:szCs w:val="24"/>
          <w:lang w:eastAsia="es-CR"/>
        </w:rPr>
        <w:fldChar w:fldCharType="separate"/>
      </w:r>
      <w:r w:rsidR="00F6005B" w:rsidRPr="00A50B51">
        <w:rPr>
          <w:szCs w:val="24"/>
        </w:rPr>
        <w:t xml:space="preserve">Tabla </w:t>
      </w:r>
      <w:r w:rsidR="00F6005B">
        <w:rPr>
          <w:noProof/>
          <w:szCs w:val="24"/>
        </w:rPr>
        <w:t>6</w:t>
      </w:r>
      <w:r w:rsidR="00F6005B" w:rsidRPr="00A50B51">
        <w:rPr>
          <w:szCs w:val="24"/>
        </w:rPr>
        <w:t xml:space="preserve"> – Análisis de escenarios de pruebas</w:t>
      </w:r>
      <w:r w:rsidR="00D31DB3">
        <w:rPr>
          <w:szCs w:val="24"/>
          <w:lang w:eastAsia="es-CR"/>
        </w:rPr>
        <w:fldChar w:fldCharType="end"/>
      </w:r>
      <w:r w:rsidR="00A65EFF">
        <w:rPr>
          <w:szCs w:val="24"/>
          <w:lang w:eastAsia="es-CR"/>
        </w:rPr>
        <w:t>,</w:t>
      </w:r>
      <w:r w:rsidR="00D31DB3">
        <w:rPr>
          <w:szCs w:val="24"/>
          <w:lang w:eastAsia="es-CR"/>
        </w:rPr>
        <w:t xml:space="preserve"> </w:t>
      </w:r>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869" w:name="_Ref396662505"/>
      <w:bookmarkStart w:id="870" w:name="_Toc40082393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869"/>
      <w:bookmarkEnd w:id="870"/>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szCs w:val="24"/>
          <w:lang w:eastAsia="es-CR"/>
        </w:rPr>
      </w:pPr>
      <w:del w:id="871" w:author="Roberto Baltodano" w:date="2015-02-12T17:54:00Z">
        <w:r w:rsidDel="009B07EE">
          <w:rPr>
            <w:szCs w:val="24"/>
            <w:lang w:eastAsia="es-CR"/>
          </w:rPr>
          <w:delText>Asimismo</w:delText>
        </w:r>
      </w:del>
      <w:ins w:id="872" w:author="Roberto Baltodano" w:date="2015-02-12T17:54:00Z">
        <w:r w:rsidR="009B07EE">
          <w:rPr>
            <w:szCs w:val="24"/>
            <w:lang w:eastAsia="es-CR"/>
          </w:rPr>
          <w:t>Así mismo</w:t>
        </w:r>
      </w:ins>
      <w:r>
        <w:rPr>
          <w:szCs w:val="24"/>
          <w:lang w:eastAsia="es-CR"/>
        </w:rPr>
        <w:t xml:space="preserve">, además de realizar las pruebas que </w:t>
      </w:r>
      <w:del w:id="873" w:author="Roberto Baltodano" w:date="2015-02-12T17:54:00Z">
        <w:r w:rsidDel="009B07EE">
          <w:rPr>
            <w:szCs w:val="24"/>
            <w:lang w:eastAsia="es-CR"/>
          </w:rPr>
          <w:delText xml:space="preserve">permiten </w:delText>
        </w:r>
      </w:del>
      <w:ins w:id="874" w:author="Roberto Baltodano" w:date="2015-02-12T17:54:00Z">
        <w:r w:rsidR="009B07EE">
          <w:rPr>
            <w:szCs w:val="24"/>
            <w:lang w:eastAsia="es-CR"/>
          </w:rPr>
          <w:t xml:space="preserve">permitieron </w:t>
        </w:r>
      </w:ins>
      <w:r>
        <w:rPr>
          <w:szCs w:val="24"/>
          <w:lang w:eastAsia="es-CR"/>
        </w:rPr>
        <w:t xml:space="preserve">dar por satisfactorio este objetivo, los ingenieros brindan un </w:t>
      </w:r>
      <w:del w:id="875" w:author="Roberto Baltodano" w:date="2015-02-12T17:54:00Z">
        <w:r w:rsidDel="009B07EE">
          <w:rPr>
            <w:szCs w:val="24"/>
            <w:lang w:eastAsia="es-CR"/>
          </w:rPr>
          <w:delText xml:space="preserve">periodo </w:delText>
        </w:r>
      </w:del>
      <w:ins w:id="876" w:author="Roberto Baltodano" w:date="2015-02-12T17:54:00Z">
        <w:r w:rsidR="009B07EE">
          <w:rPr>
            <w:szCs w:val="24"/>
            <w:lang w:eastAsia="es-CR"/>
          </w:rPr>
          <w:t xml:space="preserve">período </w:t>
        </w:r>
      </w:ins>
      <w:r>
        <w:rPr>
          <w:szCs w:val="24"/>
          <w:lang w:eastAsia="es-CR"/>
        </w:rPr>
        <w:t xml:space="preserve">de 6 meses posteriores a la fecha en la que se </w:t>
      </w:r>
      <w:del w:id="877" w:author="Roberto Baltodano" w:date="2015-02-12T17:54:00Z">
        <w:r w:rsidDel="009B07EE">
          <w:rPr>
            <w:szCs w:val="24"/>
            <w:lang w:eastAsia="es-CR"/>
          </w:rPr>
          <w:delText xml:space="preserve">publique </w:delText>
        </w:r>
      </w:del>
      <w:ins w:id="878" w:author="Roberto Baltodano" w:date="2015-02-12T17:54:00Z">
        <w:r w:rsidR="009B07EE">
          <w:rPr>
            <w:szCs w:val="24"/>
            <w:lang w:eastAsia="es-CR"/>
          </w:rPr>
          <w:t xml:space="preserve">publicó </w:t>
        </w:r>
      </w:ins>
      <w:r>
        <w:rPr>
          <w:szCs w:val="24"/>
          <w:lang w:eastAsia="es-CR"/>
        </w:rPr>
        <w:t xml:space="preserve">la aplicación, para que el usuario </w:t>
      </w:r>
      <w:del w:id="879" w:author="Roberto Baltodano" w:date="2015-02-12T17:55:00Z">
        <w:r w:rsidDel="009B07EE">
          <w:rPr>
            <w:szCs w:val="24"/>
            <w:lang w:eastAsia="es-CR"/>
          </w:rPr>
          <w:delText xml:space="preserve">realice </w:delText>
        </w:r>
      </w:del>
      <w:ins w:id="880" w:author="Roberto Baltodano" w:date="2015-02-12T17:55:00Z">
        <w:r w:rsidR="009B07EE">
          <w:rPr>
            <w:szCs w:val="24"/>
            <w:lang w:eastAsia="es-CR"/>
          </w:rPr>
          <w:t xml:space="preserve">realizara </w:t>
        </w:r>
      </w:ins>
      <w:r>
        <w:rPr>
          <w:szCs w:val="24"/>
          <w:lang w:eastAsia="es-CR"/>
        </w:rPr>
        <w:t xml:space="preserve">los ajustes que </w:t>
      </w:r>
      <w:del w:id="881" w:author="Roberto Baltodano" w:date="2015-02-12T17:56:00Z">
        <w:r w:rsidDel="009B07EE">
          <w:rPr>
            <w:szCs w:val="24"/>
            <w:lang w:eastAsia="es-CR"/>
          </w:rPr>
          <w:delText xml:space="preserve">considere </w:delText>
        </w:r>
      </w:del>
      <w:ins w:id="882" w:author="Roberto Baltodano" w:date="2015-02-12T17:56:00Z">
        <w:r w:rsidR="009B07EE">
          <w:rPr>
            <w:szCs w:val="24"/>
            <w:lang w:eastAsia="es-CR"/>
          </w:rPr>
          <w:t xml:space="preserve">considerara </w:t>
        </w:r>
      </w:ins>
      <w:r>
        <w:rPr>
          <w:szCs w:val="24"/>
          <w:lang w:eastAsia="es-CR"/>
        </w:rPr>
        <w:t xml:space="preserve">sobre las funcionalidades existentes. Al finalizar este </w:t>
      </w:r>
      <w:del w:id="883" w:author="Roberto Baltodano" w:date="2015-02-12T17:55:00Z">
        <w:r w:rsidDel="009B07EE">
          <w:rPr>
            <w:szCs w:val="24"/>
            <w:lang w:eastAsia="es-CR"/>
          </w:rPr>
          <w:delText xml:space="preserve">periodo </w:delText>
        </w:r>
      </w:del>
      <w:ins w:id="884" w:author="Roberto Baltodano" w:date="2015-02-12T17:55:00Z">
        <w:r w:rsidR="009B07EE">
          <w:rPr>
            <w:szCs w:val="24"/>
            <w:lang w:eastAsia="es-CR"/>
          </w:rPr>
          <w:t xml:space="preserve">período </w:t>
        </w:r>
      </w:ins>
      <w:r>
        <w:rPr>
          <w:szCs w:val="24"/>
          <w:lang w:eastAsia="es-CR"/>
        </w:rPr>
        <w:t>de tiempo</w:t>
      </w:r>
      <w:r w:rsidR="00A65EFF">
        <w:rPr>
          <w:szCs w:val="24"/>
          <w:lang w:eastAsia="es-CR"/>
        </w:rPr>
        <w:t>,</w:t>
      </w:r>
      <w:r>
        <w:rPr>
          <w:szCs w:val="24"/>
          <w:lang w:eastAsia="es-CR"/>
        </w:rPr>
        <w:t xml:space="preserve"> se le </w:t>
      </w:r>
      <w:del w:id="885" w:author="Roberto Baltodano" w:date="2015-02-12T17:56:00Z">
        <w:r w:rsidDel="009B07EE">
          <w:rPr>
            <w:szCs w:val="24"/>
            <w:lang w:eastAsia="es-CR"/>
          </w:rPr>
          <w:delText xml:space="preserve">comunicará </w:delText>
        </w:r>
      </w:del>
      <w:ins w:id="886" w:author="Roberto Baltodano" w:date="2015-02-12T17:56:00Z">
        <w:r w:rsidR="009B07EE">
          <w:rPr>
            <w:szCs w:val="24"/>
            <w:lang w:eastAsia="es-CR"/>
          </w:rPr>
          <w:lastRenderedPageBreak/>
          <w:t xml:space="preserve">comunicó </w:t>
        </w:r>
      </w:ins>
      <w:r>
        <w:rPr>
          <w:szCs w:val="24"/>
          <w:lang w:eastAsia="es-CR"/>
        </w:rPr>
        <w:t xml:space="preserve">al usuario que los ingenieros dan por finalizado el </w:t>
      </w:r>
      <w:del w:id="887" w:author="Roberto Baltodano" w:date="2015-02-12T17:56:00Z">
        <w:r w:rsidDel="009B07EE">
          <w:rPr>
            <w:szCs w:val="24"/>
            <w:lang w:eastAsia="es-CR"/>
          </w:rPr>
          <w:delText xml:space="preserve">periodo </w:delText>
        </w:r>
      </w:del>
      <w:ins w:id="888" w:author="Roberto Baltodano" w:date="2015-02-12T17:56:00Z">
        <w:r w:rsidR="009B07EE">
          <w:rPr>
            <w:szCs w:val="24"/>
            <w:lang w:eastAsia="es-CR"/>
          </w:rPr>
          <w:t xml:space="preserve">período </w:t>
        </w:r>
      </w:ins>
      <w:r>
        <w:rPr>
          <w:szCs w:val="24"/>
          <w:lang w:eastAsia="es-CR"/>
        </w:rPr>
        <w:t>de prueba</w:t>
      </w:r>
      <w:r w:rsidR="00A65EFF">
        <w:rPr>
          <w:szCs w:val="24"/>
          <w:lang w:eastAsia="es-CR"/>
        </w:rPr>
        <w:t>s</w:t>
      </w:r>
      <w:r>
        <w:rPr>
          <w:szCs w:val="24"/>
          <w:lang w:eastAsia="es-CR"/>
        </w:rPr>
        <w:t xml:space="preserve"> y ajustes. Garantizando así, la calidad y el compromiso que brinda el trabajo de los estudiantes de la Universidad Nacional</w:t>
      </w:r>
      <w:ins w:id="889" w:author="Roberto Baltodano" w:date="2015-02-12T17:57:00Z">
        <w:r w:rsidR="009B07EE">
          <w:rPr>
            <w:szCs w:val="24"/>
            <w:lang w:eastAsia="es-CR"/>
          </w:rPr>
          <w:t xml:space="preserve"> de Costa Rica</w:t>
        </w:r>
      </w:ins>
      <w:r>
        <w:rPr>
          <w:szCs w:val="24"/>
          <w:lang w:eastAsia="es-CR"/>
        </w:rPr>
        <w:t>.</w:t>
      </w:r>
    </w:p>
    <w:p w:rsidR="00321BD7" w:rsidRDefault="00321BD7" w:rsidP="00321BD7">
      <w:pPr>
        <w:ind w:firstLine="708"/>
        <w:rPr>
          <w:szCs w:val="24"/>
          <w:lang w:eastAsia="es-CR"/>
        </w:rPr>
      </w:pPr>
    </w:p>
    <w:p w:rsidR="00321BD7" w:rsidRPr="00A50B51" w:rsidRDefault="00321BD7" w:rsidP="00321BD7">
      <w:pPr>
        <w:ind w:firstLine="708"/>
        <w:rPr>
          <w:szCs w:val="24"/>
          <w:lang w:eastAsia="es-CR"/>
        </w:rPr>
      </w:pPr>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890"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891" w:name="_Toc411527953"/>
      <w:r w:rsidRPr="00E2576F">
        <w:t xml:space="preserve">CAPÍTULO </w:t>
      </w:r>
      <w:bookmarkEnd w:id="890"/>
      <w:r w:rsidR="00091926" w:rsidRPr="00E2576F">
        <w:t>V</w:t>
      </w:r>
      <w:r w:rsidR="00E2576F">
        <w:t xml:space="preserve"> – Conclusiones y recomendaciones</w:t>
      </w:r>
      <w:bookmarkEnd w:id="89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892" w:name="_Toc347566010"/>
      <w:bookmarkStart w:id="893" w:name="_Toc411527954"/>
      <w:r w:rsidRPr="00A50B51">
        <w:rPr>
          <w:sz w:val="24"/>
          <w:szCs w:val="24"/>
        </w:rPr>
        <w:lastRenderedPageBreak/>
        <w:t>Conclusiones y Recomendaciones</w:t>
      </w:r>
      <w:bookmarkEnd w:id="892"/>
      <w:bookmarkEnd w:id="893"/>
    </w:p>
    <w:p w:rsidR="004E63D2" w:rsidRPr="00A50B51" w:rsidRDefault="00AD0B2F" w:rsidP="008E0A96">
      <w:pPr>
        <w:pStyle w:val="13"/>
        <w:tabs>
          <w:tab w:val="left" w:pos="1134"/>
        </w:tabs>
        <w:rPr>
          <w:rFonts w:cs="Times New Roman"/>
          <w:szCs w:val="24"/>
        </w:rPr>
      </w:pPr>
      <w:bookmarkStart w:id="894" w:name="_Toc347566011"/>
      <w:bookmarkStart w:id="895" w:name="_Toc411527955"/>
      <w:r w:rsidRPr="00A50B51">
        <w:rPr>
          <w:rFonts w:cs="Times New Roman"/>
          <w:szCs w:val="24"/>
        </w:rPr>
        <w:t>Conclusiones</w:t>
      </w:r>
      <w:bookmarkStart w:id="896" w:name="_Toc384670859"/>
      <w:bookmarkEnd w:id="894"/>
      <w:bookmarkEnd w:id="895"/>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r w:rsidR="0059283F">
        <w:rPr>
          <w:lang w:eastAsia="es-CR"/>
        </w:rPr>
        <w:t xml:space="preserve">brinda </w:t>
      </w:r>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r w:rsidR="0059283F">
        <w:rPr>
          <w:lang w:eastAsia="es-CR"/>
        </w:rPr>
        <w:t>una nueva opción para</w:t>
      </w:r>
      <w:r w:rsidR="004C0D76" w:rsidRPr="00A50B51">
        <w:rPr>
          <w:lang w:eastAsia="es-CR"/>
        </w:rPr>
        <w:t xml:space="preserve"> los pacientes</w:t>
      </w:r>
      <w:r w:rsidR="0059283F">
        <w:rPr>
          <w:lang w:eastAsia="es-CR"/>
        </w:rPr>
        <w:t xml:space="preserve"> que deseen estar en contacto</w:t>
      </w:r>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w:t>
      </w:r>
      <w:del w:id="897" w:author="Roberto Baltodano" w:date="2015-02-12T17:57:00Z">
        <w:r w:rsidRPr="00A50B51" w:rsidDel="00D92ABD">
          <w:rPr>
            <w:lang w:eastAsia="es-CR"/>
          </w:rPr>
          <w:delText xml:space="preserve">La </w:delText>
        </w:r>
      </w:del>
      <w:ins w:id="898" w:author="Roberto Baltodano" w:date="2015-02-12T17:57:00Z">
        <w:r w:rsidR="00D92ABD">
          <w:rPr>
            <w:lang w:eastAsia="es-CR"/>
          </w:rPr>
          <w:t>la</w:t>
        </w:r>
        <w:r w:rsidR="00D92ABD" w:rsidRPr="00A50B51">
          <w:rPr>
            <w:lang w:eastAsia="es-CR"/>
          </w:rPr>
          <w:t xml:space="preserve"> </w:t>
        </w:r>
      </w:ins>
      <w:r w:rsidRPr="00A50B51">
        <w:rPr>
          <w:lang w:eastAsia="es-CR"/>
        </w:rPr>
        <w:t xml:space="preserve">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896"/>
    </w:p>
    <w:p w:rsidR="003B1E10" w:rsidRPr="00A50B51" w:rsidRDefault="003B1E10" w:rsidP="001D22BA">
      <w:pPr>
        <w:pStyle w:val="ListParagraph"/>
        <w:numPr>
          <w:ilvl w:val="0"/>
          <w:numId w:val="26"/>
        </w:numPr>
        <w:rPr>
          <w:lang w:eastAsia="es-CR"/>
        </w:rPr>
      </w:pPr>
      <w:bookmarkStart w:id="899"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r w:rsidR="00214C2B">
        <w:rPr>
          <w:lang w:eastAsia="es-CR"/>
        </w:rPr>
        <w:t xml:space="preserve">definieron en los requerimientos </w:t>
      </w:r>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w:t>
      </w:r>
      <w:del w:id="900" w:author="Roberto Baltodano" w:date="2015-02-12T17:58:00Z">
        <w:r w:rsidRPr="00A50B51" w:rsidDel="00D92ABD">
          <w:rPr>
            <w:lang w:eastAsia="es-CR"/>
          </w:rPr>
          <w:delText xml:space="preserve">determinados </w:delText>
        </w:r>
      </w:del>
      <w:ins w:id="901" w:author="Roberto Baltodano" w:date="2015-02-12T17:58:00Z">
        <w:r w:rsidR="00D92ABD">
          <w:rPr>
            <w:lang w:eastAsia="es-CR"/>
          </w:rPr>
          <w:t>indicadas</w:t>
        </w:r>
        <w:r w:rsidR="00D92ABD" w:rsidRPr="00A50B51">
          <w:rPr>
            <w:lang w:eastAsia="es-CR"/>
          </w:rPr>
          <w:t xml:space="preserve"> </w:t>
        </w:r>
      </w:ins>
      <w:r w:rsidRPr="00A50B51">
        <w:rPr>
          <w:lang w:eastAsia="es-CR"/>
        </w:rPr>
        <w:t xml:space="preserve">por el </w:t>
      </w:r>
      <w:proofErr w:type="spellStart"/>
      <w:r w:rsidRPr="00A50B51">
        <w:rPr>
          <w:lang w:eastAsia="es-CR"/>
        </w:rPr>
        <w:t>audiólogo</w:t>
      </w:r>
      <w:proofErr w:type="spellEnd"/>
      <w:r w:rsidRPr="00A50B51">
        <w:rPr>
          <w:lang w:eastAsia="es-CR"/>
        </w:rPr>
        <w:t xml:space="preserve">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w:t>
      </w:r>
      <w:ins w:id="902" w:author="Roberto Baltodano" w:date="2015-02-12T17:58:00Z">
        <w:r w:rsidR="00D92ABD">
          <w:rPr>
            <w:lang w:eastAsia="es-CR"/>
          </w:rPr>
          <w:t xml:space="preserve"> a</w:t>
        </w:r>
      </w:ins>
      <w:r w:rsidRPr="00A50B51">
        <w:rPr>
          <w:lang w:eastAsia="es-CR"/>
        </w:rPr>
        <w:t xml:space="preserve"> la clínica auditiva </w:t>
      </w:r>
      <w:proofErr w:type="spellStart"/>
      <w:r w:rsidRPr="00A50B51">
        <w:rPr>
          <w:lang w:eastAsia="es-CR"/>
        </w:rPr>
        <w:t>Audinsa</w:t>
      </w:r>
      <w:bookmarkEnd w:id="899"/>
      <w:proofErr w:type="spellEnd"/>
      <w:r w:rsidR="00B4508E" w:rsidRPr="00A50B51">
        <w:rPr>
          <w:lang w:eastAsia="es-CR"/>
        </w:rPr>
        <w:t>.</w:t>
      </w:r>
    </w:p>
    <w:p w:rsidR="004C0D76" w:rsidRPr="00087273" w:rsidRDefault="00F136AB" w:rsidP="001D22BA">
      <w:pPr>
        <w:pStyle w:val="ListParagraph"/>
        <w:numPr>
          <w:ilvl w:val="0"/>
          <w:numId w:val="26"/>
        </w:numPr>
        <w:rPr>
          <w:lang w:eastAsia="es-CR"/>
        </w:rPr>
      </w:pPr>
      <w:r w:rsidRPr="00087273">
        <w:rPr>
          <w:lang w:eastAsia="es-CR"/>
        </w:rPr>
        <w:t>La preparación académica y profesional con la que cuenta los ingenieros de la Universidad Nacional</w:t>
      </w:r>
      <w:ins w:id="903" w:author="Roberto Baltodano" w:date="2015-02-12T17:58:00Z">
        <w:r w:rsidR="00D92ABD">
          <w:rPr>
            <w:lang w:eastAsia="es-CR"/>
          </w:rPr>
          <w:t xml:space="preserve"> de Costa Rica</w:t>
        </w:r>
      </w:ins>
      <w:r w:rsidR="005359FC" w:rsidRPr="00087273">
        <w:rPr>
          <w:lang w:eastAsia="es-CR"/>
        </w:rPr>
        <w:t xml:space="preserve"> </w:t>
      </w:r>
      <w:r w:rsidR="00BC533C" w:rsidRPr="00087273">
        <w:rPr>
          <w:lang w:eastAsia="es-CR"/>
        </w:rPr>
        <w:t xml:space="preserve">contribuye en </w:t>
      </w:r>
      <w:r w:rsidR="004C0D76" w:rsidRPr="00087273">
        <w:rPr>
          <w:lang w:eastAsia="es-CR"/>
        </w:rPr>
        <w:t xml:space="preserve">el </w:t>
      </w:r>
      <w:r w:rsidR="00BC533C" w:rsidRPr="00087273">
        <w:rPr>
          <w:lang w:eastAsia="es-CR"/>
        </w:rPr>
        <w:t>éxito de este proyecto</w:t>
      </w:r>
      <w:r w:rsidR="00974F3C" w:rsidRPr="00087273">
        <w:rPr>
          <w:lang w:eastAsia="es-CR"/>
        </w:rPr>
        <w:t>.</w:t>
      </w:r>
      <w:r w:rsidR="00BC533C" w:rsidRPr="00087273">
        <w:rPr>
          <w:lang w:eastAsia="es-CR"/>
        </w:rPr>
        <w:t xml:space="preserve"> Permitiendo que los </w:t>
      </w:r>
      <w:r w:rsidR="004C0D76" w:rsidRPr="00087273">
        <w:rPr>
          <w:lang w:eastAsia="es-CR"/>
        </w:rPr>
        <w:t xml:space="preserve">informáticos </w:t>
      </w:r>
      <w:r w:rsidR="00BC533C" w:rsidRPr="00087273">
        <w:rPr>
          <w:lang w:eastAsia="es-CR"/>
        </w:rPr>
        <w:t xml:space="preserve">se desempeñen </w:t>
      </w:r>
      <w:r w:rsidR="004C0D76" w:rsidRPr="00087273">
        <w:rPr>
          <w:lang w:eastAsia="es-CR"/>
        </w:rPr>
        <w:t>como agentes de innovación y evolución</w:t>
      </w:r>
      <w:r w:rsidR="00BC533C" w:rsidRPr="00087273">
        <w:rPr>
          <w:lang w:eastAsia="es-CR"/>
        </w:rPr>
        <w:t xml:space="preserve">. </w:t>
      </w:r>
      <w:r w:rsidR="00A65EFF" w:rsidRPr="00087273">
        <w:rPr>
          <w:lang w:eastAsia="es-CR"/>
        </w:rPr>
        <w:t>Son q</w:t>
      </w:r>
      <w:r w:rsidR="00BC533C" w:rsidRPr="00087273">
        <w:rPr>
          <w:lang w:eastAsia="es-CR"/>
        </w:rPr>
        <w:t>uienes,</w:t>
      </w:r>
      <w:r w:rsidR="004C0D76" w:rsidRPr="00087273">
        <w:rPr>
          <w:lang w:eastAsia="es-CR"/>
        </w:rPr>
        <w:t xml:space="preserve"> junto con especialistas de </w:t>
      </w:r>
      <w:del w:id="904" w:author="Roberto Baltodano" w:date="2015-02-12T17:58:00Z">
        <w:r w:rsidR="004C0D76" w:rsidRPr="00087273" w:rsidDel="00D92ABD">
          <w:rPr>
            <w:lang w:eastAsia="es-CR"/>
          </w:rPr>
          <w:delText>otra área</w:delText>
        </w:r>
      </w:del>
      <w:ins w:id="905" w:author="Roberto Baltodano" w:date="2015-02-12T17:58:00Z">
        <w:r w:rsidR="00D92ABD">
          <w:rPr>
            <w:lang w:eastAsia="es-CR"/>
          </w:rPr>
          <w:t>otras áreas</w:t>
        </w:r>
      </w:ins>
      <w:r w:rsidR="005359FC" w:rsidRPr="00087273">
        <w:rPr>
          <w:lang w:eastAsia="es-CR"/>
        </w:rPr>
        <w:t>,</w:t>
      </w:r>
      <w:r w:rsidR="004C0D76" w:rsidRPr="00087273">
        <w:rPr>
          <w:lang w:eastAsia="es-CR"/>
        </w:rPr>
        <w:t xml:space="preserve"> logran crear herramientas que permiten expandir</w:t>
      </w:r>
      <w:ins w:id="906" w:author="Roberto Baltodano" w:date="2015-02-12T17:59:00Z">
        <w:r w:rsidR="00D92ABD">
          <w:rPr>
            <w:lang w:eastAsia="es-CR"/>
          </w:rPr>
          <w:t xml:space="preserve"> a</w:t>
        </w:r>
      </w:ins>
      <w:r w:rsidR="004C0D76" w:rsidRPr="00087273">
        <w:rPr>
          <w:lang w:eastAsia="es-CR"/>
        </w:rPr>
        <w:t xml:space="preserve"> </w:t>
      </w:r>
      <w:r w:rsidR="00BC533C" w:rsidRPr="00087273">
        <w:rPr>
          <w:lang w:eastAsia="es-CR"/>
        </w:rPr>
        <w:t xml:space="preserve">todo tipo de </w:t>
      </w:r>
      <w:r w:rsidR="004C0D76" w:rsidRPr="00087273">
        <w:rPr>
          <w:lang w:eastAsia="es-CR"/>
        </w:rPr>
        <w:t>mercados</w:t>
      </w:r>
      <w:r w:rsidR="00BC533C" w:rsidRPr="00087273">
        <w:rPr>
          <w:lang w:eastAsia="es-CR"/>
        </w:rPr>
        <w:t>.</w:t>
      </w:r>
      <w:r w:rsidR="00061B3A" w:rsidRPr="00087273">
        <w:rPr>
          <w:lang w:eastAsia="es-CR"/>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del w:id="907" w:author="Roberto Baltodano" w:date="2015-02-12T17:59:00Z">
        <w:r w:rsidRPr="00A50B51" w:rsidDel="00D92ABD">
          <w:rPr>
            <w:lang w:eastAsia="es-CR"/>
          </w:rPr>
          <w:delText xml:space="preserve">La facilidad de que la aplicación </w:delText>
        </w:r>
        <w:r w:rsidR="002B2551" w:rsidDel="00D92ABD">
          <w:rPr>
            <w:lang w:eastAsia="es-CR"/>
          </w:rPr>
          <w:delText>pueda</w:delText>
        </w:r>
        <w:r w:rsidRPr="00A50B51" w:rsidDel="00D92ABD">
          <w:rPr>
            <w:lang w:eastAsia="es-CR"/>
          </w:rPr>
          <w:delText xml:space="preserve"> enviar</w:delText>
        </w:r>
      </w:del>
      <w:ins w:id="908" w:author="Roberto Baltodano" w:date="2015-02-12T17:59:00Z">
        <w:r w:rsidR="00D92ABD">
          <w:rPr>
            <w:lang w:eastAsia="es-CR"/>
          </w:rPr>
          <w:t>El envío de</w:t>
        </w:r>
      </w:ins>
      <w:r w:rsidRPr="00A50B51">
        <w:rPr>
          <w:lang w:eastAsia="es-CR"/>
        </w:rPr>
        <w:t xml:space="preserve"> los resultados de las pruebas</w:t>
      </w:r>
      <w:ins w:id="909" w:author="Roberto Baltodano" w:date="2015-02-12T17:59:00Z">
        <w:r w:rsidR="00D92ABD">
          <w:rPr>
            <w:lang w:eastAsia="es-CR"/>
          </w:rPr>
          <w:t xml:space="preserve"> por parte de la aplicación</w:t>
        </w:r>
      </w:ins>
      <w:r w:rsidRPr="00A50B51">
        <w:rPr>
          <w:lang w:eastAsia="es-CR"/>
        </w:rPr>
        <w:t xml:space="preserve"> al especialista de la clínica</w:t>
      </w:r>
      <w:del w:id="910" w:author="Roberto Baltodano" w:date="2015-02-12T18:00:00Z">
        <w:r w:rsidRPr="00A50B51" w:rsidDel="00D92ABD">
          <w:rPr>
            <w:lang w:eastAsia="es-CR"/>
          </w:rPr>
          <w:delText>,</w:delText>
        </w:r>
      </w:del>
      <w:r w:rsidRPr="00A50B51">
        <w:rPr>
          <w:lang w:eastAsia="es-CR"/>
        </w:rPr>
        <w:t xml:space="preserve"> permite a los profesionales de </w:t>
      </w:r>
      <w:proofErr w:type="spellStart"/>
      <w:r w:rsidRPr="00A50B51">
        <w:rPr>
          <w:lang w:eastAsia="es-CR"/>
        </w:rPr>
        <w:t>Audinsa</w:t>
      </w:r>
      <w:proofErr w:type="spellEnd"/>
      <w:r w:rsidRPr="00A50B51">
        <w:rPr>
          <w:lang w:eastAsia="es-CR"/>
        </w:rPr>
        <w:t xml:space="preserve"> S.A. contactar a los usuarios</w:t>
      </w:r>
      <w:del w:id="911" w:author="Roberto Baltodano" w:date="2015-02-12T18:00:00Z">
        <w:r w:rsidRPr="00A50B51" w:rsidDel="00D92ABD">
          <w:rPr>
            <w:lang w:eastAsia="es-CR"/>
          </w:rPr>
          <w:delText xml:space="preserve"> de la aplicación</w:delText>
        </w:r>
      </w:del>
      <w:r w:rsidRPr="00A50B51">
        <w:rPr>
          <w:lang w:eastAsia="es-CR"/>
        </w:rPr>
        <w:t>, con el fin de ofrecerles atención personalizada con ba</w:t>
      </w:r>
      <w:r w:rsidR="00B4508E" w:rsidRPr="00A50B51">
        <w:rPr>
          <w:lang w:eastAsia="es-CR"/>
        </w:rPr>
        <w:t xml:space="preserve">se </w:t>
      </w:r>
      <w:del w:id="912" w:author="Roberto Baltodano" w:date="2015-02-12T18:00:00Z">
        <w:r w:rsidR="00B4508E" w:rsidRPr="00A50B51" w:rsidDel="00D92ABD">
          <w:rPr>
            <w:lang w:eastAsia="es-CR"/>
          </w:rPr>
          <w:delText xml:space="preserve">a </w:delText>
        </w:r>
      </w:del>
      <w:ins w:id="913" w:author="Roberto Baltodano" w:date="2015-02-12T18:00:00Z">
        <w:r w:rsidR="00D92ABD">
          <w:rPr>
            <w:lang w:eastAsia="es-CR"/>
          </w:rPr>
          <w:t>en</w:t>
        </w:r>
        <w:r w:rsidR="00D92ABD" w:rsidRPr="00A50B51">
          <w:rPr>
            <w:lang w:eastAsia="es-CR"/>
          </w:rPr>
          <w:t xml:space="preserve"> </w:t>
        </w:r>
      </w:ins>
      <w:r w:rsidR="00B4508E" w:rsidRPr="00A50B51">
        <w:rPr>
          <w:lang w:eastAsia="es-CR"/>
        </w:rPr>
        <w:t>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t xml:space="preserve">por la </w:t>
      </w:r>
      <w:del w:id="914" w:author="Roberto Baltodano" w:date="2015-02-12T18:00:00Z">
        <w:r w:rsidRPr="00A50B51" w:rsidDel="00D92ABD">
          <w:rPr>
            <w:lang w:eastAsia="es-CR"/>
          </w:rPr>
          <w:delText>empresa</w:delText>
        </w:r>
      </w:del>
      <w:ins w:id="915" w:author="Roberto Baltodano" w:date="2015-02-12T18:00:00Z">
        <w:r w:rsidR="00D92ABD">
          <w:rPr>
            <w:lang w:eastAsia="es-CR"/>
          </w:rPr>
          <w:t>clínica</w:t>
        </w:r>
      </w:ins>
      <w:r w:rsidRPr="00A50B51">
        <w:rPr>
          <w:lang w:eastAsia="es-CR"/>
        </w:rPr>
        <w:t>.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w:t>
      </w:r>
      <w:del w:id="916" w:author="Roberto Baltodano" w:date="2015-02-12T18:00:00Z">
        <w:r w:rsidR="00CA5D77" w:rsidRPr="00A50B51" w:rsidDel="00D92ABD">
          <w:rPr>
            <w:lang w:eastAsia="es-CR"/>
          </w:rPr>
          <w:delText xml:space="preserve"> </w:delText>
        </w:r>
      </w:del>
      <w:r w:rsidR="00CA5D77" w:rsidRPr="00A50B51">
        <w:rPr>
          <w:lang w:eastAsia="es-CR"/>
        </w:rPr>
        <w:t>%</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 xml:space="preserve">exitoso para la clínica </w:t>
      </w:r>
      <w:proofErr w:type="spellStart"/>
      <w:r w:rsidRPr="00A50B51">
        <w:rPr>
          <w:lang w:eastAsia="es-CR"/>
        </w:rPr>
        <w:t>Audinsa</w:t>
      </w:r>
      <w:proofErr w:type="spellEnd"/>
      <w:r w:rsidRPr="00A50B51">
        <w:rPr>
          <w:lang w:eastAsia="es-CR"/>
        </w:rPr>
        <w:t xml:space="preserve">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w:t>
      </w:r>
      <w:del w:id="917" w:author="Roberto Baltodano" w:date="2015-02-12T18:01:00Z">
        <w:r w:rsidRPr="00A50B51" w:rsidDel="00D92ABD">
          <w:rPr>
            <w:lang w:eastAsia="es-CR"/>
          </w:rPr>
          <w:delText xml:space="preserve">terminar </w:delText>
        </w:r>
      </w:del>
      <w:ins w:id="918" w:author="Roberto Baltodano" w:date="2015-02-12T18:01:00Z">
        <w:r w:rsidR="00D92ABD">
          <w:rPr>
            <w:lang w:eastAsia="es-CR"/>
          </w:rPr>
          <w:t>culminar</w:t>
        </w:r>
        <w:r w:rsidR="00D92ABD" w:rsidRPr="00A50B51">
          <w:rPr>
            <w:lang w:eastAsia="es-CR"/>
          </w:rPr>
          <w:t xml:space="preserve"> </w:t>
        </w:r>
      </w:ins>
      <w:r w:rsidRPr="00A50B51">
        <w:rPr>
          <w:lang w:eastAsia="es-CR"/>
        </w:rPr>
        <w:t xml:space="preserve">de manera exitosa un proyecto de gran exigencia. Iniciando por el </w:t>
      </w:r>
      <w:del w:id="919" w:author="Roberto Baltodano" w:date="2015-02-12T18:01:00Z">
        <w:r w:rsidRPr="00A50B51" w:rsidDel="00D92ABD">
          <w:rPr>
            <w:lang w:eastAsia="es-CR"/>
          </w:rPr>
          <w:delText xml:space="preserve">gran </w:delText>
        </w:r>
      </w:del>
      <w:r w:rsidRPr="00A50B51">
        <w:rPr>
          <w:lang w:eastAsia="es-CR"/>
        </w:rPr>
        <w:t>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w:t>
      </w:r>
      <w:del w:id="920" w:author="Roberto Baltodano" w:date="2015-02-12T18:01:00Z">
        <w:r w:rsidRPr="00A50B51" w:rsidDel="00D92ABD">
          <w:rPr>
            <w:lang w:eastAsia="es-CR"/>
          </w:rPr>
          <w:delText xml:space="preserve"> </w:delText>
        </w:r>
      </w:del>
      <w:r w:rsidRPr="00A50B51">
        <w:rPr>
          <w:lang w:eastAsia="es-CR"/>
        </w:rPr>
        <w:t xml:space="preserve">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w:t>
      </w:r>
      <w:ins w:id="921" w:author="Roberto Baltodano" w:date="2015-02-12T18:01:00Z">
        <w:r w:rsidR="00D92ABD">
          <w:rPr>
            <w:lang w:eastAsia="es-CR"/>
          </w:rPr>
          <w:t>,</w:t>
        </w:r>
      </w:ins>
      <w:r w:rsidR="00946648" w:rsidRPr="00A50B51">
        <w:rPr>
          <w:lang w:eastAsia="es-CR"/>
        </w:rPr>
        <w:t xml:space="preserve"> la creación de escenarios exigentes de pruebas, verifican que cada proceso del ciclo de vida del proyecto se llevó a cabo de la manera esperada, generando un producto de calidad y satisfacción para el cliente.</w:t>
      </w:r>
    </w:p>
    <w:p w:rsidR="001800FB" w:rsidRDefault="00566B80" w:rsidP="001800FB">
      <w:pPr>
        <w:pStyle w:val="ListParagraph"/>
        <w:numPr>
          <w:ilvl w:val="0"/>
          <w:numId w:val="26"/>
        </w:numPr>
        <w:rPr>
          <w:lang w:eastAsia="es-CR"/>
        </w:rPr>
      </w:pPr>
      <w:r>
        <w:rPr>
          <w:lang w:eastAsia="es-CR"/>
        </w:rPr>
        <w:t>La aplicación</w:t>
      </w:r>
      <w:r w:rsidR="004C072D" w:rsidRPr="00061017">
        <w:rPr>
          <w:lang w:eastAsia="es-CR"/>
        </w:rPr>
        <w:t xml:space="preserve"> es </w:t>
      </w:r>
      <w:del w:id="922" w:author="Roberto Baltodano" w:date="2015-02-12T18:01:00Z">
        <w:r w:rsidR="004C072D" w:rsidRPr="00061017" w:rsidDel="00D92ABD">
          <w:rPr>
            <w:lang w:eastAsia="es-CR"/>
          </w:rPr>
          <w:delText>cread</w:delText>
        </w:r>
        <w:r w:rsidDel="00D92ABD">
          <w:rPr>
            <w:lang w:eastAsia="es-CR"/>
          </w:rPr>
          <w:delText>a</w:delText>
        </w:r>
        <w:r w:rsidR="004C072D" w:rsidRPr="00061017" w:rsidDel="00D92ABD">
          <w:rPr>
            <w:lang w:eastAsia="es-CR"/>
          </w:rPr>
          <w:delText xml:space="preserve"> </w:delText>
        </w:r>
      </w:del>
      <w:ins w:id="923" w:author="Roberto Baltodano" w:date="2015-02-12T18:01:00Z">
        <w:r w:rsidR="00D92ABD">
          <w:rPr>
            <w:lang w:eastAsia="es-CR"/>
          </w:rPr>
          <w:t>desarrollada</w:t>
        </w:r>
        <w:r w:rsidR="00D92ABD" w:rsidRPr="00061017">
          <w:rPr>
            <w:lang w:eastAsia="es-CR"/>
          </w:rPr>
          <w:t xml:space="preserve"> </w:t>
        </w:r>
      </w:ins>
      <w:r w:rsidR="004C072D" w:rsidRPr="00061017">
        <w:rPr>
          <w:lang w:eastAsia="es-CR"/>
        </w:rPr>
        <w:t xml:space="preserve">para una población específica y contribuye en temas de desplazamiento, tiempo y economía, generando altas posibilidades de </w:t>
      </w:r>
      <w:del w:id="924" w:author="Roberto Baltodano" w:date="2015-02-12T18:02:00Z">
        <w:r w:rsidR="004C072D" w:rsidRPr="00061017" w:rsidDel="00D92ABD">
          <w:rPr>
            <w:lang w:eastAsia="es-CR"/>
          </w:rPr>
          <w:delText>que finalmente los usuarios contacten o puedan ser contactados por los especialistas</w:delText>
        </w:r>
      </w:del>
      <w:ins w:id="925" w:author="Roberto Baltodano" w:date="2015-02-12T18:02:00Z">
        <w:r w:rsidR="00D92ABD">
          <w:rPr>
            <w:lang w:eastAsia="es-CR"/>
          </w:rPr>
          <w:t>contacto mutuo</w:t>
        </w:r>
      </w:ins>
      <w:r w:rsidR="004C072D" w:rsidRPr="00061017">
        <w:rPr>
          <w:lang w:eastAsia="es-CR"/>
        </w:rPr>
        <w:t>.</w:t>
      </w:r>
    </w:p>
    <w:p w:rsidR="007B5E32" w:rsidRPr="00A50B51" w:rsidRDefault="00526C62" w:rsidP="001800FB">
      <w:pPr>
        <w:pStyle w:val="ListParagraph"/>
        <w:numPr>
          <w:ilvl w:val="0"/>
          <w:numId w:val="26"/>
        </w:numPr>
        <w:rPr>
          <w:lang w:eastAsia="es-CR"/>
        </w:rPr>
      </w:pPr>
      <w:r w:rsidRPr="001800FB">
        <w:rPr>
          <w:color w:val="222222"/>
          <w:sz w:val="14"/>
          <w:szCs w:val="14"/>
          <w:shd w:val="clear" w:color="auto" w:fill="FFFFFF"/>
        </w:rPr>
        <w:t> </w:t>
      </w:r>
      <w:r w:rsidRPr="00526C62">
        <w:rPr>
          <w:lang w:eastAsia="es-CR"/>
        </w:rPr>
        <w:t xml:space="preserve">Al finalizar el proyecto, los ingenieros brindan a la clínica la oportunidad de </w:t>
      </w:r>
      <w:del w:id="926" w:author="Roberto Baltodano" w:date="2015-02-12T18:02:00Z">
        <w:r w:rsidRPr="00526C62" w:rsidDel="00D92ABD">
          <w:rPr>
            <w:lang w:eastAsia="es-CR"/>
          </w:rPr>
          <w:delText xml:space="preserve">contactar </w:delText>
        </w:r>
      </w:del>
      <w:ins w:id="927" w:author="Roberto Baltodano" w:date="2015-02-12T18:02:00Z">
        <w:r w:rsidR="00D92ABD">
          <w:rPr>
            <w:lang w:eastAsia="es-CR"/>
          </w:rPr>
          <w:t>enlazar</w:t>
        </w:r>
        <w:r w:rsidR="00D92ABD" w:rsidRPr="00526C62">
          <w:rPr>
            <w:lang w:eastAsia="es-CR"/>
          </w:rPr>
          <w:t xml:space="preserve"> </w:t>
        </w:r>
      </w:ins>
      <w:r w:rsidRPr="00526C62">
        <w:rPr>
          <w:lang w:eastAsia="es-CR"/>
        </w:rPr>
        <w:t xml:space="preserve">a las personas que tienen la aplicación audiológica instalada. Esta comunicación, se realiza mediante el envío de mensajes desde la página de la empresa, usando el servicio gratuito de mensajería de Google llamado Google Cloud </w:t>
      </w:r>
      <w:proofErr w:type="spellStart"/>
      <w:r w:rsidRPr="00526C62">
        <w:rPr>
          <w:lang w:eastAsia="es-CR"/>
        </w:rPr>
        <w:t>Messaging</w:t>
      </w:r>
      <w:proofErr w:type="spellEnd"/>
      <w:r w:rsidRPr="00526C62">
        <w:rPr>
          <w:lang w:eastAsia="es-CR"/>
        </w:rPr>
        <w:t>, hacia los usuarios de la aplicación.</w:t>
      </w:r>
    </w:p>
    <w:p w:rsidR="00AD0B2F" w:rsidRPr="00A50B51" w:rsidRDefault="00AD0B2F" w:rsidP="008E0A96">
      <w:pPr>
        <w:pStyle w:val="13"/>
        <w:tabs>
          <w:tab w:val="left" w:pos="1134"/>
        </w:tabs>
        <w:rPr>
          <w:rFonts w:cs="Times New Roman"/>
          <w:szCs w:val="24"/>
        </w:rPr>
      </w:pPr>
      <w:bookmarkStart w:id="928" w:name="_Toc347566012"/>
      <w:bookmarkStart w:id="929" w:name="_Toc411527956"/>
      <w:r w:rsidRPr="00A50B51">
        <w:rPr>
          <w:rFonts w:cs="Times New Roman"/>
          <w:szCs w:val="24"/>
        </w:rPr>
        <w:t>Recomendaciones</w:t>
      </w:r>
      <w:bookmarkEnd w:id="928"/>
      <w:r w:rsidR="00236590" w:rsidRPr="00A50B51">
        <w:rPr>
          <w:rFonts w:cs="Times New Roman"/>
          <w:szCs w:val="24"/>
        </w:rPr>
        <w:t>.</w:t>
      </w:r>
      <w:bookmarkEnd w:id="929"/>
    </w:p>
    <w:p w:rsidR="003B1E10" w:rsidRPr="00A50B51" w:rsidRDefault="007D2624" w:rsidP="001D22BA">
      <w:pPr>
        <w:pStyle w:val="ListParagraph"/>
        <w:numPr>
          <w:ilvl w:val="0"/>
          <w:numId w:val="27"/>
        </w:numPr>
        <w:rPr>
          <w:lang w:eastAsia="es-CR"/>
        </w:rPr>
      </w:pPr>
      <w:bookmarkStart w:id="930" w:name="_Toc384670862"/>
      <w:r>
        <w:rPr>
          <w:lang w:eastAsia="es-CR"/>
        </w:rPr>
        <w:t>AUDINSA Salud Auditiva</w:t>
      </w:r>
      <w:r w:rsidR="003B1E10" w:rsidRPr="00A50B51">
        <w:rPr>
          <w:lang w:eastAsia="es-CR"/>
        </w:rPr>
        <w:t xml:space="preserve"> </w:t>
      </w:r>
      <w:del w:id="931" w:author="Roberto Baltodano" w:date="2015-02-12T18:02:00Z">
        <w:r w:rsidR="003B1E10" w:rsidRPr="00A50B51" w:rsidDel="00D92ABD">
          <w:rPr>
            <w:lang w:eastAsia="es-CR"/>
          </w:rPr>
          <w:delText>se considera</w:delText>
        </w:r>
        <w:r w:rsidR="00C91A09" w:rsidRPr="00A50B51" w:rsidDel="00D92ABD">
          <w:rPr>
            <w:lang w:eastAsia="es-CR"/>
          </w:rPr>
          <w:delText xml:space="preserve"> como</w:delText>
        </w:r>
      </w:del>
      <w:ins w:id="932" w:author="Roberto Baltodano" w:date="2015-02-12T18:02:00Z">
        <w:r w:rsidR="00D92ABD">
          <w:rPr>
            <w:lang w:eastAsia="es-CR"/>
          </w:rPr>
          <w:t>constituye</w:t>
        </w:r>
      </w:ins>
      <w:r w:rsidR="003B1E10" w:rsidRPr="00A50B51">
        <w:rPr>
          <w:lang w:eastAsia="es-CR"/>
        </w:rPr>
        <w:t xml:space="preserve"> una primera versión</w:t>
      </w:r>
      <w:ins w:id="933" w:author="Roberto Baltodano" w:date="2015-02-12T18:03:00Z">
        <w:r w:rsidR="00D92ABD">
          <w:rPr>
            <w:lang w:eastAsia="es-CR"/>
          </w:rPr>
          <w:t xml:space="preserve"> de la aplicación</w:t>
        </w:r>
      </w:ins>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 xml:space="preserve">troalimentación a sus clientes, para lo cual puede sugerirles calificar la aplicación en Google Play, plataforma que contiene </w:t>
      </w:r>
      <w:del w:id="934" w:author="Roberto Baltodano" w:date="2015-02-12T18:03:00Z">
        <w:r w:rsidR="00974F3C" w:rsidDel="00D92ABD">
          <w:rPr>
            <w:lang w:eastAsia="es-CR"/>
          </w:rPr>
          <w:delText>las aplicaciones</w:delText>
        </w:r>
      </w:del>
      <w:ins w:id="935" w:author="Roberto Baltodano" w:date="2015-02-12T18:03:00Z">
        <w:r w:rsidR="00D92ABD">
          <w:rPr>
            <w:lang w:eastAsia="es-CR"/>
          </w:rPr>
          <w:t>este tipo de software</w:t>
        </w:r>
      </w:ins>
      <w:r w:rsidR="00974F3C">
        <w:rPr>
          <w:lang w:eastAsia="es-CR"/>
        </w:rPr>
        <w:t xml:space="preserve"> para los </w:t>
      </w:r>
      <w:r w:rsidR="00974F3C">
        <w:rPr>
          <w:lang w:eastAsia="es-CR"/>
        </w:rPr>
        <w:lastRenderedPageBreak/>
        <w:t>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930"/>
    </w:p>
    <w:p w:rsidR="003B1E10" w:rsidRPr="00087273" w:rsidRDefault="003B1E10" w:rsidP="001D22BA">
      <w:pPr>
        <w:pStyle w:val="ListParagraph"/>
        <w:numPr>
          <w:ilvl w:val="0"/>
          <w:numId w:val="27"/>
        </w:numPr>
        <w:rPr>
          <w:lang w:eastAsia="es-CR"/>
        </w:rPr>
      </w:pPr>
      <w:bookmarkStart w:id="936" w:name="_Toc384670863"/>
      <w:r w:rsidRPr="00087273">
        <w:rPr>
          <w:lang w:eastAsia="es-CR"/>
        </w:rPr>
        <w:t xml:space="preserve">La aplicación creada </w:t>
      </w:r>
      <w:r w:rsidR="003670EB" w:rsidRPr="00087273">
        <w:rPr>
          <w:lang w:eastAsia="es-CR"/>
        </w:rPr>
        <w:t>permite ubicar</w:t>
      </w:r>
      <w:r w:rsidRPr="00087273">
        <w:rPr>
          <w:lang w:eastAsia="es-CR"/>
        </w:rPr>
        <w:t xml:space="preserve"> las clínicas </w:t>
      </w:r>
      <w:proofErr w:type="spellStart"/>
      <w:r w:rsidRPr="00087273">
        <w:rPr>
          <w:lang w:eastAsia="es-CR"/>
        </w:rPr>
        <w:t>Audinsa</w:t>
      </w:r>
      <w:proofErr w:type="spellEnd"/>
      <w:r w:rsidRPr="00087273">
        <w:rPr>
          <w:lang w:eastAsia="es-CR"/>
        </w:rPr>
        <w:t xml:space="preserve"> mediante los mapas de </w:t>
      </w:r>
      <w:del w:id="937" w:author="Roberto Baltodano" w:date="2015-02-12T18:03:00Z">
        <w:r w:rsidRPr="00087273" w:rsidDel="00D92ABD">
          <w:rPr>
            <w:lang w:eastAsia="es-CR"/>
          </w:rPr>
          <w:delText>google</w:delText>
        </w:r>
      </w:del>
      <w:ins w:id="938" w:author="Roberto Baltodano" w:date="2015-02-12T18:03:00Z">
        <w:r w:rsidR="00D92ABD">
          <w:rPr>
            <w:lang w:eastAsia="es-CR"/>
          </w:rPr>
          <w:t>G</w:t>
        </w:r>
        <w:r w:rsidR="00D92ABD" w:rsidRPr="00087273">
          <w:rPr>
            <w:lang w:eastAsia="es-CR"/>
          </w:rPr>
          <w:t>oogle</w:t>
        </w:r>
      </w:ins>
      <w:r w:rsidRPr="00087273">
        <w:rPr>
          <w:lang w:eastAsia="es-CR"/>
        </w:rPr>
        <w:t>, esto según la definición inicial.</w:t>
      </w:r>
      <w:r w:rsidR="00873BA0" w:rsidRPr="00087273">
        <w:rPr>
          <w:lang w:eastAsia="es-CR"/>
        </w:rPr>
        <w:t xml:space="preserve"> El usuario contará con el código fuente de la aplicación, por tanto, en caso de que requiera realizar algún ajuste de ubicación, podrá</w:t>
      </w:r>
      <w:r w:rsidRPr="00087273">
        <w:rPr>
          <w:lang w:eastAsia="es-CR"/>
        </w:rPr>
        <w:t xml:space="preserve"> solicitar a los profesionales que mejor le parezca</w:t>
      </w:r>
      <w:r w:rsidR="00873BA0" w:rsidRPr="00087273">
        <w:rPr>
          <w:lang w:eastAsia="es-CR"/>
        </w:rPr>
        <w:t xml:space="preserve"> l</w:t>
      </w:r>
      <w:bookmarkEnd w:id="936"/>
      <w:r w:rsidR="00873BA0" w:rsidRPr="00087273">
        <w:rPr>
          <w:lang w:eastAsia="es-CR"/>
        </w:rPr>
        <w:t>os respectivos ajustes.</w:t>
      </w:r>
    </w:p>
    <w:p w:rsidR="003B1E10" w:rsidRPr="00A50B51" w:rsidRDefault="003B1E10" w:rsidP="001D22BA">
      <w:pPr>
        <w:pStyle w:val="ListParagraph"/>
        <w:numPr>
          <w:ilvl w:val="0"/>
          <w:numId w:val="27"/>
        </w:numPr>
        <w:rPr>
          <w:lang w:eastAsia="es-CR"/>
        </w:rPr>
      </w:pPr>
      <w:bookmarkStart w:id="939" w:name="_Toc384670864"/>
      <w:r w:rsidRPr="00A50B51">
        <w:rPr>
          <w:lang w:eastAsia="es-CR"/>
        </w:rPr>
        <w:t xml:space="preserve">A la Dra. Silvia Bonilla Berrios se le recomienda actualizar la página web de su empresa, para que mediante </w:t>
      </w:r>
      <w:del w:id="940" w:author="Roberto Baltodano" w:date="2015-02-12T18:03:00Z">
        <w:r w:rsidRPr="00A50B51" w:rsidDel="00D92ABD">
          <w:rPr>
            <w:lang w:eastAsia="es-CR"/>
          </w:rPr>
          <w:delText xml:space="preserve">esta </w:delText>
        </w:r>
      </w:del>
      <w:ins w:id="941" w:author="Roberto Baltodano" w:date="2015-02-12T18:03:00Z">
        <w:r w:rsidR="00D92ABD">
          <w:rPr>
            <w:lang w:eastAsia="es-CR"/>
          </w:rPr>
          <w:t>ésta</w:t>
        </w:r>
        <w:r w:rsidR="00D92ABD" w:rsidRPr="00A50B51">
          <w:rPr>
            <w:lang w:eastAsia="es-CR"/>
          </w:rPr>
          <w:t xml:space="preserve"> </w:t>
        </w:r>
      </w:ins>
      <w:r w:rsidRPr="00A50B51">
        <w:rPr>
          <w:lang w:eastAsia="es-CR"/>
        </w:rPr>
        <w:t xml:space="preserve">promocione la nueva herramienta de la clínica, de esta manera se le puede brindar una breve explicación al usuario y mediante un link se permita </w:t>
      </w:r>
      <w:del w:id="942" w:author="Roberto Baltodano" w:date="2015-02-12T18:04:00Z">
        <w:r w:rsidRPr="00A50B51" w:rsidDel="00D92ABD">
          <w:rPr>
            <w:lang w:eastAsia="es-CR"/>
          </w:rPr>
          <w:delText xml:space="preserve">accederá </w:delText>
        </w:r>
      </w:del>
      <w:ins w:id="943" w:author="Roberto Baltodano" w:date="2015-02-12T18:04:00Z">
        <w:r w:rsidR="00D92ABD">
          <w:rPr>
            <w:lang w:eastAsia="es-CR"/>
          </w:rPr>
          <w:t>acceder</w:t>
        </w:r>
        <w:r w:rsidR="00D92ABD" w:rsidRPr="00A50B51">
          <w:rPr>
            <w:lang w:eastAsia="es-CR"/>
          </w:rPr>
          <w:t xml:space="preserve"> </w:t>
        </w:r>
      </w:ins>
      <w:r w:rsidRPr="00A50B51">
        <w:rPr>
          <w:lang w:eastAsia="es-CR"/>
        </w:rPr>
        <w:t xml:space="preserve">a la descarga de </w:t>
      </w:r>
      <w:proofErr w:type="spellStart"/>
      <w:r w:rsidRPr="00A50B51">
        <w:rPr>
          <w:lang w:eastAsia="es-CR"/>
        </w:rPr>
        <w:t>Audinsa</w:t>
      </w:r>
      <w:proofErr w:type="spellEnd"/>
      <w:r w:rsidRPr="00A50B51">
        <w:rPr>
          <w:lang w:eastAsia="es-CR"/>
        </w:rPr>
        <w:t xml:space="preserve"> Audiología para teléfonos inteligentes cuyo sistema operativo sea Android.</w:t>
      </w:r>
      <w:bookmarkEnd w:id="939"/>
    </w:p>
    <w:p w:rsidR="003B1E10" w:rsidRPr="00A50B51" w:rsidRDefault="003B1E10" w:rsidP="001D22BA">
      <w:pPr>
        <w:pStyle w:val="ListParagraph"/>
        <w:numPr>
          <w:ilvl w:val="0"/>
          <w:numId w:val="27"/>
        </w:numPr>
        <w:rPr>
          <w:lang w:eastAsia="es-CR"/>
        </w:rPr>
      </w:pPr>
      <w:bookmarkStart w:id="944" w:name="_Toc384670865"/>
      <w:r w:rsidRPr="00A50B51">
        <w:rPr>
          <w:lang w:eastAsia="es-CR"/>
        </w:rPr>
        <w:t>Se le recomienda a la Dra.</w:t>
      </w:r>
      <w:ins w:id="945" w:author="Roberto Baltodano" w:date="2015-02-12T18:04:00Z">
        <w:r w:rsidR="00D92ABD">
          <w:rPr>
            <w:lang w:eastAsia="es-CR"/>
          </w:rPr>
          <w:t xml:space="preserve"> Bonilla</w:t>
        </w:r>
      </w:ins>
      <w:r w:rsidRPr="00A50B51">
        <w:rPr>
          <w:lang w:eastAsia="es-CR"/>
        </w:rPr>
        <w:t xml:space="preserve"> de la clínica mostrar la aplicación en las charlas y ferias de la salud en las que participen, con el fin de atraer la atención de los posibles usuarios y validar la efectividad de las pruebas desarrolladas.</w:t>
      </w:r>
      <w:bookmarkStart w:id="946" w:name="_Toc384670866"/>
      <w:bookmarkEnd w:id="944"/>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946"/>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F6005B"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087273" w:rsidRDefault="00061017" w:rsidP="001D22BA">
      <w:pPr>
        <w:pStyle w:val="ListParagraph"/>
        <w:numPr>
          <w:ilvl w:val="0"/>
          <w:numId w:val="27"/>
        </w:numPr>
        <w:rPr>
          <w:lang w:eastAsia="es-CR"/>
        </w:rPr>
      </w:pPr>
      <w:r w:rsidRPr="00087273">
        <w:rPr>
          <w:lang w:eastAsia="es-CR"/>
        </w:rPr>
        <w:t xml:space="preserve">Se le recomienda a la clínica definir y crear </w:t>
      </w:r>
      <w:r w:rsidR="00873BA0" w:rsidRPr="00087273">
        <w:rPr>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lang w:eastAsia="es-CR"/>
        </w:rPr>
      </w:pPr>
      <w:r>
        <w:rPr>
          <w:lang w:eastAsia="es-CR"/>
        </w:rPr>
        <w:t>La empresa debe de considerar crear formas de evaluar la información que reciba, con el fin de realizar estudios que permitan indagar acerca de los padecimientos de los costarricenses.</w:t>
      </w:r>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947"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948" w:name="_Toc411527957"/>
          <w:commentRangeStart w:id="949"/>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947"/>
          <w:commentRangeEnd w:id="949"/>
          <w:r w:rsidR="008A6EB5">
            <w:rPr>
              <w:rStyle w:val="CommentReference"/>
              <w:rFonts w:eastAsia="Times New Roman"/>
              <w:b w:val="0"/>
              <w:bCs w:val="0"/>
              <w:kern w:val="0"/>
              <w:lang w:eastAsia="es-ES"/>
            </w:rPr>
            <w:commentReference w:id="949"/>
          </w:r>
          <w:bookmarkEnd w:id="948"/>
          <w:r w:rsidR="00E2576F" w:rsidRPr="00E2576F">
            <w:rPr>
              <w:color w:val="000000" w:themeColor="text1"/>
            </w:rPr>
            <w:br w:type="page"/>
          </w:r>
        </w:p>
        <w:sdt>
          <w:sdtPr>
            <w:rPr>
              <w:szCs w:val="24"/>
            </w:rPr>
            <w:id w:val="111145805"/>
            <w:bibliography/>
          </w:sdtPr>
          <w:sdtContent>
            <w:p w:rsidR="008A6EB5" w:rsidRDefault="00025DAA" w:rsidP="008A6EB5">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8A6EB5">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8A6EB5" w:rsidRDefault="008A6EB5" w:rsidP="008A6EB5">
              <w:pPr>
                <w:pStyle w:val="Bibliography"/>
                <w:ind w:left="720" w:hanging="720"/>
                <w:rPr>
                  <w:noProof/>
                </w:rPr>
              </w:pPr>
              <w:r>
                <w:rPr>
                  <w:noProof/>
                </w:rPr>
                <w:t xml:space="preserve">Clínica Audinsa S.A. (2012). </w:t>
              </w:r>
              <w:r>
                <w:rPr>
                  <w:i/>
                  <w:iCs/>
                  <w:noProof/>
                </w:rPr>
                <w:t>Inicio.</w:t>
              </w:r>
              <w:r>
                <w:rPr>
                  <w:noProof/>
                </w:rPr>
                <w:t xml:space="preserve"> Recuperado el 29 de Setiembre de 2012, de Audinsa Audiología Integral: http://www.clinicaaudinsa.com/espanol/index.htm</w:t>
              </w:r>
            </w:p>
            <w:p w:rsidR="008A6EB5" w:rsidRDefault="008A6EB5" w:rsidP="008A6EB5">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8A6EB5" w:rsidRDefault="008A6EB5" w:rsidP="008A6EB5">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8A6EB5" w:rsidRDefault="008A6EB5" w:rsidP="008A6EB5">
              <w:pPr>
                <w:pStyle w:val="Bibliography"/>
                <w:ind w:left="720" w:hanging="720"/>
                <w:rPr>
                  <w:noProof/>
                </w:rPr>
              </w:pPr>
              <w:r>
                <w:rPr>
                  <w:noProof/>
                </w:rPr>
                <w:t xml:space="preserve">Fernández, M., Gil, Y., Moriel, A., &amp; Recio, J. (2012). </w:t>
              </w:r>
              <w:r>
                <w:rPr>
                  <w:i/>
                  <w:iCs/>
                  <w:noProof/>
                </w:rPr>
                <w:t>Recursos TIC y bilingües para el área de Ciencias</w:t>
              </w:r>
              <w:r>
                <w:rPr>
                  <w:noProof/>
                </w:rPr>
                <w:t>. Recuperado el 5 de Mayo de 2012, de El Sonido: http://www.quimicaweb.net/grupo_trabajo_ccnn_2/tema4/index.htm</w:t>
              </w:r>
            </w:p>
            <w:p w:rsidR="008A6EB5" w:rsidRDefault="008A6EB5" w:rsidP="008A6EB5">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8A6EB5" w:rsidRDefault="008A6EB5" w:rsidP="008A6EB5">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8A6EB5" w:rsidRDefault="008A6EB5" w:rsidP="008A6EB5">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8A6EB5" w:rsidRDefault="008A6EB5" w:rsidP="008A6EB5">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8A6EB5" w:rsidRDefault="008A6EB5" w:rsidP="008A6EB5">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8A6EB5" w:rsidRDefault="008A6EB5" w:rsidP="008A6EB5">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8A6EB5" w:rsidRDefault="008A6EB5" w:rsidP="008A6EB5">
              <w:pPr>
                <w:pStyle w:val="Bibliography"/>
                <w:ind w:left="720" w:hanging="720"/>
                <w:rPr>
                  <w:noProof/>
                </w:rPr>
              </w:pPr>
              <w:r>
                <w:rPr>
                  <w:noProof/>
                </w:rPr>
                <w:t xml:space="preserve">La Audición del Bebé. (2012). </w:t>
              </w:r>
              <w:r>
                <w:rPr>
                  <w:i/>
                  <w:iCs/>
                  <w:noProof/>
                </w:rPr>
                <w:t>¿Qué es un audiograma?</w:t>
              </w:r>
              <w:r>
                <w:rPr>
                  <w:noProof/>
                </w:rPr>
                <w:t xml:space="preserve"> Recuperado el 5 de Mayo de 2012, de La audición de mi bebé: http://www.audiciondelbebe.org/laaudicionylaamplificacion/perdidaauditiva/audiograma.asp</w:t>
              </w:r>
            </w:p>
            <w:p w:rsidR="008A6EB5" w:rsidRDefault="008A6EB5" w:rsidP="008A6EB5">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8A6EB5" w:rsidRDefault="008A6EB5" w:rsidP="008A6EB5">
              <w:pPr>
                <w:pStyle w:val="Bibliography"/>
                <w:ind w:left="720" w:hanging="720"/>
                <w:rPr>
                  <w:noProof/>
                </w:rPr>
              </w:pPr>
              <w:r>
                <w:rPr>
                  <w:noProof/>
                </w:rPr>
                <w:t>Murillo, D., &amp; Castro, C. (2012). Aplicativo de software para audiómetro de tamizaje. Universidad de San Buenaventura, Bogotá, Colombia. Recuperado el 5 de Mayo de 2012, de http://www.iiisci.org/journal/CV$/risci/pdfs/GN303PT.pdf</w:t>
              </w:r>
            </w:p>
            <w:p w:rsidR="008A6EB5" w:rsidRDefault="008A6EB5" w:rsidP="008A6EB5">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8A6EB5" w:rsidRDefault="008A6EB5" w:rsidP="008A6EB5">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8A6EB5" w:rsidRDefault="008A6EB5" w:rsidP="008A6EB5">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8A6EB5" w:rsidRDefault="008A6EB5" w:rsidP="008A6EB5">
              <w:pPr>
                <w:pStyle w:val="Bibliography"/>
                <w:ind w:left="720" w:hanging="720"/>
                <w:rPr>
                  <w:noProof/>
                </w:rPr>
              </w:pPr>
              <w:r>
                <w:rPr>
                  <w:noProof/>
                </w:rPr>
                <w:t>Rodríguez, R., &amp; A'Gaytán, P. (2006). Manual de audiprotesismo. Guadalajara, Jalisco, México. Obtenido de http://www.blauton.com.mx/files/Audioprotesismo%20COMPLETO1.pdf</w:t>
              </w:r>
            </w:p>
            <w:p w:rsidR="008A6EB5" w:rsidRDefault="008A6EB5" w:rsidP="008A6EB5">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8A6EB5" w:rsidRDefault="008A6EB5" w:rsidP="008A6EB5">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8A6EB5" w:rsidRDefault="008A6EB5" w:rsidP="008A6EB5">
              <w:pPr>
                <w:pStyle w:val="Bibliography"/>
                <w:ind w:left="720" w:hanging="720"/>
                <w:rPr>
                  <w:noProof/>
                </w:rPr>
              </w:pPr>
              <w:r w:rsidRPr="008A6EB5">
                <w:rPr>
                  <w:noProof/>
                  <w:lang w:val="en-US"/>
                  <w:rPrChange w:id="951" w:author="Roberto Baltodano" w:date="2015-02-12T18:06:00Z">
                    <w:rPr>
                      <w:noProof/>
                    </w:rPr>
                  </w:rPrChange>
                </w:rPr>
                <w:t xml:space="preserve">StatCounter. (27 de 09 de 2014). </w:t>
              </w:r>
              <w:r w:rsidRPr="008A6EB5">
                <w:rPr>
                  <w:i/>
                  <w:iCs/>
                  <w:noProof/>
                  <w:lang w:val="en-US"/>
                  <w:rPrChange w:id="952" w:author="Roberto Baltodano" w:date="2015-02-12T18:06:00Z">
                    <w:rPr>
                      <w:i/>
                      <w:iCs/>
                      <w:noProof/>
                    </w:rPr>
                  </w:rPrChange>
                </w:rPr>
                <w:t>Top 8 mobile Operating Systems in Costa Rica from Nov 2014 to June 2014</w:t>
              </w:r>
              <w:r w:rsidRPr="008A6EB5">
                <w:rPr>
                  <w:noProof/>
                  <w:lang w:val="en-US"/>
                  <w:rPrChange w:id="953" w:author="Roberto Baltodano" w:date="2015-02-12T18:06:00Z">
                    <w:rPr>
                      <w:noProof/>
                    </w:rPr>
                  </w:rPrChange>
                </w:rPr>
                <w:t xml:space="preserve">. </w:t>
              </w:r>
              <w:r>
                <w:rPr>
                  <w:noProof/>
                </w:rPr>
                <w:t>Recuperado el 27 de 09 de 2014, de StatCounter Global Stats: http://gs.statcounter.com/#mobile_os-CR-monthly-201211-201406-bar</w:t>
              </w:r>
            </w:p>
            <w:p w:rsidR="008A6EB5" w:rsidRDefault="008A6EB5" w:rsidP="008A6EB5">
              <w:pPr>
                <w:pStyle w:val="Bibliography"/>
                <w:ind w:left="720" w:hanging="720"/>
                <w:rPr>
                  <w:noProof/>
                </w:rPr>
              </w:pPr>
              <w:r w:rsidRPr="008A6EB5">
                <w:rPr>
                  <w:noProof/>
                  <w:lang w:val="en-US"/>
                  <w:rPrChange w:id="954" w:author="Roberto Baltodano" w:date="2015-02-12T18:06:00Z">
                    <w:rPr>
                      <w:noProof/>
                    </w:rPr>
                  </w:rPrChange>
                </w:rPr>
                <w:t xml:space="preserve">Unitron Hearing. (2012). </w:t>
              </w:r>
              <w:r w:rsidRPr="008A6EB5">
                <w:rPr>
                  <w:i/>
                  <w:iCs/>
                  <w:noProof/>
                  <w:lang w:val="en-US"/>
                  <w:rPrChange w:id="955" w:author="Roberto Baltodano" w:date="2015-02-12T18:06:00Z">
                    <w:rPr>
                      <w:i/>
                      <w:iCs/>
                      <w:noProof/>
                    </w:rPr>
                  </w:rPrChange>
                </w:rPr>
                <w:t>Hearing Self Assessment</w:t>
              </w:r>
              <w:r w:rsidRPr="008A6EB5">
                <w:rPr>
                  <w:noProof/>
                  <w:lang w:val="en-US"/>
                  <w:rPrChange w:id="956" w:author="Roberto Baltodano" w:date="2015-02-12T18:06:00Z">
                    <w:rPr>
                      <w:noProof/>
                    </w:rPr>
                  </w:rPrChange>
                </w:rPr>
                <w:t xml:space="preserve">. </w:t>
              </w:r>
              <w:r>
                <w:rPr>
                  <w:noProof/>
                </w:rPr>
                <w:t>Recuperado el 20 de Setiembre de 2012, de Steps to Better Hearing: http://www.unitronhearing.com/unitron/us/en/about_us.html</w:t>
              </w:r>
            </w:p>
            <w:p w:rsidR="008A6EB5" w:rsidRDefault="008A6EB5" w:rsidP="008A6EB5">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8A6EB5">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957"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958" w:name="_Toc411527958"/>
      <w:r w:rsidRPr="00E2576F">
        <w:t>Anexos</w:t>
      </w:r>
      <w:bookmarkEnd w:id="957"/>
      <w:bookmarkEnd w:id="958"/>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959" w:name="_Toc347566015"/>
      <w:bookmarkStart w:id="960" w:name="_Toc411527959"/>
      <w:r w:rsidRPr="00A50B51">
        <w:rPr>
          <w:sz w:val="24"/>
          <w:szCs w:val="24"/>
        </w:rPr>
        <w:lastRenderedPageBreak/>
        <w:t>Carta de aceptación de tutor</w:t>
      </w:r>
      <w:bookmarkEnd w:id="959"/>
      <w:bookmarkEnd w:id="960"/>
    </w:p>
    <w:p w:rsidR="00AD0B2F" w:rsidRPr="00A50B51" w:rsidRDefault="00AD0B2F" w:rsidP="00E80081">
      <w:pPr>
        <w:jc w:val="center"/>
        <w:rPr>
          <w:szCs w:val="24"/>
          <w:lang w:eastAsia="es-CR"/>
        </w:rPr>
      </w:pPr>
      <w:r w:rsidRPr="00A50B51">
        <w:rPr>
          <w:noProof/>
          <w:szCs w:val="24"/>
          <w:lang w:val="en-US" w:eastAsia="en-US"/>
        </w:rPr>
        <w:drawing>
          <wp:inline distT="0" distB="0" distL="0" distR="0" wp14:anchorId="026102BE" wp14:editId="5EB2EB9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961" w:name="_Toc347566016"/>
      <w:bookmarkStart w:id="962" w:name="_Toc411527960"/>
      <w:r w:rsidRPr="00A50B51">
        <w:rPr>
          <w:sz w:val="24"/>
          <w:szCs w:val="24"/>
        </w:rPr>
        <w:lastRenderedPageBreak/>
        <w:t>Carta de apoyo de la empresa</w:t>
      </w:r>
      <w:bookmarkEnd w:id="961"/>
      <w:bookmarkEnd w:id="962"/>
    </w:p>
    <w:p w:rsidR="00E47EB1" w:rsidRPr="00A50B51" w:rsidRDefault="00AD0B2F" w:rsidP="00E80081">
      <w:pPr>
        <w:jc w:val="center"/>
        <w:rPr>
          <w:rFonts w:eastAsia="Calibri"/>
          <w:b/>
          <w:bCs/>
          <w:kern w:val="32"/>
          <w:szCs w:val="24"/>
          <w:lang w:eastAsia="es-CR"/>
        </w:rPr>
      </w:pPr>
      <w:r w:rsidRPr="00A50B51">
        <w:rPr>
          <w:noProof/>
          <w:szCs w:val="24"/>
          <w:lang w:val="en-US" w:eastAsia="en-US"/>
        </w:rPr>
        <w:drawing>
          <wp:inline distT="0" distB="0" distL="0" distR="0" wp14:anchorId="11050562" wp14:editId="08AC3EF2">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963" w:name="_Toc411527961"/>
      <w:r w:rsidRPr="00A50B51">
        <w:rPr>
          <w:sz w:val="24"/>
          <w:szCs w:val="24"/>
        </w:rPr>
        <w:lastRenderedPageBreak/>
        <w:t>Carta de revisión del filólogo</w:t>
      </w:r>
      <w:bookmarkEnd w:id="963"/>
    </w:p>
    <w:p w:rsidR="00E47EB1" w:rsidRPr="00A50B51" w:rsidRDefault="00E47EB1" w:rsidP="00C41690">
      <w:pPr>
        <w:jc w:val="center"/>
      </w:pPr>
      <w:r w:rsidRPr="00A50B51">
        <w:rPr>
          <w:noProof/>
          <w:lang w:val="en-US" w:eastAsia="en-US"/>
        </w:rPr>
        <w:drawing>
          <wp:inline distT="0" distB="0" distL="0" distR="0" wp14:anchorId="52F7822F" wp14:editId="7C4A2EB8">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964" w:name="_Toc411527962"/>
      <w:r w:rsidRPr="00A50B51">
        <w:rPr>
          <w:sz w:val="24"/>
          <w:szCs w:val="24"/>
        </w:rPr>
        <w:lastRenderedPageBreak/>
        <w:t>Declaración jurada de no plagio</w:t>
      </w:r>
      <w:bookmarkEnd w:id="964"/>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00F83023" w:rsidRPr="00FA55D6">
            <w:rPr>
              <w:b/>
              <w:bCs/>
            </w:rPr>
            <w:t xml:space="preserve">Tecnologías móviles aplicadas al diagnóstico </w:t>
          </w:r>
          <w:proofErr w:type="spellStart"/>
          <w:r w:rsidR="00F83023" w:rsidRPr="00FA55D6">
            <w:rPr>
              <w:b/>
              <w:bCs/>
            </w:rPr>
            <w:t>audiométrico</w:t>
          </w:r>
          <w:proofErr w:type="spellEnd"/>
          <w:r w:rsidR="00F83023" w:rsidRPr="00FA55D6">
            <w:rPr>
              <w:b/>
              <w:bCs/>
            </w:rPr>
            <w:t xml:space="preserve">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965" w:name="_Ref394738981"/>
      <w:bookmarkStart w:id="966" w:name="_Ref385187690"/>
      <w:bookmarkStart w:id="967" w:name="_Toc347566017"/>
      <w:bookmarkStart w:id="968" w:name="_Toc411527963"/>
      <w:r>
        <w:rPr>
          <w:sz w:val="24"/>
          <w:szCs w:val="24"/>
        </w:rPr>
        <w:lastRenderedPageBreak/>
        <w:t xml:space="preserve">Razones de la creación de la aplicación móvil </w:t>
      </w:r>
      <w:proofErr w:type="spellStart"/>
      <w:r>
        <w:rPr>
          <w:sz w:val="24"/>
          <w:szCs w:val="24"/>
        </w:rPr>
        <w:t>Audinsa</w:t>
      </w:r>
      <w:bookmarkEnd w:id="965"/>
      <w:bookmarkEnd w:id="968"/>
      <w:proofErr w:type="spellEnd"/>
    </w:p>
    <w:p w:rsidR="002D08D0" w:rsidRDefault="002D08D0" w:rsidP="00150C23">
      <w:pPr>
        <w:jc w:val="center"/>
      </w:pPr>
      <w:r w:rsidRPr="00150C23">
        <w:rPr>
          <w:noProof/>
          <w:lang w:val="en-US" w:eastAsia="en-US"/>
        </w:rPr>
        <w:drawing>
          <wp:inline distT="0" distB="0" distL="0" distR="0" wp14:anchorId="44EF4D64" wp14:editId="2B78DB9B">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969" w:name="_Ref394745743"/>
      <w:bookmarkStart w:id="970" w:name="_Toc411527964"/>
      <w:r>
        <w:rPr>
          <w:sz w:val="24"/>
          <w:szCs w:val="24"/>
        </w:rPr>
        <w:lastRenderedPageBreak/>
        <w:t>Minutas</w:t>
      </w:r>
      <w:bookmarkEnd w:id="969"/>
      <w:bookmarkEnd w:id="970"/>
    </w:p>
    <w:bookmarkEnd w:id="966"/>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A50B51">
        <w:rPr>
          <w:szCs w:val="24"/>
        </w:rPr>
        <w:t>Audinsa</w:t>
      </w:r>
      <w:proofErr w:type="spellEnd"/>
      <w:r w:rsidRPr="00A50B51">
        <w:rPr>
          <w:szCs w:val="24"/>
        </w:rPr>
        <w:t>.</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 xml:space="preserve">Se especifica que la información de resultados y perfiles podrá ser visualizado por </w:t>
      </w:r>
      <w:proofErr w:type="spellStart"/>
      <w:r w:rsidRPr="00A50B51">
        <w:t>Audinsa</w:t>
      </w:r>
      <w:proofErr w:type="spellEnd"/>
      <w:r w:rsidRPr="00A50B51">
        <w:t xml:space="preserve">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 xml:space="preserve">na de </w:t>
      </w:r>
      <w:proofErr w:type="spellStart"/>
      <w:r w:rsidR="00CF6E35" w:rsidRPr="00A50B51">
        <w:t>Audinsa</w:t>
      </w:r>
      <w:proofErr w:type="spellEnd"/>
      <w:r w:rsidR="00CF6E35" w:rsidRPr="00A50B51">
        <w:t xml:space="preserve">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 xml:space="preserve">Silvia sugiere colocar una barra de progreso en el cuestionario (Deseable con el logo de </w:t>
      </w:r>
      <w:proofErr w:type="spellStart"/>
      <w:r w:rsidRPr="00A50B51">
        <w:t>Audinsa</w:t>
      </w:r>
      <w:proofErr w:type="spellEnd"/>
      <w:r w:rsidRPr="00A50B51">
        <w:t xml:space="preserve">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F6005B"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971" w:name="_Toc347566018"/>
      <w:bookmarkStart w:id="972" w:name="_Ref384111831"/>
      <w:bookmarkStart w:id="973" w:name="_Ref394742896"/>
      <w:bookmarkStart w:id="974" w:name="_Toc411527965"/>
      <w:bookmarkEnd w:id="967"/>
      <w:r w:rsidRPr="00A50B51">
        <w:rPr>
          <w:sz w:val="24"/>
          <w:szCs w:val="24"/>
        </w:rPr>
        <w:lastRenderedPageBreak/>
        <w:t>Análisis de aplicaciones similares</w:t>
      </w:r>
      <w:bookmarkEnd w:id="971"/>
      <w:bookmarkEnd w:id="972"/>
      <w:bookmarkEnd w:id="973"/>
      <w:bookmarkEnd w:id="974"/>
    </w:p>
    <w:p w:rsidR="007C30EC" w:rsidRPr="00A50B51" w:rsidRDefault="007C30EC" w:rsidP="00C41690">
      <w:pPr>
        <w:pStyle w:val="13"/>
        <w:rPr>
          <w:rFonts w:cs="Times New Roman"/>
          <w:szCs w:val="24"/>
        </w:rPr>
      </w:pPr>
      <w:bookmarkStart w:id="975" w:name="_Ref343436073"/>
      <w:bookmarkStart w:id="976" w:name="_Ref343436102"/>
      <w:bookmarkStart w:id="977" w:name="_Toc347566019"/>
      <w:bookmarkStart w:id="978" w:name="_Toc411527966"/>
      <w:r w:rsidRPr="00A50B51">
        <w:rPr>
          <w:rFonts w:cs="Times New Roman"/>
          <w:szCs w:val="24"/>
        </w:rPr>
        <w:t xml:space="preserve">Análisis de la aplicación </w:t>
      </w:r>
      <w:proofErr w:type="spellStart"/>
      <w:r w:rsidRPr="00A50B51">
        <w:rPr>
          <w:rFonts w:cs="Times New Roman"/>
          <w:szCs w:val="24"/>
        </w:rPr>
        <w:t>uHear</w:t>
      </w:r>
      <w:bookmarkEnd w:id="975"/>
      <w:bookmarkEnd w:id="976"/>
      <w:bookmarkEnd w:id="977"/>
      <w:bookmarkEnd w:id="978"/>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val="en-US" w:eastAsia="en-US"/>
        </w:rPr>
        <w:drawing>
          <wp:inline distT="0" distB="0" distL="0" distR="0" wp14:anchorId="568DA0D3" wp14:editId="125F9E7D">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979" w:name="_Toc343369218"/>
      <w:bookmarkStart w:id="980" w:name="_Toc4008239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979"/>
      <w:bookmarkEnd w:id="980"/>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val="en-US" w:eastAsia="en-US"/>
        </w:rPr>
        <w:drawing>
          <wp:inline distT="0" distB="0" distL="0" distR="0" wp14:anchorId="794FE119" wp14:editId="087B650F">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981" w:name="_Toc343369219"/>
      <w:bookmarkStart w:id="982" w:name="_Toc4008239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981"/>
      <w:bookmarkEnd w:id="982"/>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val="en-US" w:eastAsia="en-US"/>
        </w:rPr>
        <w:drawing>
          <wp:inline distT="0" distB="0" distL="0" distR="0" wp14:anchorId="00E0B65D" wp14:editId="47C0ACF5">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983" w:name="_Toc343369220"/>
      <w:bookmarkStart w:id="984" w:name="_Toc4008239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983"/>
      <w:bookmarkEnd w:id="984"/>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val="en-US" w:eastAsia="en-US"/>
        </w:rPr>
        <w:lastRenderedPageBreak/>
        <w:drawing>
          <wp:inline distT="0" distB="0" distL="0" distR="0" wp14:anchorId="45B7FC0F" wp14:editId="3E4DB493">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6"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985" w:name="_Toc343369221"/>
      <w:bookmarkStart w:id="986" w:name="_Toc4008239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985"/>
      <w:bookmarkEnd w:id="986"/>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val="en-US" w:eastAsia="en-US"/>
        </w:rPr>
        <w:lastRenderedPageBreak/>
        <w:drawing>
          <wp:inline distT="0" distB="0" distL="0" distR="0" wp14:anchorId="46153F2C" wp14:editId="382557AC">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7"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987" w:name="_Toc343369222"/>
      <w:bookmarkStart w:id="988" w:name="_Toc4008239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987"/>
      <w:bookmarkEnd w:id="988"/>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 xml:space="preserve">También muestra información de consejos y artículos auditivos, tal y como se requiere para la aplicación de la Clínica </w:t>
      </w:r>
      <w:proofErr w:type="spellStart"/>
      <w:r w:rsidRPr="00A50B51">
        <w:rPr>
          <w:szCs w:val="24"/>
        </w:rPr>
        <w:t>Audinsa</w:t>
      </w:r>
      <w:proofErr w:type="spellEnd"/>
      <w:r w:rsidRPr="00A50B51">
        <w:rPr>
          <w:szCs w:val="24"/>
        </w:rPr>
        <w:t>:</w:t>
      </w:r>
    </w:p>
    <w:p w:rsidR="00CE4AC8" w:rsidRPr="00A50B51" w:rsidRDefault="00CE4AC8" w:rsidP="00C41690">
      <w:pPr>
        <w:jc w:val="center"/>
        <w:rPr>
          <w:szCs w:val="24"/>
        </w:rPr>
      </w:pPr>
      <w:r w:rsidRPr="00A50B51">
        <w:rPr>
          <w:noProof/>
          <w:szCs w:val="24"/>
          <w:lang w:val="en-US" w:eastAsia="en-US"/>
        </w:rPr>
        <w:lastRenderedPageBreak/>
        <w:drawing>
          <wp:inline distT="0" distB="0" distL="0" distR="0" wp14:anchorId="0BA12F6A" wp14:editId="41A4A563">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8"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989" w:name="_Toc343369223"/>
      <w:bookmarkStart w:id="990" w:name="_Toc4008239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40</w:t>
      </w:r>
      <w:r w:rsidR="004D1EA8" w:rsidRPr="00A50B51">
        <w:rPr>
          <w:noProof/>
          <w:sz w:val="24"/>
          <w:szCs w:val="24"/>
        </w:rPr>
        <w:fldChar w:fldCharType="end"/>
      </w:r>
      <w:r w:rsidRPr="00A50B51">
        <w:rPr>
          <w:sz w:val="24"/>
          <w:szCs w:val="24"/>
        </w:rPr>
        <w:t xml:space="preserve"> – Consejos auditivos</w:t>
      </w:r>
      <w:bookmarkEnd w:id="989"/>
      <w:bookmarkEnd w:id="990"/>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 xml:space="preserve">Por último se destaca la utilidad de mostrar la ubicación de una clínica especializada de audiología. Esto, también forma parte de los requerimientos del proyecto de la Clínica </w:t>
      </w:r>
      <w:proofErr w:type="spellStart"/>
      <w:r w:rsidRPr="00A50B51">
        <w:rPr>
          <w:szCs w:val="24"/>
        </w:rPr>
        <w:t>Audinsa</w:t>
      </w:r>
      <w:proofErr w:type="spellEnd"/>
      <w:r w:rsidRPr="00A50B51">
        <w:rPr>
          <w:szCs w:val="24"/>
        </w:rPr>
        <w:t>:</w:t>
      </w:r>
    </w:p>
    <w:p w:rsidR="007676CF" w:rsidRPr="00A50B51" w:rsidRDefault="00DF45A2" w:rsidP="00C41690">
      <w:pPr>
        <w:jc w:val="center"/>
        <w:rPr>
          <w:szCs w:val="24"/>
        </w:rPr>
      </w:pPr>
      <w:r w:rsidRPr="00A50B51">
        <w:rPr>
          <w:noProof/>
          <w:szCs w:val="24"/>
          <w:lang w:val="en-US" w:eastAsia="en-US"/>
        </w:rPr>
        <w:lastRenderedPageBreak/>
        <w:drawing>
          <wp:inline distT="0" distB="0" distL="0" distR="0" wp14:anchorId="6469A36D" wp14:editId="43AF6BFB">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9"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991" w:name="_Toc343369224"/>
      <w:bookmarkStart w:id="992" w:name="_Toc4008239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991"/>
      <w:bookmarkEnd w:id="992"/>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993" w:name="_Toc347566020"/>
      <w:bookmarkStart w:id="994" w:name="_Toc411527967"/>
      <w:r w:rsidRPr="00A50B51">
        <w:rPr>
          <w:rFonts w:cs="Times New Roman"/>
          <w:szCs w:val="24"/>
        </w:rPr>
        <w:t xml:space="preserve">Análisis de la aplicación Test en </w:t>
      </w:r>
      <w:r w:rsidR="00A46C74" w:rsidRPr="00A50B51">
        <w:rPr>
          <w:rFonts w:cs="Times New Roman"/>
          <w:szCs w:val="24"/>
        </w:rPr>
        <w:t>línea</w:t>
      </w:r>
      <w:bookmarkEnd w:id="993"/>
      <w:bookmarkEnd w:id="994"/>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0"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val="en-US" w:eastAsia="en-US"/>
        </w:rPr>
        <w:lastRenderedPageBreak/>
        <mc:AlternateContent>
          <mc:Choice Requires="wpg">
            <w:drawing>
              <wp:inline distT="0" distB="0" distL="0" distR="0" wp14:anchorId="3BCE5ECA" wp14:editId="771746B8">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1">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2">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3">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4">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8"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995" w:name="_Toc343369225"/>
      <w:bookmarkStart w:id="996" w:name="_Toc4008239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995"/>
      <w:bookmarkEnd w:id="996"/>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997" w:name="_Toc347566021"/>
      <w:bookmarkStart w:id="998" w:name="_Toc411527968"/>
      <w:r w:rsidRPr="00A50B51">
        <w:rPr>
          <w:rFonts w:cs="Times New Roman"/>
          <w:szCs w:val="24"/>
        </w:rPr>
        <w:lastRenderedPageBreak/>
        <w:t>Análisis de la aplicación Test auditivo</w:t>
      </w:r>
      <w:bookmarkEnd w:id="997"/>
      <w:bookmarkEnd w:id="998"/>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9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val="en-US" w:eastAsia="en-US"/>
        </w:rPr>
        <w:drawing>
          <wp:inline distT="0" distB="0" distL="0" distR="0" wp14:anchorId="5300EACB" wp14:editId="653C417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val="en-US" w:eastAsia="en-US"/>
        </w:rPr>
        <w:lastRenderedPageBreak/>
        <w:drawing>
          <wp:inline distT="0" distB="0" distL="0" distR="0" wp14:anchorId="53A761C5" wp14:editId="575E949D">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val="en-US" w:eastAsia="en-US"/>
        </w:rPr>
        <w:lastRenderedPageBreak/>
        <w:drawing>
          <wp:inline distT="0" distB="0" distL="0" distR="0" wp14:anchorId="627820E7" wp14:editId="35931DE7">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999" w:name="_Toc4008239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999"/>
      <w:proofErr w:type="spellEnd"/>
    </w:p>
    <w:p w:rsidR="00C112FC" w:rsidRPr="00A50B51" w:rsidRDefault="00E31A26" w:rsidP="00C41690">
      <w:pPr>
        <w:pStyle w:val="13"/>
        <w:rPr>
          <w:rFonts w:cs="Times New Roman"/>
          <w:szCs w:val="24"/>
        </w:rPr>
      </w:pPr>
      <w:bookmarkStart w:id="1000" w:name="_Toc347566022"/>
      <w:bookmarkStart w:id="1001" w:name="_Toc411527969"/>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1000"/>
      <w:bookmarkEnd w:id="1001"/>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F6005B" w:rsidRPr="00A50B51">
        <w:rPr>
          <w:szCs w:val="24"/>
        </w:rPr>
        <w:t xml:space="preserve">Análisis de la aplicación </w:t>
      </w:r>
      <w:proofErr w:type="spellStart"/>
      <w:r w:rsidR="00F6005B"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val="en-US" w:eastAsia="en-US"/>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1002" w:name="_Toc400823922"/>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F6005B">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1002"/>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val="en-US" w:eastAsia="en-US"/>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1003" w:name="_Toc400823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1003"/>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val="en-US" w:eastAsia="en-US"/>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1004" w:name="_Toc400823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1004"/>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val="en-US" w:eastAsia="en-US"/>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1005" w:name="_Toc400823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1005"/>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val="en-US" w:eastAsia="en-US"/>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1006" w:name="_Toc400823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1006"/>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val="en-US" w:eastAsia="en-US"/>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1007" w:name="_Toc400823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1007"/>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Roberto Baltodano" w:date="2015-02-12T17:14:00Z" w:initials="RB">
    <w:p w:rsidR="00333E96" w:rsidRDefault="00333E96">
      <w:pPr>
        <w:pStyle w:val="CommentText"/>
      </w:pPr>
      <w:r>
        <w:rPr>
          <w:rStyle w:val="CommentReference"/>
        </w:rPr>
        <w:annotationRef/>
      </w:r>
      <w:r>
        <w:t xml:space="preserve">Se puso de primero los agradecimientos de Roberto, según observación de </w:t>
      </w:r>
      <w:proofErr w:type="spellStart"/>
      <w:r>
        <w:t>Vilchez</w:t>
      </w:r>
      <w:proofErr w:type="spellEnd"/>
      <w:r>
        <w:t xml:space="preserve"> para que coincidiera con el orden de la portada.</w:t>
      </w:r>
    </w:p>
  </w:comment>
  <w:comment w:id="200" w:author="Roberto Baltodano" w:date="2015-02-12T17:14:00Z" w:initials="RB">
    <w:p w:rsidR="00333E96" w:rsidRPr="008514CD" w:rsidRDefault="00333E96">
      <w:pPr>
        <w:pStyle w:val="CommentText"/>
      </w:pPr>
      <w:r>
        <w:rPr>
          <w:rStyle w:val="CommentReference"/>
        </w:rPr>
        <w:annotationRef/>
      </w:r>
      <w:r>
        <w:t xml:space="preserve">Esto lo borre porque me pareció redundante y </w:t>
      </w:r>
      <w:proofErr w:type="spellStart"/>
      <w:r>
        <w:t>Vilchez</w:t>
      </w:r>
      <w:proofErr w:type="spellEnd"/>
      <w:r>
        <w:t xml:space="preserve"> quería que mejoráramos la redacción de este párrafo</w:t>
      </w:r>
    </w:p>
  </w:comment>
  <w:comment w:id="205"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quería que pusiéramos un año de consulta, así lo redacté.</w:t>
      </w:r>
    </w:p>
  </w:comment>
  <w:comment w:id="251" w:author="Roberto Baltodano" w:date="2015-02-12T17:14:00Z" w:initials="RB">
    <w:p w:rsidR="00333E96" w:rsidRPr="008A6EB5" w:rsidRDefault="00333E96">
      <w:pPr>
        <w:pStyle w:val="CommentText"/>
      </w:pPr>
      <w:r>
        <w:rPr>
          <w:rStyle w:val="CommentReference"/>
        </w:rPr>
        <w:annotationRef/>
      </w:r>
      <w:r>
        <w:t>Vílchez puso esta observación</w:t>
      </w:r>
      <w:r w:rsidRPr="00001BA0">
        <w:t>: Determinar l</w:t>
      </w:r>
      <w:r>
        <w:t>os tipos y niveles de sonidos que normalmente se deberían ser percibidos para decidir por un paciente sano. No sé, no me suena esta redacción.</w:t>
      </w:r>
    </w:p>
  </w:comment>
  <w:comment w:id="252" w:author="Roberto Baltodano" w:date="2015-02-12T17:14:00Z" w:initials="RB">
    <w:p w:rsidR="00333E96" w:rsidRDefault="00333E96">
      <w:pPr>
        <w:pStyle w:val="CommentText"/>
        <w:rPr>
          <w:lang w:val="en-US"/>
        </w:rPr>
      </w:pPr>
      <w:r>
        <w:rPr>
          <w:rStyle w:val="CommentReference"/>
        </w:rPr>
        <w:annotationRef/>
      </w:r>
      <w:r>
        <w:t>Vílchez puso esta observación</w:t>
      </w:r>
      <w:r>
        <w:rPr>
          <w:lang w:val="en-US"/>
        </w:rPr>
        <w:t>:</w:t>
      </w:r>
    </w:p>
    <w:p w:rsidR="00333E96" w:rsidRPr="00001BA0" w:rsidRDefault="00333E96">
      <w:pPr>
        <w:pStyle w:val="CommentText"/>
      </w:pPr>
      <w:r w:rsidRPr="00001BA0">
        <w:t>Realizar pruebas de la aplicaci</w:t>
      </w:r>
      <w:r>
        <w:t>ón para evaluar su nivel de aceptación por parte de los profesionales de la clínica. Otra vez, no sé si está bien cambiar esto</w:t>
      </w:r>
    </w:p>
  </w:comment>
  <w:comment w:id="325"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recomendó darle una introducción a estos conceptos. Esto fue lo que puse.</w:t>
      </w:r>
    </w:p>
  </w:comment>
  <w:comment w:id="340"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puso que desarrolláramos más este concepto. Esto fue lo que puse.</w:t>
      </w:r>
    </w:p>
  </w:comment>
  <w:comment w:id="370"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puso que pusiéramos esto en pasado. No creo que sea necesario.</w:t>
      </w:r>
    </w:p>
  </w:comment>
  <w:comment w:id="373"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puso que </w:t>
      </w:r>
      <w:proofErr w:type="spellStart"/>
      <w:r>
        <w:t>explicaramos</w:t>
      </w:r>
      <w:proofErr w:type="spellEnd"/>
      <w:r>
        <w:t xml:space="preserve"> un poco este gráfico. Sin embargo creo que con lo que esta anteriormente se explica </w:t>
      </w:r>
      <w:proofErr w:type="spellStart"/>
      <w:r>
        <w:t>masomenos</w:t>
      </w:r>
      <w:proofErr w:type="spellEnd"/>
      <w:r>
        <w:t xml:space="preserve">. </w:t>
      </w:r>
    </w:p>
  </w:comment>
  <w:comment w:id="444" w:author="Roberto Baltodano" w:date="2015-02-12T17:14:00Z" w:initials="RB">
    <w:p w:rsidR="00333E96" w:rsidRDefault="00333E96">
      <w:pPr>
        <w:pStyle w:val="CommentText"/>
      </w:pPr>
      <w:r>
        <w:rPr>
          <w:rStyle w:val="CommentReference"/>
        </w:rPr>
        <w:annotationRef/>
      </w:r>
      <w:r>
        <w:t xml:space="preserve">En la sección de características técnicas, </w:t>
      </w:r>
      <w:proofErr w:type="spellStart"/>
      <w:r>
        <w:t>Vilchez</w:t>
      </w:r>
      <w:proofErr w:type="spellEnd"/>
      <w:r>
        <w:t xml:space="preserve"> puso que no había conexión entre los párrafos, entonces, lo que hice fue poner esta línea, y poner todas las características como </w:t>
      </w:r>
      <w:proofErr w:type="spellStart"/>
      <w:r>
        <w:t>bullets</w:t>
      </w:r>
      <w:proofErr w:type="spellEnd"/>
      <w:r>
        <w:t xml:space="preserve">. </w:t>
      </w:r>
    </w:p>
  </w:comment>
  <w:comment w:id="713"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puso que le pusiéramos a cada pantalla una descripción. Sin embargo no lo veo necesario puesto que se introducción dice que son las pantallas más significativas de la aplicación.</w:t>
      </w:r>
    </w:p>
  </w:comment>
  <w:comment w:id="722" w:author="Roberto Baltodano" w:date="2015-02-12T17:14:00Z" w:initials="RB">
    <w:p w:rsidR="00333E96" w:rsidRDefault="00333E96">
      <w:pPr>
        <w:pStyle w:val="CommentText"/>
      </w:pPr>
      <w:r>
        <w:rPr>
          <w:rStyle w:val="CommentReference"/>
        </w:rPr>
        <w:annotationRef/>
      </w:r>
      <w:proofErr w:type="spellStart"/>
      <w:r>
        <w:t>Vilchez</w:t>
      </w:r>
      <w:proofErr w:type="spellEnd"/>
      <w:r>
        <w:t xml:space="preserve"> pide una explicación al diseño de la base de datos. Pongo un párrafo pequeño pero introductorio.</w:t>
      </w:r>
    </w:p>
  </w:comment>
  <w:comment w:id="765" w:author="Roberto Baltodano" w:date="2015-02-12T17:20:00Z" w:initials="RB">
    <w:p w:rsidR="00333E96" w:rsidRDefault="00333E96">
      <w:pPr>
        <w:pStyle w:val="CommentText"/>
      </w:pPr>
      <w:r>
        <w:rPr>
          <w:rStyle w:val="CommentReference"/>
        </w:rPr>
        <w:annotationRef/>
      </w:r>
      <w:proofErr w:type="spellStart"/>
      <w:r>
        <w:t>Vilchez</w:t>
      </w:r>
      <w:proofErr w:type="spellEnd"/>
      <w:r>
        <w:t xml:space="preserve"> recomienda poner una referencia a esta afirmación, puse esto.</w:t>
      </w:r>
    </w:p>
  </w:comment>
  <w:comment w:id="829" w:author="Roberto Baltodano" w:date="2015-02-12T17:50:00Z" w:initials="RB">
    <w:p w:rsidR="00333E96" w:rsidRDefault="00333E96">
      <w:pPr>
        <w:pStyle w:val="CommentText"/>
      </w:pPr>
      <w:r>
        <w:rPr>
          <w:rStyle w:val="CommentReference"/>
        </w:rPr>
        <w:annotationRef/>
      </w:r>
      <w:proofErr w:type="spellStart"/>
      <w:r>
        <w:t>Vilchez</w:t>
      </w:r>
      <w:proofErr w:type="spellEnd"/>
      <w:r>
        <w:t xml:space="preserve"> recomienda hacer una explicación breve a cada pantalla, sin embargo, no lo veo necesario, puesto que son solo pantallas para que se vea que se cumplió el objetivo.</w:t>
      </w:r>
    </w:p>
  </w:comment>
  <w:comment w:id="949" w:author="Roberto Baltodano" w:date="2015-02-12T18:19:00Z" w:initials="RB">
    <w:p w:rsidR="00333E96" w:rsidRDefault="00333E96">
      <w:pPr>
        <w:pStyle w:val="CommentText"/>
      </w:pPr>
      <w:r>
        <w:rPr>
          <w:rStyle w:val="CommentReference"/>
        </w:rPr>
        <w:annotationRef/>
      </w:r>
      <w:proofErr w:type="spellStart"/>
      <w:r>
        <w:t>Vilchez</w:t>
      </w:r>
      <w:proofErr w:type="spellEnd"/>
      <w:r>
        <w:t xml:space="preserve"> puso que revisáramos el forma</w:t>
      </w:r>
      <w:r w:rsidR="00DA74EB">
        <w:t>to</w:t>
      </w:r>
      <w:bookmarkStart w:id="950" w:name="_GoBack"/>
      <w:bookmarkEnd w:id="950"/>
      <w:r>
        <w:t xml:space="preserve"> APA versión 6. El documento está en formato APA versión 5. ¿Lo cambiamos?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04C" w:rsidRDefault="0005004C" w:rsidP="004D3CC3">
      <w:pPr>
        <w:spacing w:line="240" w:lineRule="auto"/>
      </w:pPr>
      <w:r>
        <w:separator/>
      </w:r>
    </w:p>
  </w:endnote>
  <w:endnote w:type="continuationSeparator" w:id="0">
    <w:p w:rsidR="0005004C" w:rsidRDefault="0005004C" w:rsidP="004D3CC3">
      <w:pPr>
        <w:spacing w:line="240" w:lineRule="auto"/>
      </w:pPr>
      <w:r>
        <w:continuationSeparator/>
      </w:r>
    </w:p>
  </w:endnote>
  <w:endnote w:type="continuationNotice" w:id="1">
    <w:p w:rsidR="0005004C" w:rsidRDefault="0005004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333E96" w:rsidRDefault="00333E96">
        <w:pPr>
          <w:pStyle w:val="Footer"/>
          <w:jc w:val="right"/>
        </w:pPr>
        <w:r>
          <w:fldChar w:fldCharType="begin"/>
        </w:r>
        <w:r>
          <w:instrText xml:space="preserve"> PAGE   \* MERGEFORMAT </w:instrText>
        </w:r>
        <w:r>
          <w:fldChar w:fldCharType="separate"/>
        </w:r>
        <w:r w:rsidR="00DA74EB">
          <w:rPr>
            <w:noProof/>
          </w:rPr>
          <w:t>0</w:t>
        </w:r>
        <w:r>
          <w:rPr>
            <w:noProof/>
          </w:rPr>
          <w:fldChar w:fldCharType="end"/>
        </w:r>
      </w:p>
    </w:sdtContent>
  </w:sdt>
  <w:p w:rsidR="00333E96" w:rsidRDefault="00333E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96" w:rsidRPr="007D6EC9" w:rsidRDefault="00333E96"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3584538"/>
      <w:docPartObj>
        <w:docPartGallery w:val="Page Numbers (Bottom of Page)"/>
        <w:docPartUnique/>
      </w:docPartObj>
    </w:sdtPr>
    <w:sdtEndPr>
      <w:rPr>
        <w:rStyle w:val="FooterDocumentChar"/>
        <w:bCs/>
        <w:i/>
        <w:sz w:val="20"/>
        <w:lang w:val="es-ES"/>
      </w:rPr>
    </w:sdtEndPr>
    <w:sdtContent>
      <w:p w:rsidR="00333E96" w:rsidRPr="007D6EC9" w:rsidRDefault="00333E96"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DA74EB">
          <w:rPr>
            <w:rStyle w:val="FooterDocumentChar"/>
            <w:rFonts w:eastAsia="Calibri"/>
            <w:noProof/>
          </w:rPr>
          <w:t>91</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04C" w:rsidRDefault="0005004C" w:rsidP="004D3CC3">
      <w:pPr>
        <w:spacing w:line="240" w:lineRule="auto"/>
      </w:pPr>
      <w:r>
        <w:separator/>
      </w:r>
    </w:p>
  </w:footnote>
  <w:footnote w:type="continuationSeparator" w:id="0">
    <w:p w:rsidR="0005004C" w:rsidRDefault="0005004C" w:rsidP="004D3CC3">
      <w:pPr>
        <w:spacing w:line="240" w:lineRule="auto"/>
      </w:pPr>
      <w:r>
        <w:continuationSeparator/>
      </w:r>
    </w:p>
  </w:footnote>
  <w:footnote w:type="continuationNotice" w:id="1">
    <w:p w:rsidR="0005004C" w:rsidRDefault="0005004C">
      <w:pPr>
        <w:spacing w:line="240" w:lineRule="auto"/>
      </w:pPr>
    </w:p>
  </w:footnote>
  <w:footnote w:id="2">
    <w:p w:rsidR="00333E96" w:rsidRPr="000F143C" w:rsidRDefault="00333E96" w:rsidP="00C709DC">
      <w:pPr>
        <w:pStyle w:val="FootnoteText"/>
        <w:rPr>
          <w:ins w:id="182" w:author="Roberto Baltodano" w:date="2015-02-12T14:56:00Z"/>
        </w:rPr>
      </w:pPr>
      <w:ins w:id="183" w:author="Roberto Baltodano" w:date="2015-02-12T14:56:00Z">
        <w:r>
          <w:rPr>
            <w:rStyle w:val="FootnoteReference"/>
          </w:rPr>
          <w:footnoteRef/>
        </w:r>
        <w:r>
          <w:t xml:space="preserve"> </w:t>
        </w:r>
        <w:r w:rsidRPr="001050AB">
          <w:rPr>
            <w:color w:val="000000"/>
            <w:shd w:val="clear" w:color="auto" w:fill="FFFFFF"/>
          </w:rPr>
          <w:t xml:space="preserve">El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ins>
      <w:customXmlInsRangeStart w:id="184" w:author="Roberto Baltodano" w:date="2015-02-12T14:56:00Z"/>
      <w:sdt>
        <w:sdtPr>
          <w:rPr>
            <w:color w:val="000000"/>
            <w:shd w:val="clear" w:color="auto" w:fill="FFFFFF"/>
          </w:rPr>
          <w:id w:val="-1586304260"/>
          <w:citation/>
        </w:sdtPr>
        <w:sdtContent>
          <w:customXmlInsRangeEnd w:id="184"/>
          <w:ins w:id="185" w:author="Roberto Baltodano" w:date="2015-02-12T14:56:00Z">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ins>
          <w:r>
            <w:rPr>
              <w:noProof/>
              <w:color w:val="000000"/>
              <w:shd w:val="clear" w:color="auto" w:fill="FFFFFF"/>
            </w:rPr>
            <w:t xml:space="preserve"> </w:t>
          </w:r>
          <w:r w:rsidRPr="008A6EB5">
            <w:rPr>
              <w:noProof/>
              <w:color w:val="000000"/>
              <w:shd w:val="clear" w:color="auto" w:fill="FFFFFF"/>
            </w:rPr>
            <w:t>(Recio, 2014)</w:t>
          </w:r>
          <w:ins w:id="186" w:author="Roberto Baltodano" w:date="2015-02-12T14:56:00Z">
            <w:r w:rsidRPr="001050AB">
              <w:rPr>
                <w:color w:val="000000"/>
                <w:shd w:val="clear" w:color="auto" w:fill="FFFFFF"/>
              </w:rPr>
              <w:fldChar w:fldCharType="end"/>
            </w:r>
          </w:ins>
          <w:customXmlInsRangeStart w:id="187" w:author="Roberto Baltodano" w:date="2015-02-12T14:56:00Z"/>
        </w:sdtContent>
      </w:sdt>
      <w:customXmlInsRangeEnd w:id="187"/>
    </w:p>
  </w:footnote>
  <w:footnote w:id="3">
    <w:p w:rsidR="00333E96" w:rsidRDefault="00333E96">
      <w:pPr>
        <w:pStyle w:val="FootnoteText"/>
      </w:pPr>
      <w:r>
        <w:rPr>
          <w:rStyle w:val="FootnoteReference"/>
        </w:rPr>
        <w:footnoteRef/>
      </w:r>
      <w:r>
        <w:t xml:space="preserve"> </w:t>
      </w:r>
      <w:r w:rsidRPr="003967FF">
        <w:rPr>
          <w:color w:val="000000"/>
          <w:shd w:val="clear" w:color="auto" w:fill="FFFFFF"/>
        </w:rPr>
        <w:t xml:space="preserve">Adobe </w:t>
      </w:r>
      <w:proofErr w:type="spellStart"/>
      <w:r w:rsidRPr="003967FF">
        <w:rPr>
          <w:color w:val="000000"/>
          <w:shd w:val="clear" w:color="auto" w:fill="FFFFFF"/>
        </w:rPr>
        <w:t>Audition</w:t>
      </w:r>
      <w:proofErr w:type="spellEnd"/>
      <w:r>
        <w:rPr>
          <w:color w:val="000000"/>
          <w:shd w:val="clear" w:color="auto" w:fill="FFFFFF"/>
        </w:rPr>
        <w:t xml:space="preserve"> </w:t>
      </w:r>
      <w:r w:rsidRPr="003967FF">
        <w:rPr>
          <w:color w:val="000000"/>
          <w:shd w:val="clear" w:color="auto" w:fill="FFFFFF"/>
        </w:rPr>
        <w:t>es una</w:t>
      </w:r>
      <w:r>
        <w:rPr>
          <w:color w:val="000000"/>
          <w:shd w:val="clear" w:color="auto" w:fill="FFFFFF"/>
        </w:rPr>
        <w:t xml:space="preserve"> </w:t>
      </w:r>
      <w:hyperlink r:id="rId1" w:tooltip="Aplicación informática" w:history="1">
        <w:r w:rsidRPr="003967FF">
          <w:rPr>
            <w:color w:val="000000"/>
            <w:shd w:val="clear" w:color="auto" w:fill="FFFFFF"/>
          </w:rPr>
          <w:t>aplicación</w:t>
        </w:r>
      </w:hyperlink>
      <w:r>
        <w:rPr>
          <w:color w:val="000000"/>
          <w:shd w:val="clear" w:color="auto" w:fill="FFFFFF"/>
        </w:rPr>
        <w:t xml:space="preserve"> </w:t>
      </w:r>
      <w:r w:rsidRPr="003967FF">
        <w:rPr>
          <w:color w:val="000000"/>
          <w:shd w:val="clear" w:color="auto" w:fill="FFFFFF"/>
        </w:rPr>
        <w:t>en forma de estudio de</w:t>
      </w:r>
      <w:r>
        <w:rPr>
          <w:color w:val="000000"/>
          <w:shd w:val="clear" w:color="auto" w:fill="FFFFFF"/>
        </w:rPr>
        <w:t xml:space="preserve"> </w:t>
      </w:r>
      <w:hyperlink r:id="rId2" w:tooltip="Sonido" w:history="1">
        <w:r w:rsidRPr="003967FF">
          <w:rPr>
            <w:color w:val="000000"/>
            <w:shd w:val="clear" w:color="auto" w:fill="FFFFFF"/>
          </w:rPr>
          <w:t>sonido</w:t>
        </w:r>
      </w:hyperlink>
      <w:r>
        <w:rPr>
          <w:color w:val="000000"/>
          <w:shd w:val="clear" w:color="auto" w:fill="FFFFFF"/>
        </w:rPr>
        <w:t xml:space="preserve"> </w:t>
      </w:r>
      <w:r w:rsidRPr="003967FF">
        <w:rPr>
          <w:color w:val="000000"/>
          <w:shd w:val="clear" w:color="auto" w:fill="FFFFFF"/>
        </w:rPr>
        <w:t>destinado para la edición de</w:t>
      </w:r>
      <w:r>
        <w:rPr>
          <w:color w:val="000000"/>
          <w:shd w:val="clear" w:color="auto" w:fill="FFFFFF"/>
        </w:rPr>
        <w:t xml:space="preserve"> </w:t>
      </w:r>
      <w:hyperlink r:id="rId3" w:tooltip="Audio digital" w:history="1">
        <w:r w:rsidRPr="003967FF">
          <w:rPr>
            <w:color w:val="000000"/>
            <w:shd w:val="clear" w:color="auto" w:fill="FFFFFF"/>
          </w:rPr>
          <w:t>audio digital</w:t>
        </w:r>
      </w:hyperlink>
      <w:r>
        <w:rPr>
          <w:color w:val="000000"/>
          <w:shd w:val="clear" w:color="auto" w:fill="FFFFFF"/>
        </w:rPr>
        <w:t xml:space="preserve"> </w:t>
      </w:r>
      <w:r w:rsidRPr="003967FF">
        <w:rPr>
          <w:color w:val="000000"/>
          <w:shd w:val="clear" w:color="auto" w:fill="FFFFFF"/>
        </w:rPr>
        <w:t>de</w:t>
      </w:r>
      <w:r>
        <w:rPr>
          <w:color w:val="000000"/>
          <w:shd w:val="clear" w:color="auto" w:fill="FFFFFF"/>
        </w:rPr>
        <w:t xml:space="preserve"> </w:t>
      </w:r>
      <w:r w:rsidRPr="003967FF">
        <w:rPr>
          <w:color w:val="000000"/>
          <w:shd w:val="clear" w:color="auto" w:fill="FFFFFF"/>
        </w:rPr>
        <w:t xml:space="preserve">Adobe </w:t>
      </w:r>
      <w:proofErr w:type="spellStart"/>
      <w:r w:rsidRPr="003967FF">
        <w:rPr>
          <w:color w:val="000000"/>
          <w:shd w:val="clear" w:color="auto" w:fill="FFFFFF"/>
        </w:rPr>
        <w:t>Systems</w:t>
      </w:r>
      <w:proofErr w:type="spellEnd"/>
      <w:r w:rsidRPr="003967FF">
        <w:rPr>
          <w:color w:val="000000"/>
          <w:shd w:val="clear" w:color="auto" w:fill="FFFFFF"/>
        </w:rPr>
        <w:t xml:space="preserve"> </w:t>
      </w:r>
      <w:proofErr w:type="spellStart"/>
      <w:r w:rsidRPr="003967FF">
        <w:rPr>
          <w:color w:val="000000"/>
          <w:shd w:val="clear" w:color="auto" w:fill="FFFFFF"/>
        </w:rPr>
        <w:t>Incorporated</w:t>
      </w:r>
      <w:proofErr w:type="spellEnd"/>
      <w:r>
        <w:rPr>
          <w:color w:val="000000"/>
          <w:shd w:val="clear" w:color="auto" w:fill="FFFFFF"/>
        </w:rPr>
        <w:t xml:space="preserve">, </w:t>
      </w:r>
      <w:r w:rsidRPr="003967FF">
        <w:rPr>
          <w:color w:val="000000"/>
          <w:shd w:val="clear" w:color="auto" w:fill="FFFFFF"/>
        </w:rPr>
        <w:t>que permite tanto un entorno de edición mezclado de ondas</w:t>
      </w:r>
      <w:r>
        <w:rPr>
          <w:color w:val="000000"/>
          <w:shd w:val="clear" w:color="auto" w:fill="FFFFFF"/>
        </w:rPr>
        <w:t xml:space="preserve"> </w:t>
      </w:r>
      <w:proofErr w:type="spellStart"/>
      <w:r w:rsidRPr="003967FF">
        <w:rPr>
          <w:color w:val="000000"/>
          <w:shd w:val="clear" w:color="auto" w:fill="FFFFFF"/>
        </w:rPr>
        <w:t>multipistano</w:t>
      </w:r>
      <w:proofErr w:type="spellEnd"/>
      <w:r w:rsidRPr="003967FF">
        <w:rPr>
          <w:color w:val="000000"/>
          <w:shd w:val="clear" w:color="auto" w:fill="FFFFFF"/>
        </w:rPr>
        <w:t>-destructivo como uno destructivo, por lo que se le ha llamado la "navaja suiza" del audio digital por su versatilidad. No es</w:t>
      </w:r>
      <w:r>
        <w:rPr>
          <w:color w:val="000000"/>
          <w:shd w:val="clear" w:color="auto" w:fill="FFFFFF"/>
        </w:rPr>
        <w:t xml:space="preserve"> </w:t>
      </w:r>
      <w:r w:rsidRPr="003967FF">
        <w:rPr>
          <w:color w:val="000000"/>
          <w:shd w:val="clear" w:color="auto" w:fill="FFFFFF"/>
        </w:rPr>
        <w:t>DAW, sino un editor de sonido.</w:t>
      </w:r>
      <w:sdt>
        <w:sdtPr>
          <w:rPr>
            <w:color w:val="000000"/>
            <w:shd w:val="clear" w:color="auto" w:fill="FFFFFF"/>
          </w:rPr>
          <w:id w:val="-996264438"/>
          <w:citation/>
        </w:sdtPr>
        <w:sdtContent>
          <w:r w:rsidRPr="003967FF">
            <w:rPr>
              <w:color w:val="000000"/>
              <w:shd w:val="clear" w:color="auto" w:fill="FFFFFF"/>
            </w:rPr>
            <w:fldChar w:fldCharType="begin"/>
          </w:r>
          <w:r w:rsidRPr="003967FF">
            <w:rPr>
              <w:color w:val="000000"/>
              <w:shd w:val="clear" w:color="auto" w:fill="FFFFFF"/>
            </w:rPr>
            <w:instrText xml:space="preserve">CITATION Fun14 \l 5130 </w:instrText>
          </w:r>
          <w:r w:rsidRPr="003967FF">
            <w:rPr>
              <w:color w:val="000000"/>
              <w:shd w:val="clear" w:color="auto" w:fill="FFFFFF"/>
            </w:rPr>
            <w:fldChar w:fldCharType="separate"/>
          </w:r>
          <w:r>
            <w:rPr>
              <w:noProof/>
              <w:color w:val="000000"/>
              <w:shd w:val="clear" w:color="auto" w:fill="FFFFFF"/>
            </w:rPr>
            <w:t xml:space="preserve"> </w:t>
          </w:r>
          <w:r w:rsidRPr="008A6EB5">
            <w:rPr>
              <w:noProof/>
              <w:color w:val="000000"/>
              <w:shd w:val="clear" w:color="auto" w:fill="FFFFFF"/>
            </w:rPr>
            <w:t>(Fundación Wikimedia Inc., 2014)</w:t>
          </w:r>
          <w:r w:rsidRPr="003967FF">
            <w:rPr>
              <w:color w:val="000000"/>
              <w:shd w:val="clear" w:color="auto" w:fill="FFFFFF"/>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96" w:rsidRDefault="00333E96">
    <w:pPr>
      <w:pStyle w:val="Header"/>
      <w:jc w:val="right"/>
    </w:pPr>
  </w:p>
  <w:p w:rsidR="00333E96" w:rsidRDefault="00333E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96" w:rsidRPr="007D6EC9" w:rsidRDefault="00333E96"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5522330"/>
      <w:docPartObj>
        <w:docPartGallery w:val="Page Numbers (Top of Page)"/>
        <w:docPartUnique/>
      </w:docPartObj>
    </w:sdtPr>
    <w:sdtEndPr>
      <w:rPr>
        <w:noProof/>
      </w:rPr>
    </w:sdtEndPr>
    <w:sdtContent>
      <w:p w:rsidR="00333E96" w:rsidRDefault="00333E96">
        <w:pPr>
          <w:pStyle w:val="Header"/>
          <w:jc w:val="right"/>
        </w:pPr>
        <w:r>
          <w:fldChar w:fldCharType="begin"/>
        </w:r>
        <w:r>
          <w:instrText xml:space="preserve"> PAGE   \* MERGEFORMAT </w:instrText>
        </w:r>
        <w:r>
          <w:fldChar w:fldCharType="separate"/>
        </w:r>
        <w:r w:rsidR="00DA74EB">
          <w:rPr>
            <w:noProof/>
          </w:rPr>
          <w:t>xii</w:t>
        </w:r>
        <w:r>
          <w:rPr>
            <w:noProof/>
          </w:rPr>
          <w:fldChar w:fldCharType="end"/>
        </w:r>
      </w:p>
    </w:sdtContent>
  </w:sdt>
  <w:p w:rsidR="00333E96" w:rsidRDefault="00333E9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96" w:rsidRPr="007D6EC9" w:rsidRDefault="00333E96"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33E96" w:rsidRPr="007D6EC9" w:rsidRDefault="00333E96">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83470C0"/>
    <w:multiLevelType w:val="hybridMultilevel"/>
    <w:tmpl w:val="901AC9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9">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nsid w:val="70943A71"/>
    <w:multiLevelType w:val="hybridMultilevel"/>
    <w:tmpl w:val="60CCD67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3">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8">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6"/>
  </w:num>
  <w:num w:numId="2">
    <w:abstractNumId w:val="15"/>
  </w:num>
  <w:num w:numId="3">
    <w:abstractNumId w:val="17"/>
  </w:num>
  <w:num w:numId="4">
    <w:abstractNumId w:val="4"/>
  </w:num>
  <w:num w:numId="5">
    <w:abstractNumId w:val="11"/>
  </w:num>
  <w:num w:numId="6">
    <w:abstractNumId w:val="20"/>
  </w:num>
  <w:num w:numId="7">
    <w:abstractNumId w:val="18"/>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1"/>
  </w:num>
  <w:num w:numId="12">
    <w:abstractNumId w:val="24"/>
  </w:num>
  <w:num w:numId="13">
    <w:abstractNumId w:val="25"/>
  </w:num>
  <w:num w:numId="14">
    <w:abstractNumId w:val="0"/>
  </w:num>
  <w:num w:numId="15">
    <w:abstractNumId w:val="1"/>
  </w:num>
  <w:num w:numId="16">
    <w:abstractNumId w:val="29"/>
  </w:num>
  <w:num w:numId="17">
    <w:abstractNumId w:val="27"/>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9"/>
  </w:num>
  <w:num w:numId="29">
    <w:abstractNumId w:val="26"/>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num>
  <w:num w:numId="37">
    <w:abstractNumId w:val="14"/>
  </w:num>
  <w:num w:numId="38">
    <w:abstractNumId w:val="1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1BA0"/>
    <w:rsid w:val="000026AC"/>
    <w:rsid w:val="00002C32"/>
    <w:rsid w:val="00005A7B"/>
    <w:rsid w:val="000108C8"/>
    <w:rsid w:val="00011955"/>
    <w:rsid w:val="00014F69"/>
    <w:rsid w:val="000177C7"/>
    <w:rsid w:val="00020848"/>
    <w:rsid w:val="00021537"/>
    <w:rsid w:val="00025DAA"/>
    <w:rsid w:val="0002698A"/>
    <w:rsid w:val="00032038"/>
    <w:rsid w:val="00047720"/>
    <w:rsid w:val="0005004C"/>
    <w:rsid w:val="00050A78"/>
    <w:rsid w:val="00051055"/>
    <w:rsid w:val="000519D8"/>
    <w:rsid w:val="0005248C"/>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73"/>
    <w:rsid w:val="000872E9"/>
    <w:rsid w:val="0008745E"/>
    <w:rsid w:val="00091926"/>
    <w:rsid w:val="000949C8"/>
    <w:rsid w:val="00096229"/>
    <w:rsid w:val="000A2298"/>
    <w:rsid w:val="000A250D"/>
    <w:rsid w:val="000A2FC4"/>
    <w:rsid w:val="000A6767"/>
    <w:rsid w:val="000A6C7B"/>
    <w:rsid w:val="000B08AF"/>
    <w:rsid w:val="000B0951"/>
    <w:rsid w:val="000B20AA"/>
    <w:rsid w:val="000B2543"/>
    <w:rsid w:val="000B3A33"/>
    <w:rsid w:val="000B3F3A"/>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2AFD"/>
    <w:rsid w:val="00113AB2"/>
    <w:rsid w:val="0011602A"/>
    <w:rsid w:val="00116518"/>
    <w:rsid w:val="001207CC"/>
    <w:rsid w:val="0012289E"/>
    <w:rsid w:val="00123AB3"/>
    <w:rsid w:val="00130B24"/>
    <w:rsid w:val="0013278B"/>
    <w:rsid w:val="0013295F"/>
    <w:rsid w:val="00134F37"/>
    <w:rsid w:val="001363FA"/>
    <w:rsid w:val="001368DB"/>
    <w:rsid w:val="00136BFF"/>
    <w:rsid w:val="00136FF3"/>
    <w:rsid w:val="001370E2"/>
    <w:rsid w:val="00143A2B"/>
    <w:rsid w:val="00144CA4"/>
    <w:rsid w:val="0014587A"/>
    <w:rsid w:val="00146419"/>
    <w:rsid w:val="001474D7"/>
    <w:rsid w:val="00147825"/>
    <w:rsid w:val="001503EE"/>
    <w:rsid w:val="00150C23"/>
    <w:rsid w:val="00153167"/>
    <w:rsid w:val="001533E9"/>
    <w:rsid w:val="001571B4"/>
    <w:rsid w:val="00161845"/>
    <w:rsid w:val="00163B7F"/>
    <w:rsid w:val="00167CC6"/>
    <w:rsid w:val="001708B8"/>
    <w:rsid w:val="00170C33"/>
    <w:rsid w:val="001800FB"/>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C5CEC"/>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70A"/>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1B5E"/>
    <w:rsid w:val="002F34E2"/>
    <w:rsid w:val="00301C74"/>
    <w:rsid w:val="003020D5"/>
    <w:rsid w:val="003023E5"/>
    <w:rsid w:val="0030495E"/>
    <w:rsid w:val="00306A41"/>
    <w:rsid w:val="0030775C"/>
    <w:rsid w:val="00311F48"/>
    <w:rsid w:val="00313EA3"/>
    <w:rsid w:val="0031450A"/>
    <w:rsid w:val="00316F98"/>
    <w:rsid w:val="00321BD7"/>
    <w:rsid w:val="00322F64"/>
    <w:rsid w:val="00324A74"/>
    <w:rsid w:val="00326801"/>
    <w:rsid w:val="0032690B"/>
    <w:rsid w:val="00327F1F"/>
    <w:rsid w:val="003324A2"/>
    <w:rsid w:val="003327DD"/>
    <w:rsid w:val="00333515"/>
    <w:rsid w:val="00333E96"/>
    <w:rsid w:val="0033433A"/>
    <w:rsid w:val="003451B9"/>
    <w:rsid w:val="00345289"/>
    <w:rsid w:val="00346DE4"/>
    <w:rsid w:val="00346FA0"/>
    <w:rsid w:val="00346FFF"/>
    <w:rsid w:val="00347816"/>
    <w:rsid w:val="00351415"/>
    <w:rsid w:val="0035698B"/>
    <w:rsid w:val="00361FBC"/>
    <w:rsid w:val="00362451"/>
    <w:rsid w:val="00362C20"/>
    <w:rsid w:val="003661BA"/>
    <w:rsid w:val="003666A8"/>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0625"/>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25037"/>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26C6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718A"/>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18E"/>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0EE1"/>
    <w:rsid w:val="006433B1"/>
    <w:rsid w:val="00644F27"/>
    <w:rsid w:val="00650522"/>
    <w:rsid w:val="00653BF5"/>
    <w:rsid w:val="00656340"/>
    <w:rsid w:val="00656EC3"/>
    <w:rsid w:val="006570AC"/>
    <w:rsid w:val="00662337"/>
    <w:rsid w:val="0066249D"/>
    <w:rsid w:val="00664CAE"/>
    <w:rsid w:val="00664D7E"/>
    <w:rsid w:val="006676A7"/>
    <w:rsid w:val="00670E2A"/>
    <w:rsid w:val="00671965"/>
    <w:rsid w:val="006726E5"/>
    <w:rsid w:val="00675B3D"/>
    <w:rsid w:val="006835E0"/>
    <w:rsid w:val="006838A1"/>
    <w:rsid w:val="00684107"/>
    <w:rsid w:val="006859B7"/>
    <w:rsid w:val="00686B63"/>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0447"/>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14CD"/>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A6EB5"/>
    <w:rsid w:val="008B01DE"/>
    <w:rsid w:val="008B3143"/>
    <w:rsid w:val="008C1616"/>
    <w:rsid w:val="008C2466"/>
    <w:rsid w:val="008C271B"/>
    <w:rsid w:val="008C34F9"/>
    <w:rsid w:val="008C798A"/>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511"/>
    <w:rsid w:val="009008B0"/>
    <w:rsid w:val="00900FEC"/>
    <w:rsid w:val="009020F4"/>
    <w:rsid w:val="0090595C"/>
    <w:rsid w:val="0090749F"/>
    <w:rsid w:val="00910A13"/>
    <w:rsid w:val="00911C69"/>
    <w:rsid w:val="0091223F"/>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508"/>
    <w:rsid w:val="009A066F"/>
    <w:rsid w:val="009A3E87"/>
    <w:rsid w:val="009B07EE"/>
    <w:rsid w:val="009B1862"/>
    <w:rsid w:val="009B3320"/>
    <w:rsid w:val="009B352F"/>
    <w:rsid w:val="009B5160"/>
    <w:rsid w:val="009C439F"/>
    <w:rsid w:val="009C57E5"/>
    <w:rsid w:val="009C6545"/>
    <w:rsid w:val="009C6E38"/>
    <w:rsid w:val="009D0CC1"/>
    <w:rsid w:val="009D0F52"/>
    <w:rsid w:val="009D32F5"/>
    <w:rsid w:val="009D3C97"/>
    <w:rsid w:val="009D475E"/>
    <w:rsid w:val="009D541B"/>
    <w:rsid w:val="009D61BB"/>
    <w:rsid w:val="009D7D2C"/>
    <w:rsid w:val="009E201B"/>
    <w:rsid w:val="009E3EBD"/>
    <w:rsid w:val="009E432A"/>
    <w:rsid w:val="009E4767"/>
    <w:rsid w:val="009F351F"/>
    <w:rsid w:val="00A00214"/>
    <w:rsid w:val="00A024A4"/>
    <w:rsid w:val="00A1799E"/>
    <w:rsid w:val="00A23137"/>
    <w:rsid w:val="00A23886"/>
    <w:rsid w:val="00A30B09"/>
    <w:rsid w:val="00A3179A"/>
    <w:rsid w:val="00A3421F"/>
    <w:rsid w:val="00A37E7C"/>
    <w:rsid w:val="00A42AE8"/>
    <w:rsid w:val="00A468CB"/>
    <w:rsid w:val="00A46C74"/>
    <w:rsid w:val="00A50B51"/>
    <w:rsid w:val="00A5602E"/>
    <w:rsid w:val="00A57E75"/>
    <w:rsid w:val="00A6109F"/>
    <w:rsid w:val="00A615DD"/>
    <w:rsid w:val="00A6283E"/>
    <w:rsid w:val="00A63088"/>
    <w:rsid w:val="00A65EFF"/>
    <w:rsid w:val="00A66010"/>
    <w:rsid w:val="00A66F8E"/>
    <w:rsid w:val="00A67370"/>
    <w:rsid w:val="00A67CB9"/>
    <w:rsid w:val="00A70FEC"/>
    <w:rsid w:val="00A77EA6"/>
    <w:rsid w:val="00A84DFF"/>
    <w:rsid w:val="00A85EE9"/>
    <w:rsid w:val="00A86A5E"/>
    <w:rsid w:val="00A87132"/>
    <w:rsid w:val="00A9168A"/>
    <w:rsid w:val="00A9183A"/>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90D"/>
    <w:rsid w:val="00B24A2C"/>
    <w:rsid w:val="00B24F58"/>
    <w:rsid w:val="00B2579A"/>
    <w:rsid w:val="00B30E67"/>
    <w:rsid w:val="00B316B9"/>
    <w:rsid w:val="00B325D1"/>
    <w:rsid w:val="00B33AB3"/>
    <w:rsid w:val="00B349FE"/>
    <w:rsid w:val="00B35AC9"/>
    <w:rsid w:val="00B35CE3"/>
    <w:rsid w:val="00B43D24"/>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155E1"/>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09DC"/>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6E0"/>
    <w:rsid w:val="00CA2EAE"/>
    <w:rsid w:val="00CA331D"/>
    <w:rsid w:val="00CA4E14"/>
    <w:rsid w:val="00CA5D77"/>
    <w:rsid w:val="00CA6B11"/>
    <w:rsid w:val="00CB0CDA"/>
    <w:rsid w:val="00CB615F"/>
    <w:rsid w:val="00CC0299"/>
    <w:rsid w:val="00CC3522"/>
    <w:rsid w:val="00CC364D"/>
    <w:rsid w:val="00CC37E6"/>
    <w:rsid w:val="00CC3877"/>
    <w:rsid w:val="00CC6517"/>
    <w:rsid w:val="00CD08FF"/>
    <w:rsid w:val="00CD19D9"/>
    <w:rsid w:val="00CD2E2D"/>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2D92"/>
    <w:rsid w:val="00D774DC"/>
    <w:rsid w:val="00D804E8"/>
    <w:rsid w:val="00D806A2"/>
    <w:rsid w:val="00D80AA1"/>
    <w:rsid w:val="00D824F1"/>
    <w:rsid w:val="00D90B0D"/>
    <w:rsid w:val="00D929EC"/>
    <w:rsid w:val="00D92ABD"/>
    <w:rsid w:val="00D9627E"/>
    <w:rsid w:val="00D9639F"/>
    <w:rsid w:val="00DA096B"/>
    <w:rsid w:val="00DA120B"/>
    <w:rsid w:val="00DA3F0D"/>
    <w:rsid w:val="00DA439E"/>
    <w:rsid w:val="00DA697C"/>
    <w:rsid w:val="00DA74EB"/>
    <w:rsid w:val="00DA7A3A"/>
    <w:rsid w:val="00DB06B1"/>
    <w:rsid w:val="00DB2C05"/>
    <w:rsid w:val="00DB3002"/>
    <w:rsid w:val="00DB32D9"/>
    <w:rsid w:val="00DB3EDC"/>
    <w:rsid w:val="00DB412A"/>
    <w:rsid w:val="00DC1306"/>
    <w:rsid w:val="00DC1876"/>
    <w:rsid w:val="00DC1D80"/>
    <w:rsid w:val="00DC30A1"/>
    <w:rsid w:val="00DC44E8"/>
    <w:rsid w:val="00DC5C0D"/>
    <w:rsid w:val="00DC7974"/>
    <w:rsid w:val="00DE0E26"/>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0DDC"/>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636"/>
    <w:rsid w:val="00F35FCE"/>
    <w:rsid w:val="00F37DBC"/>
    <w:rsid w:val="00F4078D"/>
    <w:rsid w:val="00F40CA8"/>
    <w:rsid w:val="00F41985"/>
    <w:rsid w:val="00F43A4E"/>
    <w:rsid w:val="00F4711C"/>
    <w:rsid w:val="00F50C92"/>
    <w:rsid w:val="00F5399D"/>
    <w:rsid w:val="00F554A6"/>
    <w:rsid w:val="00F56502"/>
    <w:rsid w:val="00F56884"/>
    <w:rsid w:val="00F6005B"/>
    <w:rsid w:val="00F60CBE"/>
    <w:rsid w:val="00F615F8"/>
    <w:rsid w:val="00F64DF3"/>
    <w:rsid w:val="00F65DA7"/>
    <w:rsid w:val="00F74FAF"/>
    <w:rsid w:val="00F757C7"/>
    <w:rsid w:val="00F75E04"/>
    <w:rsid w:val="00F76769"/>
    <w:rsid w:val="00F76E80"/>
    <w:rsid w:val="00F77D65"/>
    <w:rsid w:val="00F83023"/>
    <w:rsid w:val="00F83038"/>
    <w:rsid w:val="00F85A9C"/>
    <w:rsid w:val="00F9104A"/>
    <w:rsid w:val="00F915F6"/>
    <w:rsid w:val="00F92598"/>
    <w:rsid w:val="00F94943"/>
    <w:rsid w:val="00F97447"/>
    <w:rsid w:val="00FA289D"/>
    <w:rsid w:val="00FA316E"/>
    <w:rsid w:val="00FA4878"/>
    <w:rsid w:val="00FA55D6"/>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Telefon%C3%ADa_m%C3%B3vil" TargetMode="External"/><Relationship Id="rId21" Type="http://schemas.openxmlformats.org/officeDocument/2006/relationships/image" Target="media/image2.emf"/><Relationship Id="rId42" Type="http://schemas.openxmlformats.org/officeDocument/2006/relationships/diagramColors" Target="diagrams/colors1.xml"/><Relationship Id="rId47" Type="http://schemas.openxmlformats.org/officeDocument/2006/relationships/image" Target="media/image18.emf"/><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es.wikipedia.org/wiki/Telefon%C3%ADa_m%C3%B3vil" TargetMode="External"/><Relationship Id="rId107" Type="http://schemas.openxmlformats.org/officeDocument/2006/relationships/image" Target="media/image74.png"/><Relationship Id="rId11" Type="http://schemas.openxmlformats.org/officeDocument/2006/relationships/header" Target="header1.xml"/><Relationship Id="rId24" Type="http://schemas.openxmlformats.org/officeDocument/2006/relationships/image" Target="media/image5.emf"/><Relationship Id="rId32" Type="http://schemas.openxmlformats.org/officeDocument/2006/relationships/image" Target="media/image8.png"/><Relationship Id="rId37" Type="http://schemas.openxmlformats.org/officeDocument/2006/relationships/image" Target="media/image13.jpeg"/><Relationship Id="rId40" Type="http://schemas.openxmlformats.org/officeDocument/2006/relationships/diagramLayout" Target="diagrams/layout1.xm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image" Target="media/image69.png"/><Relationship Id="rId110"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image" Target="media/image30.png"/><Relationship Id="rId82" Type="http://schemas.openxmlformats.org/officeDocument/2006/relationships/image" Target="media/image51.jpeg"/><Relationship Id="rId90" Type="http://schemas.openxmlformats.org/officeDocument/2006/relationships/hyperlink" Target="http://www.spanish.hear-it.org/Pruebe-su-audicion" TargetMode="External"/><Relationship Id="rId95" Type="http://schemas.openxmlformats.org/officeDocument/2006/relationships/image" Target="media/image63.png"/><Relationship Id="rId19" Type="http://schemas.openxmlformats.org/officeDocument/2006/relationships/header" Target="header5.xml"/><Relationship Id="rId14" Type="http://schemas.openxmlformats.org/officeDocument/2006/relationships/comments" Target="comments.xml"/><Relationship Id="rId22" Type="http://schemas.openxmlformats.org/officeDocument/2006/relationships/image" Target="media/image3.emf"/><Relationship Id="rId27" Type="http://schemas.openxmlformats.org/officeDocument/2006/relationships/hyperlink" Target="http://es.wikipedia.org/wiki/Plataforma_(inform%C3%A1tica)" TargetMode="External"/><Relationship Id="rId30" Type="http://schemas.openxmlformats.org/officeDocument/2006/relationships/hyperlink" Target="http://es.wikipedia.org/wiki/Computador_personal" TargetMode="External"/><Relationship Id="rId35" Type="http://schemas.openxmlformats.org/officeDocument/2006/relationships/image" Target="media/image11.png"/><Relationship Id="rId43" Type="http://schemas.microsoft.com/office/2007/relationships/diagramDrawing" Target="diagrams/drawing1.xml"/><Relationship Id="rId48" Type="http://schemas.openxmlformats.org/officeDocument/2006/relationships/image" Target="media/image19.png"/><Relationship Id="rId56" Type="http://schemas.openxmlformats.org/officeDocument/2006/relationships/hyperlink" Target="http://www.strategyanalytics.com/default.aspx?mod=pressreleaseviewer&amp;a0=5471"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22.png"/><Relationship Id="rId72" Type="http://schemas.openxmlformats.org/officeDocument/2006/relationships/image" Target="media/image41.png"/><Relationship Id="rId80" Type="http://schemas.openxmlformats.org/officeDocument/2006/relationships/image" Target="media/image49.jpeg"/><Relationship Id="rId85" Type="http://schemas.openxmlformats.org/officeDocument/2006/relationships/image" Target="media/image54.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0.png"/><Relationship Id="rId108" Type="http://schemas.openxmlformats.org/officeDocument/2006/relationships/image" Target="media/image75.png"/><Relationship Id="rId20" Type="http://schemas.openxmlformats.org/officeDocument/2006/relationships/footer" Target="footer3.xml"/><Relationship Id="rId41" Type="http://schemas.openxmlformats.org/officeDocument/2006/relationships/diagramQuickStyle" Target="diagrams/quickStyle1.xml"/><Relationship Id="rId54" Type="http://schemas.openxmlformats.org/officeDocument/2006/relationships/hyperlink" Target="http://gs.statcounter.com/"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roberto.baltodano\Documents\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hyperlink" Target="http://es.wikipedia.org/wiki/Minicomputadora" TargetMode="External"/><Relationship Id="rId36" Type="http://schemas.openxmlformats.org/officeDocument/2006/relationships/image" Target="media/image12.jpeg"/><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image" Target="media/image73.png"/><Relationship Id="rId10" Type="http://schemas.openxmlformats.org/officeDocument/2006/relationships/image" Target="media/image1.png"/><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hyperlink" Target="http://www.phonak.com" TargetMode="External"/><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diagramData" Target="diagrams/data1.xml"/><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40.png"/><Relationship Id="rId92" Type="http://schemas.openxmlformats.org/officeDocument/2006/relationships/image" Target="media/image60.png"/></Relationships>
</file>

<file path=word/_rels/footnotes.xml.rels><?xml version="1.0" encoding="UTF-8" standalone="yes"?>
<Relationships xmlns="http://schemas.openxmlformats.org/package/2006/relationships"><Relationship Id="rId3" Type="http://schemas.openxmlformats.org/officeDocument/2006/relationships/hyperlink" Target="http://es.wikipedia.org/wiki/Audio_digital" TargetMode="External"/><Relationship Id="rId2" Type="http://schemas.openxmlformats.org/officeDocument/2006/relationships/hyperlink" Target="http://es.wikipedia.org/wiki/Sonido" TargetMode="External"/><Relationship Id="rId1" Type="http://schemas.openxmlformats.org/officeDocument/2006/relationships/hyperlink" Target="http://es.wikipedia.org/wiki/Aplicaci%C3%B3n_inform%C3%A1tica"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l"/>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l"/>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l"/>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l"/>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l"/>
          <a:r>
            <a:rPr lang="es-CR" sz="1200"/>
            <a:t>La aplicación genera resultados. 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ScaleX="107991"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08E71911-4778-40F9-9530-AA8E7010CDED}" type="presOf" srcId="{3191B895-4101-426A-B211-73C602CE6005}" destId="{8EFBB16C-9A17-48B8-A9F5-32E9ACD42439}" srcOrd="0" destOrd="0" presId="urn:microsoft.com/office/officeart/2005/8/layout/process1"/>
    <dgm:cxn modelId="{D2163D05-C712-4F63-A519-66D2346160A8}" type="presOf" srcId="{9CEA9DC4-6055-4CF2-9BEE-93D98CFB8EF7}" destId="{12F4001F-7FBB-45AF-BDF9-A7176AFC645D}" srcOrd="0" destOrd="0" presId="urn:microsoft.com/office/officeart/2005/8/layout/process1"/>
    <dgm:cxn modelId="{B83F6CA2-5C9B-479B-8965-1534940C7841}" type="presOf" srcId="{2CC10C10-A38E-482B-9003-BFE649B99BD7}" destId="{BBEB9A2B-C446-4FB2-8CB3-02140FCE289E}" srcOrd="0" destOrd="0" presId="urn:microsoft.com/office/officeart/2005/8/layout/process1"/>
    <dgm:cxn modelId="{F275E78E-FA70-443E-920D-ED0EFF6987D6}" type="presOf" srcId="{03227A0D-F74C-49B7-8C34-31E6F2E32557}" destId="{155104C5-6E9D-43E9-871D-394E58D3E816}" srcOrd="0" destOrd="0" presId="urn:microsoft.com/office/officeart/2005/8/layout/process1"/>
    <dgm:cxn modelId="{7FCBAE0C-1E55-4C1A-BF11-EAE198A4BBEE}"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BA7037B-B015-4EE8-9C16-4CD847D25C27}" type="presOf" srcId="{F9E5AD84-5F1D-4A6C-A533-CEA3461C6CE6}" destId="{B5A0FDE1-1A36-4C7E-8A2C-F9A5C0B1F25C}" srcOrd="0" destOrd="0" presId="urn:microsoft.com/office/officeart/2005/8/layout/process1"/>
    <dgm:cxn modelId="{933795F4-7FFA-45AA-A4AD-69B0C2B2DDC4}" type="presOf" srcId="{56A9DB38-7E47-4573-B651-754D898775EF}" destId="{FD90A96B-5FB0-4F6F-B59B-919C934CBDC9}"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5C89613F-AACA-4A4D-ACCE-01B80F2B84C1}" type="presOf" srcId="{25B150B5-342E-4E4B-AD2C-B2116E7DCF74}" destId="{27533378-6F13-4082-8BBB-22B5E7117CC0}" srcOrd="0" destOrd="0" presId="urn:microsoft.com/office/officeart/2005/8/layout/process1"/>
    <dgm:cxn modelId="{1557BBB1-D084-4C3C-B16D-94533F5B992B}" type="presOf" srcId="{5091F586-330F-4700-A126-9AC33A4EE55E}" destId="{C3B5F9A1-98F0-4206-A1AD-B7391B579AEC}"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3A9F7686-45ED-410A-89AB-DD97247C6C5E}" type="presOf" srcId="{2CC10C10-A38E-482B-9003-BFE649B99BD7}" destId="{DAFE53BA-A880-40A1-B6A6-CD8BCD9B3F77}" srcOrd="1" destOrd="0" presId="urn:microsoft.com/office/officeart/2005/8/layout/process1"/>
    <dgm:cxn modelId="{6547AB25-8550-45BE-A733-EADBF8AF3E4E}" type="presOf" srcId="{86ACC8E4-3A40-410F-A97A-DB1E3F94189C}" destId="{46E8DB74-7AA3-47B5-AB8E-09E3FB3FE5E3}"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4408C09C-AAEA-421B-B51B-07EC5E314A51}" type="presOf" srcId="{86ACC8E4-3A40-410F-A97A-DB1E3F94189C}" destId="{CBD08FD5-83B8-4E52-B6C7-0C74553110C2}" srcOrd="1" destOrd="0" presId="urn:microsoft.com/office/officeart/2005/8/layout/process1"/>
    <dgm:cxn modelId="{1693F59E-2776-46B3-9A99-EE06737B66A6}" type="presOf" srcId="{56A9DB38-7E47-4573-B651-754D898775EF}" destId="{A4E0265B-D7AE-4225-850B-0BD0D1998EF7}" srcOrd="0" destOrd="0" presId="urn:microsoft.com/office/officeart/2005/8/layout/process1"/>
    <dgm:cxn modelId="{BBE125C3-4EB0-4D40-A7EF-53743C4FAA45}" type="presOf" srcId="{4FB88B6F-5ED9-4DC5-8653-8ACD15CB8E9A}" destId="{A7F87E14-13BA-4443-A1EA-8918FA58FB4D}" srcOrd="0" destOrd="0" presId="urn:microsoft.com/office/officeart/2005/8/layout/process1"/>
    <dgm:cxn modelId="{191F569B-11B7-4EEA-9C1D-E0FFC4AB27B3}" type="presParOf" srcId="{A7F87E14-13BA-4443-A1EA-8918FA58FB4D}" destId="{12F4001F-7FBB-45AF-BDF9-A7176AFC645D}" srcOrd="0" destOrd="0" presId="urn:microsoft.com/office/officeart/2005/8/layout/process1"/>
    <dgm:cxn modelId="{235F2B3E-0978-4DF7-98CC-8B422135CB30}" type="presParOf" srcId="{A7F87E14-13BA-4443-A1EA-8918FA58FB4D}" destId="{BBEB9A2B-C446-4FB2-8CB3-02140FCE289E}" srcOrd="1" destOrd="0" presId="urn:microsoft.com/office/officeart/2005/8/layout/process1"/>
    <dgm:cxn modelId="{3D1A9CD6-56CD-47E6-B6F1-DDCDE067E204}" type="presParOf" srcId="{BBEB9A2B-C446-4FB2-8CB3-02140FCE289E}" destId="{DAFE53BA-A880-40A1-B6A6-CD8BCD9B3F77}" srcOrd="0" destOrd="0" presId="urn:microsoft.com/office/officeart/2005/8/layout/process1"/>
    <dgm:cxn modelId="{8FCEB713-C2CB-49F9-BBE2-13173B99D1CF}" type="presParOf" srcId="{A7F87E14-13BA-4443-A1EA-8918FA58FB4D}" destId="{8EFBB16C-9A17-48B8-A9F5-32E9ACD42439}" srcOrd="2" destOrd="0" presId="urn:microsoft.com/office/officeart/2005/8/layout/process1"/>
    <dgm:cxn modelId="{8B373C1C-9820-49B1-9AE2-19D142CF8AC5}" type="presParOf" srcId="{A7F87E14-13BA-4443-A1EA-8918FA58FB4D}" destId="{AA56951D-E679-444A-BE56-D6AAA61CF526}" srcOrd="3" destOrd="0" presId="urn:microsoft.com/office/officeart/2005/8/layout/process1"/>
    <dgm:cxn modelId="{16A6D08C-D06D-4DA2-922A-CD51D8291DE7}" type="presParOf" srcId="{AA56951D-E679-444A-BE56-D6AAA61CF526}" destId="{C3B5F9A1-98F0-4206-A1AD-B7391B579AEC}" srcOrd="0" destOrd="0" presId="urn:microsoft.com/office/officeart/2005/8/layout/process1"/>
    <dgm:cxn modelId="{BC68418F-664C-43E0-A32C-05B922138744}" type="presParOf" srcId="{A7F87E14-13BA-4443-A1EA-8918FA58FB4D}" destId="{27533378-6F13-4082-8BBB-22B5E7117CC0}" srcOrd="4" destOrd="0" presId="urn:microsoft.com/office/officeart/2005/8/layout/process1"/>
    <dgm:cxn modelId="{47CD26D1-D1E8-4E8A-BA86-3BFD494E4A7B}" type="presParOf" srcId="{A7F87E14-13BA-4443-A1EA-8918FA58FB4D}" destId="{A4E0265B-D7AE-4225-850B-0BD0D1998EF7}" srcOrd="5" destOrd="0" presId="urn:microsoft.com/office/officeart/2005/8/layout/process1"/>
    <dgm:cxn modelId="{0DC9B523-83F9-45DB-9E46-5DF80565049C}" type="presParOf" srcId="{A4E0265B-D7AE-4225-850B-0BD0D1998EF7}" destId="{FD90A96B-5FB0-4F6F-B59B-919C934CBDC9}" srcOrd="0" destOrd="0" presId="urn:microsoft.com/office/officeart/2005/8/layout/process1"/>
    <dgm:cxn modelId="{84728748-D910-45A8-8134-D1928A37C9D4}" type="presParOf" srcId="{A7F87E14-13BA-4443-A1EA-8918FA58FB4D}" destId="{B5A0FDE1-1A36-4C7E-8A2C-F9A5C0B1F25C}" srcOrd="6" destOrd="0" presId="urn:microsoft.com/office/officeart/2005/8/layout/process1"/>
    <dgm:cxn modelId="{37ED2A34-D479-4960-A326-C667C658A780}" type="presParOf" srcId="{A7F87E14-13BA-4443-A1EA-8918FA58FB4D}" destId="{46E8DB74-7AA3-47B5-AB8E-09E3FB3FE5E3}" srcOrd="7" destOrd="0" presId="urn:microsoft.com/office/officeart/2005/8/layout/process1"/>
    <dgm:cxn modelId="{1ACC0025-C1E1-49F3-B920-F13F306C0EAD}" type="presParOf" srcId="{46E8DB74-7AA3-47B5-AB8E-09E3FB3FE5E3}" destId="{CBD08FD5-83B8-4E52-B6C7-0C74553110C2}" srcOrd="0" destOrd="0" presId="urn:microsoft.com/office/officeart/2005/8/layout/process1"/>
    <dgm:cxn modelId="{AB708292-B15C-435B-8572-C223D4457998}"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1299" y="50857"/>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descarga la aplicación en su teléfono móvil</a:t>
          </a:r>
        </a:p>
      </dsp:txBody>
      <dsp:txXfrm>
        <a:off x="29020" y="78578"/>
        <a:ext cx="891031" cy="1445985"/>
      </dsp:txXfrm>
    </dsp:sp>
    <dsp:sp modelId="{BBEB9A2B-C446-4FB2-8CB3-02140FCE289E}">
      <dsp:nvSpPr>
        <dsp:cNvPr id="0" name=""/>
        <dsp:cNvSpPr/>
      </dsp:nvSpPr>
      <dsp:spPr>
        <a:xfrm rot="21459518">
          <a:off x="982133" y="658597"/>
          <a:ext cx="157734"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82153" y="706509"/>
        <a:ext cx="110414" cy="140835"/>
      </dsp:txXfrm>
    </dsp:sp>
    <dsp:sp modelId="{8EFBB16C-9A17-48B8-A9F5-32E9ACD42439}">
      <dsp:nvSpPr>
        <dsp:cNvPr id="0" name=""/>
        <dsp:cNvSpPr/>
      </dsp:nvSpPr>
      <dsp:spPr>
        <a:xfrm>
          <a:off x="1245136" y="0"/>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realiza la prueba auditiva</a:t>
          </a:r>
        </a:p>
      </dsp:txBody>
      <dsp:txXfrm>
        <a:off x="1272857" y="27721"/>
        <a:ext cx="891031" cy="1445985"/>
      </dsp:txXfrm>
    </dsp:sp>
    <dsp:sp modelId="{AA56951D-E679-444A-BE56-D6AAA61CF526}">
      <dsp:nvSpPr>
        <dsp:cNvPr id="0" name=""/>
        <dsp:cNvSpPr/>
      </dsp:nvSpPr>
      <dsp:spPr>
        <a:xfrm>
          <a:off x="2234305" y="633350"/>
          <a:ext cx="195270"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34305" y="680295"/>
        <a:ext cx="136689" cy="140835"/>
      </dsp:txXfrm>
    </dsp:sp>
    <dsp:sp modelId="{27533378-6F13-4082-8BBB-22B5E7117CC0}">
      <dsp:nvSpPr>
        <dsp:cNvPr id="0" name=""/>
        <dsp:cNvSpPr/>
      </dsp:nvSpPr>
      <dsp:spPr>
        <a:xfrm>
          <a:off x="2560045" y="0"/>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La aplicación brinda un resultado</a:t>
          </a:r>
        </a:p>
      </dsp:txBody>
      <dsp:txXfrm>
        <a:off x="2587766" y="27721"/>
        <a:ext cx="891031" cy="1445985"/>
      </dsp:txXfrm>
    </dsp:sp>
    <dsp:sp modelId="{A4E0265B-D7AE-4225-850B-0BD0D1998EF7}">
      <dsp:nvSpPr>
        <dsp:cNvPr id="0" name=""/>
        <dsp:cNvSpPr/>
      </dsp:nvSpPr>
      <dsp:spPr>
        <a:xfrm>
          <a:off x="3542900" y="633350"/>
          <a:ext cx="195270"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42900" y="680295"/>
        <a:ext cx="136689" cy="140835"/>
      </dsp:txXfrm>
    </dsp:sp>
    <dsp:sp modelId="{B5A0FDE1-1A36-4C7E-8A2C-F9A5C0B1F25C}">
      <dsp:nvSpPr>
        <dsp:cNvPr id="0" name=""/>
        <dsp:cNvSpPr/>
      </dsp:nvSpPr>
      <dsp:spPr>
        <a:xfrm>
          <a:off x="3874955" y="0"/>
          <a:ext cx="1022106"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04891" y="29936"/>
        <a:ext cx="962234" cy="1441555"/>
      </dsp:txXfrm>
    </dsp:sp>
    <dsp:sp modelId="{46E8DB74-7AA3-47B5-AB8E-09E3FB3FE5E3}">
      <dsp:nvSpPr>
        <dsp:cNvPr id="0" name=""/>
        <dsp:cNvSpPr/>
      </dsp:nvSpPr>
      <dsp:spPr>
        <a:xfrm>
          <a:off x="4920262" y="633350"/>
          <a:ext cx="152218"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20262" y="680295"/>
        <a:ext cx="106553" cy="140835"/>
      </dsp:txXfrm>
    </dsp:sp>
    <dsp:sp modelId="{155104C5-6E9D-43E9-871D-394E58D3E816}">
      <dsp:nvSpPr>
        <dsp:cNvPr id="0" name=""/>
        <dsp:cNvSpPr/>
      </dsp:nvSpPr>
      <dsp:spPr>
        <a:xfrm>
          <a:off x="5184267" y="0"/>
          <a:ext cx="1159335"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La aplicación genera resultados. Y permite enviarlos a la clínica o compartirlos en redes sociales</a:t>
          </a:r>
          <a:endParaRPr lang="en-US" sz="1200" kern="1200"/>
        </a:p>
      </dsp:txBody>
      <dsp:txXfrm>
        <a:off x="5218223" y="33956"/>
        <a:ext cx="1091423" cy="143351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4749B"/>
    <w:rsid w:val="0047241D"/>
    <w:rsid w:val="00484CC2"/>
    <w:rsid w:val="004916D5"/>
    <w:rsid w:val="00494907"/>
    <w:rsid w:val="00495643"/>
    <w:rsid w:val="004A3A46"/>
    <w:rsid w:val="004C6408"/>
    <w:rsid w:val="00500271"/>
    <w:rsid w:val="00512F65"/>
    <w:rsid w:val="00526652"/>
    <w:rsid w:val="005A3DA1"/>
    <w:rsid w:val="005F318F"/>
    <w:rsid w:val="0064656D"/>
    <w:rsid w:val="0068066D"/>
    <w:rsid w:val="006A5113"/>
    <w:rsid w:val="006A6CD4"/>
    <w:rsid w:val="006B59C2"/>
    <w:rsid w:val="006D7562"/>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9F2EC6"/>
    <w:rsid w:val="00A22C52"/>
    <w:rsid w:val="00A30984"/>
    <w:rsid w:val="00A659D7"/>
    <w:rsid w:val="00A91231"/>
    <w:rsid w:val="00AA1CB0"/>
    <w:rsid w:val="00AB21C7"/>
    <w:rsid w:val="00B02B9B"/>
    <w:rsid w:val="00B337B4"/>
    <w:rsid w:val="00B36242"/>
    <w:rsid w:val="00B4694D"/>
    <w:rsid w:val="00B53A5E"/>
    <w:rsid w:val="00B55694"/>
    <w:rsid w:val="00B567A6"/>
    <w:rsid w:val="00B72023"/>
    <w:rsid w:val="00B8155C"/>
    <w:rsid w:val="00B97AFF"/>
    <w:rsid w:val="00BA70DA"/>
    <w:rsid w:val="00BB4E64"/>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Props1.xml><?xml version="1.0" encoding="utf-8"?>
<ds:datastoreItem xmlns:ds="http://schemas.openxmlformats.org/officeDocument/2006/customXml" ds:itemID="{916775AF-B2F7-4244-BF8F-3A39DCFF4B56}">
  <ds:schemaRefs>
    <ds:schemaRef ds:uri="http://schemas.openxmlformats.org/officeDocument/2006/bibliography"/>
  </ds:schemaRefs>
</ds:datastoreItem>
</file>

<file path=customXml/itemProps2.xml><?xml version="1.0" encoding="utf-8"?>
<ds:datastoreItem xmlns:ds="http://schemas.openxmlformats.org/officeDocument/2006/customXml" ds:itemID="{76691BF1-02A7-423F-82DD-0DC02ACDD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134</Pages>
  <Words>20854</Words>
  <Characters>118869</Characters>
  <Application>Microsoft Office Word</Application>
  <DocSecurity>0</DocSecurity>
  <Lines>990</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139445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Roberto Baltodano</cp:lastModifiedBy>
  <cp:revision>21</cp:revision>
  <cp:lastPrinted>2015-02-09T04:22:00Z</cp:lastPrinted>
  <dcterms:created xsi:type="dcterms:W3CDTF">2014-11-09T00:27:00Z</dcterms:created>
  <dcterms:modified xsi:type="dcterms:W3CDTF">2015-02-13T00:19:00Z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