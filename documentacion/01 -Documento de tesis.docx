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5544BA"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5544BA"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C52690" w:rsidRPr="00A50B51" w:rsidRDefault="005544BA" w:rsidP="008E0A96">
      <w:pPr>
        <w:ind w:left="720" w:hanging="720"/>
        <w:jc w:val="center"/>
        <w:rPr>
          <w:bCs/>
          <w:szCs w:val="24"/>
          <w:lang w:val="es-ES"/>
        </w:rPr>
      </w:pPr>
      <w:fldSimple w:instr=" DOCPROPERTY  School  \* MERGEFORMAT ">
        <w:r w:rsidR="00383259" w:rsidRPr="00A50B51">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commentRangeStart w:id="0"/>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commentRangeEnd w:id="0"/>
      <w:r w:rsidR="00150C23">
        <w:rPr>
          <w:rStyle w:val="CommentReference"/>
        </w:rPr>
        <w:commentReference w:id="0"/>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 xml:space="preserve">Ing. Roberto </w:t>
      </w:r>
      <w:proofErr w:type="spellStart"/>
      <w:r w:rsidR="00383259" w:rsidRPr="00A50B51">
        <w:rPr>
          <w:szCs w:val="24"/>
          <w:lang w:val="es-ES_tradnl" w:eastAsia="es-CR"/>
        </w:rPr>
        <w:t>Baltodano</w:t>
      </w:r>
      <w:proofErr w:type="spellEnd"/>
      <w:r w:rsidR="00383259" w:rsidRPr="00A50B51">
        <w:rPr>
          <w:szCs w:val="24"/>
          <w:lang w:val="es-ES_tradnl" w:eastAsia="es-CR"/>
        </w:rPr>
        <w:t xml:space="preserve"> García</w:t>
      </w:r>
      <w:r w:rsidRPr="00A50B51">
        <w:rPr>
          <w:szCs w:val="24"/>
        </w:rPr>
        <w:fldChar w:fldCharType="end"/>
      </w:r>
    </w:p>
    <w:p w:rsidR="004D3CC3" w:rsidRPr="00A50B51" w:rsidRDefault="00B35AC9" w:rsidP="008E0A96">
      <w:pPr>
        <w:jc w:val="center"/>
        <w:rPr>
          <w:szCs w:val="24"/>
          <w:lang w:val="es-ES_tradnl" w:eastAsia="es-CR"/>
        </w:rPr>
      </w:pPr>
      <w:fldSimple w:instr=" DOCPROPERTY  &quot;Author 2&quot;  \* MERGEFORMAT ">
        <w:r w:rsidR="00383259" w:rsidRPr="00A50B51">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5544BA" w:rsidP="008E0A96">
      <w:pPr>
        <w:jc w:val="center"/>
        <w:rPr>
          <w:szCs w:val="24"/>
          <w:lang w:val="es-ES_tradnl" w:eastAsia="es-CR"/>
        </w:rPr>
      </w:pPr>
      <w:fldSimple w:instr=" DOCPROPERTY  Location  \* MERGEFORMAT ">
        <w:r w:rsidR="00383259" w:rsidRPr="00A50B51">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1" w:name="_Toc321064628"/>
      <w:bookmarkEnd w:id="1"/>
    </w:p>
    <w:p w:rsidR="00D704BB" w:rsidRPr="00A50B51" w:rsidRDefault="00D704BB" w:rsidP="008E0A96">
      <w:pPr>
        <w:rPr>
          <w:szCs w:val="24"/>
          <w:lang w:val="es-ES_tradnl" w:eastAsia="es-CR"/>
        </w:rPr>
        <w:sectPr w:rsidR="00D704BB" w:rsidRPr="00A50B51" w:rsidSect="00AD0B2F">
          <w:headerReference w:type="default" r:id="rId12"/>
          <w:footerReference w:type="default" r:id="rId13"/>
          <w:headerReference w:type="first" r:id="rId14"/>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5A184DF7" wp14:editId="7173D298">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03631792" wp14:editId="0B8BE36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5544BA"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AD0B2F" w:rsidRPr="00A50B51" w:rsidRDefault="005544BA" w:rsidP="008E0A96">
      <w:pPr>
        <w:jc w:val="center"/>
        <w:rPr>
          <w:b/>
          <w:szCs w:val="24"/>
          <w:lang w:val="es-ES"/>
        </w:rPr>
      </w:pPr>
      <w:fldSimple w:instr=" DOCPROPERTY  School  \* MERGEFORMAT ">
        <w:r w:rsidR="00383259" w:rsidRPr="00A50B51">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 xml:space="preserve">Ing. Roberto </w:t>
      </w:r>
      <w:proofErr w:type="spellStart"/>
      <w:r w:rsidR="00383259" w:rsidRPr="00A50B51">
        <w:rPr>
          <w:b/>
          <w:szCs w:val="24"/>
          <w:lang w:val="es-ES"/>
        </w:rPr>
        <w:t>Baltodano</w:t>
      </w:r>
      <w:proofErr w:type="spellEnd"/>
      <w:r w:rsidR="00383259" w:rsidRPr="00A50B51">
        <w:rPr>
          <w:b/>
          <w:szCs w:val="24"/>
          <w:lang w:val="es-ES"/>
        </w:rPr>
        <w:t xml:space="preserve"> García</w:t>
      </w:r>
      <w:r w:rsidRPr="00A50B51">
        <w:rPr>
          <w:szCs w:val="24"/>
        </w:rPr>
        <w:fldChar w:fldCharType="end"/>
      </w:r>
    </w:p>
    <w:p w:rsidR="00B316B9" w:rsidRPr="00A50B51" w:rsidRDefault="00B35AC9" w:rsidP="008E0A96">
      <w:pPr>
        <w:jc w:val="center"/>
        <w:rPr>
          <w:b/>
          <w:szCs w:val="24"/>
          <w:lang w:val="es-ES"/>
        </w:rPr>
      </w:pPr>
      <w:fldSimple w:instr=" DOCPROPERTY  &quot;Author 2&quot;  \* MERGEFORMAT ">
        <w:r w:rsidR="00383259" w:rsidRPr="00A50B51">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B316B9" w:rsidP="008E0A96">
            <w:pPr>
              <w:spacing w:line="240" w:lineRule="auto"/>
              <w:jc w:val="center"/>
              <w:rPr>
                <w:b/>
                <w:bCs/>
                <w:color w:val="000000"/>
                <w:szCs w:val="24"/>
                <w:lang w:val="es-ES" w:bidi="ks-Deva"/>
              </w:rPr>
            </w:pP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5544BA" w:rsidP="008E0A96">
      <w:pPr>
        <w:jc w:val="center"/>
        <w:rPr>
          <w:szCs w:val="24"/>
          <w:lang w:val="es-ES"/>
        </w:rPr>
      </w:pPr>
      <w:fldSimple w:instr=" DOCPROPERTY  Location  \* MERGEFORMAT ">
        <w:r w:rsidR="00383259" w:rsidRPr="00A50B51">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2" w:name="_Toc386825580"/>
      <w:bookmarkStart w:id="3" w:name="_Toc393650933"/>
      <w:bookmarkStart w:id="4" w:name="_Toc393651035"/>
      <w:bookmarkStart w:id="5" w:name="_Toc393655956"/>
      <w:r w:rsidRPr="00A50B51">
        <w:rPr>
          <w:sz w:val="24"/>
          <w:szCs w:val="24"/>
        </w:rPr>
        <w:lastRenderedPageBreak/>
        <w:t>AGRADECIMIENTOS</w:t>
      </w:r>
      <w:bookmarkEnd w:id="2"/>
      <w:bookmarkEnd w:id="3"/>
      <w:bookmarkEnd w:id="4"/>
      <w:bookmarkEnd w:id="5"/>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r w:rsidRPr="00A50B51">
        <w:rPr>
          <w:sz w:val="24"/>
          <w:szCs w:val="24"/>
        </w:rPr>
        <w:lastRenderedPageBreak/>
        <w:t>Resumen ejecutivo</w:t>
      </w:r>
      <w:bookmarkEnd w:id="6"/>
      <w:bookmarkEnd w:id="7"/>
      <w:bookmarkEnd w:id="8"/>
      <w:bookmarkEnd w:id="9"/>
      <w:bookmarkEnd w:id="10"/>
      <w:bookmarkEnd w:id="11"/>
      <w:bookmarkEnd w:id="12"/>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w:t>
      </w:r>
      <w:commentRangeStart w:id="13"/>
      <w:r w:rsidRPr="00A50B51">
        <w:rPr>
          <w:szCs w:val="24"/>
        </w:rPr>
        <w:t>salud integral</w:t>
      </w:r>
      <w:commentRangeEnd w:id="13"/>
      <w:r w:rsidR="001D6E95">
        <w:rPr>
          <w:rStyle w:val="CommentReference"/>
        </w:rPr>
        <w:commentReference w:id="13"/>
      </w:r>
      <w:r w:rsidRPr="00A50B51">
        <w:rPr>
          <w:szCs w:val="24"/>
        </w:rPr>
        <w:t>,</w:t>
      </w:r>
      <w:ins w:id="14" w:author="Personal" w:date="2014-08-23T19:41:00Z">
        <w:r w:rsidR="00362C20" w:rsidRPr="00362C20">
          <w:rPr>
            <w:szCs w:val="24"/>
          </w:rPr>
          <w:t xml:space="preserve"> </w:t>
        </w:r>
        <w:r w:rsidR="00362C20">
          <w:rPr>
            <w:szCs w:val="24"/>
          </w:rPr>
          <w:t xml:space="preserve">en el área de la </w:t>
        </w:r>
        <w:commentRangeStart w:id="15"/>
        <w:r w:rsidR="00362C20">
          <w:rPr>
            <w:szCs w:val="24"/>
          </w:rPr>
          <w:t>audición</w:t>
        </w:r>
        <w:commentRangeEnd w:id="15"/>
        <w:r w:rsidR="00362C20">
          <w:rPr>
            <w:rStyle w:val="CommentReference"/>
          </w:rPr>
          <w:commentReference w:id="15"/>
        </w:r>
        <w:r w:rsidR="00362C20">
          <w:rPr>
            <w:szCs w:val="24"/>
          </w:rPr>
          <w:t>,</w:t>
        </w:r>
      </w:ins>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w:t>
      </w:r>
      <w:commentRangeStart w:id="16"/>
      <w:r w:rsidRPr="00A50B51">
        <w:rPr>
          <w:szCs w:val="24"/>
        </w:rPr>
        <w:t xml:space="preserve">se declaran </w:t>
      </w:r>
      <w:proofErr w:type="spellStart"/>
      <w:r w:rsidRPr="00A50B51">
        <w:rPr>
          <w:szCs w:val="24"/>
        </w:rPr>
        <w:t>pioneras</w:t>
      </w:r>
      <w:del w:id="17" w:author="Personal" w:date="2014-08-23T19:38:00Z">
        <w:r w:rsidRPr="00A50B51" w:rsidDel="00362C20">
          <w:rPr>
            <w:szCs w:val="24"/>
          </w:rPr>
          <w:delText xml:space="preserve"> </w:delText>
        </w:r>
        <w:commentRangeEnd w:id="16"/>
        <w:r w:rsidR="001D6E95" w:rsidDel="00362C20">
          <w:rPr>
            <w:rStyle w:val="CommentReference"/>
          </w:rPr>
          <w:commentReference w:id="16"/>
        </w:r>
      </w:del>
      <w:r w:rsidR="00362C20">
        <w:rPr>
          <w:szCs w:val="24"/>
        </w:rPr>
        <w:t>en</w:t>
      </w:r>
      <w:proofErr w:type="spellEnd"/>
      <w:r w:rsidR="00362C20">
        <w:rPr>
          <w:szCs w:val="24"/>
        </w:rPr>
        <w:t xml:space="preserve"> el país </w:t>
      </w:r>
      <w:commentRangeStart w:id="18"/>
      <w:del w:id="19" w:author="Personal" w:date="2014-08-23T19:38:00Z">
        <w:r w:rsidRPr="00A50B51" w:rsidDel="00362C20">
          <w:rPr>
            <w:szCs w:val="24"/>
          </w:rPr>
          <w:delText>a</w:delText>
        </w:r>
      </w:del>
      <w:r w:rsidRPr="00A50B51">
        <w:rPr>
          <w:szCs w:val="24"/>
        </w:rPr>
        <w:t>l</w:t>
      </w:r>
      <w:commentRangeEnd w:id="18"/>
      <w:r w:rsidR="00362C20">
        <w:rPr>
          <w:rStyle w:val="CommentReference"/>
        </w:rPr>
        <w:commentReference w:id="18"/>
      </w:r>
      <w:r w:rsidRPr="00A50B51">
        <w:rPr>
          <w:szCs w:val="24"/>
        </w:rPr>
        <w:t xml:space="preserve">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commentRangeStart w:id="20"/>
      <w:r w:rsidRPr="00A50B51">
        <w:rPr>
          <w:szCs w:val="24"/>
        </w:rPr>
        <w:t xml:space="preserve">Empleando una estructura de capítulos el presente proyecto pretende guiar </w:t>
      </w:r>
      <w:commentRangeEnd w:id="20"/>
      <w:r w:rsidR="001D6E95">
        <w:rPr>
          <w:rStyle w:val="CommentReference"/>
        </w:rPr>
        <w:commentReference w:id="20"/>
      </w:r>
      <w:commentRangeStart w:id="21"/>
      <w:r w:rsidRPr="00A50B51">
        <w:rPr>
          <w:szCs w:val="24"/>
        </w:rPr>
        <w:t>al</w:t>
      </w:r>
      <w:commentRangeEnd w:id="21"/>
      <w:r w:rsidR="005544BA">
        <w:rPr>
          <w:rStyle w:val="CommentReference"/>
        </w:rPr>
        <w:commentReference w:id="21"/>
      </w:r>
      <w:r w:rsidRPr="00A50B51">
        <w:rPr>
          <w:szCs w:val="24"/>
        </w:rPr>
        <w:t xml:space="preserve">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22" w:name="_Toc386825582"/>
      <w:bookmarkStart w:id="23" w:name="_Toc393650935"/>
      <w:bookmarkStart w:id="24" w:name="_Toc393651037"/>
      <w:bookmarkStart w:id="25" w:name="_Toc393655958"/>
      <w:bookmarkStart w:id="26" w:name="_Toc347565929"/>
      <w:bookmarkStart w:id="27" w:name="_Toc347566066"/>
      <w:bookmarkStart w:id="28" w:name="_Toc347566209"/>
      <w:r w:rsidRPr="00A50B51">
        <w:rPr>
          <w:sz w:val="24"/>
          <w:szCs w:val="24"/>
        </w:rPr>
        <w:lastRenderedPageBreak/>
        <w:t>Resumen de capítulos</w:t>
      </w:r>
      <w:bookmarkEnd w:id="22"/>
      <w:bookmarkEnd w:id="23"/>
      <w:bookmarkEnd w:id="24"/>
      <w:bookmarkEnd w:id="25"/>
    </w:p>
    <w:p w:rsidR="00B633E6" w:rsidRPr="00A50B51" w:rsidRDefault="00B633E6" w:rsidP="008E0A96">
      <w:pPr>
        <w:pStyle w:val="12"/>
        <w:rPr>
          <w:sz w:val="24"/>
          <w:szCs w:val="24"/>
        </w:rPr>
      </w:pPr>
      <w:bookmarkStart w:id="29" w:name="_Toc386825583"/>
      <w:bookmarkStart w:id="30" w:name="_Toc393650936"/>
      <w:bookmarkStart w:id="31" w:name="_Toc393651038"/>
      <w:bookmarkStart w:id="32" w:name="_Toc393655959"/>
      <w:r w:rsidRPr="00A50B51">
        <w:rPr>
          <w:sz w:val="24"/>
          <w:szCs w:val="24"/>
        </w:rPr>
        <w:t xml:space="preserve">Capítulo </w:t>
      </w:r>
      <w:r w:rsidR="00A85EE9" w:rsidRPr="00A50B51">
        <w:rPr>
          <w:sz w:val="24"/>
          <w:szCs w:val="24"/>
        </w:rPr>
        <w:t>I</w:t>
      </w:r>
      <w:bookmarkEnd w:id="29"/>
      <w:bookmarkEnd w:id="30"/>
      <w:bookmarkEnd w:id="31"/>
      <w:bookmarkEnd w:id="32"/>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33" w:name="_Toc386825584"/>
      <w:bookmarkStart w:id="34" w:name="_Toc393650937"/>
      <w:bookmarkStart w:id="35" w:name="_Toc393651039"/>
      <w:bookmarkStart w:id="36" w:name="_Toc393655960"/>
      <w:bookmarkStart w:id="37" w:name="_Ref394240682"/>
      <w:bookmarkStart w:id="38" w:name="_Ref394240684"/>
      <w:bookmarkStart w:id="39" w:name="_Ref394240694"/>
      <w:r w:rsidRPr="00A50B51">
        <w:rPr>
          <w:sz w:val="24"/>
          <w:szCs w:val="24"/>
        </w:rPr>
        <w:t xml:space="preserve">Capítulo </w:t>
      </w:r>
      <w:r w:rsidR="00A85EE9" w:rsidRPr="00A50B51">
        <w:rPr>
          <w:sz w:val="24"/>
          <w:szCs w:val="24"/>
        </w:rPr>
        <w:t>II</w:t>
      </w:r>
      <w:bookmarkEnd w:id="33"/>
      <w:bookmarkEnd w:id="34"/>
      <w:bookmarkEnd w:id="35"/>
      <w:bookmarkEnd w:id="36"/>
      <w:bookmarkEnd w:id="37"/>
      <w:bookmarkEnd w:id="38"/>
      <w:bookmarkEnd w:id="39"/>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40" w:name="_Toc386825585"/>
      <w:bookmarkStart w:id="41" w:name="_Toc393650938"/>
      <w:bookmarkStart w:id="42" w:name="_Toc393651040"/>
      <w:bookmarkStart w:id="43" w:name="_Toc393655961"/>
      <w:r w:rsidRPr="00A50B51">
        <w:rPr>
          <w:sz w:val="24"/>
          <w:szCs w:val="24"/>
        </w:rPr>
        <w:t xml:space="preserve">Capítulo </w:t>
      </w:r>
      <w:r w:rsidR="00A85EE9" w:rsidRPr="00A50B51">
        <w:rPr>
          <w:sz w:val="24"/>
          <w:szCs w:val="24"/>
        </w:rPr>
        <w:t>III</w:t>
      </w:r>
      <w:bookmarkEnd w:id="40"/>
      <w:bookmarkEnd w:id="41"/>
      <w:bookmarkEnd w:id="42"/>
      <w:bookmarkEnd w:id="43"/>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4" w:name="_Toc386825586"/>
      <w:bookmarkStart w:id="45" w:name="_Toc393650939"/>
      <w:bookmarkStart w:id="46" w:name="_Toc393651041"/>
      <w:bookmarkStart w:id="47" w:name="_Toc393655962"/>
      <w:bookmarkStart w:id="48" w:name="_Ref394240743"/>
      <w:bookmarkStart w:id="49" w:name="_Ref394240752"/>
      <w:r w:rsidRPr="00A50B51">
        <w:rPr>
          <w:sz w:val="24"/>
          <w:szCs w:val="24"/>
        </w:rPr>
        <w:t xml:space="preserve">Capítulo </w:t>
      </w:r>
      <w:r w:rsidR="00A85EE9" w:rsidRPr="00A50B51">
        <w:rPr>
          <w:sz w:val="24"/>
          <w:szCs w:val="24"/>
        </w:rPr>
        <w:t>IV</w:t>
      </w:r>
      <w:bookmarkEnd w:id="44"/>
      <w:bookmarkEnd w:id="45"/>
      <w:bookmarkEnd w:id="46"/>
      <w:bookmarkEnd w:id="47"/>
      <w:bookmarkEnd w:id="48"/>
      <w:bookmarkEnd w:id="49"/>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50" w:name="_Toc386825587"/>
      <w:bookmarkStart w:id="51" w:name="_Toc393650940"/>
      <w:bookmarkStart w:id="52" w:name="_Toc393651042"/>
      <w:bookmarkStart w:id="53" w:name="_Toc393655963"/>
      <w:r w:rsidRPr="00A50B51">
        <w:rPr>
          <w:sz w:val="24"/>
          <w:szCs w:val="24"/>
        </w:rPr>
        <w:t xml:space="preserve">Capítulo </w:t>
      </w:r>
      <w:r w:rsidR="00A85EE9" w:rsidRPr="00A50B51">
        <w:rPr>
          <w:sz w:val="24"/>
          <w:szCs w:val="24"/>
        </w:rPr>
        <w:t>V</w:t>
      </w:r>
      <w:bookmarkEnd w:id="50"/>
      <w:bookmarkEnd w:id="51"/>
      <w:bookmarkEnd w:id="52"/>
      <w:bookmarkEnd w:id="53"/>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4" w:name="_Toc393650941"/>
      <w:bookmarkStart w:id="55" w:name="_Toc393651043"/>
      <w:bookmarkStart w:id="56" w:name="_Toc393655964"/>
      <w:r w:rsidRPr="00A50B51">
        <w:rPr>
          <w:sz w:val="24"/>
          <w:szCs w:val="24"/>
        </w:rPr>
        <w:lastRenderedPageBreak/>
        <w:t>Palabras Claves</w:t>
      </w:r>
      <w:bookmarkEnd w:id="26"/>
      <w:bookmarkEnd w:id="27"/>
      <w:bookmarkEnd w:id="28"/>
      <w:bookmarkEnd w:id="54"/>
      <w:bookmarkEnd w:id="55"/>
      <w:bookmarkEnd w:id="56"/>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7" w:name="_Toc347566210" w:displacedByCustomXml="next"/>
    <w:bookmarkStart w:id="58" w:name="_Toc335830474" w:displacedByCustomXml="next"/>
    <w:bookmarkStart w:id="59" w:name="_Toc326180317" w:displacedByCustomXml="next"/>
    <w:bookmarkStart w:id="60" w:name="_Toc325312420" w:displacedByCustomXml="next"/>
    <w:bookmarkStart w:id="61" w:name="_Toc325312280" w:displacedByCustomXml="next"/>
    <w:bookmarkStart w:id="62" w:name="_Toc324865113" w:displacedByCustomXml="next"/>
    <w:bookmarkStart w:id="63" w:name="_Toc324848862" w:displacedByCustomXml="next"/>
    <w:bookmarkStart w:id="64" w:name="_Toc324262208" w:displacedByCustomXml="next"/>
    <w:bookmarkStart w:id="65" w:name="_Toc324261765" w:displacedByCustomXml="next"/>
    <w:bookmarkStart w:id="66" w:name="_Toc324260819" w:displacedByCustomXml="next"/>
    <w:bookmarkStart w:id="67" w:name="_Toc324258755" w:displacedByCustomXml="next"/>
    <w:bookmarkStart w:id="68" w:name="_Toc324014096" w:displacedByCustomXml="next"/>
    <w:bookmarkStart w:id="69" w:name="_Toc324014350" w:displacedByCustomXml="next"/>
    <w:bookmarkStart w:id="70" w:name="_Toc324014940" w:displacedByCustomXml="next"/>
    <w:bookmarkStart w:id="71" w:name="_Toc324017558" w:displacedByCustomXml="next"/>
    <w:bookmarkStart w:id="72" w:name="_Toc324185764" w:displacedByCustomXml="next"/>
    <w:bookmarkStart w:id="73" w:name="_Toc324186774" w:displacedByCustomXml="next"/>
    <w:bookmarkStart w:id="74" w:name="_Toc324267090" w:displacedByCustomXml="next"/>
    <w:bookmarkStart w:id="75" w:name="_Toc324267230" w:displacedByCustomXml="next"/>
    <w:bookmarkStart w:id="76" w:name="_Toc324267300" w:displacedByCustomXml="next"/>
    <w:bookmarkStart w:id="77" w:name="_Toc325817509" w:displacedByCustomXml="next"/>
    <w:bookmarkStart w:id="78" w:name="_Toc326160189" w:displacedByCustomXml="next"/>
    <w:bookmarkStart w:id="79" w:name="_Toc335824666" w:displacedByCustomXml="next"/>
    <w:bookmarkStart w:id="80" w:name="_Toc335824737" w:displacedByCustomXml="next"/>
    <w:bookmarkStart w:id="81" w:name="_Toc335824808" w:displacedByCustomXml="next"/>
    <w:bookmarkStart w:id="82" w:name="_Toc335824877" w:displacedByCustomXml="next"/>
    <w:bookmarkStart w:id="83" w:name="_Toc335825821" w:displacedByCustomXml="next"/>
    <w:bookmarkStart w:id="84" w:name="_Toc336537839" w:displacedByCustomXml="next"/>
    <w:bookmarkStart w:id="85" w:name="_Toc347565930" w:displacedByCustomXml="next"/>
    <w:bookmarkStart w:id="86" w:name="_Toc347566067" w:displacedByCustomXml="next"/>
    <w:bookmarkStart w:id="87" w:name="_Toc393650942" w:displacedByCustomXml="next"/>
    <w:bookmarkStart w:id="88" w:name="_Toc393651044" w:displacedByCustomXml="next"/>
    <w:bookmarkStart w:id="89" w:name="_Toc393655965"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84" w:displacedByCustomXml="prev"/>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Start w:id="90" w:name="_Toc347565931" w:displacedByCustomXml="prev"/>
        <w:bookmarkEnd w:id="90" w:displacedByCustomXml="prev"/>
        <w:p w:rsidR="00D66139" w:rsidRDefault="005544BA"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6"/>
              <w:bookmarkEnd w:id="85"/>
            </w:sdtContent>
          </w:sdt>
          <w:bookmarkEnd w:id="89"/>
          <w:bookmarkEnd w:id="88"/>
          <w:bookmarkEnd w:id="87"/>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91" w:name="_Toc347565932"/>
          <w:bookmarkEnd w:id="91"/>
        </w:p>
        <w:p w:rsidR="00D66139" w:rsidRDefault="005544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00D66139" w:rsidRPr="00EF4632">
              <w:rPr>
                <w:rStyle w:val="Hyperlink"/>
                <w:noProof/>
              </w:rPr>
              <w:t>1.</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 - Introducción</w:t>
            </w:r>
            <w:r w:rsidR="00D66139">
              <w:rPr>
                <w:noProof/>
                <w:webHidden/>
              </w:rPr>
              <w:tab/>
            </w:r>
            <w:r w:rsidR="004D1EA8">
              <w:rPr>
                <w:noProof/>
                <w:webHidden/>
              </w:rPr>
              <w:fldChar w:fldCharType="begin"/>
            </w:r>
            <w:r w:rsidR="00D66139">
              <w:rPr>
                <w:noProof/>
                <w:webHidden/>
              </w:rPr>
              <w:instrText xml:space="preserve"> PAGEREF _Toc393655970 \h </w:instrText>
            </w:r>
            <w:r w:rsidR="004D1EA8">
              <w:rPr>
                <w:noProof/>
                <w:webHidden/>
              </w:rPr>
            </w:r>
            <w:r w:rsidR="004D1EA8">
              <w:rPr>
                <w:noProof/>
                <w:webHidden/>
              </w:rPr>
              <w:fldChar w:fldCharType="separate"/>
            </w:r>
            <w:r w:rsidR="003E7F97">
              <w:rPr>
                <w:noProof/>
                <w:webHidden/>
              </w:rPr>
              <w:t>1</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00D66139" w:rsidRPr="00EF4632">
              <w:rPr>
                <w:rStyle w:val="Hyperlink"/>
                <w:noProof/>
              </w:rPr>
              <w:t>1.1.</w:t>
            </w:r>
            <w:r w:rsidR="00D66139">
              <w:rPr>
                <w:rFonts w:asciiTheme="minorHAnsi" w:eastAsiaTheme="minorEastAsia" w:hAnsiTheme="minorHAnsi" w:cstheme="minorBidi"/>
                <w:noProof/>
                <w:sz w:val="22"/>
                <w:szCs w:val="22"/>
                <w:lang w:eastAsia="es-CR"/>
              </w:rPr>
              <w:tab/>
            </w:r>
            <w:r w:rsidR="00D66139" w:rsidRPr="00EF4632">
              <w:rPr>
                <w:rStyle w:val="Hyperlink"/>
                <w:noProof/>
              </w:rPr>
              <w:t>Antecedentes</w:t>
            </w:r>
            <w:r w:rsidR="00D66139">
              <w:rPr>
                <w:noProof/>
                <w:webHidden/>
              </w:rPr>
              <w:tab/>
            </w:r>
            <w:r w:rsidR="004D1EA8">
              <w:rPr>
                <w:noProof/>
                <w:webHidden/>
              </w:rPr>
              <w:fldChar w:fldCharType="begin"/>
            </w:r>
            <w:r w:rsidR="00D66139">
              <w:rPr>
                <w:noProof/>
                <w:webHidden/>
              </w:rPr>
              <w:instrText xml:space="preserve"> PAGEREF _Toc393655971 \h </w:instrText>
            </w:r>
            <w:r w:rsidR="004D1EA8">
              <w:rPr>
                <w:noProof/>
                <w:webHidden/>
              </w:rPr>
            </w:r>
            <w:r w:rsidR="004D1EA8">
              <w:rPr>
                <w:noProof/>
                <w:webHidden/>
              </w:rPr>
              <w:fldChar w:fldCharType="separate"/>
            </w:r>
            <w:r w:rsidR="003E7F97">
              <w:rPr>
                <w:noProof/>
                <w:webHidden/>
              </w:rPr>
              <w:t>2</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00D66139" w:rsidRPr="00EF4632">
              <w:rPr>
                <w:rStyle w:val="Hyperlink"/>
                <w:noProof/>
              </w:rPr>
              <w:t>1.2.</w:t>
            </w:r>
            <w:r w:rsidR="00D66139">
              <w:rPr>
                <w:rFonts w:asciiTheme="minorHAnsi" w:eastAsiaTheme="minorEastAsia" w:hAnsiTheme="minorHAnsi" w:cstheme="minorBidi"/>
                <w:noProof/>
                <w:sz w:val="22"/>
                <w:szCs w:val="22"/>
                <w:lang w:eastAsia="es-CR"/>
              </w:rPr>
              <w:tab/>
            </w:r>
            <w:r w:rsidR="00D66139" w:rsidRPr="00EF4632">
              <w:rPr>
                <w:rStyle w:val="Hyperlink"/>
                <w:noProof/>
              </w:rPr>
              <w:t>Justificación</w:t>
            </w:r>
            <w:r w:rsidR="00D66139">
              <w:rPr>
                <w:noProof/>
                <w:webHidden/>
              </w:rPr>
              <w:tab/>
            </w:r>
            <w:r w:rsidR="004D1EA8">
              <w:rPr>
                <w:noProof/>
                <w:webHidden/>
              </w:rPr>
              <w:fldChar w:fldCharType="begin"/>
            </w:r>
            <w:r w:rsidR="00D66139">
              <w:rPr>
                <w:noProof/>
                <w:webHidden/>
              </w:rPr>
              <w:instrText xml:space="preserve"> PAGEREF _Toc393655972 \h </w:instrText>
            </w:r>
            <w:r w:rsidR="004D1EA8">
              <w:rPr>
                <w:noProof/>
                <w:webHidden/>
              </w:rPr>
            </w:r>
            <w:r w:rsidR="004D1EA8">
              <w:rPr>
                <w:noProof/>
                <w:webHidden/>
              </w:rPr>
              <w:fldChar w:fldCharType="separate"/>
            </w:r>
            <w:r w:rsidR="003E7F97">
              <w:rPr>
                <w:noProof/>
                <w:webHidden/>
              </w:rPr>
              <w:t>3</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00D66139" w:rsidRPr="00EF4632">
              <w:rPr>
                <w:rStyle w:val="Hyperlink"/>
                <w:noProof/>
              </w:rPr>
              <w:t>1.3.</w:t>
            </w:r>
            <w:r w:rsidR="00D66139">
              <w:rPr>
                <w:rFonts w:asciiTheme="minorHAnsi" w:eastAsiaTheme="minorEastAsia" w:hAnsiTheme="minorHAnsi" w:cstheme="minorBidi"/>
                <w:noProof/>
                <w:sz w:val="22"/>
                <w:szCs w:val="22"/>
                <w:lang w:eastAsia="es-CR"/>
              </w:rPr>
              <w:tab/>
            </w:r>
            <w:r w:rsidR="00D66139" w:rsidRPr="00EF4632">
              <w:rPr>
                <w:rStyle w:val="Hyperlink"/>
                <w:noProof/>
              </w:rPr>
              <w:t>Problemática por resolver</w:t>
            </w:r>
            <w:r w:rsidR="00D66139">
              <w:rPr>
                <w:noProof/>
                <w:webHidden/>
              </w:rPr>
              <w:tab/>
            </w:r>
            <w:r w:rsidR="004D1EA8">
              <w:rPr>
                <w:noProof/>
                <w:webHidden/>
              </w:rPr>
              <w:fldChar w:fldCharType="begin"/>
            </w:r>
            <w:r w:rsidR="00D66139">
              <w:rPr>
                <w:noProof/>
                <w:webHidden/>
              </w:rPr>
              <w:instrText xml:space="preserve"> PAGEREF _Toc393655973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00D66139" w:rsidRPr="00EF4632">
              <w:rPr>
                <w:rStyle w:val="Hyperlink"/>
                <w:noProof/>
              </w:rPr>
              <w:t>1.4.</w:t>
            </w:r>
            <w:r w:rsidR="00D66139">
              <w:rPr>
                <w:rFonts w:asciiTheme="minorHAnsi" w:eastAsiaTheme="minorEastAsia" w:hAnsiTheme="minorHAnsi" w:cstheme="minorBidi"/>
                <w:noProof/>
                <w:sz w:val="22"/>
                <w:szCs w:val="22"/>
                <w:lang w:eastAsia="es-CR"/>
              </w:rPr>
              <w:tab/>
            </w:r>
            <w:r w:rsidR="00D66139" w:rsidRPr="00EF4632">
              <w:rPr>
                <w:rStyle w:val="Hyperlink"/>
                <w:noProof/>
              </w:rPr>
              <w:t>Objetivos</w:t>
            </w:r>
            <w:r w:rsidR="00D66139">
              <w:rPr>
                <w:noProof/>
                <w:webHidden/>
              </w:rPr>
              <w:tab/>
            </w:r>
            <w:r w:rsidR="004D1EA8">
              <w:rPr>
                <w:noProof/>
                <w:webHidden/>
              </w:rPr>
              <w:fldChar w:fldCharType="begin"/>
            </w:r>
            <w:r w:rsidR="00D66139">
              <w:rPr>
                <w:noProof/>
                <w:webHidden/>
              </w:rPr>
              <w:instrText xml:space="preserve"> PAGEREF _Toc393655974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00D66139" w:rsidRPr="00EF4632">
              <w:rPr>
                <w:rStyle w:val="Hyperlink"/>
                <w:noProof/>
              </w:rPr>
              <w:t>1.4.1.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_Toc393655975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00D66139" w:rsidRPr="00EF4632">
              <w:rPr>
                <w:rStyle w:val="Hyperlink"/>
                <w:noProof/>
              </w:rPr>
              <w:t>1.4.2.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_Toc393655976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5544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00D66139" w:rsidRPr="00EF4632">
              <w:rPr>
                <w:rStyle w:val="Hyperlink"/>
                <w:noProof/>
              </w:rPr>
              <w:t>2.</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 – Marco teórico</w:t>
            </w:r>
            <w:r w:rsidR="00D66139">
              <w:rPr>
                <w:noProof/>
                <w:webHidden/>
              </w:rPr>
              <w:tab/>
            </w:r>
            <w:r w:rsidR="004D1EA8">
              <w:rPr>
                <w:noProof/>
                <w:webHidden/>
              </w:rPr>
              <w:fldChar w:fldCharType="begin"/>
            </w:r>
            <w:r w:rsidR="00D66139">
              <w:rPr>
                <w:noProof/>
                <w:webHidden/>
              </w:rPr>
              <w:instrText xml:space="preserve"> PAGEREF _Toc393655977 \h </w:instrText>
            </w:r>
            <w:r w:rsidR="004D1EA8">
              <w:rPr>
                <w:noProof/>
                <w:webHidden/>
              </w:rPr>
            </w:r>
            <w:r w:rsidR="004D1EA8">
              <w:rPr>
                <w:noProof/>
                <w:webHidden/>
              </w:rPr>
              <w:fldChar w:fldCharType="separate"/>
            </w:r>
            <w:r w:rsidR="003E7F97">
              <w:rPr>
                <w:noProof/>
                <w:webHidden/>
              </w:rPr>
              <w:t>6</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00D66139" w:rsidRPr="00EF4632">
              <w:rPr>
                <w:rStyle w:val="Hyperlink"/>
                <w:noProof/>
              </w:rPr>
              <w:t>2.1.</w:t>
            </w:r>
            <w:r w:rsidR="00D66139">
              <w:rPr>
                <w:rFonts w:asciiTheme="minorHAnsi" w:eastAsiaTheme="minorEastAsia" w:hAnsiTheme="minorHAnsi" w:cstheme="minorBidi"/>
                <w:noProof/>
                <w:sz w:val="22"/>
                <w:szCs w:val="22"/>
                <w:lang w:eastAsia="es-CR"/>
              </w:rPr>
              <w:tab/>
            </w:r>
            <w:r w:rsidR="00D66139" w:rsidRPr="00EF4632">
              <w:rPr>
                <w:rStyle w:val="Hyperlink"/>
                <w:noProof/>
              </w:rPr>
              <w:t>Marco Referencial</w:t>
            </w:r>
            <w:r w:rsidR="00D66139">
              <w:rPr>
                <w:noProof/>
                <w:webHidden/>
              </w:rPr>
              <w:tab/>
            </w:r>
            <w:r w:rsidR="004D1EA8">
              <w:rPr>
                <w:noProof/>
                <w:webHidden/>
              </w:rPr>
              <w:fldChar w:fldCharType="begin"/>
            </w:r>
            <w:r w:rsidR="00D66139">
              <w:rPr>
                <w:noProof/>
                <w:webHidden/>
              </w:rPr>
              <w:instrText xml:space="preserve"> PAGEREF _Toc393655978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00D66139" w:rsidRPr="00EF4632">
              <w:rPr>
                <w:rStyle w:val="Hyperlink"/>
                <w:noProof/>
                <w:lang w:eastAsia="es-CR"/>
              </w:rPr>
              <w:t>2.1.1.</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Misión</w:t>
            </w:r>
            <w:r w:rsidR="00D66139">
              <w:rPr>
                <w:noProof/>
                <w:webHidden/>
              </w:rPr>
              <w:tab/>
            </w:r>
            <w:r w:rsidR="004D1EA8">
              <w:rPr>
                <w:noProof/>
                <w:webHidden/>
              </w:rPr>
              <w:fldChar w:fldCharType="begin"/>
            </w:r>
            <w:r w:rsidR="00D66139">
              <w:rPr>
                <w:noProof/>
                <w:webHidden/>
              </w:rPr>
              <w:instrText xml:space="preserve"> PAGEREF _Toc393655979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00D66139" w:rsidRPr="00EF4632">
              <w:rPr>
                <w:rStyle w:val="Hyperlink"/>
                <w:noProof/>
                <w:lang w:eastAsia="es-CR"/>
              </w:rPr>
              <w:t>2.1.2.</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Visión</w:t>
            </w:r>
            <w:r w:rsidR="00D66139">
              <w:rPr>
                <w:noProof/>
                <w:webHidden/>
              </w:rPr>
              <w:tab/>
            </w:r>
            <w:r w:rsidR="004D1EA8">
              <w:rPr>
                <w:noProof/>
                <w:webHidden/>
              </w:rPr>
              <w:fldChar w:fldCharType="begin"/>
            </w:r>
            <w:r w:rsidR="00D66139">
              <w:rPr>
                <w:noProof/>
                <w:webHidden/>
              </w:rPr>
              <w:instrText xml:space="preserve"> PAGEREF _Toc393655980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00D66139" w:rsidRPr="00EF4632">
              <w:rPr>
                <w:rStyle w:val="Hyperlink"/>
                <w:noProof/>
              </w:rPr>
              <w:t>2.2.</w:t>
            </w:r>
            <w:r w:rsidR="00D66139">
              <w:rPr>
                <w:rFonts w:asciiTheme="minorHAnsi" w:eastAsiaTheme="minorEastAsia" w:hAnsiTheme="minorHAnsi" w:cstheme="minorBidi"/>
                <w:noProof/>
                <w:sz w:val="22"/>
                <w:szCs w:val="22"/>
                <w:lang w:eastAsia="es-CR"/>
              </w:rPr>
              <w:tab/>
            </w:r>
            <w:r w:rsidR="00D66139" w:rsidRPr="00EF4632">
              <w:rPr>
                <w:rStyle w:val="Hyperlink"/>
                <w:noProof/>
              </w:rPr>
              <w:t>Marco Conceptual</w:t>
            </w:r>
            <w:r w:rsidR="00D66139">
              <w:rPr>
                <w:noProof/>
                <w:webHidden/>
              </w:rPr>
              <w:tab/>
            </w:r>
            <w:r w:rsidR="004D1EA8">
              <w:rPr>
                <w:noProof/>
                <w:webHidden/>
              </w:rPr>
              <w:fldChar w:fldCharType="begin"/>
            </w:r>
            <w:r w:rsidR="00D66139">
              <w:rPr>
                <w:noProof/>
                <w:webHidden/>
              </w:rPr>
              <w:instrText xml:space="preserve"> PAGEREF _Toc393655981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00D66139" w:rsidRPr="00EF4632">
              <w:rPr>
                <w:rStyle w:val="Hyperlink"/>
                <w:noProof/>
              </w:rPr>
              <w:t>2.2.1.</w:t>
            </w:r>
            <w:r w:rsidR="00D66139">
              <w:rPr>
                <w:rFonts w:asciiTheme="minorHAnsi" w:eastAsiaTheme="minorEastAsia" w:hAnsiTheme="minorHAnsi" w:cstheme="minorBidi"/>
                <w:noProof/>
                <w:sz w:val="22"/>
                <w:szCs w:val="22"/>
                <w:lang w:eastAsia="es-CR"/>
              </w:rPr>
              <w:tab/>
            </w:r>
            <w:r w:rsidR="00D66139" w:rsidRPr="00EF4632">
              <w:rPr>
                <w:rStyle w:val="Hyperlink"/>
                <w:noProof/>
              </w:rPr>
              <w:t>El sonido</w:t>
            </w:r>
            <w:r w:rsidR="00D66139">
              <w:rPr>
                <w:noProof/>
                <w:webHidden/>
              </w:rPr>
              <w:tab/>
            </w:r>
            <w:r w:rsidR="004D1EA8">
              <w:rPr>
                <w:noProof/>
                <w:webHidden/>
              </w:rPr>
              <w:fldChar w:fldCharType="begin"/>
            </w:r>
            <w:r w:rsidR="00D66139">
              <w:rPr>
                <w:noProof/>
                <w:webHidden/>
              </w:rPr>
              <w:instrText xml:space="preserve"> PAGEREF _Toc393655982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00D66139" w:rsidRPr="00EF4632">
              <w:rPr>
                <w:rStyle w:val="Hyperlink"/>
                <w:noProof/>
              </w:rPr>
              <w:t>2.2.2.</w:t>
            </w:r>
            <w:r w:rsidR="00D66139">
              <w:rPr>
                <w:rFonts w:asciiTheme="minorHAnsi" w:eastAsiaTheme="minorEastAsia" w:hAnsiTheme="minorHAnsi" w:cstheme="minorBidi"/>
                <w:noProof/>
                <w:sz w:val="22"/>
                <w:szCs w:val="22"/>
                <w:lang w:eastAsia="es-CR"/>
              </w:rPr>
              <w:tab/>
            </w:r>
            <w:r w:rsidR="00D66139" w:rsidRPr="00EF4632">
              <w:rPr>
                <w:rStyle w:val="Hyperlink"/>
                <w:noProof/>
              </w:rPr>
              <w:t>Frecuencia</w:t>
            </w:r>
            <w:r w:rsidR="00D66139">
              <w:rPr>
                <w:noProof/>
                <w:webHidden/>
              </w:rPr>
              <w:tab/>
            </w:r>
            <w:r w:rsidR="004D1EA8">
              <w:rPr>
                <w:noProof/>
                <w:webHidden/>
              </w:rPr>
              <w:fldChar w:fldCharType="begin"/>
            </w:r>
            <w:r w:rsidR="00D66139">
              <w:rPr>
                <w:noProof/>
                <w:webHidden/>
              </w:rPr>
              <w:instrText xml:space="preserve"> PAGEREF _Toc393655983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00D66139" w:rsidRPr="00EF4632">
              <w:rPr>
                <w:rStyle w:val="Hyperlink"/>
                <w:noProof/>
              </w:rPr>
              <w:t>2.2.3.</w:t>
            </w:r>
            <w:r w:rsidR="00D66139">
              <w:rPr>
                <w:rFonts w:asciiTheme="minorHAnsi" w:eastAsiaTheme="minorEastAsia" w:hAnsiTheme="minorHAnsi" w:cstheme="minorBidi"/>
                <w:noProof/>
                <w:sz w:val="22"/>
                <w:szCs w:val="22"/>
                <w:lang w:eastAsia="es-CR"/>
              </w:rPr>
              <w:tab/>
            </w:r>
            <w:r w:rsidR="00D66139" w:rsidRPr="00EF4632">
              <w:rPr>
                <w:rStyle w:val="Hyperlink"/>
                <w:noProof/>
              </w:rPr>
              <w:t>Decibel</w:t>
            </w:r>
            <w:r w:rsidR="00D66139">
              <w:rPr>
                <w:noProof/>
                <w:webHidden/>
              </w:rPr>
              <w:tab/>
            </w:r>
            <w:r w:rsidR="004D1EA8">
              <w:rPr>
                <w:noProof/>
                <w:webHidden/>
              </w:rPr>
              <w:fldChar w:fldCharType="begin"/>
            </w:r>
            <w:r w:rsidR="00D66139">
              <w:rPr>
                <w:noProof/>
                <w:webHidden/>
              </w:rPr>
              <w:instrText xml:space="preserve"> PAGEREF _Toc393655984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00D66139" w:rsidRPr="00EF4632">
              <w:rPr>
                <w:rStyle w:val="Hyperlink"/>
                <w:noProof/>
              </w:rPr>
              <w:t>2.2.4.</w:t>
            </w:r>
            <w:r w:rsidR="00D66139">
              <w:rPr>
                <w:rFonts w:asciiTheme="minorHAnsi" w:eastAsiaTheme="minorEastAsia" w:hAnsiTheme="minorHAnsi" w:cstheme="minorBidi"/>
                <w:noProof/>
                <w:sz w:val="22"/>
                <w:szCs w:val="22"/>
                <w:lang w:eastAsia="es-CR"/>
              </w:rPr>
              <w:tab/>
            </w:r>
            <w:r w:rsidR="00D66139" w:rsidRPr="00EF4632">
              <w:rPr>
                <w:rStyle w:val="Hyperlink"/>
                <w:noProof/>
              </w:rPr>
              <w:t>Hertz</w:t>
            </w:r>
            <w:r w:rsidR="00D66139">
              <w:rPr>
                <w:noProof/>
                <w:webHidden/>
              </w:rPr>
              <w:tab/>
            </w:r>
            <w:r w:rsidR="004D1EA8">
              <w:rPr>
                <w:noProof/>
                <w:webHidden/>
              </w:rPr>
              <w:fldChar w:fldCharType="begin"/>
            </w:r>
            <w:r w:rsidR="00D66139">
              <w:rPr>
                <w:noProof/>
                <w:webHidden/>
              </w:rPr>
              <w:instrText xml:space="preserve"> PAGEREF _Toc393655985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00D66139" w:rsidRPr="00EF4632">
              <w:rPr>
                <w:rStyle w:val="Hyperlink"/>
                <w:noProof/>
              </w:rPr>
              <w:t>2.2.5.</w:t>
            </w:r>
            <w:r w:rsidR="00D66139">
              <w:rPr>
                <w:rFonts w:asciiTheme="minorHAnsi" w:eastAsiaTheme="minorEastAsia" w:hAnsiTheme="minorHAnsi" w:cstheme="minorBidi"/>
                <w:noProof/>
                <w:sz w:val="22"/>
                <w:szCs w:val="22"/>
                <w:lang w:eastAsia="es-CR"/>
              </w:rPr>
              <w:tab/>
            </w:r>
            <w:r w:rsidR="00D66139" w:rsidRPr="00EF4632">
              <w:rPr>
                <w:rStyle w:val="Hyperlink"/>
                <w:noProof/>
              </w:rPr>
              <w:t>Anatomía y fisiología del oído</w:t>
            </w:r>
            <w:r w:rsidR="00D66139">
              <w:rPr>
                <w:noProof/>
                <w:webHidden/>
              </w:rPr>
              <w:tab/>
            </w:r>
            <w:r w:rsidR="004D1EA8">
              <w:rPr>
                <w:noProof/>
                <w:webHidden/>
              </w:rPr>
              <w:fldChar w:fldCharType="begin"/>
            </w:r>
            <w:r w:rsidR="00D66139">
              <w:rPr>
                <w:noProof/>
                <w:webHidden/>
              </w:rPr>
              <w:instrText xml:space="preserve"> PAGEREF _Toc393655986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00D66139" w:rsidRPr="00EF4632">
              <w:rPr>
                <w:rStyle w:val="Hyperlink"/>
                <w:noProof/>
              </w:rPr>
              <w:t>2.2.6.</w:t>
            </w:r>
            <w:r w:rsidR="00D66139">
              <w:rPr>
                <w:rFonts w:asciiTheme="minorHAnsi" w:eastAsiaTheme="minorEastAsia" w:hAnsiTheme="minorHAnsi" w:cstheme="minorBidi"/>
                <w:noProof/>
                <w:sz w:val="22"/>
                <w:szCs w:val="22"/>
                <w:lang w:eastAsia="es-CR"/>
              </w:rPr>
              <w:tab/>
            </w:r>
            <w:r w:rsidR="00D66139" w:rsidRPr="00EF4632">
              <w:rPr>
                <w:rStyle w:val="Hyperlink"/>
                <w:noProof/>
              </w:rPr>
              <w:t>Oído externo</w:t>
            </w:r>
            <w:r w:rsidR="00D66139">
              <w:rPr>
                <w:noProof/>
                <w:webHidden/>
              </w:rPr>
              <w:tab/>
            </w:r>
            <w:r w:rsidR="004D1EA8">
              <w:rPr>
                <w:noProof/>
                <w:webHidden/>
              </w:rPr>
              <w:fldChar w:fldCharType="begin"/>
            </w:r>
            <w:r w:rsidR="00D66139">
              <w:rPr>
                <w:noProof/>
                <w:webHidden/>
              </w:rPr>
              <w:instrText xml:space="preserve"> PAGEREF _Toc393655987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00D66139" w:rsidRPr="00EF4632">
              <w:rPr>
                <w:rStyle w:val="Hyperlink"/>
                <w:noProof/>
              </w:rPr>
              <w:t>2.2.7.</w:t>
            </w:r>
            <w:r w:rsidR="00D66139">
              <w:rPr>
                <w:rFonts w:asciiTheme="minorHAnsi" w:eastAsiaTheme="minorEastAsia" w:hAnsiTheme="minorHAnsi" w:cstheme="minorBidi"/>
                <w:noProof/>
                <w:sz w:val="22"/>
                <w:szCs w:val="22"/>
                <w:lang w:eastAsia="es-CR"/>
              </w:rPr>
              <w:tab/>
            </w:r>
            <w:r w:rsidR="00D66139" w:rsidRPr="00EF4632">
              <w:rPr>
                <w:rStyle w:val="Hyperlink"/>
                <w:noProof/>
              </w:rPr>
              <w:t>Oído medio</w:t>
            </w:r>
            <w:r w:rsidR="00D66139">
              <w:rPr>
                <w:noProof/>
                <w:webHidden/>
              </w:rPr>
              <w:tab/>
            </w:r>
            <w:r w:rsidR="004D1EA8">
              <w:rPr>
                <w:noProof/>
                <w:webHidden/>
              </w:rPr>
              <w:fldChar w:fldCharType="begin"/>
            </w:r>
            <w:r w:rsidR="00D66139">
              <w:rPr>
                <w:noProof/>
                <w:webHidden/>
              </w:rPr>
              <w:instrText xml:space="preserve"> PAGEREF _Toc393655988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00D66139" w:rsidRPr="00EF4632">
              <w:rPr>
                <w:rStyle w:val="Hyperlink"/>
                <w:noProof/>
              </w:rPr>
              <w:t>2.2.8.</w:t>
            </w:r>
            <w:r w:rsidR="00D66139">
              <w:rPr>
                <w:rFonts w:asciiTheme="minorHAnsi" w:eastAsiaTheme="minorEastAsia" w:hAnsiTheme="minorHAnsi" w:cstheme="minorBidi"/>
                <w:noProof/>
                <w:sz w:val="22"/>
                <w:szCs w:val="22"/>
                <w:lang w:eastAsia="es-CR"/>
              </w:rPr>
              <w:tab/>
            </w:r>
            <w:r w:rsidR="00D66139" w:rsidRPr="00EF4632">
              <w:rPr>
                <w:rStyle w:val="Hyperlink"/>
                <w:noProof/>
              </w:rPr>
              <w:t>Oído interno</w:t>
            </w:r>
            <w:r w:rsidR="00D66139">
              <w:rPr>
                <w:noProof/>
                <w:webHidden/>
              </w:rPr>
              <w:tab/>
            </w:r>
            <w:r w:rsidR="004D1EA8">
              <w:rPr>
                <w:noProof/>
                <w:webHidden/>
              </w:rPr>
              <w:fldChar w:fldCharType="begin"/>
            </w:r>
            <w:r w:rsidR="00D66139">
              <w:rPr>
                <w:noProof/>
                <w:webHidden/>
              </w:rPr>
              <w:instrText xml:space="preserve"> PAGEREF _Toc393655990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00D66139" w:rsidRPr="00EF4632">
              <w:rPr>
                <w:rStyle w:val="Hyperlink"/>
                <w:noProof/>
              </w:rPr>
              <w:t>2.2.9.</w:t>
            </w:r>
            <w:r w:rsidR="00D66139">
              <w:rPr>
                <w:rFonts w:asciiTheme="minorHAnsi" w:eastAsiaTheme="minorEastAsia" w:hAnsiTheme="minorHAnsi" w:cstheme="minorBidi"/>
                <w:noProof/>
                <w:sz w:val="22"/>
                <w:szCs w:val="22"/>
                <w:lang w:eastAsia="es-CR"/>
              </w:rPr>
              <w:tab/>
            </w:r>
            <w:r w:rsidR="00D66139" w:rsidRPr="00EF4632">
              <w:rPr>
                <w:rStyle w:val="Hyperlink"/>
                <w:noProof/>
              </w:rPr>
              <w:t>Nivel de intensidad y umbrales del sonido</w:t>
            </w:r>
            <w:r w:rsidR="00D66139">
              <w:rPr>
                <w:noProof/>
                <w:webHidden/>
              </w:rPr>
              <w:tab/>
            </w:r>
            <w:r w:rsidR="004D1EA8">
              <w:rPr>
                <w:noProof/>
                <w:webHidden/>
              </w:rPr>
              <w:fldChar w:fldCharType="begin"/>
            </w:r>
            <w:r w:rsidR="00D66139">
              <w:rPr>
                <w:noProof/>
                <w:webHidden/>
              </w:rPr>
              <w:instrText xml:space="preserve"> PAGEREF _Toc393655991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00D66139" w:rsidRPr="00EF4632">
              <w:rPr>
                <w:rStyle w:val="Hyperlink"/>
                <w:noProof/>
              </w:rPr>
              <w:t>2.2.9.1.</w:t>
            </w:r>
            <w:r w:rsidR="00D66139">
              <w:rPr>
                <w:rFonts w:asciiTheme="minorHAnsi" w:eastAsiaTheme="minorEastAsia" w:hAnsiTheme="minorHAnsi" w:cstheme="minorBidi"/>
                <w:noProof/>
                <w:sz w:val="22"/>
                <w:szCs w:val="22"/>
                <w:lang w:eastAsia="es-CR"/>
              </w:rPr>
              <w:tab/>
            </w:r>
            <w:r w:rsidR="00D66139" w:rsidRPr="00EF4632">
              <w:rPr>
                <w:rStyle w:val="Hyperlink"/>
                <w:noProof/>
              </w:rPr>
              <w:t>Ondas sonoras</w:t>
            </w:r>
            <w:r w:rsidR="00D66139">
              <w:rPr>
                <w:noProof/>
                <w:webHidden/>
              </w:rPr>
              <w:tab/>
            </w:r>
            <w:r w:rsidR="004D1EA8">
              <w:rPr>
                <w:noProof/>
                <w:webHidden/>
              </w:rPr>
              <w:fldChar w:fldCharType="begin"/>
            </w:r>
            <w:r w:rsidR="00D66139">
              <w:rPr>
                <w:noProof/>
                <w:webHidden/>
              </w:rPr>
              <w:instrText xml:space="preserve"> PAGEREF _Toc393655992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00D66139" w:rsidRPr="00EF4632">
              <w:rPr>
                <w:rStyle w:val="Hyperlink"/>
                <w:noProof/>
              </w:rPr>
              <w:t>2.2.9.2.</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absolutos</w:t>
            </w:r>
            <w:r w:rsidR="00D66139">
              <w:rPr>
                <w:noProof/>
                <w:webHidden/>
              </w:rPr>
              <w:tab/>
            </w:r>
            <w:r w:rsidR="004D1EA8">
              <w:rPr>
                <w:noProof/>
                <w:webHidden/>
              </w:rPr>
              <w:fldChar w:fldCharType="begin"/>
            </w:r>
            <w:r w:rsidR="00D66139">
              <w:rPr>
                <w:noProof/>
                <w:webHidden/>
              </w:rPr>
              <w:instrText xml:space="preserve"> PAGEREF _Toc393655993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00D66139" w:rsidRPr="00EF4632">
              <w:rPr>
                <w:rStyle w:val="Hyperlink"/>
                <w:noProof/>
              </w:rPr>
              <w:t>2.2.9.3.</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 audibilidad</w:t>
            </w:r>
            <w:r w:rsidR="00D66139">
              <w:rPr>
                <w:noProof/>
                <w:webHidden/>
              </w:rPr>
              <w:tab/>
            </w:r>
            <w:r w:rsidR="004D1EA8">
              <w:rPr>
                <w:noProof/>
                <w:webHidden/>
              </w:rPr>
              <w:fldChar w:fldCharType="begin"/>
            </w:r>
            <w:r w:rsidR="00D66139">
              <w:rPr>
                <w:noProof/>
                <w:webHidden/>
              </w:rPr>
              <w:instrText xml:space="preserve"> PAGEREF _Toc393655994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00D66139" w:rsidRPr="00EF4632">
              <w:rPr>
                <w:rStyle w:val="Hyperlink"/>
                <w:noProof/>
              </w:rPr>
              <w:t>2.2.9.4.</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de frecuencia</w:t>
            </w:r>
            <w:r w:rsidR="00D66139">
              <w:rPr>
                <w:noProof/>
                <w:webHidden/>
              </w:rPr>
              <w:tab/>
            </w:r>
            <w:r w:rsidR="004D1EA8">
              <w:rPr>
                <w:noProof/>
                <w:webHidden/>
              </w:rPr>
              <w:fldChar w:fldCharType="begin"/>
            </w:r>
            <w:r w:rsidR="00D66139">
              <w:rPr>
                <w:noProof/>
                <w:webHidden/>
              </w:rPr>
              <w:instrText xml:space="preserve"> PAGEREF _Toc393655995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00D66139" w:rsidRPr="00EF4632">
              <w:rPr>
                <w:rStyle w:val="Hyperlink"/>
                <w:noProof/>
              </w:rPr>
              <w:t>2.2.9.5.</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del dolor</w:t>
            </w:r>
            <w:r w:rsidR="00D66139">
              <w:rPr>
                <w:noProof/>
                <w:webHidden/>
              </w:rPr>
              <w:tab/>
            </w:r>
            <w:r w:rsidR="004D1EA8">
              <w:rPr>
                <w:noProof/>
                <w:webHidden/>
              </w:rPr>
              <w:fldChar w:fldCharType="begin"/>
            </w:r>
            <w:r w:rsidR="00D66139">
              <w:rPr>
                <w:noProof/>
                <w:webHidden/>
              </w:rPr>
              <w:instrText xml:space="preserve"> PAGEREF _Toc393655996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00D66139" w:rsidRPr="00EF4632">
              <w:rPr>
                <w:rStyle w:val="Hyperlink"/>
                <w:noProof/>
              </w:rPr>
              <w:t>2.2.10.</w:t>
            </w:r>
            <w:r w:rsidR="00D66139">
              <w:rPr>
                <w:rFonts w:asciiTheme="minorHAnsi" w:eastAsiaTheme="minorEastAsia" w:hAnsiTheme="minorHAnsi" w:cstheme="minorBidi"/>
                <w:noProof/>
                <w:sz w:val="22"/>
                <w:szCs w:val="22"/>
                <w:lang w:eastAsia="es-CR"/>
              </w:rPr>
              <w:tab/>
            </w:r>
            <w:r w:rsidR="00D66139" w:rsidRPr="00EF4632">
              <w:rPr>
                <w:rStyle w:val="Hyperlink"/>
                <w:noProof/>
              </w:rPr>
              <w:t>Efectos nocivos del ruido en la audición</w:t>
            </w:r>
            <w:r w:rsidR="00D66139">
              <w:rPr>
                <w:noProof/>
                <w:webHidden/>
              </w:rPr>
              <w:tab/>
            </w:r>
            <w:r w:rsidR="004D1EA8">
              <w:rPr>
                <w:noProof/>
                <w:webHidden/>
              </w:rPr>
              <w:fldChar w:fldCharType="begin"/>
            </w:r>
            <w:r w:rsidR="00D66139">
              <w:rPr>
                <w:noProof/>
                <w:webHidden/>
              </w:rPr>
              <w:instrText xml:space="preserve"> PAGEREF _Toc393655997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00D66139" w:rsidRPr="00EF4632">
              <w:rPr>
                <w:rStyle w:val="Hyperlink"/>
                <w:noProof/>
              </w:rPr>
              <w:t>2.2.10.1.</w:t>
            </w:r>
            <w:r w:rsidR="00D66139">
              <w:rPr>
                <w:rFonts w:asciiTheme="minorHAnsi" w:eastAsiaTheme="minorEastAsia" w:hAnsiTheme="minorHAnsi" w:cstheme="minorBidi"/>
                <w:noProof/>
                <w:sz w:val="22"/>
                <w:szCs w:val="22"/>
                <w:lang w:eastAsia="es-CR"/>
              </w:rPr>
              <w:tab/>
            </w:r>
            <w:r w:rsidR="00D66139" w:rsidRPr="00EF4632">
              <w:rPr>
                <w:rStyle w:val="Hyperlink"/>
                <w:noProof/>
              </w:rPr>
              <w:t>Trauma acústico (hipoacusia)</w:t>
            </w:r>
            <w:r w:rsidR="00D66139">
              <w:rPr>
                <w:noProof/>
                <w:webHidden/>
              </w:rPr>
              <w:tab/>
            </w:r>
            <w:r w:rsidR="004D1EA8">
              <w:rPr>
                <w:noProof/>
                <w:webHidden/>
              </w:rPr>
              <w:fldChar w:fldCharType="begin"/>
            </w:r>
            <w:r w:rsidR="00D66139">
              <w:rPr>
                <w:noProof/>
                <w:webHidden/>
              </w:rPr>
              <w:instrText xml:space="preserve"> PAGEREF _Toc393655998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00D66139" w:rsidRPr="00EF4632">
              <w:rPr>
                <w:rStyle w:val="Hyperlink"/>
                <w:noProof/>
              </w:rPr>
              <w:t>2.2.10.2.</w:t>
            </w:r>
            <w:r w:rsidR="00D66139">
              <w:rPr>
                <w:rFonts w:asciiTheme="minorHAnsi" w:eastAsiaTheme="minorEastAsia" w:hAnsiTheme="minorHAnsi" w:cstheme="minorBidi"/>
                <w:noProof/>
                <w:sz w:val="22"/>
                <w:szCs w:val="22"/>
                <w:lang w:eastAsia="es-CR"/>
              </w:rPr>
              <w:tab/>
            </w:r>
            <w:r w:rsidR="00D66139" w:rsidRPr="00EF4632">
              <w:rPr>
                <w:rStyle w:val="Hyperlink"/>
                <w:noProof/>
              </w:rPr>
              <w:t>Acúfenos</w:t>
            </w:r>
            <w:r w:rsidR="00D66139">
              <w:rPr>
                <w:noProof/>
                <w:webHidden/>
              </w:rPr>
              <w:tab/>
            </w:r>
            <w:r w:rsidR="004D1EA8">
              <w:rPr>
                <w:noProof/>
                <w:webHidden/>
              </w:rPr>
              <w:fldChar w:fldCharType="begin"/>
            </w:r>
            <w:r w:rsidR="00D66139">
              <w:rPr>
                <w:noProof/>
                <w:webHidden/>
              </w:rPr>
              <w:instrText xml:space="preserve"> PAGEREF _Toc393655999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00D66139" w:rsidRPr="00EF4632">
              <w:rPr>
                <w:rStyle w:val="Hyperlink"/>
                <w:noProof/>
              </w:rPr>
              <w:t>2.2.10.3.</w:t>
            </w:r>
            <w:r w:rsidR="00D66139">
              <w:rPr>
                <w:rFonts w:asciiTheme="minorHAnsi" w:eastAsiaTheme="minorEastAsia" w:hAnsiTheme="minorHAnsi" w:cstheme="minorBidi"/>
                <w:noProof/>
                <w:sz w:val="22"/>
                <w:szCs w:val="22"/>
                <w:lang w:eastAsia="es-CR"/>
              </w:rPr>
              <w:tab/>
            </w:r>
            <w:r w:rsidR="00D66139" w:rsidRPr="00EF4632">
              <w:rPr>
                <w:rStyle w:val="Hyperlink"/>
                <w:noProof/>
              </w:rPr>
              <w:t>Desplazamiento temporal de la audición – TTS</w:t>
            </w:r>
            <w:r w:rsidR="00D66139">
              <w:rPr>
                <w:noProof/>
                <w:webHidden/>
              </w:rPr>
              <w:tab/>
            </w:r>
            <w:r w:rsidR="004D1EA8">
              <w:rPr>
                <w:noProof/>
                <w:webHidden/>
              </w:rPr>
              <w:fldChar w:fldCharType="begin"/>
            </w:r>
            <w:r w:rsidR="00D66139">
              <w:rPr>
                <w:noProof/>
                <w:webHidden/>
              </w:rPr>
              <w:instrText xml:space="preserve"> PAGEREF _Toc393656000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00D66139" w:rsidRPr="00EF4632">
              <w:rPr>
                <w:rStyle w:val="Hyperlink"/>
                <w:noProof/>
              </w:rPr>
              <w:t>2.2.10.4.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w:t>
            </w:r>
            <w:r w:rsidR="00D66139">
              <w:rPr>
                <w:noProof/>
                <w:webHidden/>
              </w:rPr>
              <w:tab/>
            </w:r>
            <w:r w:rsidR="004D1EA8">
              <w:rPr>
                <w:noProof/>
                <w:webHidden/>
              </w:rPr>
              <w:fldChar w:fldCharType="begin"/>
            </w:r>
            <w:r w:rsidR="00D66139">
              <w:rPr>
                <w:noProof/>
                <w:webHidden/>
              </w:rPr>
              <w:instrText xml:space="preserve"> PAGEREF _Toc393656001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00D66139" w:rsidRPr="00EF4632">
              <w:rPr>
                <w:rStyle w:val="Hyperlink"/>
                <w:noProof/>
              </w:rPr>
              <w:t>2.2.11.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w:t>
            </w:r>
            <w:r w:rsidR="00D66139">
              <w:rPr>
                <w:noProof/>
                <w:webHidden/>
              </w:rPr>
              <w:tab/>
            </w:r>
            <w:r w:rsidR="004D1EA8">
              <w:rPr>
                <w:noProof/>
                <w:webHidden/>
              </w:rPr>
              <w:fldChar w:fldCharType="begin"/>
            </w:r>
            <w:r w:rsidR="00D66139">
              <w:rPr>
                <w:noProof/>
                <w:webHidden/>
              </w:rPr>
              <w:instrText xml:space="preserve"> PAGEREF _Toc393656002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00D66139" w:rsidRPr="00EF4632">
              <w:rPr>
                <w:rStyle w:val="Hyperlink"/>
                <w:noProof/>
              </w:rPr>
              <w:t>2.2.11.1.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 tonal</w:t>
            </w:r>
            <w:r w:rsidR="00D66139">
              <w:rPr>
                <w:noProof/>
                <w:webHidden/>
              </w:rPr>
              <w:tab/>
            </w:r>
            <w:r w:rsidR="004D1EA8">
              <w:rPr>
                <w:noProof/>
                <w:webHidden/>
              </w:rPr>
              <w:fldChar w:fldCharType="begin"/>
            </w:r>
            <w:r w:rsidR="00D66139">
              <w:rPr>
                <w:noProof/>
                <w:webHidden/>
              </w:rPr>
              <w:instrText xml:space="preserve"> PAGEREF _Toc393656003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00D66139" w:rsidRPr="00EF4632">
              <w:rPr>
                <w:rStyle w:val="Hyperlink"/>
                <w:noProof/>
              </w:rPr>
              <w:t>2.2.11.2.</w:t>
            </w:r>
            <w:r w:rsidR="00D66139">
              <w:rPr>
                <w:rFonts w:asciiTheme="minorHAnsi" w:eastAsiaTheme="minorEastAsia" w:hAnsiTheme="minorHAnsi" w:cstheme="minorBidi"/>
                <w:noProof/>
                <w:sz w:val="22"/>
                <w:szCs w:val="22"/>
                <w:lang w:eastAsia="es-CR"/>
              </w:rPr>
              <w:tab/>
            </w:r>
            <w:r w:rsidR="00D66139" w:rsidRPr="00EF4632">
              <w:rPr>
                <w:rStyle w:val="Hyperlink"/>
                <w:noProof/>
              </w:rPr>
              <w:t>Logoaudiometría o audiometría vocal</w:t>
            </w:r>
            <w:r w:rsidR="00D66139">
              <w:rPr>
                <w:noProof/>
                <w:webHidden/>
              </w:rPr>
              <w:tab/>
            </w:r>
            <w:r w:rsidR="004D1EA8">
              <w:rPr>
                <w:noProof/>
                <w:webHidden/>
              </w:rPr>
              <w:fldChar w:fldCharType="begin"/>
            </w:r>
            <w:r w:rsidR="00D66139">
              <w:rPr>
                <w:noProof/>
                <w:webHidden/>
              </w:rPr>
              <w:instrText xml:space="preserve"> PAGEREF _Toc393656004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00D66139" w:rsidRPr="00EF4632">
              <w:rPr>
                <w:rStyle w:val="Hyperlink"/>
                <w:noProof/>
              </w:rPr>
              <w:t>2.2.12.</w:t>
            </w:r>
            <w:r w:rsidR="00D66139">
              <w:rPr>
                <w:rFonts w:asciiTheme="minorHAnsi" w:eastAsiaTheme="minorEastAsia" w:hAnsiTheme="minorHAnsi" w:cstheme="minorBidi"/>
                <w:noProof/>
                <w:sz w:val="22"/>
                <w:szCs w:val="22"/>
                <w:lang w:eastAsia="es-CR"/>
              </w:rPr>
              <w:tab/>
            </w:r>
            <w:r w:rsidR="00D66139" w:rsidRPr="00EF4632">
              <w:rPr>
                <w:rStyle w:val="Hyperlink"/>
                <w:noProof/>
              </w:rPr>
              <w:t>Audiómetro</w:t>
            </w:r>
            <w:r w:rsidR="00D66139">
              <w:rPr>
                <w:noProof/>
                <w:webHidden/>
              </w:rPr>
              <w:tab/>
            </w:r>
            <w:r w:rsidR="004D1EA8">
              <w:rPr>
                <w:noProof/>
                <w:webHidden/>
              </w:rPr>
              <w:fldChar w:fldCharType="begin"/>
            </w:r>
            <w:r w:rsidR="00D66139">
              <w:rPr>
                <w:noProof/>
                <w:webHidden/>
              </w:rPr>
              <w:instrText xml:space="preserve"> PAGEREF _Toc393656005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00D66139" w:rsidRPr="00EF4632">
              <w:rPr>
                <w:rStyle w:val="Hyperlink"/>
                <w:noProof/>
              </w:rPr>
              <w:t>2.2.13.</w:t>
            </w:r>
            <w:r w:rsidR="00D66139">
              <w:rPr>
                <w:rFonts w:asciiTheme="minorHAnsi" w:eastAsiaTheme="minorEastAsia" w:hAnsiTheme="minorHAnsi" w:cstheme="minorBidi"/>
                <w:noProof/>
                <w:sz w:val="22"/>
                <w:szCs w:val="22"/>
                <w:lang w:eastAsia="es-CR"/>
              </w:rPr>
              <w:tab/>
            </w:r>
            <w:r w:rsidR="00D66139" w:rsidRPr="00EF4632">
              <w:rPr>
                <w:rStyle w:val="Hyperlink"/>
                <w:noProof/>
              </w:rPr>
              <w:t>Audiograma o test auditivo</w:t>
            </w:r>
            <w:r w:rsidR="00D66139">
              <w:rPr>
                <w:noProof/>
                <w:webHidden/>
              </w:rPr>
              <w:tab/>
            </w:r>
            <w:r w:rsidR="004D1EA8">
              <w:rPr>
                <w:noProof/>
                <w:webHidden/>
              </w:rPr>
              <w:fldChar w:fldCharType="begin"/>
            </w:r>
            <w:r w:rsidR="00D66139">
              <w:rPr>
                <w:noProof/>
                <w:webHidden/>
              </w:rPr>
              <w:instrText xml:space="preserve"> PAGEREF _Toc393656006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00D66139" w:rsidRPr="00EF4632">
              <w:rPr>
                <w:rStyle w:val="Hyperlink"/>
                <w:noProof/>
              </w:rPr>
              <w:t>2.2.14.</w:t>
            </w:r>
            <w:r w:rsidR="00D66139">
              <w:rPr>
                <w:rFonts w:asciiTheme="minorHAnsi" w:eastAsiaTheme="minorEastAsia" w:hAnsiTheme="minorHAnsi" w:cstheme="minorBidi"/>
                <w:noProof/>
                <w:sz w:val="22"/>
                <w:szCs w:val="22"/>
                <w:lang w:eastAsia="es-CR"/>
              </w:rPr>
              <w:tab/>
            </w:r>
            <w:r w:rsidR="00D66139" w:rsidRPr="00EF4632">
              <w:rPr>
                <w:rStyle w:val="Hyperlink"/>
                <w:noProof/>
              </w:rPr>
              <w:t>Los auriculares</w:t>
            </w:r>
            <w:r w:rsidR="00D66139">
              <w:rPr>
                <w:noProof/>
                <w:webHidden/>
              </w:rPr>
              <w:tab/>
            </w:r>
            <w:r w:rsidR="004D1EA8">
              <w:rPr>
                <w:noProof/>
                <w:webHidden/>
              </w:rPr>
              <w:fldChar w:fldCharType="begin"/>
            </w:r>
            <w:r w:rsidR="00D66139">
              <w:rPr>
                <w:noProof/>
                <w:webHidden/>
              </w:rPr>
              <w:instrText xml:space="preserve"> PAGEREF _Toc393656007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00D66139" w:rsidRPr="00EF4632">
              <w:rPr>
                <w:rStyle w:val="Hyperlink"/>
                <w:noProof/>
              </w:rPr>
              <w:t>2.2.15.</w:t>
            </w:r>
            <w:r w:rsidR="00D66139">
              <w:rPr>
                <w:rFonts w:asciiTheme="minorHAnsi" w:eastAsiaTheme="minorEastAsia" w:hAnsiTheme="minorHAnsi" w:cstheme="minorBidi"/>
                <w:noProof/>
                <w:sz w:val="22"/>
                <w:szCs w:val="22"/>
                <w:lang w:eastAsia="es-CR"/>
              </w:rPr>
              <w:tab/>
            </w:r>
            <w:r w:rsidR="00D66139" w:rsidRPr="00EF4632">
              <w:rPr>
                <w:rStyle w:val="Hyperlink"/>
                <w:noProof/>
              </w:rPr>
              <w:t>Las generalidades de audífonos</w:t>
            </w:r>
            <w:r w:rsidR="00D66139">
              <w:rPr>
                <w:noProof/>
                <w:webHidden/>
              </w:rPr>
              <w:tab/>
            </w:r>
            <w:r w:rsidR="004D1EA8">
              <w:rPr>
                <w:noProof/>
                <w:webHidden/>
              </w:rPr>
              <w:fldChar w:fldCharType="begin"/>
            </w:r>
            <w:r w:rsidR="00D66139">
              <w:rPr>
                <w:noProof/>
                <w:webHidden/>
              </w:rPr>
              <w:instrText xml:space="preserve"> PAGEREF _Toc393656008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00D66139" w:rsidRPr="00EF4632">
              <w:rPr>
                <w:rStyle w:val="Hyperlink"/>
                <w:rFonts w:eastAsia="Calibri"/>
                <w:noProof/>
                <w:lang w:eastAsia="es-CR"/>
              </w:rPr>
              <w:t>2.2.15.1.</w:t>
            </w:r>
            <w:r w:rsidR="00D66139">
              <w:rPr>
                <w:rFonts w:asciiTheme="minorHAnsi" w:eastAsiaTheme="minorEastAsia" w:hAnsiTheme="minorHAnsi" w:cstheme="minorBidi"/>
                <w:noProof/>
                <w:sz w:val="22"/>
                <w:szCs w:val="22"/>
                <w:lang w:eastAsia="es-CR"/>
              </w:rPr>
              <w:tab/>
            </w:r>
            <w:r w:rsidR="00D66139" w:rsidRPr="00EF4632">
              <w:rPr>
                <w:rStyle w:val="Hyperlink"/>
                <w:noProof/>
              </w:rPr>
              <w:t>Diseños</w:t>
            </w:r>
            <w:r w:rsidR="00D66139">
              <w:rPr>
                <w:noProof/>
                <w:webHidden/>
              </w:rPr>
              <w:tab/>
            </w:r>
            <w:r w:rsidR="004D1EA8">
              <w:rPr>
                <w:noProof/>
                <w:webHidden/>
              </w:rPr>
              <w:fldChar w:fldCharType="begin"/>
            </w:r>
            <w:r w:rsidR="00D66139">
              <w:rPr>
                <w:noProof/>
                <w:webHidden/>
              </w:rPr>
              <w:instrText xml:space="preserve"> PAGEREF _Toc393656009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00D66139" w:rsidRPr="00EF4632">
              <w:rPr>
                <w:rStyle w:val="Hyperlink"/>
                <w:noProof/>
              </w:rPr>
              <w:t>2.2.15.2.</w:t>
            </w:r>
            <w:r w:rsidR="00D66139">
              <w:rPr>
                <w:rFonts w:asciiTheme="minorHAnsi" w:eastAsiaTheme="minorEastAsia" w:hAnsiTheme="minorHAnsi" w:cstheme="minorBidi"/>
                <w:noProof/>
                <w:sz w:val="22"/>
                <w:szCs w:val="22"/>
                <w:lang w:eastAsia="es-CR"/>
              </w:rPr>
              <w:tab/>
            </w:r>
            <w:r w:rsidR="00D66139" w:rsidRPr="00EF4632">
              <w:rPr>
                <w:rStyle w:val="Hyperlink"/>
                <w:noProof/>
              </w:rPr>
              <w:t>Características técnicas</w:t>
            </w:r>
            <w:r w:rsidR="00D66139">
              <w:rPr>
                <w:noProof/>
                <w:webHidden/>
              </w:rPr>
              <w:tab/>
            </w:r>
            <w:r w:rsidR="004D1EA8">
              <w:rPr>
                <w:noProof/>
                <w:webHidden/>
              </w:rPr>
              <w:fldChar w:fldCharType="begin"/>
            </w:r>
            <w:r w:rsidR="00D66139">
              <w:rPr>
                <w:noProof/>
                <w:webHidden/>
              </w:rPr>
              <w:instrText xml:space="preserve"> PAGEREF _Toc393656010 \h </w:instrText>
            </w:r>
            <w:r w:rsidR="004D1EA8">
              <w:rPr>
                <w:noProof/>
                <w:webHidden/>
              </w:rPr>
            </w:r>
            <w:r w:rsidR="004D1EA8">
              <w:rPr>
                <w:noProof/>
                <w:webHidden/>
              </w:rPr>
              <w:fldChar w:fldCharType="separate"/>
            </w:r>
            <w:r w:rsidR="003E7F97">
              <w:rPr>
                <w:noProof/>
                <w:webHidden/>
              </w:rPr>
              <w:t>16</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00D66139" w:rsidRPr="00EF4632">
              <w:rPr>
                <w:rStyle w:val="Hyperlink"/>
                <w:noProof/>
              </w:rPr>
              <w:t>2.2.16.</w:t>
            </w:r>
            <w:r w:rsidR="00D66139">
              <w:rPr>
                <w:rFonts w:asciiTheme="minorHAnsi" w:eastAsiaTheme="minorEastAsia" w:hAnsiTheme="minorHAnsi" w:cstheme="minorBidi"/>
                <w:noProof/>
                <w:sz w:val="22"/>
                <w:szCs w:val="22"/>
                <w:lang w:eastAsia="es-CR"/>
              </w:rPr>
              <w:tab/>
            </w:r>
            <w:r w:rsidR="00D66139" w:rsidRPr="00EF4632">
              <w:rPr>
                <w:rStyle w:val="Hyperlink"/>
                <w:noProof/>
              </w:rPr>
              <w:t>Sistema operativo móvil </w:t>
            </w:r>
            <w:r w:rsidR="00D66139" w:rsidRPr="00EF4632">
              <w:rPr>
                <w:rStyle w:val="Hyperlink"/>
                <w:noProof/>
              </w:rPr>
              <w:t>o</w:t>
            </w:r>
            <w:r w:rsidR="00D66139" w:rsidRPr="00EF4632">
              <w:rPr>
                <w:rStyle w:val="Hyperlink"/>
                <w:noProof/>
              </w:rPr>
              <w:t> SO móvil</w:t>
            </w:r>
            <w:r w:rsidR="00D66139">
              <w:rPr>
                <w:noProof/>
                <w:webHidden/>
              </w:rPr>
              <w:tab/>
            </w:r>
            <w:r w:rsidR="004D1EA8">
              <w:rPr>
                <w:noProof/>
                <w:webHidden/>
              </w:rPr>
              <w:fldChar w:fldCharType="begin"/>
            </w:r>
            <w:r w:rsidR="00D66139">
              <w:rPr>
                <w:noProof/>
                <w:webHidden/>
              </w:rPr>
              <w:instrText xml:space="preserve"> PAGEREF _Toc393656011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00D66139" w:rsidRPr="00EF4632">
              <w:rPr>
                <w:rStyle w:val="Hyperlink"/>
                <w:noProof/>
              </w:rPr>
              <w:t>2.2.16.1.</w:t>
            </w:r>
            <w:r w:rsidR="00D66139">
              <w:rPr>
                <w:rFonts w:asciiTheme="minorHAnsi" w:eastAsiaTheme="minorEastAsia" w:hAnsiTheme="minorHAnsi" w:cstheme="minorBidi"/>
                <w:noProof/>
                <w:sz w:val="22"/>
                <w:szCs w:val="22"/>
                <w:lang w:eastAsia="es-CR"/>
              </w:rPr>
              <w:tab/>
            </w:r>
            <w:r w:rsidR="00D66139" w:rsidRPr="00EF4632">
              <w:rPr>
                <w:rStyle w:val="Hyperlink"/>
                <w:noProof/>
              </w:rPr>
              <w:t>Middleware</w:t>
            </w:r>
            <w:r w:rsidR="00D66139">
              <w:rPr>
                <w:noProof/>
                <w:webHidden/>
              </w:rPr>
              <w:tab/>
            </w:r>
            <w:r w:rsidR="004D1EA8">
              <w:rPr>
                <w:noProof/>
                <w:webHidden/>
              </w:rPr>
              <w:fldChar w:fldCharType="begin"/>
            </w:r>
            <w:r w:rsidR="00D66139">
              <w:rPr>
                <w:noProof/>
                <w:webHidden/>
              </w:rPr>
              <w:instrText xml:space="preserve"> PAGEREF _Toc393656012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00D66139" w:rsidRPr="00EF4632">
              <w:rPr>
                <w:rStyle w:val="Hyperlink"/>
                <w:noProof/>
              </w:rPr>
              <w:t>2.2.16.2.</w:t>
            </w:r>
            <w:r w:rsidR="00D66139">
              <w:rPr>
                <w:rFonts w:asciiTheme="minorHAnsi" w:eastAsiaTheme="minorEastAsia" w:hAnsiTheme="minorHAnsi" w:cstheme="minorBidi"/>
                <w:noProof/>
                <w:sz w:val="22"/>
                <w:szCs w:val="22"/>
                <w:lang w:eastAsia="es-CR"/>
              </w:rPr>
              <w:tab/>
            </w:r>
            <w:r w:rsidR="00D66139" w:rsidRPr="00EF4632">
              <w:rPr>
                <w:rStyle w:val="Hyperlink"/>
                <w:noProof/>
              </w:rPr>
              <w:t>Sistemas operativos móviles más conocidos</w:t>
            </w:r>
            <w:r w:rsidR="00D66139">
              <w:rPr>
                <w:noProof/>
                <w:webHidden/>
              </w:rPr>
              <w:tab/>
            </w:r>
            <w:r w:rsidR="004D1EA8">
              <w:rPr>
                <w:noProof/>
                <w:webHidden/>
              </w:rPr>
              <w:fldChar w:fldCharType="begin"/>
            </w:r>
            <w:r w:rsidR="00D66139">
              <w:rPr>
                <w:noProof/>
                <w:webHidden/>
              </w:rPr>
              <w:instrText xml:space="preserve"> PAGEREF _Toc393656013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00D66139" w:rsidRPr="00EF4632">
              <w:rPr>
                <w:rStyle w:val="Hyperlink"/>
                <w:noProof/>
              </w:rPr>
              <w:t>2.3.</w:t>
            </w:r>
            <w:r w:rsidR="00D66139">
              <w:rPr>
                <w:rFonts w:asciiTheme="minorHAnsi" w:eastAsiaTheme="minorEastAsia" w:hAnsiTheme="minorHAnsi" w:cstheme="minorBidi"/>
                <w:noProof/>
                <w:sz w:val="22"/>
                <w:szCs w:val="22"/>
                <w:lang w:eastAsia="es-CR"/>
              </w:rPr>
              <w:tab/>
            </w:r>
            <w:r w:rsidR="00D66139" w:rsidRPr="00EF4632">
              <w:rPr>
                <w:rStyle w:val="Hyperlink"/>
                <w:noProof/>
              </w:rPr>
              <w:t>Marco Metodológico</w:t>
            </w:r>
            <w:r w:rsidR="00D66139">
              <w:rPr>
                <w:noProof/>
                <w:webHidden/>
              </w:rPr>
              <w:tab/>
            </w:r>
            <w:r w:rsidR="004D1EA8">
              <w:rPr>
                <w:noProof/>
                <w:webHidden/>
              </w:rPr>
              <w:fldChar w:fldCharType="begin"/>
            </w:r>
            <w:r w:rsidR="00D66139">
              <w:rPr>
                <w:noProof/>
                <w:webHidden/>
              </w:rPr>
              <w:instrText xml:space="preserve"> PAGEREF _Toc393656014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00D66139" w:rsidRPr="00EF4632">
              <w:rPr>
                <w:rStyle w:val="Hyperlink"/>
                <w:noProof/>
              </w:rPr>
              <w:t>2.3.1.</w:t>
            </w:r>
            <w:r w:rsidR="00D66139">
              <w:rPr>
                <w:rFonts w:asciiTheme="minorHAnsi" w:eastAsiaTheme="minorEastAsia" w:hAnsiTheme="minorHAnsi" w:cstheme="minorBidi"/>
                <w:noProof/>
                <w:sz w:val="22"/>
                <w:szCs w:val="22"/>
                <w:lang w:eastAsia="es-CR"/>
              </w:rPr>
              <w:tab/>
            </w:r>
            <w:r w:rsidR="00D66139" w:rsidRPr="00EF4632">
              <w:rPr>
                <w:rStyle w:val="Hyperlink"/>
                <w:noProof/>
              </w:rPr>
              <w:t>Metodología ágil para el desarrollo de software móvil</w:t>
            </w:r>
            <w:r w:rsidR="00D66139">
              <w:rPr>
                <w:noProof/>
                <w:webHidden/>
              </w:rPr>
              <w:tab/>
            </w:r>
            <w:r w:rsidR="004D1EA8">
              <w:rPr>
                <w:noProof/>
                <w:webHidden/>
              </w:rPr>
              <w:fldChar w:fldCharType="begin"/>
            </w:r>
            <w:r w:rsidR="00D66139">
              <w:rPr>
                <w:noProof/>
                <w:webHidden/>
              </w:rPr>
              <w:instrText xml:space="preserve"> PAGEREF _Toc393656015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5544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00D66139" w:rsidRPr="00EF4632">
              <w:rPr>
                <w:rStyle w:val="Hyperlink"/>
                <w:noProof/>
              </w:rPr>
              <w:t>3.</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III – Procedimiento metodológico</w:t>
            </w:r>
            <w:r w:rsidR="00D66139">
              <w:rPr>
                <w:noProof/>
                <w:webHidden/>
              </w:rPr>
              <w:tab/>
            </w:r>
            <w:r w:rsidR="004D1EA8">
              <w:rPr>
                <w:noProof/>
                <w:webHidden/>
              </w:rPr>
              <w:fldChar w:fldCharType="begin"/>
            </w:r>
            <w:r w:rsidR="00D66139">
              <w:rPr>
                <w:noProof/>
                <w:webHidden/>
              </w:rPr>
              <w:instrText xml:space="preserve"> PAGEREF _Toc393656016 \h </w:instrText>
            </w:r>
            <w:r w:rsidR="004D1EA8">
              <w:rPr>
                <w:noProof/>
                <w:webHidden/>
              </w:rPr>
            </w:r>
            <w:r w:rsidR="004D1EA8">
              <w:rPr>
                <w:noProof/>
                <w:webHidden/>
              </w:rPr>
              <w:fldChar w:fldCharType="separate"/>
            </w:r>
            <w:r w:rsidR="003E7F97">
              <w:rPr>
                <w:noProof/>
                <w:webHidden/>
              </w:rPr>
              <w:t>23</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00D66139" w:rsidRPr="00EF4632">
              <w:rPr>
                <w:rStyle w:val="Hyperlink"/>
                <w:noProof/>
              </w:rPr>
              <w:t>3.1.</w:t>
            </w:r>
            <w:r w:rsidR="00D66139">
              <w:rPr>
                <w:rFonts w:asciiTheme="minorHAnsi" w:eastAsiaTheme="minorEastAsia" w:hAnsiTheme="minorHAnsi" w:cstheme="minorBidi"/>
                <w:noProof/>
                <w:sz w:val="22"/>
                <w:szCs w:val="22"/>
                <w:lang w:eastAsia="es-CR"/>
              </w:rPr>
              <w:tab/>
            </w:r>
            <w:r w:rsidR="00D66139" w:rsidRPr="00EF4632">
              <w:rPr>
                <w:rStyle w:val="Hyperlink"/>
                <w:noProof/>
              </w:rPr>
              <w:t>Procedimiento Metodológico</w:t>
            </w:r>
            <w:r w:rsidR="00D66139">
              <w:rPr>
                <w:noProof/>
                <w:webHidden/>
              </w:rPr>
              <w:tab/>
            </w:r>
            <w:r w:rsidR="004D1EA8">
              <w:rPr>
                <w:noProof/>
                <w:webHidden/>
              </w:rPr>
              <w:fldChar w:fldCharType="begin"/>
            </w:r>
            <w:r w:rsidR="00D66139">
              <w:rPr>
                <w:noProof/>
                <w:webHidden/>
              </w:rPr>
              <w:instrText xml:space="preserve"> PAGEREF _Toc393656017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00D66139" w:rsidRPr="00EF4632">
              <w:rPr>
                <w:rStyle w:val="Hyperlink"/>
                <w:noProof/>
              </w:rPr>
              <w:t>3.1.1.</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exploración</w:t>
            </w:r>
            <w:r w:rsidR="00D66139">
              <w:rPr>
                <w:noProof/>
                <w:webHidden/>
              </w:rPr>
              <w:tab/>
            </w:r>
            <w:r w:rsidR="004D1EA8">
              <w:rPr>
                <w:noProof/>
                <w:webHidden/>
              </w:rPr>
              <w:fldChar w:fldCharType="begin"/>
            </w:r>
            <w:r w:rsidR="00D66139">
              <w:rPr>
                <w:noProof/>
                <w:webHidden/>
              </w:rPr>
              <w:instrText xml:space="preserve"> PAGEREF _Toc393656018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00D66139" w:rsidRPr="00EF4632">
              <w:rPr>
                <w:rStyle w:val="Hyperlink"/>
                <w:noProof/>
              </w:rPr>
              <w:t>3.1.1.1.</w:t>
            </w:r>
            <w:r w:rsidR="00D66139">
              <w:rPr>
                <w:rFonts w:asciiTheme="minorHAnsi" w:eastAsiaTheme="minorEastAsia" w:hAnsiTheme="minorHAnsi" w:cstheme="minorBidi"/>
                <w:noProof/>
                <w:sz w:val="22"/>
                <w:szCs w:val="22"/>
                <w:lang w:eastAsia="es-CR"/>
              </w:rPr>
              <w:tab/>
            </w:r>
            <w:r w:rsidR="00D66139" w:rsidRPr="00EF4632">
              <w:rPr>
                <w:rStyle w:val="Hyperlink"/>
                <w:noProof/>
              </w:rPr>
              <w:t>Contacto inicial</w:t>
            </w:r>
            <w:r w:rsidR="00D66139">
              <w:rPr>
                <w:noProof/>
                <w:webHidden/>
              </w:rPr>
              <w:tab/>
            </w:r>
            <w:r w:rsidR="004D1EA8">
              <w:rPr>
                <w:noProof/>
                <w:webHidden/>
              </w:rPr>
              <w:fldChar w:fldCharType="begin"/>
            </w:r>
            <w:r w:rsidR="00D66139">
              <w:rPr>
                <w:noProof/>
                <w:webHidden/>
              </w:rPr>
              <w:instrText xml:space="preserve"> PAGEREF _Toc393656019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00D66139" w:rsidRPr="00EF4632">
              <w:rPr>
                <w:rStyle w:val="Hyperlink"/>
                <w:noProof/>
              </w:rPr>
              <w:t>3.1.1.2.</w:t>
            </w:r>
            <w:r w:rsidR="00D66139">
              <w:rPr>
                <w:rFonts w:asciiTheme="minorHAnsi" w:eastAsiaTheme="minorEastAsia" w:hAnsiTheme="minorHAnsi" w:cstheme="minorBidi"/>
                <w:noProof/>
                <w:sz w:val="22"/>
                <w:szCs w:val="22"/>
                <w:lang w:eastAsia="es-CR"/>
              </w:rPr>
              <w:tab/>
            </w:r>
            <w:r w:rsidR="00D66139" w:rsidRPr="00EF4632">
              <w:rPr>
                <w:rStyle w:val="Hyperlink"/>
                <w:noProof/>
              </w:rPr>
              <w:t>Realización del plan de trabajo</w:t>
            </w:r>
            <w:r w:rsidR="00D66139">
              <w:rPr>
                <w:noProof/>
                <w:webHidden/>
              </w:rPr>
              <w:tab/>
            </w:r>
            <w:r w:rsidR="004D1EA8">
              <w:rPr>
                <w:noProof/>
                <w:webHidden/>
              </w:rPr>
              <w:fldChar w:fldCharType="begin"/>
            </w:r>
            <w:r w:rsidR="00D66139">
              <w:rPr>
                <w:noProof/>
                <w:webHidden/>
              </w:rPr>
              <w:instrText xml:space="preserve"> PAGEREF _Toc393656020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00D66139" w:rsidRPr="00EF4632">
              <w:rPr>
                <w:rStyle w:val="Hyperlink"/>
                <w:noProof/>
              </w:rPr>
              <w:t>3.1.1.3.</w:t>
            </w:r>
            <w:r w:rsidR="00D66139">
              <w:rPr>
                <w:rFonts w:asciiTheme="minorHAnsi" w:eastAsiaTheme="minorEastAsia" w:hAnsiTheme="minorHAnsi" w:cstheme="minorBidi"/>
                <w:noProof/>
                <w:sz w:val="22"/>
                <w:szCs w:val="22"/>
                <w:lang w:eastAsia="es-CR"/>
              </w:rPr>
              <w:tab/>
            </w:r>
            <w:r w:rsidR="00D66139" w:rsidRPr="00EF4632">
              <w:rPr>
                <w:rStyle w:val="Hyperlink"/>
                <w:noProof/>
              </w:rPr>
              <w:t>Estudio de factibilidad</w:t>
            </w:r>
            <w:r w:rsidR="00D66139">
              <w:rPr>
                <w:noProof/>
                <w:webHidden/>
              </w:rPr>
              <w:tab/>
            </w:r>
            <w:r w:rsidR="004D1EA8">
              <w:rPr>
                <w:noProof/>
                <w:webHidden/>
              </w:rPr>
              <w:fldChar w:fldCharType="begin"/>
            </w:r>
            <w:r w:rsidR="00D66139">
              <w:rPr>
                <w:noProof/>
                <w:webHidden/>
              </w:rPr>
              <w:instrText xml:space="preserve"> PAGEREF _Toc393656021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5544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00D66139" w:rsidRPr="00EF4632">
              <w:rPr>
                <w:rStyle w:val="Hyperlink"/>
                <w:noProof/>
              </w:rPr>
              <w:t>3.1.1.3.1.</w:t>
            </w:r>
            <w:r w:rsidR="00D66139">
              <w:rPr>
                <w:rFonts w:asciiTheme="minorHAnsi" w:eastAsiaTheme="minorEastAsia" w:hAnsiTheme="minorHAnsi" w:cstheme="minorBidi"/>
                <w:noProof/>
                <w:sz w:val="22"/>
                <w:szCs w:val="22"/>
                <w:lang w:eastAsia="es-CR"/>
              </w:rPr>
              <w:tab/>
            </w:r>
            <w:r w:rsidR="00D66139" w:rsidRPr="00EF4632">
              <w:rPr>
                <w:rStyle w:val="Hyperlink"/>
                <w:noProof/>
              </w:rPr>
              <w:t>Técnica</w:t>
            </w:r>
            <w:r w:rsidR="00D66139">
              <w:rPr>
                <w:noProof/>
                <w:webHidden/>
              </w:rPr>
              <w:tab/>
            </w:r>
            <w:r w:rsidR="004D1EA8">
              <w:rPr>
                <w:noProof/>
                <w:webHidden/>
              </w:rPr>
              <w:fldChar w:fldCharType="begin"/>
            </w:r>
            <w:r w:rsidR="00D66139">
              <w:rPr>
                <w:noProof/>
                <w:webHidden/>
              </w:rPr>
              <w:instrText xml:space="preserve"> PAGEREF _Toc393656022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5544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00D66139" w:rsidRPr="00EF4632">
              <w:rPr>
                <w:rStyle w:val="Hyperlink"/>
                <w:noProof/>
              </w:rPr>
              <w:t>3.1.1.3.2.</w:t>
            </w:r>
            <w:r w:rsidR="00D66139">
              <w:rPr>
                <w:rFonts w:asciiTheme="minorHAnsi" w:eastAsiaTheme="minorEastAsia" w:hAnsiTheme="minorHAnsi" w:cstheme="minorBidi"/>
                <w:noProof/>
                <w:sz w:val="22"/>
                <w:szCs w:val="22"/>
                <w:lang w:eastAsia="es-CR"/>
              </w:rPr>
              <w:tab/>
            </w:r>
            <w:r w:rsidR="00D66139" w:rsidRPr="00EF4632">
              <w:rPr>
                <w:rStyle w:val="Hyperlink"/>
                <w:noProof/>
              </w:rPr>
              <w:t>Operativa</w:t>
            </w:r>
            <w:r w:rsidR="00D66139">
              <w:rPr>
                <w:noProof/>
                <w:webHidden/>
              </w:rPr>
              <w:tab/>
            </w:r>
            <w:r w:rsidR="004D1EA8">
              <w:rPr>
                <w:noProof/>
                <w:webHidden/>
              </w:rPr>
              <w:fldChar w:fldCharType="begin"/>
            </w:r>
            <w:r w:rsidR="00D66139">
              <w:rPr>
                <w:noProof/>
                <w:webHidden/>
              </w:rPr>
              <w:instrText xml:space="preserve"> PAGEREF _Toc393656023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5544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00D66139" w:rsidRPr="00EF4632">
              <w:rPr>
                <w:rStyle w:val="Hyperlink"/>
                <w:noProof/>
              </w:rPr>
              <w:t>3.1.1.3.3.</w:t>
            </w:r>
            <w:r w:rsidR="00D66139">
              <w:rPr>
                <w:rFonts w:asciiTheme="minorHAnsi" w:eastAsiaTheme="minorEastAsia" w:hAnsiTheme="minorHAnsi" w:cstheme="minorBidi"/>
                <w:noProof/>
                <w:sz w:val="22"/>
                <w:szCs w:val="22"/>
                <w:lang w:eastAsia="es-CR"/>
              </w:rPr>
              <w:tab/>
            </w:r>
            <w:r w:rsidR="00D66139" w:rsidRPr="00EF4632">
              <w:rPr>
                <w:rStyle w:val="Hyperlink"/>
                <w:noProof/>
              </w:rPr>
              <w:t>Financiera</w:t>
            </w:r>
            <w:r w:rsidR="00D66139">
              <w:rPr>
                <w:noProof/>
                <w:webHidden/>
              </w:rPr>
              <w:tab/>
            </w:r>
            <w:r w:rsidR="004D1EA8">
              <w:rPr>
                <w:noProof/>
                <w:webHidden/>
              </w:rPr>
              <w:fldChar w:fldCharType="begin"/>
            </w:r>
            <w:r w:rsidR="00D66139">
              <w:rPr>
                <w:noProof/>
                <w:webHidden/>
              </w:rPr>
              <w:instrText xml:space="preserve"> PAGEREF _Toc393656024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5544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00D66139" w:rsidRPr="00EF4632">
              <w:rPr>
                <w:rStyle w:val="Hyperlink"/>
                <w:noProof/>
              </w:rPr>
              <w:t>3.1.1.3.3.1.</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recursos humanos</w:t>
            </w:r>
            <w:r w:rsidR="00D66139">
              <w:rPr>
                <w:noProof/>
                <w:webHidden/>
              </w:rPr>
              <w:tab/>
            </w:r>
            <w:r w:rsidR="004D1EA8">
              <w:rPr>
                <w:noProof/>
                <w:webHidden/>
              </w:rPr>
              <w:fldChar w:fldCharType="begin"/>
            </w:r>
            <w:r w:rsidR="00D66139">
              <w:rPr>
                <w:noProof/>
                <w:webHidden/>
              </w:rPr>
              <w:instrText xml:space="preserve"> PAGEREF _Toc393656025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5544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00D66139" w:rsidRPr="00EF4632">
              <w:rPr>
                <w:rStyle w:val="Hyperlink"/>
                <w:noProof/>
              </w:rPr>
              <w:t>3.1.1.3.3.2.</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equipos y software por utilizar</w:t>
            </w:r>
            <w:r w:rsidR="00D66139">
              <w:rPr>
                <w:noProof/>
                <w:webHidden/>
              </w:rPr>
              <w:tab/>
            </w:r>
            <w:r w:rsidR="004D1EA8">
              <w:rPr>
                <w:noProof/>
                <w:webHidden/>
              </w:rPr>
              <w:fldChar w:fldCharType="begin"/>
            </w:r>
            <w:r w:rsidR="00D66139">
              <w:rPr>
                <w:noProof/>
                <w:webHidden/>
              </w:rPr>
              <w:instrText xml:space="preserve"> PAGEREF _Toc393656026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5544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00D66139" w:rsidRPr="00EF4632">
              <w:rPr>
                <w:rStyle w:val="Hyperlink"/>
                <w:noProof/>
              </w:rPr>
              <w:t>3.1.1.3.4.</w:t>
            </w:r>
            <w:r w:rsidR="00D66139">
              <w:rPr>
                <w:rFonts w:asciiTheme="minorHAnsi" w:eastAsiaTheme="minorEastAsia" w:hAnsiTheme="minorHAnsi" w:cstheme="minorBidi"/>
                <w:noProof/>
                <w:sz w:val="22"/>
                <w:szCs w:val="22"/>
                <w:lang w:eastAsia="es-CR"/>
              </w:rPr>
              <w:tab/>
            </w:r>
            <w:r w:rsidR="00D66139" w:rsidRPr="00EF4632">
              <w:rPr>
                <w:rStyle w:val="Hyperlink"/>
                <w:noProof/>
              </w:rPr>
              <w:t>Legal</w:t>
            </w:r>
            <w:r w:rsidR="00D66139">
              <w:rPr>
                <w:noProof/>
                <w:webHidden/>
              </w:rPr>
              <w:tab/>
            </w:r>
            <w:r w:rsidR="004D1EA8">
              <w:rPr>
                <w:noProof/>
                <w:webHidden/>
              </w:rPr>
              <w:fldChar w:fldCharType="begin"/>
            </w:r>
            <w:r w:rsidR="00D66139">
              <w:rPr>
                <w:noProof/>
                <w:webHidden/>
              </w:rPr>
              <w:instrText xml:space="preserve"> PAGEREF _Toc393656027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00D66139" w:rsidRPr="00EF4632">
              <w:rPr>
                <w:rStyle w:val="Hyperlink"/>
                <w:noProof/>
              </w:rPr>
              <w:t>3.1.2.</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inicialización</w:t>
            </w:r>
            <w:r w:rsidR="00D66139">
              <w:rPr>
                <w:noProof/>
                <w:webHidden/>
              </w:rPr>
              <w:tab/>
            </w:r>
            <w:r w:rsidR="004D1EA8">
              <w:rPr>
                <w:noProof/>
                <w:webHidden/>
              </w:rPr>
              <w:fldChar w:fldCharType="begin"/>
            </w:r>
            <w:r w:rsidR="00D66139">
              <w:rPr>
                <w:noProof/>
                <w:webHidden/>
              </w:rPr>
              <w:instrText xml:space="preserve"> PAGEREF _Toc393656028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Definición de requerimientos</w:t>
            </w:r>
            <w:r w:rsidR="00D66139">
              <w:rPr>
                <w:noProof/>
                <w:webHidden/>
              </w:rPr>
              <w:tab/>
            </w:r>
            <w:r w:rsidR="004D1EA8">
              <w:rPr>
                <w:noProof/>
                <w:webHidden/>
              </w:rPr>
              <w:fldChar w:fldCharType="begin"/>
            </w:r>
            <w:r w:rsidR="00D66139">
              <w:rPr>
                <w:noProof/>
                <w:webHidden/>
              </w:rPr>
              <w:instrText xml:space="preserve"> PAGEREF _Toc393656029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00D66139" w:rsidRPr="00EF4632">
              <w:rPr>
                <w:rStyle w:val="Hyperlink"/>
                <w:noProof/>
              </w:rPr>
              <w:t>3.1.2.2.</w:t>
            </w:r>
            <w:r w:rsidR="00D66139">
              <w:rPr>
                <w:rFonts w:asciiTheme="minorHAnsi" w:eastAsiaTheme="minorEastAsia" w:hAnsiTheme="minorHAnsi" w:cstheme="minorBidi"/>
                <w:noProof/>
                <w:sz w:val="22"/>
                <w:szCs w:val="22"/>
                <w:lang w:eastAsia="es-CR"/>
              </w:rPr>
              <w:tab/>
            </w:r>
            <w:r w:rsidR="00D66139" w:rsidRPr="00EF4632">
              <w:rPr>
                <w:rStyle w:val="Hyperlink"/>
                <w:noProof/>
              </w:rPr>
              <w:t>Diseño conceptual de la solución</w:t>
            </w:r>
            <w:r w:rsidR="00D66139">
              <w:rPr>
                <w:noProof/>
                <w:webHidden/>
              </w:rPr>
              <w:tab/>
            </w:r>
            <w:r w:rsidR="004D1EA8">
              <w:rPr>
                <w:noProof/>
                <w:webHidden/>
              </w:rPr>
              <w:fldChar w:fldCharType="begin"/>
            </w:r>
            <w:r w:rsidR="00D66139">
              <w:rPr>
                <w:noProof/>
                <w:webHidden/>
              </w:rPr>
              <w:instrText xml:space="preserve"> PAGEREF _Toc393656030 \h </w:instrText>
            </w:r>
            <w:r w:rsidR="004D1EA8">
              <w:rPr>
                <w:noProof/>
                <w:webHidden/>
              </w:rPr>
            </w:r>
            <w:r w:rsidR="004D1EA8">
              <w:rPr>
                <w:noProof/>
                <w:webHidden/>
              </w:rPr>
              <w:fldChar w:fldCharType="separate"/>
            </w:r>
            <w:r w:rsidR="003E7F97">
              <w:rPr>
                <w:noProof/>
                <w:webHidden/>
              </w:rPr>
              <w:t>32</w:t>
            </w:r>
            <w:r w:rsidR="004D1EA8">
              <w:rPr>
                <w:noProof/>
                <w:webHidden/>
              </w:rPr>
              <w:fldChar w:fldCharType="end"/>
            </w:r>
          </w:hyperlink>
        </w:p>
        <w:p w:rsidR="00D66139" w:rsidRDefault="005544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00D66139" w:rsidRPr="00EF4632">
              <w:rPr>
                <w:rStyle w:val="Hyperlink"/>
                <w:noProof/>
              </w:rPr>
              <w:t>3.1.2.2.1.</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casos de uso</w:t>
            </w:r>
            <w:r w:rsidR="00D66139">
              <w:rPr>
                <w:noProof/>
                <w:webHidden/>
              </w:rPr>
              <w:tab/>
            </w:r>
            <w:r w:rsidR="004D1EA8">
              <w:rPr>
                <w:noProof/>
                <w:webHidden/>
              </w:rPr>
              <w:fldChar w:fldCharType="begin"/>
            </w:r>
            <w:r w:rsidR="00D66139">
              <w:rPr>
                <w:noProof/>
                <w:webHidden/>
              </w:rPr>
              <w:instrText xml:space="preserve"> PAGEREF _Toc393656031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5544B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00D66139" w:rsidRPr="00EF4632">
              <w:rPr>
                <w:rStyle w:val="Hyperlink"/>
                <w:noProof/>
              </w:rPr>
              <w:t>3.1.2.2.2.</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clases</w:t>
            </w:r>
            <w:r w:rsidR="00D66139">
              <w:rPr>
                <w:noProof/>
                <w:webHidden/>
              </w:rPr>
              <w:tab/>
            </w:r>
            <w:r w:rsidR="004D1EA8">
              <w:rPr>
                <w:noProof/>
                <w:webHidden/>
              </w:rPr>
              <w:fldChar w:fldCharType="begin"/>
            </w:r>
            <w:r w:rsidR="00D66139">
              <w:rPr>
                <w:noProof/>
                <w:webHidden/>
              </w:rPr>
              <w:instrText xml:space="preserve"> PAGEREF _Toc393656032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5544B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interfaces</w:t>
            </w:r>
            <w:r w:rsidR="00D66139">
              <w:rPr>
                <w:noProof/>
                <w:webHidden/>
              </w:rPr>
              <w:tab/>
            </w:r>
            <w:r w:rsidR="004D1EA8">
              <w:rPr>
                <w:noProof/>
                <w:webHidden/>
              </w:rPr>
              <w:fldChar w:fldCharType="begin"/>
            </w:r>
            <w:r w:rsidR="00D66139">
              <w:rPr>
                <w:noProof/>
                <w:webHidden/>
              </w:rPr>
              <w:instrText xml:space="preserve"> PAGEREF _Toc393656033 \h </w:instrText>
            </w:r>
            <w:r w:rsidR="004D1EA8">
              <w:rPr>
                <w:noProof/>
                <w:webHidden/>
              </w:rPr>
            </w:r>
            <w:r w:rsidR="004D1EA8">
              <w:rPr>
                <w:noProof/>
                <w:webHidden/>
              </w:rPr>
              <w:fldChar w:fldCharType="separate"/>
            </w:r>
            <w:r w:rsidR="003E7F97">
              <w:rPr>
                <w:noProof/>
                <w:webHidden/>
              </w:rPr>
              <w:t>36</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00D66139" w:rsidRPr="00EF4632">
              <w:rPr>
                <w:rStyle w:val="Hyperlink"/>
                <w:noProof/>
              </w:rPr>
              <w:t>3.1.3.</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base de datos</w:t>
            </w:r>
            <w:r w:rsidR="00D66139">
              <w:rPr>
                <w:noProof/>
                <w:webHidden/>
              </w:rPr>
              <w:tab/>
            </w:r>
            <w:r w:rsidR="004D1EA8">
              <w:rPr>
                <w:noProof/>
                <w:webHidden/>
              </w:rPr>
              <w:fldChar w:fldCharType="begin"/>
            </w:r>
            <w:r w:rsidR="00D66139">
              <w:rPr>
                <w:noProof/>
                <w:webHidden/>
              </w:rPr>
              <w:instrText xml:space="preserve"> PAGEREF _Toc393656034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00D66139" w:rsidRPr="00EF4632">
              <w:rPr>
                <w:rStyle w:val="Hyperlink"/>
                <w:noProof/>
              </w:rPr>
              <w:t>3.1.4.</w:t>
            </w:r>
            <w:r w:rsidR="00D66139">
              <w:rPr>
                <w:rFonts w:asciiTheme="minorHAnsi" w:eastAsiaTheme="minorEastAsia" w:hAnsiTheme="minorHAnsi" w:cstheme="minorBidi"/>
                <w:noProof/>
                <w:sz w:val="22"/>
                <w:szCs w:val="22"/>
                <w:lang w:eastAsia="es-CR"/>
              </w:rPr>
              <w:tab/>
            </w:r>
            <w:r w:rsidR="00D66139" w:rsidRPr="00EF4632">
              <w:rPr>
                <w:rStyle w:val="Hyperlink"/>
                <w:noProof/>
              </w:rPr>
              <w:t>Pruebas</w:t>
            </w:r>
            <w:r w:rsidR="00D66139">
              <w:rPr>
                <w:noProof/>
                <w:webHidden/>
              </w:rPr>
              <w:tab/>
            </w:r>
            <w:r w:rsidR="004D1EA8">
              <w:rPr>
                <w:noProof/>
                <w:webHidden/>
              </w:rPr>
              <w:fldChar w:fldCharType="begin"/>
            </w:r>
            <w:r w:rsidR="00D66139">
              <w:rPr>
                <w:noProof/>
                <w:webHidden/>
              </w:rPr>
              <w:instrText xml:space="preserve"> PAGEREF _Toc393656035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00D66139" w:rsidRPr="00EF4632">
              <w:rPr>
                <w:rStyle w:val="Hyperlink"/>
                <w:noProof/>
              </w:rPr>
              <w:t>3.1.5.</w:t>
            </w:r>
            <w:r w:rsidR="00D66139">
              <w:rPr>
                <w:rFonts w:asciiTheme="minorHAnsi" w:eastAsiaTheme="minorEastAsia" w:hAnsiTheme="minorHAnsi" w:cstheme="minorBidi"/>
                <w:noProof/>
                <w:sz w:val="22"/>
                <w:szCs w:val="22"/>
                <w:lang w:eastAsia="es-CR"/>
              </w:rPr>
              <w:tab/>
            </w:r>
            <w:r w:rsidR="00D66139" w:rsidRPr="00EF4632">
              <w:rPr>
                <w:rStyle w:val="Hyperlink"/>
                <w:noProof/>
              </w:rPr>
              <w:t>Resultados</w:t>
            </w:r>
            <w:r w:rsidR="00D66139">
              <w:rPr>
                <w:noProof/>
                <w:webHidden/>
              </w:rPr>
              <w:tab/>
            </w:r>
            <w:r w:rsidR="004D1EA8">
              <w:rPr>
                <w:noProof/>
                <w:webHidden/>
              </w:rPr>
              <w:fldChar w:fldCharType="begin"/>
            </w:r>
            <w:r w:rsidR="00D66139">
              <w:rPr>
                <w:noProof/>
                <w:webHidden/>
              </w:rPr>
              <w:instrText xml:space="preserve"> PAGEREF _Toc393656036 \h </w:instrText>
            </w:r>
            <w:r w:rsidR="004D1EA8">
              <w:rPr>
                <w:noProof/>
                <w:webHidden/>
              </w:rPr>
            </w:r>
            <w:r w:rsidR="004D1EA8">
              <w:rPr>
                <w:noProof/>
                <w:webHidden/>
              </w:rPr>
              <w:fldChar w:fldCharType="separate"/>
            </w:r>
            <w:r w:rsidR="003E7F97">
              <w:rPr>
                <w:noProof/>
                <w:webHidden/>
              </w:rPr>
              <w:t>44</w:t>
            </w:r>
            <w:r w:rsidR="004D1EA8">
              <w:rPr>
                <w:noProof/>
                <w:webHidden/>
              </w:rPr>
              <w:fldChar w:fldCharType="end"/>
            </w:r>
          </w:hyperlink>
        </w:p>
        <w:p w:rsidR="00D66139" w:rsidRDefault="005544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00D66139" w:rsidRPr="00EF4632">
              <w:rPr>
                <w:rStyle w:val="Hyperlink"/>
                <w:noProof/>
              </w:rPr>
              <w:t>4.</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IV – Análisis retrospectivo</w:t>
            </w:r>
            <w:r w:rsidR="00D66139">
              <w:rPr>
                <w:noProof/>
                <w:webHidden/>
              </w:rPr>
              <w:tab/>
            </w:r>
            <w:r w:rsidR="004D1EA8">
              <w:rPr>
                <w:noProof/>
                <w:webHidden/>
              </w:rPr>
              <w:fldChar w:fldCharType="begin"/>
            </w:r>
            <w:r w:rsidR="00D66139">
              <w:rPr>
                <w:noProof/>
                <w:webHidden/>
              </w:rPr>
              <w:instrText xml:space="preserve"> PAGEREF _Toc393656037 \h </w:instrText>
            </w:r>
            <w:r w:rsidR="004D1EA8">
              <w:rPr>
                <w:noProof/>
                <w:webHidden/>
              </w:rPr>
            </w:r>
            <w:r w:rsidR="004D1EA8">
              <w:rPr>
                <w:noProof/>
                <w:webHidden/>
              </w:rPr>
              <w:fldChar w:fldCharType="separate"/>
            </w:r>
            <w:r w:rsidR="003E7F97">
              <w:rPr>
                <w:noProof/>
                <w:webHidden/>
              </w:rPr>
              <w:t>50</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00D66139" w:rsidRPr="00EF4632">
              <w:rPr>
                <w:rStyle w:val="Hyperlink"/>
                <w:noProof/>
              </w:rPr>
              <w:t>4.1.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Retrospectivo o Análisis de Resultados</w:t>
            </w:r>
            <w:r w:rsidR="00D66139">
              <w:rPr>
                <w:noProof/>
                <w:webHidden/>
              </w:rPr>
              <w:tab/>
            </w:r>
            <w:r w:rsidR="004D1EA8">
              <w:rPr>
                <w:noProof/>
                <w:webHidden/>
              </w:rPr>
              <w:fldChar w:fldCharType="begin"/>
            </w:r>
            <w:r w:rsidR="00D66139">
              <w:rPr>
                <w:noProof/>
                <w:webHidden/>
              </w:rPr>
              <w:instrText xml:space="preserve"> PAGEREF _Toc393656038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00D66139" w:rsidRPr="00EF4632">
              <w:rPr>
                <w:rStyle w:val="Hyperlink"/>
                <w:noProof/>
              </w:rPr>
              <w:t>4.1.1.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_Toc393656039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00D66139" w:rsidRPr="00EF4632">
              <w:rPr>
                <w:rStyle w:val="Hyperlink"/>
                <w:noProof/>
              </w:rPr>
              <w:t>4.1.2.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_Toc393656040 \h </w:instrText>
            </w:r>
            <w:r w:rsidR="004D1EA8">
              <w:rPr>
                <w:noProof/>
                <w:webHidden/>
              </w:rPr>
            </w:r>
            <w:r w:rsidR="004D1EA8">
              <w:rPr>
                <w:noProof/>
                <w:webHidden/>
              </w:rPr>
              <w:fldChar w:fldCharType="separate"/>
            </w:r>
            <w:r w:rsidR="003E7F97">
              <w:rPr>
                <w:noProof/>
                <w:webHidden/>
              </w:rPr>
              <w:t>52</w:t>
            </w:r>
            <w:r w:rsidR="004D1EA8">
              <w:rPr>
                <w:noProof/>
                <w:webHidden/>
              </w:rPr>
              <w:fldChar w:fldCharType="end"/>
            </w:r>
          </w:hyperlink>
        </w:p>
        <w:p w:rsidR="00D66139" w:rsidRDefault="005544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00D66139" w:rsidRPr="00EF4632">
              <w:rPr>
                <w:rStyle w:val="Hyperlink"/>
                <w:noProof/>
              </w:rPr>
              <w:t>5.</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V – Conclusiones y recomendaciones</w:t>
            </w:r>
            <w:r w:rsidR="00D66139">
              <w:rPr>
                <w:noProof/>
                <w:webHidden/>
              </w:rPr>
              <w:tab/>
            </w:r>
            <w:r w:rsidR="004D1EA8">
              <w:rPr>
                <w:noProof/>
                <w:webHidden/>
              </w:rPr>
              <w:fldChar w:fldCharType="begin"/>
            </w:r>
            <w:r w:rsidR="00D66139">
              <w:rPr>
                <w:noProof/>
                <w:webHidden/>
              </w:rPr>
              <w:instrText xml:space="preserve"> PAGEREF _Toc393656041 \h </w:instrText>
            </w:r>
            <w:r w:rsidR="004D1EA8">
              <w:rPr>
                <w:noProof/>
                <w:webHidden/>
              </w:rPr>
            </w:r>
            <w:r w:rsidR="004D1EA8">
              <w:rPr>
                <w:noProof/>
                <w:webHidden/>
              </w:rPr>
              <w:fldChar w:fldCharType="separate"/>
            </w:r>
            <w:r w:rsidR="003E7F97">
              <w:rPr>
                <w:noProof/>
                <w:webHidden/>
              </w:rPr>
              <w:t>94</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00D66139" w:rsidRPr="00EF4632">
              <w:rPr>
                <w:rStyle w:val="Hyperlink"/>
                <w:noProof/>
              </w:rPr>
              <w:t>5.1.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 y Recomendaciones</w:t>
            </w:r>
            <w:r w:rsidR="00D66139">
              <w:rPr>
                <w:noProof/>
                <w:webHidden/>
              </w:rPr>
              <w:tab/>
            </w:r>
            <w:r w:rsidR="004D1EA8">
              <w:rPr>
                <w:noProof/>
                <w:webHidden/>
              </w:rPr>
              <w:fldChar w:fldCharType="begin"/>
            </w:r>
            <w:r w:rsidR="00D66139">
              <w:rPr>
                <w:noProof/>
                <w:webHidden/>
              </w:rPr>
              <w:instrText xml:space="preserve"> PAGEREF _Toc393656042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00D66139" w:rsidRPr="00EF4632">
              <w:rPr>
                <w:rStyle w:val="Hyperlink"/>
                <w:noProof/>
              </w:rPr>
              <w:t>5.1.1.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w:t>
            </w:r>
            <w:r w:rsidR="00D66139">
              <w:rPr>
                <w:noProof/>
                <w:webHidden/>
              </w:rPr>
              <w:tab/>
            </w:r>
            <w:r w:rsidR="004D1EA8">
              <w:rPr>
                <w:noProof/>
                <w:webHidden/>
              </w:rPr>
              <w:fldChar w:fldCharType="begin"/>
            </w:r>
            <w:r w:rsidR="00D66139">
              <w:rPr>
                <w:noProof/>
                <w:webHidden/>
              </w:rPr>
              <w:instrText xml:space="preserve"> PAGEREF _Toc393656043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00D66139" w:rsidRPr="00EF4632">
              <w:rPr>
                <w:rStyle w:val="Hyperlink"/>
                <w:noProof/>
              </w:rPr>
              <w:t>5.1.2.</w:t>
            </w:r>
            <w:r w:rsidR="00D66139">
              <w:rPr>
                <w:rFonts w:asciiTheme="minorHAnsi" w:eastAsiaTheme="minorEastAsia" w:hAnsiTheme="minorHAnsi" w:cstheme="minorBidi"/>
                <w:noProof/>
                <w:sz w:val="22"/>
                <w:szCs w:val="22"/>
                <w:lang w:eastAsia="es-CR"/>
              </w:rPr>
              <w:tab/>
            </w:r>
            <w:r w:rsidR="00D66139" w:rsidRPr="00EF4632">
              <w:rPr>
                <w:rStyle w:val="Hyperlink"/>
                <w:noProof/>
              </w:rPr>
              <w:t>Recomendaciones.</w:t>
            </w:r>
            <w:r w:rsidR="00D66139">
              <w:rPr>
                <w:noProof/>
                <w:webHidden/>
              </w:rPr>
              <w:tab/>
            </w:r>
            <w:r w:rsidR="004D1EA8">
              <w:rPr>
                <w:noProof/>
                <w:webHidden/>
              </w:rPr>
              <w:fldChar w:fldCharType="begin"/>
            </w:r>
            <w:r w:rsidR="00D66139">
              <w:rPr>
                <w:noProof/>
                <w:webHidden/>
              </w:rPr>
              <w:instrText xml:space="preserve"> PAGEREF _Toc393656044 \h </w:instrText>
            </w:r>
            <w:r w:rsidR="004D1EA8">
              <w:rPr>
                <w:noProof/>
                <w:webHidden/>
              </w:rPr>
            </w:r>
            <w:r w:rsidR="004D1EA8">
              <w:rPr>
                <w:noProof/>
                <w:webHidden/>
              </w:rPr>
              <w:fldChar w:fldCharType="separate"/>
            </w:r>
            <w:r w:rsidR="003E7F97">
              <w:rPr>
                <w:noProof/>
                <w:webHidden/>
              </w:rPr>
              <w:t>96</w:t>
            </w:r>
            <w:r w:rsidR="004D1EA8">
              <w:rPr>
                <w:noProof/>
                <w:webHidden/>
              </w:rPr>
              <w:fldChar w:fldCharType="end"/>
            </w:r>
          </w:hyperlink>
        </w:p>
        <w:p w:rsidR="00D66139" w:rsidRDefault="005544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00D66139" w:rsidRPr="00EF4632">
              <w:rPr>
                <w:rStyle w:val="Hyperlink"/>
                <w:noProof/>
              </w:rPr>
              <w:t>6.</w:t>
            </w:r>
            <w:r w:rsidR="00D66139">
              <w:rPr>
                <w:rFonts w:asciiTheme="minorHAnsi" w:eastAsiaTheme="minorEastAsia" w:hAnsiTheme="minorHAnsi" w:cstheme="minorBidi"/>
                <w:noProof/>
                <w:sz w:val="22"/>
                <w:szCs w:val="22"/>
                <w:lang w:eastAsia="es-CR"/>
              </w:rPr>
              <w:tab/>
            </w:r>
            <w:r w:rsidR="00D66139" w:rsidRPr="00EF4632">
              <w:rPr>
                <w:rStyle w:val="Hyperlink"/>
                <w:noProof/>
              </w:rPr>
              <w:t>Referencias Bibliográficas</w:t>
            </w:r>
            <w:r w:rsidR="00D66139">
              <w:rPr>
                <w:noProof/>
                <w:webHidden/>
              </w:rPr>
              <w:tab/>
            </w:r>
            <w:r w:rsidR="004D1EA8">
              <w:rPr>
                <w:noProof/>
                <w:webHidden/>
              </w:rPr>
              <w:fldChar w:fldCharType="begin"/>
            </w:r>
            <w:r w:rsidR="00D66139">
              <w:rPr>
                <w:noProof/>
                <w:webHidden/>
              </w:rPr>
              <w:instrText xml:space="preserve"> PAGEREF _Toc393656045 \h </w:instrText>
            </w:r>
            <w:r w:rsidR="004D1EA8">
              <w:rPr>
                <w:noProof/>
                <w:webHidden/>
              </w:rPr>
            </w:r>
            <w:r w:rsidR="004D1EA8">
              <w:rPr>
                <w:noProof/>
                <w:webHidden/>
              </w:rPr>
              <w:fldChar w:fldCharType="separate"/>
            </w:r>
            <w:r w:rsidR="003E7F97">
              <w:rPr>
                <w:noProof/>
                <w:webHidden/>
              </w:rPr>
              <w:t>98</w:t>
            </w:r>
            <w:r w:rsidR="004D1EA8">
              <w:rPr>
                <w:noProof/>
                <w:webHidden/>
              </w:rPr>
              <w:fldChar w:fldCharType="end"/>
            </w:r>
          </w:hyperlink>
        </w:p>
        <w:p w:rsidR="00D66139" w:rsidRDefault="005544B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00D66139" w:rsidRPr="00EF4632">
              <w:rPr>
                <w:rStyle w:val="Hyperlink"/>
                <w:noProof/>
              </w:rPr>
              <w:t>7.</w:t>
            </w:r>
            <w:r w:rsidR="00D66139">
              <w:rPr>
                <w:rFonts w:asciiTheme="minorHAnsi" w:eastAsiaTheme="minorEastAsia" w:hAnsiTheme="minorHAnsi" w:cstheme="minorBidi"/>
                <w:noProof/>
                <w:sz w:val="22"/>
                <w:szCs w:val="22"/>
                <w:lang w:eastAsia="es-CR"/>
              </w:rPr>
              <w:tab/>
            </w:r>
            <w:r w:rsidR="00D66139" w:rsidRPr="00EF4632">
              <w:rPr>
                <w:rStyle w:val="Hyperlink"/>
                <w:noProof/>
              </w:rPr>
              <w:t>Anexos</w:t>
            </w:r>
            <w:r w:rsidR="00D66139">
              <w:rPr>
                <w:noProof/>
                <w:webHidden/>
              </w:rPr>
              <w:tab/>
            </w:r>
            <w:r w:rsidR="004D1EA8">
              <w:rPr>
                <w:noProof/>
                <w:webHidden/>
              </w:rPr>
              <w:fldChar w:fldCharType="begin"/>
            </w:r>
            <w:r w:rsidR="00D66139">
              <w:rPr>
                <w:noProof/>
                <w:webHidden/>
              </w:rPr>
              <w:instrText xml:space="preserve"> PAGEREF _Toc393656046 \h </w:instrText>
            </w:r>
            <w:r w:rsidR="004D1EA8">
              <w:rPr>
                <w:noProof/>
                <w:webHidden/>
              </w:rPr>
            </w:r>
            <w:r w:rsidR="004D1EA8">
              <w:rPr>
                <w:noProof/>
                <w:webHidden/>
              </w:rPr>
              <w:fldChar w:fldCharType="separate"/>
            </w:r>
            <w:r w:rsidR="003E7F97">
              <w:rPr>
                <w:noProof/>
                <w:webHidden/>
              </w:rPr>
              <w:t>101</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00D66139" w:rsidRPr="00EF4632">
              <w:rPr>
                <w:rStyle w:val="Hyperlink"/>
                <w:noProof/>
              </w:rPr>
              <w:t>7.1.</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aceptación de tutor</w:t>
            </w:r>
            <w:r w:rsidR="00D66139">
              <w:rPr>
                <w:noProof/>
                <w:webHidden/>
              </w:rPr>
              <w:tab/>
            </w:r>
            <w:r w:rsidR="004D1EA8">
              <w:rPr>
                <w:noProof/>
                <w:webHidden/>
              </w:rPr>
              <w:fldChar w:fldCharType="begin"/>
            </w:r>
            <w:r w:rsidR="00D66139">
              <w:rPr>
                <w:noProof/>
                <w:webHidden/>
              </w:rPr>
              <w:instrText xml:space="preserve"> PAGEREF _Toc393656047 \h </w:instrText>
            </w:r>
            <w:r w:rsidR="004D1EA8">
              <w:rPr>
                <w:noProof/>
                <w:webHidden/>
              </w:rPr>
            </w:r>
            <w:r w:rsidR="004D1EA8">
              <w:rPr>
                <w:noProof/>
                <w:webHidden/>
              </w:rPr>
              <w:fldChar w:fldCharType="separate"/>
            </w:r>
            <w:r w:rsidR="003E7F97">
              <w:rPr>
                <w:noProof/>
                <w:webHidden/>
              </w:rPr>
              <w:t>102</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00D66139" w:rsidRPr="00EF4632">
              <w:rPr>
                <w:rStyle w:val="Hyperlink"/>
                <w:noProof/>
              </w:rPr>
              <w:t>7.2.</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apoyo de la empresa</w:t>
            </w:r>
            <w:r w:rsidR="00D66139">
              <w:rPr>
                <w:noProof/>
                <w:webHidden/>
              </w:rPr>
              <w:tab/>
            </w:r>
            <w:r w:rsidR="004D1EA8">
              <w:rPr>
                <w:noProof/>
                <w:webHidden/>
              </w:rPr>
              <w:fldChar w:fldCharType="begin"/>
            </w:r>
            <w:r w:rsidR="00D66139">
              <w:rPr>
                <w:noProof/>
                <w:webHidden/>
              </w:rPr>
              <w:instrText xml:space="preserve"> PAGEREF _Toc393656048 \h </w:instrText>
            </w:r>
            <w:r w:rsidR="004D1EA8">
              <w:rPr>
                <w:noProof/>
                <w:webHidden/>
              </w:rPr>
            </w:r>
            <w:r w:rsidR="004D1EA8">
              <w:rPr>
                <w:noProof/>
                <w:webHidden/>
              </w:rPr>
              <w:fldChar w:fldCharType="separate"/>
            </w:r>
            <w:r w:rsidR="003E7F97">
              <w:rPr>
                <w:noProof/>
                <w:webHidden/>
              </w:rPr>
              <w:t>103</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00D66139" w:rsidRPr="00EF4632">
              <w:rPr>
                <w:rStyle w:val="Hyperlink"/>
                <w:noProof/>
              </w:rPr>
              <w:t>7.3.</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revisión del filólogo</w:t>
            </w:r>
            <w:r w:rsidR="00D66139">
              <w:rPr>
                <w:noProof/>
                <w:webHidden/>
              </w:rPr>
              <w:tab/>
            </w:r>
            <w:r w:rsidR="004D1EA8">
              <w:rPr>
                <w:noProof/>
                <w:webHidden/>
              </w:rPr>
              <w:fldChar w:fldCharType="begin"/>
            </w:r>
            <w:r w:rsidR="00D66139">
              <w:rPr>
                <w:noProof/>
                <w:webHidden/>
              </w:rPr>
              <w:instrText xml:space="preserve"> PAGEREF _Toc393656049 \h </w:instrText>
            </w:r>
            <w:r w:rsidR="004D1EA8">
              <w:rPr>
                <w:noProof/>
                <w:webHidden/>
              </w:rPr>
            </w:r>
            <w:r w:rsidR="004D1EA8">
              <w:rPr>
                <w:noProof/>
                <w:webHidden/>
              </w:rPr>
              <w:fldChar w:fldCharType="separate"/>
            </w:r>
            <w:r w:rsidR="003E7F97">
              <w:rPr>
                <w:noProof/>
                <w:webHidden/>
              </w:rPr>
              <w:t>104</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00D66139" w:rsidRPr="00EF4632">
              <w:rPr>
                <w:rStyle w:val="Hyperlink"/>
                <w:noProof/>
              </w:rPr>
              <w:t>7.4.</w:t>
            </w:r>
            <w:r w:rsidR="00D66139">
              <w:rPr>
                <w:rFonts w:asciiTheme="minorHAnsi" w:eastAsiaTheme="minorEastAsia" w:hAnsiTheme="minorHAnsi" w:cstheme="minorBidi"/>
                <w:noProof/>
                <w:sz w:val="22"/>
                <w:szCs w:val="22"/>
                <w:lang w:eastAsia="es-CR"/>
              </w:rPr>
              <w:tab/>
            </w:r>
            <w:r w:rsidR="00D66139" w:rsidRPr="00EF4632">
              <w:rPr>
                <w:rStyle w:val="Hyperlink"/>
                <w:noProof/>
              </w:rPr>
              <w:t>Declaración jurada de no plagio</w:t>
            </w:r>
            <w:r w:rsidR="00D66139">
              <w:rPr>
                <w:noProof/>
                <w:webHidden/>
              </w:rPr>
              <w:tab/>
            </w:r>
            <w:r w:rsidR="004D1EA8">
              <w:rPr>
                <w:noProof/>
                <w:webHidden/>
              </w:rPr>
              <w:fldChar w:fldCharType="begin"/>
            </w:r>
            <w:r w:rsidR="00D66139">
              <w:rPr>
                <w:noProof/>
                <w:webHidden/>
              </w:rPr>
              <w:instrText xml:space="preserve"> PAGEREF _Toc393656050 \h </w:instrText>
            </w:r>
            <w:r w:rsidR="004D1EA8">
              <w:rPr>
                <w:noProof/>
                <w:webHidden/>
              </w:rPr>
            </w:r>
            <w:r w:rsidR="004D1EA8">
              <w:rPr>
                <w:noProof/>
                <w:webHidden/>
              </w:rPr>
              <w:fldChar w:fldCharType="separate"/>
            </w:r>
            <w:r w:rsidR="003E7F97">
              <w:rPr>
                <w:noProof/>
                <w:webHidden/>
              </w:rPr>
              <w:t>105</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00D66139" w:rsidRPr="00EF4632">
              <w:rPr>
                <w:rStyle w:val="Hyperlink"/>
                <w:noProof/>
              </w:rPr>
              <w:t>7.5.</w:t>
            </w:r>
            <w:r w:rsidR="00D66139">
              <w:rPr>
                <w:rFonts w:asciiTheme="minorHAnsi" w:eastAsiaTheme="minorEastAsia" w:hAnsiTheme="minorHAnsi" w:cstheme="minorBidi"/>
                <w:noProof/>
                <w:sz w:val="22"/>
                <w:szCs w:val="22"/>
                <w:lang w:eastAsia="es-CR"/>
              </w:rPr>
              <w:tab/>
            </w:r>
            <w:r w:rsidR="00D66139" w:rsidRPr="00EF4632">
              <w:rPr>
                <w:rStyle w:val="Hyperlink"/>
                <w:noProof/>
              </w:rPr>
              <w:t>Minutas</w:t>
            </w:r>
            <w:r w:rsidR="00D66139">
              <w:rPr>
                <w:noProof/>
                <w:webHidden/>
              </w:rPr>
              <w:tab/>
            </w:r>
            <w:r w:rsidR="004D1EA8">
              <w:rPr>
                <w:noProof/>
                <w:webHidden/>
              </w:rPr>
              <w:fldChar w:fldCharType="begin"/>
            </w:r>
            <w:r w:rsidR="00D66139">
              <w:rPr>
                <w:noProof/>
                <w:webHidden/>
              </w:rPr>
              <w:instrText xml:space="preserve"> PAGEREF _Toc393656051 \h </w:instrText>
            </w:r>
            <w:r w:rsidR="004D1EA8">
              <w:rPr>
                <w:noProof/>
                <w:webHidden/>
              </w:rPr>
            </w:r>
            <w:r w:rsidR="004D1EA8">
              <w:rPr>
                <w:noProof/>
                <w:webHidden/>
              </w:rPr>
              <w:fldChar w:fldCharType="separate"/>
            </w:r>
            <w:r w:rsidR="003E7F97">
              <w:rPr>
                <w:noProof/>
                <w:webHidden/>
              </w:rPr>
              <w:t>106</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00D66139" w:rsidRPr="00EF4632">
              <w:rPr>
                <w:rStyle w:val="Hyperlink"/>
                <w:noProof/>
              </w:rPr>
              <w:t>7.6.</w:t>
            </w:r>
            <w:r w:rsidR="00D66139">
              <w:rPr>
                <w:rFonts w:asciiTheme="minorHAnsi" w:eastAsiaTheme="minorEastAsia" w:hAnsiTheme="minorHAnsi" w:cstheme="minorBidi"/>
                <w:noProof/>
                <w:sz w:val="22"/>
                <w:szCs w:val="22"/>
                <w:lang w:eastAsia="es-CR"/>
              </w:rPr>
              <w:tab/>
            </w:r>
            <w:r w:rsidR="00D66139" w:rsidRPr="00EF4632">
              <w:rPr>
                <w:rStyle w:val="Hyperlink"/>
                <w:noProof/>
              </w:rPr>
              <w:t>Instrumento cuestionario</w:t>
            </w:r>
            <w:r w:rsidR="00D66139">
              <w:rPr>
                <w:noProof/>
                <w:webHidden/>
              </w:rPr>
              <w:tab/>
            </w:r>
            <w:r w:rsidR="004D1EA8">
              <w:rPr>
                <w:noProof/>
                <w:webHidden/>
              </w:rPr>
              <w:fldChar w:fldCharType="begin"/>
            </w:r>
            <w:r w:rsidR="00D66139">
              <w:rPr>
                <w:noProof/>
                <w:webHidden/>
              </w:rPr>
              <w:instrText xml:space="preserve"> PAGEREF _Toc393656052 \h </w:instrText>
            </w:r>
            <w:r w:rsidR="004D1EA8">
              <w:rPr>
                <w:noProof/>
                <w:webHidden/>
              </w:rPr>
            </w:r>
            <w:r w:rsidR="004D1EA8">
              <w:rPr>
                <w:noProof/>
                <w:webHidden/>
              </w:rPr>
              <w:fldChar w:fldCharType="separate"/>
            </w:r>
            <w:r w:rsidR="003E7F97">
              <w:rPr>
                <w:noProof/>
                <w:webHidden/>
              </w:rPr>
              <w:t>111</w:t>
            </w:r>
            <w:r w:rsidR="004D1EA8">
              <w:rPr>
                <w:noProof/>
                <w:webHidden/>
              </w:rPr>
              <w:fldChar w:fldCharType="end"/>
            </w:r>
          </w:hyperlink>
        </w:p>
        <w:p w:rsidR="00D66139" w:rsidRDefault="005544B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00D66139" w:rsidRPr="00EF4632">
              <w:rPr>
                <w:rStyle w:val="Hyperlink"/>
                <w:noProof/>
              </w:rPr>
              <w:t>7.7.</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aplicaciones similares</w:t>
            </w:r>
            <w:r w:rsidR="00D66139">
              <w:rPr>
                <w:noProof/>
                <w:webHidden/>
              </w:rPr>
              <w:tab/>
            </w:r>
            <w:r w:rsidR="004D1EA8">
              <w:rPr>
                <w:noProof/>
                <w:webHidden/>
              </w:rPr>
              <w:fldChar w:fldCharType="begin"/>
            </w:r>
            <w:r w:rsidR="00D66139">
              <w:rPr>
                <w:noProof/>
                <w:webHidden/>
              </w:rPr>
              <w:instrText xml:space="preserve"> PAGEREF _Toc393656053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00D66139" w:rsidRPr="00EF4632">
              <w:rPr>
                <w:rStyle w:val="Hyperlink"/>
                <w:noProof/>
              </w:rPr>
              <w:t>7.7.1.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uHear</w:t>
            </w:r>
            <w:r w:rsidR="00D66139">
              <w:rPr>
                <w:noProof/>
                <w:webHidden/>
              </w:rPr>
              <w:tab/>
            </w:r>
            <w:r w:rsidR="004D1EA8">
              <w:rPr>
                <w:noProof/>
                <w:webHidden/>
              </w:rPr>
              <w:fldChar w:fldCharType="begin"/>
            </w:r>
            <w:r w:rsidR="00D66139">
              <w:rPr>
                <w:noProof/>
                <w:webHidden/>
              </w:rPr>
              <w:instrText xml:space="preserve"> PAGEREF _Toc393656054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00D66139" w:rsidRPr="00EF4632">
              <w:rPr>
                <w:rStyle w:val="Hyperlink"/>
                <w:noProof/>
              </w:rPr>
              <w:t>7.7.2.</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en línea</w:t>
            </w:r>
            <w:r w:rsidR="00D66139">
              <w:rPr>
                <w:noProof/>
                <w:webHidden/>
              </w:rPr>
              <w:tab/>
            </w:r>
            <w:r w:rsidR="004D1EA8">
              <w:rPr>
                <w:noProof/>
                <w:webHidden/>
              </w:rPr>
              <w:fldChar w:fldCharType="begin"/>
            </w:r>
            <w:r w:rsidR="00D66139">
              <w:rPr>
                <w:noProof/>
                <w:webHidden/>
              </w:rPr>
              <w:instrText xml:space="preserve"> PAGEREF _Toc393656055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00D66139" w:rsidRPr="00EF4632">
              <w:rPr>
                <w:rStyle w:val="Hyperlink"/>
                <w:noProof/>
              </w:rPr>
              <w:t>7.7.3.</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auditivo</w:t>
            </w:r>
            <w:r w:rsidR="00D66139">
              <w:rPr>
                <w:noProof/>
                <w:webHidden/>
              </w:rPr>
              <w:tab/>
            </w:r>
            <w:r w:rsidR="004D1EA8">
              <w:rPr>
                <w:noProof/>
                <w:webHidden/>
              </w:rPr>
              <w:fldChar w:fldCharType="begin"/>
            </w:r>
            <w:r w:rsidR="00D66139">
              <w:rPr>
                <w:noProof/>
                <w:webHidden/>
              </w:rPr>
              <w:instrText xml:space="preserve"> PAGEREF _Toc393656056 \h </w:instrText>
            </w:r>
            <w:r w:rsidR="004D1EA8">
              <w:rPr>
                <w:noProof/>
                <w:webHidden/>
              </w:rPr>
            </w:r>
            <w:r w:rsidR="004D1EA8">
              <w:rPr>
                <w:noProof/>
                <w:webHidden/>
              </w:rPr>
              <w:fldChar w:fldCharType="separate"/>
            </w:r>
            <w:r w:rsidR="003E7F97">
              <w:rPr>
                <w:noProof/>
                <w:webHidden/>
              </w:rPr>
              <w:t>122</w:t>
            </w:r>
            <w:r w:rsidR="004D1EA8">
              <w:rPr>
                <w:noProof/>
                <w:webHidden/>
              </w:rPr>
              <w:fldChar w:fldCharType="end"/>
            </w:r>
          </w:hyperlink>
        </w:p>
        <w:p w:rsidR="00D66139" w:rsidRDefault="005544B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00D66139" w:rsidRPr="00EF4632">
              <w:rPr>
                <w:rStyle w:val="Hyperlink"/>
                <w:noProof/>
              </w:rPr>
              <w:t>7.7.4.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Your Hearing –Android</w:t>
            </w:r>
            <w:r w:rsidR="00D66139">
              <w:rPr>
                <w:noProof/>
                <w:webHidden/>
              </w:rPr>
              <w:tab/>
            </w:r>
            <w:r w:rsidR="004D1EA8">
              <w:rPr>
                <w:noProof/>
                <w:webHidden/>
              </w:rPr>
              <w:fldChar w:fldCharType="begin"/>
            </w:r>
            <w:r w:rsidR="00D66139">
              <w:rPr>
                <w:noProof/>
                <w:webHidden/>
              </w:rPr>
              <w:instrText xml:space="preserve"> PAGEREF _Toc393656057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2" w:name="_Toc347565933"/>
      <w:bookmarkStart w:id="93" w:name="_Toc393650943"/>
      <w:bookmarkStart w:id="94" w:name="_Toc393651045"/>
      <w:bookmarkStart w:id="95" w:name="_Toc393655966"/>
      <w:bookmarkStart w:id="96" w:name="_Ref394240768"/>
      <w:bookmarkStart w:id="97" w:name="_Ref394240780"/>
      <w:r w:rsidRPr="00A50B51">
        <w:rPr>
          <w:sz w:val="24"/>
          <w:szCs w:val="24"/>
        </w:rPr>
        <w:lastRenderedPageBreak/>
        <w:t>Índices de ilustraciones, gráficas y figuras</w:t>
      </w:r>
      <w:bookmarkEnd w:id="92"/>
      <w:bookmarkEnd w:id="93"/>
      <w:bookmarkEnd w:id="94"/>
      <w:bookmarkEnd w:id="95"/>
      <w:bookmarkEnd w:id="96"/>
      <w:bookmarkEnd w:id="97"/>
    </w:p>
    <w:p w:rsidR="00AD0B2F" w:rsidRPr="00A50B51" w:rsidRDefault="00AD0B2F" w:rsidP="008E0A96">
      <w:pPr>
        <w:pStyle w:val="12"/>
        <w:rPr>
          <w:sz w:val="24"/>
          <w:szCs w:val="24"/>
        </w:rPr>
      </w:pPr>
      <w:bookmarkStart w:id="98" w:name="_Toc347565934"/>
      <w:bookmarkStart w:id="99" w:name="_Toc393650944"/>
      <w:bookmarkStart w:id="100" w:name="_Toc393651046"/>
      <w:bookmarkStart w:id="101" w:name="_Toc393655967"/>
      <w:r w:rsidRPr="00A50B51">
        <w:rPr>
          <w:sz w:val="24"/>
          <w:szCs w:val="24"/>
        </w:rPr>
        <w:t>Índice de ilustraciones</w:t>
      </w:r>
      <w:bookmarkEnd w:id="98"/>
      <w:bookmarkEnd w:id="99"/>
      <w:bookmarkEnd w:id="100"/>
      <w:bookmarkEnd w:id="101"/>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5" w:anchor="_Toc393656072" w:history="1">
        <w:r w:rsidR="00D66139" w:rsidRPr="00005580">
          <w:rPr>
            <w:rStyle w:val="Hyperlink"/>
            <w:rFonts w:eastAsia="Calibri"/>
            <w:noProof/>
          </w:rPr>
          <w:t>Ilustración 1 – Oído medio</w:t>
        </w:r>
        <w:r w:rsidR="00D66139">
          <w:rPr>
            <w:noProof/>
            <w:webHidden/>
          </w:rPr>
          <w:tab/>
        </w:r>
        <w:r>
          <w:rPr>
            <w:noProof/>
            <w:webHidden/>
          </w:rPr>
          <w:fldChar w:fldCharType="begin"/>
        </w:r>
        <w:r w:rsidR="00D66139">
          <w:rPr>
            <w:noProof/>
            <w:webHidden/>
          </w:rPr>
          <w:instrText xml:space="preserve"> PAGEREF _Toc393656072 \h </w:instrText>
        </w:r>
        <w:r>
          <w:rPr>
            <w:noProof/>
            <w:webHidden/>
          </w:rPr>
        </w:r>
        <w:r>
          <w:rPr>
            <w:noProof/>
            <w:webHidden/>
          </w:rPr>
          <w:fldChar w:fldCharType="separate"/>
        </w:r>
        <w:r w:rsidR="003E7F97">
          <w:rPr>
            <w:noProof/>
            <w:webHidden/>
          </w:rPr>
          <w:t>9</w:t>
        </w:r>
        <w:r>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00D66139" w:rsidRPr="00005580">
          <w:rPr>
            <w:rStyle w:val="Hyperlink"/>
            <w:rFonts w:eastAsia="Calibri"/>
            <w:noProof/>
          </w:rPr>
          <w:t>Ilustración 2 – Oído interno</w:t>
        </w:r>
        <w:r w:rsidR="00D66139">
          <w:rPr>
            <w:noProof/>
            <w:webHidden/>
          </w:rPr>
          <w:tab/>
        </w:r>
        <w:r w:rsidR="004D1EA8">
          <w:rPr>
            <w:noProof/>
            <w:webHidden/>
          </w:rPr>
          <w:fldChar w:fldCharType="begin"/>
        </w:r>
        <w:r w:rsidR="00D66139">
          <w:rPr>
            <w:noProof/>
            <w:webHidden/>
          </w:rPr>
          <w:instrText xml:space="preserve"> PAGEREF _Toc393656073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00D66139" w:rsidRPr="00005580">
          <w:rPr>
            <w:rStyle w:val="Hyperlink"/>
            <w:rFonts w:eastAsia="Calibri"/>
            <w:noProof/>
          </w:rPr>
          <w:t>Ilustración 3 – Umbrales del sonido</w:t>
        </w:r>
        <w:r w:rsidR="00D66139">
          <w:rPr>
            <w:noProof/>
            <w:webHidden/>
          </w:rPr>
          <w:tab/>
        </w:r>
        <w:r w:rsidR="004D1EA8">
          <w:rPr>
            <w:noProof/>
            <w:webHidden/>
          </w:rPr>
          <w:fldChar w:fldCharType="begin"/>
        </w:r>
        <w:r w:rsidR="00D66139">
          <w:rPr>
            <w:noProof/>
            <w:webHidden/>
          </w:rPr>
          <w:instrText xml:space="preserve"> PAGEREF _Toc393656074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00D66139" w:rsidRPr="00005580">
          <w:rPr>
            <w:rStyle w:val="Hyperlink"/>
            <w:rFonts w:eastAsia="Calibri"/>
            <w:noProof/>
          </w:rPr>
          <w:t>Ilustración 4 – Audiómetro eléctrico</w:t>
        </w:r>
        <w:r w:rsidR="00D66139">
          <w:rPr>
            <w:noProof/>
            <w:webHidden/>
          </w:rPr>
          <w:tab/>
        </w:r>
        <w:r w:rsidR="004D1EA8">
          <w:rPr>
            <w:noProof/>
            <w:webHidden/>
          </w:rPr>
          <w:fldChar w:fldCharType="begin"/>
        </w:r>
        <w:r w:rsidR="00D66139">
          <w:rPr>
            <w:noProof/>
            <w:webHidden/>
          </w:rPr>
          <w:instrText xml:space="preserve"> PAGEREF _Toc393656075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00D66139" w:rsidRPr="00005580">
          <w:rPr>
            <w:rStyle w:val="Hyperlink"/>
            <w:rFonts w:eastAsia="Calibri"/>
            <w:noProof/>
            <w:lang w:val="en-US"/>
          </w:rPr>
          <w:t>Ilustración 5 – Audiograma</w:t>
        </w:r>
        <w:r w:rsidR="00D66139">
          <w:rPr>
            <w:noProof/>
            <w:webHidden/>
          </w:rPr>
          <w:tab/>
        </w:r>
        <w:r w:rsidR="004D1EA8">
          <w:rPr>
            <w:noProof/>
            <w:webHidden/>
          </w:rPr>
          <w:fldChar w:fldCharType="begin"/>
        </w:r>
        <w:r w:rsidR="00D66139">
          <w:rPr>
            <w:noProof/>
            <w:webHidden/>
          </w:rPr>
          <w:instrText xml:space="preserve"> PAGEREF _Toc393656076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00D66139" w:rsidRPr="00005580">
          <w:rPr>
            <w:rStyle w:val="Hyperlink"/>
            <w:rFonts w:eastAsia="Calibri"/>
            <w:noProof/>
          </w:rPr>
          <w:t>Ilustración 6 – Fase de inicialización</w:t>
        </w:r>
        <w:r w:rsidR="00D66139">
          <w:rPr>
            <w:noProof/>
            <w:webHidden/>
          </w:rPr>
          <w:tab/>
        </w:r>
        <w:r w:rsidR="004D1EA8">
          <w:rPr>
            <w:noProof/>
            <w:webHidden/>
          </w:rPr>
          <w:fldChar w:fldCharType="begin"/>
        </w:r>
        <w:r w:rsidR="00D66139">
          <w:rPr>
            <w:noProof/>
            <w:webHidden/>
          </w:rPr>
          <w:instrText xml:space="preserve"> PAGEREF _Toc393656077 \h </w:instrText>
        </w:r>
        <w:r w:rsidR="004D1EA8">
          <w:rPr>
            <w:noProof/>
            <w:webHidden/>
          </w:rPr>
        </w:r>
        <w:r w:rsidR="004D1EA8">
          <w:rPr>
            <w:noProof/>
            <w:webHidden/>
          </w:rPr>
          <w:fldChar w:fldCharType="separate"/>
        </w:r>
        <w:r w:rsidR="003E7F97">
          <w:rPr>
            <w:noProof/>
            <w:webHidden/>
          </w:rPr>
          <w:t>21</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00D66139" w:rsidRPr="00005580">
          <w:rPr>
            <w:rStyle w:val="Hyperlink"/>
            <w:rFonts w:eastAsia="Calibri"/>
            <w:noProof/>
          </w:rPr>
          <w:t>Ilustración 7 – Soporte de la aplicación en las operaciones básicas de la Clínica Audinsa</w:t>
        </w:r>
        <w:r w:rsidR="00D66139">
          <w:rPr>
            <w:noProof/>
            <w:webHidden/>
          </w:rPr>
          <w:tab/>
        </w:r>
        <w:r w:rsidR="004D1EA8">
          <w:rPr>
            <w:noProof/>
            <w:webHidden/>
          </w:rPr>
          <w:fldChar w:fldCharType="begin"/>
        </w:r>
        <w:r w:rsidR="00D66139">
          <w:rPr>
            <w:noProof/>
            <w:webHidden/>
          </w:rPr>
          <w:instrText xml:space="preserve"> PAGEREF _Toc393656078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00D66139" w:rsidRPr="00005580">
          <w:rPr>
            <w:rStyle w:val="Hyperlink"/>
            <w:rFonts w:eastAsia="Calibri"/>
            <w:noProof/>
          </w:rPr>
          <w:t>Ilustración 8 – Módulos de la aplicación</w:t>
        </w:r>
        <w:r w:rsidR="00D66139">
          <w:rPr>
            <w:noProof/>
            <w:webHidden/>
          </w:rPr>
          <w:tab/>
        </w:r>
        <w:r w:rsidR="004D1EA8">
          <w:rPr>
            <w:noProof/>
            <w:webHidden/>
          </w:rPr>
          <w:fldChar w:fldCharType="begin"/>
        </w:r>
        <w:r w:rsidR="00D66139">
          <w:rPr>
            <w:noProof/>
            <w:webHidden/>
          </w:rPr>
          <w:instrText xml:space="preserve"> PAGEREF _Toc393656079 \h </w:instrText>
        </w:r>
        <w:r w:rsidR="004D1EA8">
          <w:rPr>
            <w:noProof/>
            <w:webHidden/>
          </w:rPr>
        </w:r>
        <w:r w:rsidR="004D1EA8">
          <w:rPr>
            <w:noProof/>
            <w:webHidden/>
          </w:rPr>
          <w:fldChar w:fldCharType="separate"/>
        </w:r>
        <w:r w:rsidR="003E7F97">
          <w:rPr>
            <w:noProof/>
            <w:webHidden/>
          </w:rPr>
          <w:t>33</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00D66139" w:rsidRPr="00005580">
          <w:rPr>
            <w:rStyle w:val="Hyperlink"/>
            <w:rFonts w:eastAsia="Calibri"/>
            <w:noProof/>
          </w:rPr>
          <w:t>Ilustración 9 – Casos de uso</w:t>
        </w:r>
        <w:r w:rsidR="00D66139">
          <w:rPr>
            <w:noProof/>
            <w:webHidden/>
          </w:rPr>
          <w:tab/>
        </w:r>
        <w:r w:rsidR="004D1EA8">
          <w:rPr>
            <w:noProof/>
            <w:webHidden/>
          </w:rPr>
          <w:fldChar w:fldCharType="begin"/>
        </w:r>
        <w:r w:rsidR="00D66139">
          <w:rPr>
            <w:noProof/>
            <w:webHidden/>
          </w:rPr>
          <w:instrText xml:space="preserve"> PAGEREF _Toc393656080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00D66139" w:rsidRPr="00005580">
          <w:rPr>
            <w:rStyle w:val="Hyperlink"/>
            <w:rFonts w:eastAsia="Calibri"/>
            <w:noProof/>
          </w:rPr>
          <w:t>Ilustración 10 – Diagrama de clases</w:t>
        </w:r>
        <w:r w:rsidR="00D66139">
          <w:rPr>
            <w:noProof/>
            <w:webHidden/>
          </w:rPr>
          <w:tab/>
        </w:r>
        <w:r w:rsidR="004D1EA8">
          <w:rPr>
            <w:noProof/>
            <w:webHidden/>
          </w:rPr>
          <w:fldChar w:fldCharType="begin"/>
        </w:r>
        <w:r w:rsidR="00D66139">
          <w:rPr>
            <w:noProof/>
            <w:webHidden/>
          </w:rPr>
          <w:instrText xml:space="preserve"> PAGEREF _Toc393656081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00D66139" w:rsidRPr="00005580">
          <w:rPr>
            <w:rStyle w:val="Hyperlink"/>
            <w:rFonts w:eastAsia="Calibri"/>
            <w:noProof/>
          </w:rPr>
          <w:t>Ilustración 11 – Diseño conceptual de la solución</w:t>
        </w:r>
        <w:r w:rsidR="00D66139">
          <w:rPr>
            <w:noProof/>
            <w:webHidden/>
          </w:rPr>
          <w:tab/>
        </w:r>
        <w:r w:rsidR="004D1EA8">
          <w:rPr>
            <w:noProof/>
            <w:webHidden/>
          </w:rPr>
          <w:fldChar w:fldCharType="begin"/>
        </w:r>
        <w:r w:rsidR="00D66139">
          <w:rPr>
            <w:noProof/>
            <w:webHidden/>
          </w:rPr>
          <w:instrText xml:space="preserve"> PAGEREF _Toc393656082 \h </w:instrText>
        </w:r>
        <w:r w:rsidR="004D1EA8">
          <w:rPr>
            <w:noProof/>
            <w:webHidden/>
          </w:rPr>
        </w:r>
        <w:r w:rsidR="004D1EA8">
          <w:rPr>
            <w:noProof/>
            <w:webHidden/>
          </w:rPr>
          <w:fldChar w:fldCharType="separate"/>
        </w:r>
        <w:r w:rsidR="003E7F97">
          <w:rPr>
            <w:noProof/>
            <w:webHidden/>
          </w:rPr>
          <w:t>38</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00D66139" w:rsidRPr="00005580">
          <w:rPr>
            <w:rStyle w:val="Hyperlink"/>
            <w:rFonts w:eastAsia="Calibri"/>
            <w:noProof/>
          </w:rPr>
          <w:t>Ilustración 12 – Diseño de base de Datos</w:t>
        </w:r>
        <w:r w:rsidR="00D66139">
          <w:rPr>
            <w:noProof/>
            <w:webHidden/>
          </w:rPr>
          <w:tab/>
        </w:r>
        <w:r w:rsidR="004D1EA8">
          <w:rPr>
            <w:noProof/>
            <w:webHidden/>
          </w:rPr>
          <w:fldChar w:fldCharType="begin"/>
        </w:r>
        <w:r w:rsidR="00D66139">
          <w:rPr>
            <w:noProof/>
            <w:webHidden/>
          </w:rPr>
          <w:instrText xml:space="preserve"> PAGEREF _Toc393656083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00D66139" w:rsidRPr="00005580">
          <w:rPr>
            <w:rStyle w:val="Hyperlink"/>
            <w:rFonts w:eastAsia="Calibri"/>
            <w:noProof/>
          </w:rPr>
          <w:t>Ilustración 13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_Toc393656084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00D66139" w:rsidRPr="00005580">
          <w:rPr>
            <w:rStyle w:val="Hyperlink"/>
            <w:rFonts w:eastAsia="Calibri"/>
            <w:noProof/>
          </w:rPr>
          <w:t>Ilustración 14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_Toc393656085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00D66139" w:rsidRPr="00005580">
          <w:rPr>
            <w:rStyle w:val="Hyperlink"/>
            <w:rFonts w:eastAsia="Calibri"/>
            <w:noProof/>
          </w:rPr>
          <w:t>Ilustración 15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_Toc393656086 \h </w:instrText>
        </w:r>
        <w:r w:rsidR="004D1EA8">
          <w:rPr>
            <w:noProof/>
            <w:webHidden/>
          </w:rPr>
        </w:r>
        <w:r w:rsidR="004D1EA8">
          <w:rPr>
            <w:noProof/>
            <w:webHidden/>
          </w:rPr>
          <w:fldChar w:fldCharType="separate"/>
        </w:r>
        <w:r w:rsidR="003E7F97">
          <w:rPr>
            <w:noProof/>
            <w:webHidden/>
          </w:rPr>
          <w:t>69</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00D66139" w:rsidRPr="00005580">
          <w:rPr>
            <w:rStyle w:val="Hyperlink"/>
            <w:rFonts w:eastAsia="Calibri"/>
            <w:noProof/>
          </w:rPr>
          <w:t>Ilustración 16 – Aplicación Audinsa Audiología instalada en un dispositivo inteligente.</w:t>
        </w:r>
        <w:r w:rsidR="00D66139">
          <w:rPr>
            <w:noProof/>
            <w:webHidden/>
          </w:rPr>
          <w:tab/>
        </w:r>
        <w:r w:rsidR="004D1EA8">
          <w:rPr>
            <w:noProof/>
            <w:webHidden/>
          </w:rPr>
          <w:fldChar w:fldCharType="begin"/>
        </w:r>
        <w:r w:rsidR="00D66139">
          <w:rPr>
            <w:noProof/>
            <w:webHidden/>
          </w:rPr>
          <w:instrText xml:space="preserve"> PAGEREF _Toc393656087 \h </w:instrText>
        </w:r>
        <w:r w:rsidR="004D1EA8">
          <w:rPr>
            <w:noProof/>
            <w:webHidden/>
          </w:rPr>
        </w:r>
        <w:r w:rsidR="004D1EA8">
          <w:rPr>
            <w:noProof/>
            <w:webHidden/>
          </w:rPr>
          <w:fldChar w:fldCharType="separate"/>
        </w:r>
        <w:r w:rsidR="003E7F97">
          <w:rPr>
            <w:noProof/>
            <w:webHidden/>
          </w:rPr>
          <w:t>70</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00D66139" w:rsidRPr="00005580">
          <w:rPr>
            <w:rStyle w:val="Hyperlink"/>
            <w:rFonts w:eastAsia="Calibri"/>
            <w:noProof/>
          </w:rPr>
          <w:t>Ilustración 17 – Aplicación Audinsa Audiología, pantalla de inicio.</w:t>
        </w:r>
        <w:r w:rsidR="00D66139">
          <w:rPr>
            <w:noProof/>
            <w:webHidden/>
          </w:rPr>
          <w:tab/>
        </w:r>
        <w:r w:rsidR="004D1EA8">
          <w:rPr>
            <w:noProof/>
            <w:webHidden/>
          </w:rPr>
          <w:fldChar w:fldCharType="begin"/>
        </w:r>
        <w:r w:rsidR="00D66139">
          <w:rPr>
            <w:noProof/>
            <w:webHidden/>
          </w:rPr>
          <w:instrText xml:space="preserve"> PAGEREF _Toc393656088 \h </w:instrText>
        </w:r>
        <w:r w:rsidR="004D1EA8">
          <w:rPr>
            <w:noProof/>
            <w:webHidden/>
          </w:rPr>
        </w:r>
        <w:r w:rsidR="004D1EA8">
          <w:rPr>
            <w:noProof/>
            <w:webHidden/>
          </w:rPr>
          <w:fldChar w:fldCharType="separate"/>
        </w:r>
        <w:r w:rsidR="003E7F97">
          <w:rPr>
            <w:noProof/>
            <w:webHidden/>
          </w:rPr>
          <w:t>71</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00D66139" w:rsidRPr="00005580">
          <w:rPr>
            <w:rStyle w:val="Hyperlink"/>
            <w:rFonts w:eastAsia="Calibri"/>
            <w:noProof/>
          </w:rPr>
          <w:t>Ilustración 18 – Aplicación Audinsa Audiología pantalla de creación de perfil.</w:t>
        </w:r>
        <w:r w:rsidR="00D66139">
          <w:rPr>
            <w:noProof/>
            <w:webHidden/>
          </w:rPr>
          <w:tab/>
        </w:r>
        <w:r w:rsidR="004D1EA8">
          <w:rPr>
            <w:noProof/>
            <w:webHidden/>
          </w:rPr>
          <w:fldChar w:fldCharType="begin"/>
        </w:r>
        <w:r w:rsidR="00D66139">
          <w:rPr>
            <w:noProof/>
            <w:webHidden/>
          </w:rPr>
          <w:instrText xml:space="preserve"> PAGEREF _Toc393656089 \h </w:instrText>
        </w:r>
        <w:r w:rsidR="004D1EA8">
          <w:rPr>
            <w:noProof/>
            <w:webHidden/>
          </w:rPr>
        </w:r>
        <w:r w:rsidR="004D1EA8">
          <w:rPr>
            <w:noProof/>
            <w:webHidden/>
          </w:rPr>
          <w:fldChar w:fldCharType="separate"/>
        </w:r>
        <w:r w:rsidR="003E7F97">
          <w:rPr>
            <w:noProof/>
            <w:webHidden/>
          </w:rPr>
          <w:t>72</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00D66139" w:rsidRPr="00005580">
          <w:rPr>
            <w:rStyle w:val="Hyperlink"/>
            <w:rFonts w:eastAsia="Calibri"/>
            <w:noProof/>
          </w:rPr>
          <w:t>Ilustración 19– Aplicación Audinsa Audiología, pantalla con perfil creado.</w:t>
        </w:r>
        <w:r w:rsidR="00D66139">
          <w:rPr>
            <w:noProof/>
            <w:webHidden/>
          </w:rPr>
          <w:tab/>
        </w:r>
        <w:r w:rsidR="004D1EA8">
          <w:rPr>
            <w:noProof/>
            <w:webHidden/>
          </w:rPr>
          <w:fldChar w:fldCharType="begin"/>
        </w:r>
        <w:r w:rsidR="00D66139">
          <w:rPr>
            <w:noProof/>
            <w:webHidden/>
          </w:rPr>
          <w:instrText xml:space="preserve"> PAGEREF _Toc393656090 \h </w:instrText>
        </w:r>
        <w:r w:rsidR="004D1EA8">
          <w:rPr>
            <w:noProof/>
            <w:webHidden/>
          </w:rPr>
        </w:r>
        <w:r w:rsidR="004D1EA8">
          <w:rPr>
            <w:noProof/>
            <w:webHidden/>
          </w:rPr>
          <w:fldChar w:fldCharType="separate"/>
        </w:r>
        <w:r w:rsidR="003E7F97">
          <w:rPr>
            <w:noProof/>
            <w:webHidden/>
          </w:rPr>
          <w:t>73</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00D66139" w:rsidRPr="00005580">
          <w:rPr>
            <w:rStyle w:val="Hyperlink"/>
            <w:rFonts w:eastAsia="Calibri"/>
            <w:noProof/>
          </w:rPr>
          <w:t>Ilustración 20 – Aplicación Audinsa Audiología, pantalla con listado de exámenes.</w:t>
        </w:r>
        <w:r w:rsidR="00D66139">
          <w:rPr>
            <w:noProof/>
            <w:webHidden/>
          </w:rPr>
          <w:tab/>
        </w:r>
        <w:r w:rsidR="004D1EA8">
          <w:rPr>
            <w:noProof/>
            <w:webHidden/>
          </w:rPr>
          <w:fldChar w:fldCharType="begin"/>
        </w:r>
        <w:r w:rsidR="00D66139">
          <w:rPr>
            <w:noProof/>
            <w:webHidden/>
          </w:rPr>
          <w:instrText xml:space="preserve"> PAGEREF _Toc393656091 \h </w:instrText>
        </w:r>
        <w:r w:rsidR="004D1EA8">
          <w:rPr>
            <w:noProof/>
            <w:webHidden/>
          </w:rPr>
        </w:r>
        <w:r w:rsidR="004D1EA8">
          <w:rPr>
            <w:noProof/>
            <w:webHidden/>
          </w:rPr>
          <w:fldChar w:fldCharType="separate"/>
        </w:r>
        <w:r w:rsidR="003E7F97">
          <w:rPr>
            <w:noProof/>
            <w:webHidden/>
          </w:rPr>
          <w:t>74</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00D66139" w:rsidRPr="00005580">
          <w:rPr>
            <w:rStyle w:val="Hyperlink"/>
            <w:rFonts w:eastAsia="Calibri"/>
            <w:noProof/>
          </w:rPr>
          <w:t>Ilustración 21 – Aplicación Audinsa Audiología, pantalla con menú de opciones.</w:t>
        </w:r>
        <w:r w:rsidR="00D66139">
          <w:rPr>
            <w:noProof/>
            <w:webHidden/>
          </w:rPr>
          <w:tab/>
        </w:r>
        <w:r w:rsidR="004D1EA8">
          <w:rPr>
            <w:noProof/>
            <w:webHidden/>
          </w:rPr>
          <w:fldChar w:fldCharType="begin"/>
        </w:r>
        <w:r w:rsidR="00D66139">
          <w:rPr>
            <w:noProof/>
            <w:webHidden/>
          </w:rPr>
          <w:instrText xml:space="preserve"> PAGEREF _Toc393656092 \h </w:instrText>
        </w:r>
        <w:r w:rsidR="004D1EA8">
          <w:rPr>
            <w:noProof/>
            <w:webHidden/>
          </w:rPr>
        </w:r>
        <w:r w:rsidR="004D1EA8">
          <w:rPr>
            <w:noProof/>
            <w:webHidden/>
          </w:rPr>
          <w:fldChar w:fldCharType="separate"/>
        </w:r>
        <w:r w:rsidR="003E7F97">
          <w:rPr>
            <w:noProof/>
            <w:webHidden/>
          </w:rPr>
          <w:t>75</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00D66139" w:rsidRPr="00005580">
          <w:rPr>
            <w:rStyle w:val="Hyperlink"/>
            <w:rFonts w:eastAsia="Calibri"/>
            <w:noProof/>
          </w:rPr>
          <w:t>Ilustración 22 – Aplicación Audinsa Audiología, pantalla instrucciones de examen Sensibilidad de oído.</w:t>
        </w:r>
        <w:r w:rsidR="00D66139">
          <w:rPr>
            <w:noProof/>
            <w:webHidden/>
          </w:rPr>
          <w:tab/>
        </w:r>
        <w:r w:rsidR="004D1EA8">
          <w:rPr>
            <w:noProof/>
            <w:webHidden/>
          </w:rPr>
          <w:fldChar w:fldCharType="begin"/>
        </w:r>
        <w:r w:rsidR="00D66139">
          <w:rPr>
            <w:noProof/>
            <w:webHidden/>
          </w:rPr>
          <w:instrText xml:space="preserve"> PAGEREF _Toc393656093 \h </w:instrText>
        </w:r>
        <w:r w:rsidR="004D1EA8">
          <w:rPr>
            <w:noProof/>
            <w:webHidden/>
          </w:rPr>
        </w:r>
        <w:r w:rsidR="004D1EA8">
          <w:rPr>
            <w:noProof/>
            <w:webHidden/>
          </w:rPr>
          <w:fldChar w:fldCharType="separate"/>
        </w:r>
        <w:r w:rsidR="003E7F97">
          <w:rPr>
            <w:noProof/>
            <w:webHidden/>
          </w:rPr>
          <w:t>76</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00D66139" w:rsidRPr="00005580">
          <w:rPr>
            <w:rStyle w:val="Hyperlink"/>
            <w:rFonts w:eastAsia="Calibri"/>
            <w:noProof/>
          </w:rPr>
          <w:t>Ilustración 23 – Aplicación Audinsa Audiología, pantalla prueba de Sensibilidad de oído.</w:t>
        </w:r>
        <w:r w:rsidR="00D66139">
          <w:rPr>
            <w:noProof/>
            <w:webHidden/>
          </w:rPr>
          <w:tab/>
        </w:r>
        <w:r w:rsidR="004D1EA8">
          <w:rPr>
            <w:noProof/>
            <w:webHidden/>
          </w:rPr>
          <w:fldChar w:fldCharType="begin"/>
        </w:r>
        <w:r w:rsidR="00D66139">
          <w:rPr>
            <w:noProof/>
            <w:webHidden/>
          </w:rPr>
          <w:instrText xml:space="preserve"> PAGEREF _Toc393656094 \h </w:instrText>
        </w:r>
        <w:r w:rsidR="004D1EA8">
          <w:rPr>
            <w:noProof/>
            <w:webHidden/>
          </w:rPr>
        </w:r>
        <w:r w:rsidR="004D1EA8">
          <w:rPr>
            <w:noProof/>
            <w:webHidden/>
          </w:rPr>
          <w:fldChar w:fldCharType="separate"/>
        </w:r>
        <w:r w:rsidR="003E7F97">
          <w:rPr>
            <w:noProof/>
            <w:webHidden/>
          </w:rPr>
          <w:t>77</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00D66139" w:rsidRPr="00005580">
          <w:rPr>
            <w:rStyle w:val="Hyperlink"/>
            <w:rFonts w:eastAsia="Calibri"/>
            <w:noProof/>
          </w:rPr>
          <w:t>Ilustración 24 – Aplicación Audinsa Audiología, pantalla instrucciones de examen Cuestionario.</w:t>
        </w:r>
        <w:r w:rsidR="00D66139">
          <w:rPr>
            <w:noProof/>
            <w:webHidden/>
          </w:rPr>
          <w:tab/>
        </w:r>
        <w:r w:rsidR="004D1EA8">
          <w:rPr>
            <w:noProof/>
            <w:webHidden/>
          </w:rPr>
          <w:fldChar w:fldCharType="begin"/>
        </w:r>
        <w:r w:rsidR="00D66139">
          <w:rPr>
            <w:noProof/>
            <w:webHidden/>
          </w:rPr>
          <w:instrText xml:space="preserve"> PAGEREF _Toc393656095 \h </w:instrText>
        </w:r>
        <w:r w:rsidR="004D1EA8">
          <w:rPr>
            <w:noProof/>
            <w:webHidden/>
          </w:rPr>
        </w:r>
        <w:r w:rsidR="004D1EA8">
          <w:rPr>
            <w:noProof/>
            <w:webHidden/>
          </w:rPr>
          <w:fldChar w:fldCharType="separate"/>
        </w:r>
        <w:r w:rsidR="003E7F97">
          <w:rPr>
            <w:noProof/>
            <w:webHidden/>
          </w:rPr>
          <w:t>78</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00D66139" w:rsidRPr="00005580">
          <w:rPr>
            <w:rStyle w:val="Hyperlink"/>
            <w:rFonts w:eastAsia="Calibri"/>
            <w:noProof/>
          </w:rPr>
          <w:t>Ilustración 25 – Aplicación Audinsa Audiología, pantalla del examen Cuestionario.</w:t>
        </w:r>
        <w:r w:rsidR="00D66139">
          <w:rPr>
            <w:noProof/>
            <w:webHidden/>
          </w:rPr>
          <w:tab/>
        </w:r>
        <w:r w:rsidR="004D1EA8">
          <w:rPr>
            <w:noProof/>
            <w:webHidden/>
          </w:rPr>
          <w:fldChar w:fldCharType="begin"/>
        </w:r>
        <w:r w:rsidR="00D66139">
          <w:rPr>
            <w:noProof/>
            <w:webHidden/>
          </w:rPr>
          <w:instrText xml:space="preserve"> PAGEREF _Toc393656096 \h </w:instrText>
        </w:r>
        <w:r w:rsidR="004D1EA8">
          <w:rPr>
            <w:noProof/>
            <w:webHidden/>
          </w:rPr>
        </w:r>
        <w:r w:rsidR="004D1EA8">
          <w:rPr>
            <w:noProof/>
            <w:webHidden/>
          </w:rPr>
          <w:fldChar w:fldCharType="separate"/>
        </w:r>
        <w:r w:rsidR="003E7F97">
          <w:rPr>
            <w:noProof/>
            <w:webHidden/>
          </w:rPr>
          <w:t>79</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00D66139" w:rsidRPr="00005580">
          <w:rPr>
            <w:rStyle w:val="Hyperlink"/>
            <w:rFonts w:eastAsia="Calibri"/>
            <w:noProof/>
          </w:rPr>
          <w:t>Ilustración 26 – Aplicación Audinsa Audiología, pantalla resultado de examen Cuestionario.</w:t>
        </w:r>
        <w:r w:rsidR="00D66139">
          <w:rPr>
            <w:noProof/>
            <w:webHidden/>
          </w:rPr>
          <w:tab/>
        </w:r>
        <w:r w:rsidR="004D1EA8">
          <w:rPr>
            <w:noProof/>
            <w:webHidden/>
          </w:rPr>
          <w:fldChar w:fldCharType="begin"/>
        </w:r>
        <w:r w:rsidR="00D66139">
          <w:rPr>
            <w:noProof/>
            <w:webHidden/>
          </w:rPr>
          <w:instrText xml:space="preserve"> PAGEREF _Toc393656097 \h </w:instrText>
        </w:r>
        <w:r w:rsidR="004D1EA8">
          <w:rPr>
            <w:noProof/>
            <w:webHidden/>
          </w:rPr>
        </w:r>
        <w:r w:rsidR="004D1EA8">
          <w:rPr>
            <w:noProof/>
            <w:webHidden/>
          </w:rPr>
          <w:fldChar w:fldCharType="separate"/>
        </w:r>
        <w:r w:rsidR="003E7F97">
          <w:rPr>
            <w:noProof/>
            <w:webHidden/>
          </w:rPr>
          <w:t>80</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00D66139" w:rsidRPr="00005580">
          <w:rPr>
            <w:rStyle w:val="Hyperlink"/>
            <w:rFonts w:eastAsia="Calibri"/>
            <w:noProof/>
          </w:rPr>
          <w:t>Ilustración 27 – Aplicación Audinsa Audiología, pantalla opciones sobre los resultados.</w:t>
        </w:r>
        <w:r w:rsidR="00D66139">
          <w:rPr>
            <w:noProof/>
            <w:webHidden/>
          </w:rPr>
          <w:tab/>
        </w:r>
        <w:r w:rsidR="004D1EA8">
          <w:rPr>
            <w:noProof/>
            <w:webHidden/>
          </w:rPr>
          <w:fldChar w:fldCharType="begin"/>
        </w:r>
        <w:r w:rsidR="00D66139">
          <w:rPr>
            <w:noProof/>
            <w:webHidden/>
          </w:rPr>
          <w:instrText xml:space="preserve"> PAGEREF _Toc393656098 \h </w:instrText>
        </w:r>
        <w:r w:rsidR="004D1EA8">
          <w:rPr>
            <w:noProof/>
            <w:webHidden/>
          </w:rPr>
        </w:r>
        <w:r w:rsidR="004D1EA8">
          <w:rPr>
            <w:noProof/>
            <w:webHidden/>
          </w:rPr>
          <w:fldChar w:fldCharType="separate"/>
        </w:r>
        <w:r w:rsidR="003E7F97">
          <w:rPr>
            <w:noProof/>
            <w:webHidden/>
          </w:rPr>
          <w:t>81</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00D66139" w:rsidRPr="00005580">
          <w:rPr>
            <w:rStyle w:val="Hyperlink"/>
            <w:rFonts w:eastAsia="Calibri"/>
            <w:noProof/>
          </w:rPr>
          <w:t>Ilustración 28 – Aplicación Audinsa Audiología, pantalla de acción compartir en pantalla resultados.</w:t>
        </w:r>
        <w:r w:rsidR="00D66139">
          <w:rPr>
            <w:noProof/>
            <w:webHidden/>
          </w:rPr>
          <w:tab/>
        </w:r>
        <w:r w:rsidR="004D1EA8">
          <w:rPr>
            <w:noProof/>
            <w:webHidden/>
          </w:rPr>
          <w:fldChar w:fldCharType="begin"/>
        </w:r>
        <w:r w:rsidR="00D66139">
          <w:rPr>
            <w:noProof/>
            <w:webHidden/>
          </w:rPr>
          <w:instrText xml:space="preserve"> PAGEREF _Toc393656099 \h </w:instrText>
        </w:r>
        <w:r w:rsidR="004D1EA8">
          <w:rPr>
            <w:noProof/>
            <w:webHidden/>
          </w:rPr>
        </w:r>
        <w:r w:rsidR="004D1EA8">
          <w:rPr>
            <w:noProof/>
            <w:webHidden/>
          </w:rPr>
          <w:fldChar w:fldCharType="separate"/>
        </w:r>
        <w:r w:rsidR="003E7F97">
          <w:rPr>
            <w:noProof/>
            <w:webHidden/>
          </w:rPr>
          <w:t>82</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00D66139" w:rsidRPr="00005580">
          <w:rPr>
            <w:rStyle w:val="Hyperlink"/>
            <w:rFonts w:eastAsia="Calibri"/>
            <w:noProof/>
          </w:rPr>
          <w:t>Ilustración 29 – Aplicación Audinsa Audiología, pantalla Artículos (blog de la clínica).</w:t>
        </w:r>
        <w:r w:rsidR="00D66139">
          <w:rPr>
            <w:noProof/>
            <w:webHidden/>
          </w:rPr>
          <w:tab/>
        </w:r>
        <w:r w:rsidR="004D1EA8">
          <w:rPr>
            <w:noProof/>
            <w:webHidden/>
          </w:rPr>
          <w:fldChar w:fldCharType="begin"/>
        </w:r>
        <w:r w:rsidR="00D66139">
          <w:rPr>
            <w:noProof/>
            <w:webHidden/>
          </w:rPr>
          <w:instrText xml:space="preserve"> PAGEREF _Toc393656100 \h </w:instrText>
        </w:r>
        <w:r w:rsidR="004D1EA8">
          <w:rPr>
            <w:noProof/>
            <w:webHidden/>
          </w:rPr>
        </w:r>
        <w:r w:rsidR="004D1EA8">
          <w:rPr>
            <w:noProof/>
            <w:webHidden/>
          </w:rPr>
          <w:fldChar w:fldCharType="separate"/>
        </w:r>
        <w:r w:rsidR="003E7F97">
          <w:rPr>
            <w:noProof/>
            <w:webHidden/>
          </w:rPr>
          <w:t>83</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00D66139" w:rsidRPr="00005580">
          <w:rPr>
            <w:rStyle w:val="Hyperlink"/>
            <w:rFonts w:eastAsia="Calibri"/>
            <w:noProof/>
          </w:rPr>
          <w:t>Ilustración 30 – Aplicación Audinsa Audiología, pantalla consultorios.</w:t>
        </w:r>
        <w:r w:rsidR="00D66139">
          <w:rPr>
            <w:noProof/>
            <w:webHidden/>
          </w:rPr>
          <w:tab/>
        </w:r>
        <w:r w:rsidR="004D1EA8">
          <w:rPr>
            <w:noProof/>
            <w:webHidden/>
          </w:rPr>
          <w:fldChar w:fldCharType="begin"/>
        </w:r>
        <w:r w:rsidR="00D66139">
          <w:rPr>
            <w:noProof/>
            <w:webHidden/>
          </w:rPr>
          <w:instrText xml:space="preserve"> PAGEREF _Toc393656101 \h </w:instrText>
        </w:r>
        <w:r w:rsidR="004D1EA8">
          <w:rPr>
            <w:noProof/>
            <w:webHidden/>
          </w:rPr>
        </w:r>
        <w:r w:rsidR="004D1EA8">
          <w:rPr>
            <w:noProof/>
            <w:webHidden/>
          </w:rPr>
          <w:fldChar w:fldCharType="separate"/>
        </w:r>
        <w:r w:rsidR="003E7F97">
          <w:rPr>
            <w:noProof/>
            <w:webHidden/>
          </w:rPr>
          <w:t>84</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00D66139" w:rsidRPr="00005580">
          <w:rPr>
            <w:rStyle w:val="Hyperlink"/>
            <w:rFonts w:eastAsia="Calibri"/>
            <w:noProof/>
          </w:rPr>
          <w:t>Ilustración 31 – Aplicación Audinsa Audiología, pantalla Acciones sobre el  perfil.</w:t>
        </w:r>
        <w:r w:rsidR="00D66139">
          <w:rPr>
            <w:noProof/>
            <w:webHidden/>
          </w:rPr>
          <w:tab/>
        </w:r>
        <w:r w:rsidR="004D1EA8">
          <w:rPr>
            <w:noProof/>
            <w:webHidden/>
          </w:rPr>
          <w:fldChar w:fldCharType="begin"/>
        </w:r>
        <w:r w:rsidR="00D66139">
          <w:rPr>
            <w:noProof/>
            <w:webHidden/>
          </w:rPr>
          <w:instrText xml:space="preserve"> PAGEREF _Toc393656102 \h </w:instrText>
        </w:r>
        <w:r w:rsidR="004D1EA8">
          <w:rPr>
            <w:noProof/>
            <w:webHidden/>
          </w:rPr>
        </w:r>
        <w:r w:rsidR="004D1EA8">
          <w:rPr>
            <w:noProof/>
            <w:webHidden/>
          </w:rPr>
          <w:fldChar w:fldCharType="separate"/>
        </w:r>
        <w:r w:rsidR="003E7F97">
          <w:rPr>
            <w:noProof/>
            <w:webHidden/>
          </w:rPr>
          <w:t>85</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00D66139" w:rsidRPr="00005580">
          <w:rPr>
            <w:rStyle w:val="Hyperlink"/>
            <w:rFonts w:eastAsia="Calibri"/>
            <w:noProof/>
          </w:rPr>
          <w:t>Ilustración 32 – Aplicación Audinsa Audiología, pantalla confirmación del eliminación del perfil.</w:t>
        </w:r>
        <w:r w:rsidR="00D66139">
          <w:rPr>
            <w:noProof/>
            <w:webHidden/>
          </w:rPr>
          <w:tab/>
        </w:r>
        <w:r w:rsidR="004D1EA8">
          <w:rPr>
            <w:noProof/>
            <w:webHidden/>
          </w:rPr>
          <w:fldChar w:fldCharType="begin"/>
        </w:r>
        <w:r w:rsidR="00D66139">
          <w:rPr>
            <w:noProof/>
            <w:webHidden/>
          </w:rPr>
          <w:instrText xml:space="preserve"> PAGEREF _Toc393656103 \h </w:instrText>
        </w:r>
        <w:r w:rsidR="004D1EA8">
          <w:rPr>
            <w:noProof/>
            <w:webHidden/>
          </w:rPr>
        </w:r>
        <w:r w:rsidR="004D1EA8">
          <w:rPr>
            <w:noProof/>
            <w:webHidden/>
          </w:rPr>
          <w:fldChar w:fldCharType="separate"/>
        </w:r>
        <w:r w:rsidR="003E7F97">
          <w:rPr>
            <w:noProof/>
            <w:webHidden/>
          </w:rPr>
          <w:t>86</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00D66139" w:rsidRPr="00005580">
          <w:rPr>
            <w:rStyle w:val="Hyperlink"/>
            <w:rFonts w:eastAsia="Calibri"/>
            <w:noProof/>
          </w:rPr>
          <w:t>Ilustración 33 – Aplicación Audinsa Audiología, pantalla perfil eliminado satisfactoriamente.</w:t>
        </w:r>
        <w:r w:rsidR="00D66139">
          <w:rPr>
            <w:noProof/>
            <w:webHidden/>
          </w:rPr>
          <w:tab/>
        </w:r>
        <w:r w:rsidR="004D1EA8">
          <w:rPr>
            <w:noProof/>
            <w:webHidden/>
          </w:rPr>
          <w:fldChar w:fldCharType="begin"/>
        </w:r>
        <w:r w:rsidR="00D66139">
          <w:rPr>
            <w:noProof/>
            <w:webHidden/>
          </w:rPr>
          <w:instrText xml:space="preserve"> PAGEREF _Toc393656104 \h </w:instrText>
        </w:r>
        <w:r w:rsidR="004D1EA8">
          <w:rPr>
            <w:noProof/>
            <w:webHidden/>
          </w:rPr>
        </w:r>
        <w:r w:rsidR="004D1EA8">
          <w:rPr>
            <w:noProof/>
            <w:webHidden/>
          </w:rPr>
          <w:fldChar w:fldCharType="separate"/>
        </w:r>
        <w:r w:rsidR="003E7F97">
          <w:rPr>
            <w:noProof/>
            <w:webHidden/>
          </w:rPr>
          <w:t>87</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00D66139" w:rsidRPr="00005580">
          <w:rPr>
            <w:rStyle w:val="Hyperlink"/>
            <w:rFonts w:eastAsia="Calibri"/>
            <w:noProof/>
          </w:rPr>
          <w:t>Ilustración 34 – Imágenes de a</w:t>
        </w:r>
        <w:r w:rsidR="00D66139" w:rsidRPr="00005580">
          <w:rPr>
            <w:rStyle w:val="Hyperlink"/>
            <w:rFonts w:eastAsia="Calibri"/>
            <w:noProof/>
            <w:lang w:eastAsia="es-CR"/>
          </w:rPr>
          <w:t>plicación basada en tecnología móvil para conocer el estado auditivo</w:t>
        </w:r>
        <w:r w:rsidR="00D66139">
          <w:rPr>
            <w:noProof/>
            <w:webHidden/>
          </w:rPr>
          <w:tab/>
        </w:r>
        <w:r w:rsidR="004D1EA8">
          <w:rPr>
            <w:noProof/>
            <w:webHidden/>
          </w:rPr>
          <w:fldChar w:fldCharType="begin"/>
        </w:r>
        <w:r w:rsidR="00D66139">
          <w:rPr>
            <w:noProof/>
            <w:webHidden/>
          </w:rPr>
          <w:instrText xml:space="preserve"> PAGEREF _Toc393656105 \h </w:instrText>
        </w:r>
        <w:r w:rsidR="004D1EA8">
          <w:rPr>
            <w:noProof/>
            <w:webHidden/>
          </w:rPr>
        </w:r>
        <w:r w:rsidR="004D1EA8">
          <w:rPr>
            <w:noProof/>
            <w:webHidden/>
          </w:rPr>
          <w:fldChar w:fldCharType="separate"/>
        </w:r>
        <w:r w:rsidR="003E7F97">
          <w:rPr>
            <w:noProof/>
            <w:webHidden/>
          </w:rPr>
          <w:t>88</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00D66139" w:rsidRPr="00005580">
          <w:rPr>
            <w:rStyle w:val="Hyperlink"/>
            <w:rFonts w:eastAsia="Calibri"/>
            <w:noProof/>
          </w:rPr>
          <w:t>Ilustración 35 - Pantalla principal uHear Aplicación uHear</w:t>
        </w:r>
        <w:r w:rsidR="00D66139">
          <w:rPr>
            <w:noProof/>
            <w:webHidden/>
          </w:rPr>
          <w:tab/>
        </w:r>
        <w:r w:rsidR="004D1EA8">
          <w:rPr>
            <w:noProof/>
            <w:webHidden/>
          </w:rPr>
          <w:fldChar w:fldCharType="begin"/>
        </w:r>
        <w:r w:rsidR="00D66139">
          <w:rPr>
            <w:noProof/>
            <w:webHidden/>
          </w:rPr>
          <w:instrText xml:space="preserve"> PAGEREF _Toc393656106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00D66139" w:rsidRPr="00005580">
          <w:rPr>
            <w:rStyle w:val="Hyperlink"/>
            <w:rFonts w:eastAsia="Calibri"/>
            <w:noProof/>
          </w:rPr>
          <w:t>Ilustración 36– Sensibilidad de oído uHear – Prueba en ejecución Aplicación uHear</w:t>
        </w:r>
        <w:r w:rsidR="00D66139">
          <w:rPr>
            <w:noProof/>
            <w:webHidden/>
          </w:rPr>
          <w:tab/>
        </w:r>
        <w:r w:rsidR="004D1EA8">
          <w:rPr>
            <w:noProof/>
            <w:webHidden/>
          </w:rPr>
          <w:fldChar w:fldCharType="begin"/>
        </w:r>
        <w:r w:rsidR="00D66139">
          <w:rPr>
            <w:noProof/>
            <w:webHidden/>
          </w:rPr>
          <w:instrText xml:space="preserve"> PAGEREF _Toc393656107 \h </w:instrText>
        </w:r>
        <w:r w:rsidR="004D1EA8">
          <w:rPr>
            <w:noProof/>
            <w:webHidden/>
          </w:rPr>
        </w:r>
        <w:r w:rsidR="004D1EA8">
          <w:rPr>
            <w:noProof/>
            <w:webHidden/>
          </w:rPr>
          <w:fldChar w:fldCharType="separate"/>
        </w:r>
        <w:r w:rsidR="003E7F97">
          <w:rPr>
            <w:noProof/>
            <w:webHidden/>
          </w:rPr>
          <w:t>115</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00D66139" w:rsidRPr="00005580">
          <w:rPr>
            <w:rStyle w:val="Hyperlink"/>
            <w:rFonts w:eastAsia="Calibri"/>
            <w:noProof/>
          </w:rPr>
          <w:t>Ilustración 37 – Pantalla de resultados examen de sensibilidad de oído</w:t>
        </w:r>
        <w:r w:rsidR="00D66139">
          <w:rPr>
            <w:noProof/>
            <w:webHidden/>
          </w:rPr>
          <w:tab/>
        </w:r>
        <w:r w:rsidR="004D1EA8">
          <w:rPr>
            <w:noProof/>
            <w:webHidden/>
          </w:rPr>
          <w:fldChar w:fldCharType="begin"/>
        </w:r>
        <w:r w:rsidR="00D66139">
          <w:rPr>
            <w:noProof/>
            <w:webHidden/>
          </w:rPr>
          <w:instrText xml:space="preserve"> PAGEREF _Toc393656108 \h </w:instrText>
        </w:r>
        <w:r w:rsidR="004D1EA8">
          <w:rPr>
            <w:noProof/>
            <w:webHidden/>
          </w:rPr>
        </w:r>
        <w:r w:rsidR="004D1EA8">
          <w:rPr>
            <w:noProof/>
            <w:webHidden/>
          </w:rPr>
          <w:fldChar w:fldCharType="separate"/>
        </w:r>
        <w:r w:rsidR="003E7F97">
          <w:rPr>
            <w:noProof/>
            <w:webHidden/>
          </w:rPr>
          <w:t>116</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00D66139" w:rsidRPr="00005580">
          <w:rPr>
            <w:rStyle w:val="Hyperlink"/>
            <w:rFonts w:eastAsia="Calibri"/>
            <w:noProof/>
          </w:rPr>
          <w:t>Ilustración 38 – Pantalla de resultados uHear</w:t>
        </w:r>
        <w:r w:rsidR="00D66139">
          <w:rPr>
            <w:noProof/>
            <w:webHidden/>
          </w:rPr>
          <w:tab/>
        </w:r>
        <w:r w:rsidR="004D1EA8">
          <w:rPr>
            <w:noProof/>
            <w:webHidden/>
          </w:rPr>
          <w:fldChar w:fldCharType="begin"/>
        </w:r>
        <w:r w:rsidR="00D66139">
          <w:rPr>
            <w:noProof/>
            <w:webHidden/>
          </w:rPr>
          <w:instrText xml:space="preserve"> PAGEREF _Toc393656109 \h </w:instrText>
        </w:r>
        <w:r w:rsidR="004D1EA8">
          <w:rPr>
            <w:noProof/>
            <w:webHidden/>
          </w:rPr>
        </w:r>
        <w:r w:rsidR="004D1EA8">
          <w:rPr>
            <w:noProof/>
            <w:webHidden/>
          </w:rPr>
          <w:fldChar w:fldCharType="separate"/>
        </w:r>
        <w:r w:rsidR="003E7F97">
          <w:rPr>
            <w:noProof/>
            <w:webHidden/>
          </w:rPr>
          <w:t>117</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00D66139" w:rsidRPr="00005580">
          <w:rPr>
            <w:rStyle w:val="Hyperlink"/>
            <w:rFonts w:eastAsia="Calibri"/>
            <w:noProof/>
          </w:rPr>
          <w:t>Ilustración 39 – Pantalla de resultados guardados</w:t>
        </w:r>
        <w:r w:rsidR="00D66139">
          <w:rPr>
            <w:noProof/>
            <w:webHidden/>
          </w:rPr>
          <w:tab/>
        </w:r>
        <w:r w:rsidR="004D1EA8">
          <w:rPr>
            <w:noProof/>
            <w:webHidden/>
          </w:rPr>
          <w:fldChar w:fldCharType="begin"/>
        </w:r>
        <w:r w:rsidR="00D66139">
          <w:rPr>
            <w:noProof/>
            <w:webHidden/>
          </w:rPr>
          <w:instrText xml:space="preserve"> PAGEREF _Toc393656110 \h </w:instrText>
        </w:r>
        <w:r w:rsidR="004D1EA8">
          <w:rPr>
            <w:noProof/>
            <w:webHidden/>
          </w:rPr>
        </w:r>
        <w:r w:rsidR="004D1EA8">
          <w:rPr>
            <w:noProof/>
            <w:webHidden/>
          </w:rPr>
          <w:fldChar w:fldCharType="separate"/>
        </w:r>
        <w:r w:rsidR="003E7F97">
          <w:rPr>
            <w:noProof/>
            <w:webHidden/>
          </w:rPr>
          <w:t>118</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00D66139" w:rsidRPr="00005580">
          <w:rPr>
            <w:rStyle w:val="Hyperlink"/>
            <w:rFonts w:eastAsia="Calibri"/>
            <w:noProof/>
          </w:rPr>
          <w:t>Ilustración 40 – Consejos auditivos</w:t>
        </w:r>
        <w:r w:rsidR="00D66139">
          <w:rPr>
            <w:noProof/>
            <w:webHidden/>
          </w:rPr>
          <w:tab/>
        </w:r>
        <w:r w:rsidR="004D1EA8">
          <w:rPr>
            <w:noProof/>
            <w:webHidden/>
          </w:rPr>
          <w:fldChar w:fldCharType="begin"/>
        </w:r>
        <w:r w:rsidR="00D66139">
          <w:rPr>
            <w:noProof/>
            <w:webHidden/>
          </w:rPr>
          <w:instrText xml:space="preserve"> PAGEREF _Toc393656111 \h </w:instrText>
        </w:r>
        <w:r w:rsidR="004D1EA8">
          <w:rPr>
            <w:noProof/>
            <w:webHidden/>
          </w:rPr>
        </w:r>
        <w:r w:rsidR="004D1EA8">
          <w:rPr>
            <w:noProof/>
            <w:webHidden/>
          </w:rPr>
          <w:fldChar w:fldCharType="separate"/>
        </w:r>
        <w:r w:rsidR="003E7F97">
          <w:rPr>
            <w:noProof/>
            <w:webHidden/>
          </w:rPr>
          <w:t>119</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00D66139" w:rsidRPr="00005580">
          <w:rPr>
            <w:rStyle w:val="Hyperlink"/>
            <w:rFonts w:eastAsia="Calibri"/>
            <w:noProof/>
          </w:rPr>
          <w:t>Ilustración 41 – Ubicación de centros especializados</w:t>
        </w:r>
        <w:r w:rsidR="00D66139">
          <w:rPr>
            <w:noProof/>
            <w:webHidden/>
          </w:rPr>
          <w:tab/>
        </w:r>
        <w:r w:rsidR="004D1EA8">
          <w:rPr>
            <w:noProof/>
            <w:webHidden/>
          </w:rPr>
          <w:fldChar w:fldCharType="begin"/>
        </w:r>
        <w:r w:rsidR="00D66139">
          <w:rPr>
            <w:noProof/>
            <w:webHidden/>
          </w:rPr>
          <w:instrText xml:space="preserve"> PAGEREF _Toc393656112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00D66139" w:rsidRPr="00005580">
          <w:rPr>
            <w:rStyle w:val="Hyperlink"/>
            <w:rFonts w:eastAsia="Calibri"/>
            <w:noProof/>
          </w:rPr>
          <w:t>Ilustración 42 – Aplicación test en línea: Flujo de imágenes</w:t>
        </w:r>
        <w:r w:rsidR="00D66139">
          <w:rPr>
            <w:noProof/>
            <w:webHidden/>
          </w:rPr>
          <w:tab/>
        </w:r>
        <w:r w:rsidR="004D1EA8">
          <w:rPr>
            <w:noProof/>
            <w:webHidden/>
          </w:rPr>
          <w:fldChar w:fldCharType="begin"/>
        </w:r>
        <w:r w:rsidR="00D66139">
          <w:rPr>
            <w:noProof/>
            <w:webHidden/>
          </w:rPr>
          <w:instrText xml:space="preserve"> PAGEREF _Toc393656113 \h </w:instrText>
        </w:r>
        <w:r w:rsidR="004D1EA8">
          <w:rPr>
            <w:noProof/>
            <w:webHidden/>
          </w:rPr>
        </w:r>
        <w:r w:rsidR="004D1EA8">
          <w:rPr>
            <w:noProof/>
            <w:webHidden/>
          </w:rPr>
          <w:fldChar w:fldCharType="separate"/>
        </w:r>
        <w:r w:rsidR="003E7F97">
          <w:rPr>
            <w:noProof/>
            <w:webHidden/>
          </w:rPr>
          <w:t>121</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00D66139" w:rsidRPr="00005580">
          <w:rPr>
            <w:rStyle w:val="Hyperlink"/>
            <w:rFonts w:eastAsia="Calibri"/>
            <w:noProof/>
          </w:rPr>
          <w:t>Ilustración 43 – Pantallas de la aplicación test auditivo Test Auditivo de Phonak</w:t>
        </w:r>
        <w:r w:rsidR="00D66139">
          <w:rPr>
            <w:noProof/>
            <w:webHidden/>
          </w:rPr>
          <w:tab/>
        </w:r>
        <w:r w:rsidR="004D1EA8">
          <w:rPr>
            <w:noProof/>
            <w:webHidden/>
          </w:rPr>
          <w:fldChar w:fldCharType="begin"/>
        </w:r>
        <w:r w:rsidR="00D66139">
          <w:rPr>
            <w:noProof/>
            <w:webHidden/>
          </w:rPr>
          <w:instrText xml:space="preserve"> PAGEREF _Toc393656114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00D66139" w:rsidRPr="00005580">
          <w:rPr>
            <w:rStyle w:val="Hyperlink"/>
            <w:rFonts w:eastAsia="Calibri"/>
            <w:noProof/>
            <w:lang w:val="en-US"/>
          </w:rPr>
          <w:t>Ilustración 44 – Pantalla principal Test your hearing</w:t>
        </w:r>
        <w:r w:rsidR="00D66139">
          <w:rPr>
            <w:noProof/>
            <w:webHidden/>
          </w:rPr>
          <w:tab/>
        </w:r>
        <w:r w:rsidR="004D1EA8">
          <w:rPr>
            <w:noProof/>
            <w:webHidden/>
          </w:rPr>
          <w:fldChar w:fldCharType="begin"/>
        </w:r>
        <w:r w:rsidR="00D66139">
          <w:rPr>
            <w:noProof/>
            <w:webHidden/>
          </w:rPr>
          <w:instrText xml:space="preserve"> PAGEREF _Toc393656115 \h </w:instrText>
        </w:r>
        <w:r w:rsidR="004D1EA8">
          <w:rPr>
            <w:noProof/>
            <w:webHidden/>
          </w:rPr>
        </w:r>
        <w:r w:rsidR="004D1EA8">
          <w:rPr>
            <w:noProof/>
            <w:webHidden/>
          </w:rPr>
          <w:fldChar w:fldCharType="separate"/>
        </w:r>
        <w:r w:rsidR="003E7F97">
          <w:rPr>
            <w:noProof/>
            <w:webHidden/>
          </w:rPr>
          <w:t>125</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00D66139" w:rsidRPr="00005580">
          <w:rPr>
            <w:rStyle w:val="Hyperlink"/>
            <w:rFonts w:eastAsia="Calibri"/>
            <w:noProof/>
          </w:rPr>
          <w:t>Ilustración 45 – Interfaz de la prueba de rango de frecuencias</w:t>
        </w:r>
        <w:r w:rsidR="00D66139">
          <w:rPr>
            <w:noProof/>
            <w:webHidden/>
          </w:rPr>
          <w:tab/>
        </w:r>
        <w:r w:rsidR="004D1EA8">
          <w:rPr>
            <w:noProof/>
            <w:webHidden/>
          </w:rPr>
          <w:fldChar w:fldCharType="begin"/>
        </w:r>
        <w:r w:rsidR="00D66139">
          <w:rPr>
            <w:noProof/>
            <w:webHidden/>
          </w:rPr>
          <w:instrText xml:space="preserve"> PAGEREF _Toc393656116 \h </w:instrText>
        </w:r>
        <w:r w:rsidR="004D1EA8">
          <w:rPr>
            <w:noProof/>
            <w:webHidden/>
          </w:rPr>
        </w:r>
        <w:r w:rsidR="004D1EA8">
          <w:rPr>
            <w:noProof/>
            <w:webHidden/>
          </w:rPr>
          <w:fldChar w:fldCharType="separate"/>
        </w:r>
        <w:r w:rsidR="003E7F97">
          <w:rPr>
            <w:noProof/>
            <w:webHidden/>
          </w:rPr>
          <w:t>126</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00D66139" w:rsidRPr="00005580">
          <w:rPr>
            <w:rStyle w:val="Hyperlink"/>
            <w:rFonts w:eastAsia="Calibri"/>
            <w:noProof/>
          </w:rPr>
          <w:t>Ilustración 46 – Pantalla de resultados de rango de frecuencias</w:t>
        </w:r>
        <w:r w:rsidR="00D66139">
          <w:rPr>
            <w:noProof/>
            <w:webHidden/>
          </w:rPr>
          <w:tab/>
        </w:r>
        <w:r w:rsidR="004D1EA8">
          <w:rPr>
            <w:noProof/>
            <w:webHidden/>
          </w:rPr>
          <w:fldChar w:fldCharType="begin"/>
        </w:r>
        <w:r w:rsidR="00D66139">
          <w:rPr>
            <w:noProof/>
            <w:webHidden/>
          </w:rPr>
          <w:instrText xml:space="preserve"> PAGEREF _Toc393656117 \h </w:instrText>
        </w:r>
        <w:r w:rsidR="004D1EA8">
          <w:rPr>
            <w:noProof/>
            <w:webHidden/>
          </w:rPr>
        </w:r>
        <w:r w:rsidR="004D1EA8">
          <w:rPr>
            <w:noProof/>
            <w:webHidden/>
          </w:rPr>
          <w:fldChar w:fldCharType="separate"/>
        </w:r>
        <w:r w:rsidR="003E7F97">
          <w:rPr>
            <w:noProof/>
            <w:webHidden/>
          </w:rPr>
          <w:t>127</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00D66139" w:rsidRPr="00005580">
          <w:rPr>
            <w:rStyle w:val="Hyperlink"/>
            <w:rFonts w:eastAsia="Calibri"/>
            <w:noProof/>
          </w:rPr>
          <w:t>Ilustración 47 – Interfaz diferenciación de frecuencias</w:t>
        </w:r>
        <w:r w:rsidR="00D66139">
          <w:rPr>
            <w:noProof/>
            <w:webHidden/>
          </w:rPr>
          <w:tab/>
        </w:r>
        <w:r w:rsidR="004D1EA8">
          <w:rPr>
            <w:noProof/>
            <w:webHidden/>
          </w:rPr>
          <w:fldChar w:fldCharType="begin"/>
        </w:r>
        <w:r w:rsidR="00D66139">
          <w:rPr>
            <w:noProof/>
            <w:webHidden/>
          </w:rPr>
          <w:instrText xml:space="preserve"> PAGEREF _Toc393656118 \h </w:instrText>
        </w:r>
        <w:r w:rsidR="004D1EA8">
          <w:rPr>
            <w:noProof/>
            <w:webHidden/>
          </w:rPr>
        </w:r>
        <w:r w:rsidR="004D1EA8">
          <w:rPr>
            <w:noProof/>
            <w:webHidden/>
          </w:rPr>
          <w:fldChar w:fldCharType="separate"/>
        </w:r>
        <w:r w:rsidR="003E7F97">
          <w:rPr>
            <w:noProof/>
            <w:webHidden/>
          </w:rPr>
          <w:t>128</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00D66139" w:rsidRPr="00005580">
          <w:rPr>
            <w:rStyle w:val="Hyperlink"/>
            <w:rFonts w:eastAsia="Calibri"/>
            <w:noProof/>
          </w:rPr>
          <w:t>Ilustración 48 – Gráfico representativo diferenciación de frecuencias</w:t>
        </w:r>
        <w:r w:rsidR="00D66139">
          <w:rPr>
            <w:noProof/>
            <w:webHidden/>
          </w:rPr>
          <w:tab/>
        </w:r>
        <w:r w:rsidR="004D1EA8">
          <w:rPr>
            <w:noProof/>
            <w:webHidden/>
          </w:rPr>
          <w:fldChar w:fldCharType="begin"/>
        </w:r>
        <w:r w:rsidR="00D66139">
          <w:rPr>
            <w:noProof/>
            <w:webHidden/>
          </w:rPr>
          <w:instrText xml:space="preserve"> PAGEREF _Toc393656119 \h </w:instrText>
        </w:r>
        <w:r w:rsidR="004D1EA8">
          <w:rPr>
            <w:noProof/>
            <w:webHidden/>
          </w:rPr>
        </w:r>
        <w:r w:rsidR="004D1EA8">
          <w:rPr>
            <w:noProof/>
            <w:webHidden/>
          </w:rPr>
          <w:fldChar w:fldCharType="separate"/>
        </w:r>
        <w:r w:rsidR="003E7F97">
          <w:rPr>
            <w:noProof/>
            <w:webHidden/>
          </w:rPr>
          <w:t>129</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00D66139" w:rsidRPr="00005580">
          <w:rPr>
            <w:rStyle w:val="Hyperlink"/>
            <w:rFonts w:eastAsia="Calibri"/>
            <w:noProof/>
          </w:rPr>
          <w:t>Ilustración 49 – Pantalla de resultados de diferenciación de frecuencias Aplicación Test your hearing</w:t>
        </w:r>
        <w:r w:rsidR="00D66139">
          <w:rPr>
            <w:noProof/>
            <w:webHidden/>
          </w:rPr>
          <w:tab/>
        </w:r>
        <w:r w:rsidR="004D1EA8">
          <w:rPr>
            <w:noProof/>
            <w:webHidden/>
          </w:rPr>
          <w:fldChar w:fldCharType="begin"/>
        </w:r>
        <w:r w:rsidR="00D66139">
          <w:rPr>
            <w:noProof/>
            <w:webHidden/>
          </w:rPr>
          <w:instrText xml:space="preserve"> PAGEREF _Toc393656120 \h </w:instrText>
        </w:r>
        <w:r w:rsidR="004D1EA8">
          <w:rPr>
            <w:noProof/>
            <w:webHidden/>
          </w:rPr>
        </w:r>
        <w:r w:rsidR="004D1EA8">
          <w:rPr>
            <w:noProof/>
            <w:webHidden/>
          </w:rPr>
          <w:fldChar w:fldCharType="separate"/>
        </w:r>
        <w:r w:rsidR="003E7F97">
          <w:rPr>
            <w:noProof/>
            <w:webHidden/>
          </w:rPr>
          <w:t>130</w:t>
        </w:r>
        <w:r w:rsidR="004D1EA8">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2" w:name="_Toc393650945"/>
      <w:bookmarkStart w:id="103" w:name="_Toc393651047"/>
      <w:bookmarkStart w:id="104" w:name="_Toc393655968"/>
      <w:r w:rsidRPr="00A50B51">
        <w:rPr>
          <w:sz w:val="24"/>
          <w:szCs w:val="24"/>
        </w:rPr>
        <w:lastRenderedPageBreak/>
        <w:t>Índice de tablas</w:t>
      </w:r>
      <w:bookmarkEnd w:id="102"/>
      <w:bookmarkEnd w:id="103"/>
      <w:bookmarkEnd w:id="104"/>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Pr>
            <w:noProof/>
            <w:webHidden/>
          </w:rPr>
          <w:fldChar w:fldCharType="begin"/>
        </w:r>
        <w:r w:rsidR="00D66139">
          <w:rPr>
            <w:noProof/>
            <w:webHidden/>
          </w:rPr>
          <w:instrText xml:space="preserve"> PAGEREF _Toc393656066 \h </w:instrText>
        </w:r>
        <w:r>
          <w:rPr>
            <w:noProof/>
            <w:webHidden/>
          </w:rPr>
        </w:r>
        <w:r>
          <w:rPr>
            <w:noProof/>
            <w:webHidden/>
          </w:rPr>
          <w:fldChar w:fldCharType="separate"/>
        </w:r>
        <w:r w:rsidR="003E7F97">
          <w:rPr>
            <w:noProof/>
            <w:webHidden/>
          </w:rPr>
          <w:t>26</w:t>
        </w:r>
        <w:r>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00D66139" w:rsidRPr="00AC1BE6">
          <w:rPr>
            <w:rStyle w:val="Hyperlink"/>
            <w:rFonts w:eastAsia="Calibri"/>
            <w:noProof/>
          </w:rPr>
          <w:t>Tabla 2 – Costo de activos por utilizar</w:t>
        </w:r>
        <w:r w:rsidR="00D66139">
          <w:rPr>
            <w:noProof/>
            <w:webHidden/>
          </w:rPr>
          <w:tab/>
        </w:r>
        <w:r w:rsidR="004D1EA8">
          <w:rPr>
            <w:noProof/>
            <w:webHidden/>
          </w:rPr>
          <w:fldChar w:fldCharType="begin"/>
        </w:r>
        <w:r w:rsidR="00D66139">
          <w:rPr>
            <w:noProof/>
            <w:webHidden/>
          </w:rPr>
          <w:instrText xml:space="preserve"> PAGEREF _Toc393656067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00D66139" w:rsidRPr="00AC1BE6">
          <w:rPr>
            <w:rStyle w:val="Hyperlink"/>
            <w:rFonts w:eastAsia="Calibri"/>
            <w:noProof/>
          </w:rPr>
          <w:t>Tabla 3 - Comparación de aplicaciones de audiología existentes</w:t>
        </w:r>
        <w:r w:rsidR="00D66139">
          <w:rPr>
            <w:noProof/>
            <w:webHidden/>
          </w:rPr>
          <w:tab/>
        </w:r>
        <w:r w:rsidR="004D1EA8">
          <w:rPr>
            <w:noProof/>
            <w:webHidden/>
          </w:rPr>
          <w:fldChar w:fldCharType="begin"/>
        </w:r>
        <w:r w:rsidR="00D66139">
          <w:rPr>
            <w:noProof/>
            <w:webHidden/>
          </w:rPr>
          <w:instrText xml:space="preserve"> PAGEREF _Toc393656068 \h </w:instrText>
        </w:r>
        <w:r w:rsidR="004D1EA8">
          <w:rPr>
            <w:noProof/>
            <w:webHidden/>
          </w:rPr>
        </w:r>
        <w:r w:rsidR="004D1EA8">
          <w:rPr>
            <w:noProof/>
            <w:webHidden/>
          </w:rPr>
          <w:fldChar w:fldCharType="separate"/>
        </w:r>
        <w:r w:rsidR="003E7F97">
          <w:rPr>
            <w:noProof/>
            <w:webHidden/>
          </w:rPr>
          <w:t>29</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00D66139" w:rsidRPr="00AC1BE6">
          <w:rPr>
            <w:rStyle w:val="Hyperlink"/>
            <w:rFonts w:eastAsia="Calibri"/>
            <w:noProof/>
          </w:rPr>
          <w:t>Tabla 4 - Escenarios de pruebas</w:t>
        </w:r>
        <w:r w:rsidR="00D66139">
          <w:rPr>
            <w:noProof/>
            <w:webHidden/>
          </w:rPr>
          <w:tab/>
        </w:r>
        <w:r w:rsidR="004D1EA8">
          <w:rPr>
            <w:noProof/>
            <w:webHidden/>
          </w:rPr>
          <w:fldChar w:fldCharType="begin"/>
        </w:r>
        <w:r w:rsidR="00D66139">
          <w:rPr>
            <w:noProof/>
            <w:webHidden/>
          </w:rPr>
          <w:instrText xml:space="preserve"> PAGEREF _Toc393656069 \h </w:instrText>
        </w:r>
        <w:r w:rsidR="004D1EA8">
          <w:rPr>
            <w:noProof/>
            <w:webHidden/>
          </w:rPr>
        </w:r>
        <w:r w:rsidR="004D1EA8">
          <w:rPr>
            <w:noProof/>
            <w:webHidden/>
          </w:rPr>
          <w:fldChar w:fldCharType="separate"/>
        </w:r>
        <w:r w:rsidR="003E7F97">
          <w:rPr>
            <w:noProof/>
            <w:webHidden/>
          </w:rPr>
          <w:t>43</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00D66139" w:rsidRPr="00AC1BE6">
          <w:rPr>
            <w:rStyle w:val="Hyperlink"/>
            <w:rFonts w:eastAsia="Calibri"/>
            <w:noProof/>
          </w:rPr>
          <w:t>Tabla 5 - Resultados de pruebas</w:t>
        </w:r>
        <w:r w:rsidR="00D66139">
          <w:rPr>
            <w:noProof/>
            <w:webHidden/>
          </w:rPr>
          <w:tab/>
        </w:r>
        <w:r w:rsidR="004D1EA8">
          <w:rPr>
            <w:noProof/>
            <w:webHidden/>
          </w:rPr>
          <w:fldChar w:fldCharType="begin"/>
        </w:r>
        <w:r w:rsidR="00D66139">
          <w:rPr>
            <w:noProof/>
            <w:webHidden/>
          </w:rPr>
          <w:instrText xml:space="preserve"> PAGEREF _Toc393656070 \h </w:instrText>
        </w:r>
        <w:r w:rsidR="004D1EA8">
          <w:rPr>
            <w:noProof/>
            <w:webHidden/>
          </w:rPr>
        </w:r>
        <w:r w:rsidR="004D1EA8">
          <w:rPr>
            <w:noProof/>
            <w:webHidden/>
          </w:rPr>
          <w:fldChar w:fldCharType="separate"/>
        </w:r>
        <w:r w:rsidR="003E7F97">
          <w:rPr>
            <w:noProof/>
            <w:webHidden/>
          </w:rPr>
          <w:t>49</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00D66139" w:rsidRPr="00AC1BE6">
          <w:rPr>
            <w:rStyle w:val="Hyperlink"/>
            <w:rFonts w:eastAsia="Calibri"/>
            <w:noProof/>
          </w:rPr>
          <w:t>Tabla 6 – Análisis de escenarios de pruebas</w:t>
        </w:r>
        <w:r w:rsidR="00D66139">
          <w:rPr>
            <w:noProof/>
            <w:webHidden/>
          </w:rPr>
          <w:tab/>
        </w:r>
        <w:r w:rsidR="004D1EA8">
          <w:rPr>
            <w:noProof/>
            <w:webHidden/>
          </w:rPr>
          <w:fldChar w:fldCharType="begin"/>
        </w:r>
        <w:r w:rsidR="00D66139">
          <w:rPr>
            <w:noProof/>
            <w:webHidden/>
          </w:rPr>
          <w:instrText xml:space="preserve"> PAGEREF _Toc393656071 \h </w:instrText>
        </w:r>
        <w:r w:rsidR="004D1EA8">
          <w:rPr>
            <w:noProof/>
            <w:webHidden/>
          </w:rPr>
        </w:r>
        <w:r w:rsidR="004D1EA8">
          <w:rPr>
            <w:noProof/>
            <w:webHidden/>
          </w:rPr>
          <w:fldChar w:fldCharType="separate"/>
        </w:r>
        <w:r w:rsidR="003E7F97">
          <w:rPr>
            <w:noProof/>
            <w:webHidden/>
          </w:rPr>
          <w:t>93</w:t>
        </w:r>
        <w:r w:rsidR="004D1EA8">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5" w:name="_Toc393650946"/>
      <w:bookmarkStart w:id="106" w:name="_Toc393651048"/>
      <w:bookmarkStart w:id="107" w:name="_Toc393655969"/>
      <w:r w:rsidR="007B5CDC" w:rsidRPr="00A50B51">
        <w:rPr>
          <w:sz w:val="24"/>
          <w:szCs w:val="24"/>
        </w:rPr>
        <w:t>Índice de gráficos</w:t>
      </w:r>
      <w:bookmarkEnd w:id="105"/>
      <w:bookmarkEnd w:id="106"/>
      <w:bookmarkEnd w:id="107"/>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Pr>
            <w:noProof/>
            <w:webHidden/>
          </w:rPr>
          <w:fldChar w:fldCharType="begin"/>
        </w:r>
        <w:r w:rsidR="00D66139">
          <w:rPr>
            <w:noProof/>
            <w:webHidden/>
          </w:rPr>
          <w:instrText xml:space="preserve"> PAGEREF _Toc393656058 \h </w:instrText>
        </w:r>
        <w:r>
          <w:rPr>
            <w:noProof/>
            <w:webHidden/>
          </w:rPr>
        </w:r>
        <w:r>
          <w:rPr>
            <w:noProof/>
            <w:webHidden/>
          </w:rPr>
          <w:fldChar w:fldCharType="separate"/>
        </w:r>
        <w:r w:rsidR="003E7F97">
          <w:rPr>
            <w:noProof/>
            <w:webHidden/>
          </w:rPr>
          <w:t>53</w:t>
        </w:r>
        <w:r>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00D66139" w:rsidRPr="00DF00DA">
          <w:rPr>
            <w:rStyle w:val="Hyperlink"/>
            <w:rFonts w:eastAsia="Calibri"/>
            <w:noProof/>
          </w:rPr>
          <w:t>Gráfico 2 – Promedio de aplicaciones móviles instaladas según los cuestionarios aplicados</w:t>
        </w:r>
        <w:r w:rsidR="00D66139">
          <w:rPr>
            <w:noProof/>
            <w:webHidden/>
          </w:rPr>
          <w:tab/>
        </w:r>
        <w:r w:rsidR="004D1EA8">
          <w:rPr>
            <w:noProof/>
            <w:webHidden/>
          </w:rPr>
          <w:fldChar w:fldCharType="begin"/>
        </w:r>
        <w:r w:rsidR="00D66139">
          <w:rPr>
            <w:noProof/>
            <w:webHidden/>
          </w:rPr>
          <w:instrText xml:space="preserve"> PAGEREF _Toc393656059 \h </w:instrText>
        </w:r>
        <w:r w:rsidR="004D1EA8">
          <w:rPr>
            <w:noProof/>
            <w:webHidden/>
          </w:rPr>
        </w:r>
        <w:r w:rsidR="004D1EA8">
          <w:rPr>
            <w:noProof/>
            <w:webHidden/>
          </w:rPr>
          <w:fldChar w:fldCharType="separate"/>
        </w:r>
        <w:r w:rsidR="003E7F97">
          <w:rPr>
            <w:noProof/>
            <w:webHidden/>
          </w:rPr>
          <w:t>58</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00D66139" w:rsidRPr="00DF00DA">
          <w:rPr>
            <w:rStyle w:val="Hyperlink"/>
            <w:rFonts w:eastAsia="Calibri"/>
            <w:noProof/>
          </w:rPr>
          <w:t>Gráfico 3 – Tipos de aplicaciones más instaladas por los cuestionarios aplicados en orden de prioridad</w:t>
        </w:r>
        <w:r w:rsidR="00D66139">
          <w:rPr>
            <w:noProof/>
            <w:webHidden/>
          </w:rPr>
          <w:tab/>
        </w:r>
        <w:r w:rsidR="004D1EA8">
          <w:rPr>
            <w:noProof/>
            <w:webHidden/>
          </w:rPr>
          <w:fldChar w:fldCharType="begin"/>
        </w:r>
        <w:r w:rsidR="00D66139">
          <w:rPr>
            <w:noProof/>
            <w:webHidden/>
          </w:rPr>
          <w:instrText xml:space="preserve"> PAGEREF _Toc393656060 \h </w:instrText>
        </w:r>
        <w:r w:rsidR="004D1EA8">
          <w:rPr>
            <w:noProof/>
            <w:webHidden/>
          </w:rPr>
        </w:r>
        <w:r w:rsidR="004D1EA8">
          <w:rPr>
            <w:noProof/>
            <w:webHidden/>
          </w:rPr>
          <w:fldChar w:fldCharType="separate"/>
        </w:r>
        <w:r w:rsidR="003E7F97">
          <w:rPr>
            <w:noProof/>
            <w:webHidden/>
          </w:rPr>
          <w:t>60</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00D66139" w:rsidRPr="00DF00DA">
          <w:rPr>
            <w:rStyle w:val="Hyperlink"/>
            <w:rFonts w:eastAsia="Calibri"/>
            <w:noProof/>
          </w:rPr>
          <w:t>Gráfico 4 – Promedio de uso de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_Toc393656061 \h </w:instrText>
        </w:r>
        <w:r w:rsidR="004D1EA8">
          <w:rPr>
            <w:noProof/>
            <w:webHidden/>
          </w:rPr>
        </w:r>
        <w:r w:rsidR="004D1EA8">
          <w:rPr>
            <w:noProof/>
            <w:webHidden/>
          </w:rPr>
          <w:fldChar w:fldCharType="separate"/>
        </w:r>
        <w:r w:rsidR="003E7F97">
          <w:rPr>
            <w:noProof/>
            <w:webHidden/>
          </w:rPr>
          <w:t>61</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00D66139" w:rsidRPr="00DF00DA">
          <w:rPr>
            <w:rStyle w:val="Hyperlink"/>
            <w:rFonts w:eastAsia="Calibri"/>
            <w:noProof/>
          </w:rPr>
          <w:t>Gráfico 5 – Promedio del dinero invertido en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_Toc393656062 \h </w:instrText>
        </w:r>
        <w:r w:rsidR="004D1EA8">
          <w:rPr>
            <w:noProof/>
            <w:webHidden/>
          </w:rPr>
        </w:r>
        <w:r w:rsidR="004D1EA8">
          <w:rPr>
            <w:noProof/>
            <w:webHidden/>
          </w:rPr>
          <w:fldChar w:fldCharType="separate"/>
        </w:r>
        <w:r w:rsidR="003E7F97">
          <w:rPr>
            <w:noProof/>
            <w:webHidden/>
          </w:rPr>
          <w:t>62</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00D66139" w:rsidRPr="00DF00DA">
          <w:rPr>
            <w:rStyle w:val="Hyperlink"/>
            <w:rFonts w:eastAsia="Calibri"/>
            <w:noProof/>
          </w:rPr>
          <w:t>Gráfico 6 – Utilización de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_Toc393656063 \h </w:instrText>
        </w:r>
        <w:r w:rsidR="004D1EA8">
          <w:rPr>
            <w:noProof/>
            <w:webHidden/>
          </w:rPr>
        </w:r>
        <w:r w:rsidR="004D1EA8">
          <w:rPr>
            <w:noProof/>
            <w:webHidden/>
          </w:rPr>
          <w:fldChar w:fldCharType="separate"/>
        </w:r>
        <w:r w:rsidR="003E7F97">
          <w:rPr>
            <w:noProof/>
            <w:webHidden/>
          </w:rPr>
          <w:t>63</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00D66139" w:rsidRPr="00DF00DA">
          <w:rPr>
            <w:rStyle w:val="Hyperlink"/>
            <w:rFonts w:eastAsia="Calibri"/>
            <w:noProof/>
          </w:rPr>
          <w:t>Gráfico 7 – Nivel de confianza al utilizar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_Toc393656064 \h </w:instrText>
        </w:r>
        <w:r w:rsidR="004D1EA8">
          <w:rPr>
            <w:noProof/>
            <w:webHidden/>
          </w:rPr>
        </w:r>
        <w:r w:rsidR="004D1EA8">
          <w:rPr>
            <w:noProof/>
            <w:webHidden/>
          </w:rPr>
          <w:fldChar w:fldCharType="separate"/>
        </w:r>
        <w:r w:rsidR="003E7F97">
          <w:rPr>
            <w:noProof/>
            <w:webHidden/>
          </w:rPr>
          <w:t>64</w:t>
        </w:r>
        <w:r w:rsidR="004D1EA8">
          <w:rPr>
            <w:noProof/>
            <w:webHidden/>
          </w:rPr>
          <w:fldChar w:fldCharType="end"/>
        </w:r>
      </w:hyperlink>
    </w:p>
    <w:p w:rsidR="00D66139" w:rsidRDefault="005544BA">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00D66139" w:rsidRPr="00DF00DA">
          <w:rPr>
            <w:rStyle w:val="Hyperlink"/>
            <w:rFonts w:eastAsia="Calibri"/>
            <w:noProof/>
          </w:rPr>
          <w:t>Gráfico 8 – Disposición para instalar una aplicación móvil con el fin de medir el nivel de escucha</w:t>
        </w:r>
        <w:r w:rsidR="00D66139">
          <w:rPr>
            <w:noProof/>
            <w:webHidden/>
          </w:rPr>
          <w:tab/>
        </w:r>
        <w:r w:rsidR="004D1EA8">
          <w:rPr>
            <w:noProof/>
            <w:webHidden/>
          </w:rPr>
          <w:fldChar w:fldCharType="begin"/>
        </w:r>
        <w:r w:rsidR="00D66139">
          <w:rPr>
            <w:noProof/>
            <w:webHidden/>
          </w:rPr>
          <w:instrText xml:space="preserve"> PAGEREF _Toc393656065 \h </w:instrText>
        </w:r>
        <w:r w:rsidR="004D1EA8">
          <w:rPr>
            <w:noProof/>
            <w:webHidden/>
          </w:rPr>
        </w:r>
        <w:r w:rsidR="004D1EA8">
          <w:rPr>
            <w:noProof/>
            <w:webHidden/>
          </w:rPr>
          <w:fldChar w:fldCharType="separate"/>
        </w:r>
        <w:r w:rsidR="003E7F97">
          <w:rPr>
            <w:noProof/>
            <w:webHidden/>
          </w:rPr>
          <w:t>65</w:t>
        </w:r>
        <w:r w:rsidR="004D1EA8">
          <w:rPr>
            <w:noProof/>
            <w:webHidden/>
          </w:rPr>
          <w:fldChar w:fldCharType="end"/>
        </w:r>
      </w:hyperlink>
    </w:p>
    <w:p w:rsidR="007B5CDC" w:rsidRPr="00A50B51" w:rsidRDefault="004D1EA8"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6"/>
          <w:footerReference w:type="default" r:id="rId17"/>
          <w:headerReference w:type="first" r:id="rId18"/>
          <w:pgSz w:w="12240" w:h="15840"/>
          <w:pgMar w:top="1373" w:right="990" w:bottom="1440" w:left="990" w:header="720" w:footer="720" w:gutter="0"/>
          <w:pgNumType w:fmt="lowerRoman"/>
          <w:cols w:space="720"/>
          <w:docGrid w:linePitch="360"/>
        </w:sectPr>
      </w:pPr>
      <w:bookmarkStart w:id="108" w:name="_Toc347565935"/>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Pr>
        <w:rPr>
          <w:ins w:id="109" w:author="Beto" w:date="2014-08-01T20:25:00Z"/>
        </w:rPr>
      </w:pPr>
    </w:p>
    <w:p w:rsidR="00C46B2F" w:rsidRDefault="00C46B2F" w:rsidP="00150C23">
      <w:pPr>
        <w:rPr>
          <w:ins w:id="110" w:author="Beto" w:date="2014-08-01T20:25:00Z"/>
        </w:rPr>
      </w:pPr>
    </w:p>
    <w:p w:rsidR="00C46B2F" w:rsidRDefault="00C46B2F" w:rsidP="00150C23">
      <w:pPr>
        <w:rPr>
          <w:ins w:id="111" w:author="Beto" w:date="2014-08-01T20:25:00Z"/>
        </w:rPr>
      </w:pPr>
    </w:p>
    <w:p w:rsidR="00C46B2F" w:rsidRDefault="00C46B2F" w:rsidP="00150C23">
      <w:pPr>
        <w:rPr>
          <w:ins w:id="112" w:author="Beto" w:date="2014-08-01T20:25:00Z"/>
        </w:rPr>
      </w:pPr>
    </w:p>
    <w:p w:rsidR="00C46B2F" w:rsidRDefault="00C46B2F" w:rsidP="00150C23">
      <w:pPr>
        <w:rPr>
          <w:ins w:id="113" w:author="Beto" w:date="2014-08-01T20:25:00Z"/>
        </w:rPr>
      </w:pPr>
    </w:p>
    <w:p w:rsidR="00C46B2F" w:rsidRDefault="00C46B2F" w:rsidP="00150C23">
      <w:pPr>
        <w:rPr>
          <w:ins w:id="114" w:author="Beto" w:date="2014-08-01T20:25:00Z"/>
        </w:rPr>
      </w:pPr>
    </w:p>
    <w:p w:rsidR="00C46B2F" w:rsidRDefault="00C46B2F" w:rsidP="00150C23">
      <w:pPr>
        <w:rPr>
          <w:ins w:id="115" w:author="Beto" w:date="2014-08-01T20:25:00Z"/>
        </w:rPr>
      </w:pPr>
    </w:p>
    <w:p w:rsidR="00C46B2F" w:rsidRDefault="00C46B2F" w:rsidP="00150C23"/>
    <w:p w:rsidR="0097102B" w:rsidRPr="0097102B" w:rsidRDefault="00AD0B2F" w:rsidP="001D22BA">
      <w:pPr>
        <w:pStyle w:val="t1"/>
        <w:numPr>
          <w:ilvl w:val="0"/>
          <w:numId w:val="32"/>
        </w:numPr>
      </w:pPr>
      <w:bookmarkStart w:id="116" w:name="_Toc393655970"/>
      <w:r w:rsidRPr="0097102B">
        <w:t xml:space="preserve">CAPÍTULO </w:t>
      </w:r>
      <w:r w:rsidR="00C76A10" w:rsidRPr="0097102B">
        <w:t>I</w:t>
      </w:r>
      <w:bookmarkEnd w:id="108"/>
      <w:r w:rsidR="0097102B" w:rsidRPr="0097102B">
        <w:t xml:space="preserve"> - Introducción</w:t>
      </w:r>
      <w:bookmarkEnd w:id="116"/>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17" w:name="_Toc347565936"/>
      <w:bookmarkStart w:id="118" w:name="_Toc393655971"/>
      <w:r w:rsidRPr="00A50B51">
        <w:rPr>
          <w:sz w:val="24"/>
          <w:szCs w:val="24"/>
        </w:rPr>
        <w:lastRenderedPageBreak/>
        <w:t>Antecedentes</w:t>
      </w:r>
      <w:bookmarkEnd w:id="117"/>
      <w:bookmarkEnd w:id="118"/>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w:t>
      </w:r>
      <w:commentRangeStart w:id="119"/>
      <w:commentRangeStart w:id="120"/>
      <w:del w:id="121" w:author="Personal" w:date="2014-08-23T17:51:00Z">
        <w:r w:rsidRPr="00A50B51" w:rsidDel="005544BA">
          <w:rPr>
            <w:szCs w:val="24"/>
            <w:lang w:eastAsia="es-CR"/>
          </w:rPr>
          <w:delText>alcance</w:delText>
        </w:r>
      </w:del>
      <w:ins w:id="122" w:author="Personal" w:date="2014-08-23T17:51:00Z">
        <w:r w:rsidR="005544BA">
          <w:rPr>
            <w:szCs w:val="24"/>
            <w:lang w:eastAsia="es-CR"/>
          </w:rPr>
          <w:t>acceso</w:t>
        </w:r>
        <w:commentRangeEnd w:id="120"/>
        <w:r w:rsidR="005544BA">
          <w:rPr>
            <w:rStyle w:val="CommentReference"/>
          </w:rPr>
          <w:commentReference w:id="120"/>
        </w:r>
      </w:ins>
      <w:r w:rsidRPr="00A50B51">
        <w:rPr>
          <w:szCs w:val="24"/>
          <w:lang w:eastAsia="es-CR"/>
        </w:rPr>
        <w:t>.</w:t>
      </w:r>
      <w:commentRangeEnd w:id="119"/>
      <w:r w:rsidR="001D6E95">
        <w:rPr>
          <w:rStyle w:val="CommentReference"/>
        </w:rPr>
        <w:commentReference w:id="119"/>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w:t>
      </w:r>
      <w:commentRangeStart w:id="123"/>
      <w:commentRangeStart w:id="124"/>
      <w:r w:rsidRPr="00A50B51">
        <w:rPr>
          <w:szCs w:val="24"/>
          <w:lang w:eastAsia="es-CR"/>
        </w:rPr>
        <w:t>integral</w:t>
      </w:r>
      <w:commentRangeEnd w:id="123"/>
      <w:commentRangeEnd w:id="124"/>
      <w:r w:rsidR="005544BA">
        <w:rPr>
          <w:rStyle w:val="CommentReference"/>
        </w:rPr>
        <w:commentReference w:id="124"/>
      </w:r>
      <w:r w:rsidR="001D6E95">
        <w:rPr>
          <w:rStyle w:val="CommentReference"/>
        </w:rPr>
        <w:commentReference w:id="123"/>
      </w:r>
      <w:r w:rsidRPr="00A50B51">
        <w:rPr>
          <w:szCs w:val="24"/>
          <w:lang w:eastAsia="es-CR"/>
        </w:rPr>
        <w:t>,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25" w:author="Personal" w:date="2014-08-23T18:10:00Z"/>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w:t>
      </w:r>
      <w:commentRangeStart w:id="126"/>
      <w:r w:rsidRPr="00A50B51">
        <w:rPr>
          <w:szCs w:val="24"/>
          <w:lang w:eastAsia="es-CR"/>
        </w:rPr>
        <w:t>costarricense</w:t>
      </w:r>
      <w:commentRangeEnd w:id="126"/>
      <w:r w:rsidR="00F06BE3">
        <w:rPr>
          <w:rStyle w:val="CommentReference"/>
        </w:rPr>
        <w:commentReference w:id="126"/>
      </w:r>
      <w:r w:rsidRPr="00A50B51">
        <w:rPr>
          <w:szCs w:val="24"/>
          <w:lang w:eastAsia="es-CR"/>
        </w:rPr>
        <w:t>.</w:t>
      </w:r>
    </w:p>
    <w:p w:rsidR="00AA1338" w:rsidRPr="00A50B51" w:rsidRDefault="00AA1338" w:rsidP="008E0A96">
      <w:pPr>
        <w:ind w:firstLine="708"/>
        <w:rPr>
          <w:szCs w:val="24"/>
          <w:lang w:eastAsia="es-CR"/>
        </w:rPr>
      </w:pPr>
    </w:p>
    <w:p w:rsidR="00AA1338" w:rsidRPr="00A50B51" w:rsidRDefault="00826154" w:rsidP="00AA1338">
      <w:pPr>
        <w:ind w:firstLine="708"/>
        <w:rPr>
          <w:ins w:id="127" w:author="Personal" w:date="2014-08-23T18:11:00Z"/>
          <w:szCs w:val="24"/>
          <w:lang w:eastAsia="es-CR"/>
        </w:rPr>
      </w:pPr>
      <w:commentRangeStart w:id="128"/>
      <w:ins w:id="129" w:author="Personal" w:date="2014-08-23T18:23:00Z">
        <w:r>
          <w:rPr>
            <w:color w:val="000000"/>
            <w:sz w:val="27"/>
            <w:szCs w:val="27"/>
            <w:shd w:val="clear" w:color="auto" w:fill="FFFFFF"/>
          </w:rPr>
          <w:t>E</w:t>
        </w:r>
      </w:ins>
      <w:ins w:id="130" w:author="Personal" w:date="2014-08-23T18:12:00Z">
        <w:r w:rsidR="00AA1338">
          <w:rPr>
            <w:color w:val="000000"/>
            <w:sz w:val="27"/>
            <w:szCs w:val="27"/>
            <w:shd w:val="clear" w:color="auto" w:fill="FFFFFF"/>
          </w:rPr>
          <w:t>l</w:t>
        </w:r>
      </w:ins>
      <w:commentRangeEnd w:id="128"/>
      <w:ins w:id="131" w:author="Personal" w:date="2014-08-23T18:23:00Z">
        <w:r>
          <w:rPr>
            <w:rStyle w:val="CommentReference"/>
          </w:rPr>
          <w:commentReference w:id="128"/>
        </w:r>
      </w:ins>
      <w:ins w:id="132" w:author="Personal" w:date="2014-08-23T18:12:00Z">
        <w:r w:rsidR="00AA1338">
          <w:rPr>
            <w:color w:val="000000"/>
            <w:sz w:val="27"/>
            <w:szCs w:val="27"/>
            <w:shd w:val="clear" w:color="auto" w:fill="FFFFFF"/>
          </w:rPr>
          <w:t xml:space="preserve"> 40,3% de los ticos utiliza teléfonos inteligentes y de estos usuarios el 80,2% navega con conexiones superiores a 1Mbps, según una investigación realizada por la empresa </w:t>
        </w:r>
        <w:proofErr w:type="spellStart"/>
        <w:r w:rsidR="00AA1338">
          <w:rPr>
            <w:color w:val="000000"/>
            <w:sz w:val="27"/>
            <w:szCs w:val="27"/>
            <w:shd w:val="clear" w:color="auto" w:fill="FFFFFF"/>
          </w:rPr>
          <w:t>Demoscopía</w:t>
        </w:r>
        <w:proofErr w:type="spellEnd"/>
        <w:r w:rsidR="00AA1338">
          <w:rPr>
            <w:color w:val="000000"/>
            <w:sz w:val="27"/>
            <w:szCs w:val="27"/>
            <w:shd w:val="clear" w:color="auto" w:fill="FFFFFF"/>
          </w:rPr>
          <w:t xml:space="preserve"> para la Superint</w:t>
        </w:r>
        <w:r>
          <w:rPr>
            <w:color w:val="000000"/>
            <w:sz w:val="27"/>
            <w:szCs w:val="27"/>
            <w:shd w:val="clear" w:color="auto" w:fill="FFFFFF"/>
          </w:rPr>
          <w:t xml:space="preserve">endencia de Telecomunicaciones </w:t>
        </w:r>
        <w:proofErr w:type="spellStart"/>
        <w:r w:rsidR="00AA1338">
          <w:rPr>
            <w:color w:val="000000"/>
            <w:sz w:val="27"/>
            <w:szCs w:val="27"/>
            <w:shd w:val="clear" w:color="auto" w:fill="FFFFFF"/>
          </w:rPr>
          <w:t>Sutel</w:t>
        </w:r>
      </w:ins>
      <w:proofErr w:type="spellEnd"/>
      <w:customXmlInsRangeStart w:id="133" w:author="Personal" w:date="2014-08-23T18:20:00Z"/>
      <w:sdt>
        <w:sdtPr>
          <w:rPr>
            <w:color w:val="000000"/>
            <w:sz w:val="27"/>
            <w:szCs w:val="27"/>
            <w:shd w:val="clear" w:color="auto" w:fill="FFFFFF"/>
          </w:rPr>
          <w:id w:val="7415701"/>
          <w:citation/>
        </w:sdtPr>
        <w:sdtContent>
          <w:customXmlInsRangeEnd w:id="133"/>
          <w:ins w:id="134" w:author="Personal" w:date="2014-08-23T18:20:00Z">
            <w:r w:rsidR="00AA1338">
              <w:rPr>
                <w:color w:val="000000"/>
                <w:sz w:val="27"/>
                <w:szCs w:val="27"/>
                <w:shd w:val="clear" w:color="auto" w:fill="FFFFFF"/>
              </w:rPr>
              <w:fldChar w:fldCharType="begin"/>
            </w:r>
            <w:r w:rsidR="00AA1338">
              <w:rPr>
                <w:color w:val="000000"/>
                <w:sz w:val="27"/>
                <w:szCs w:val="27"/>
                <w:shd w:val="clear" w:color="auto" w:fill="FFFFFF"/>
              </w:rPr>
              <w:instrText xml:space="preserve"> CITATION Pat14 \l 5130 </w:instrText>
            </w:r>
          </w:ins>
          <w:r w:rsidR="00AA1338">
            <w:rPr>
              <w:color w:val="000000"/>
              <w:sz w:val="27"/>
              <w:szCs w:val="27"/>
              <w:shd w:val="clear" w:color="auto" w:fill="FFFFFF"/>
            </w:rPr>
            <w:fldChar w:fldCharType="separate"/>
          </w:r>
          <w:ins w:id="135" w:author="Personal" w:date="2014-08-23T18:20:00Z">
            <w:r w:rsidR="00AA1338">
              <w:rPr>
                <w:noProof/>
                <w:color w:val="000000"/>
                <w:sz w:val="27"/>
                <w:szCs w:val="27"/>
                <w:shd w:val="clear" w:color="auto" w:fill="FFFFFF"/>
              </w:rPr>
              <w:t xml:space="preserve"> </w:t>
            </w:r>
            <w:r w:rsidR="00AA1338" w:rsidRPr="00826154">
              <w:rPr>
                <w:noProof/>
                <w:color w:val="000000"/>
                <w:sz w:val="27"/>
                <w:szCs w:val="27"/>
                <w:shd w:val="clear" w:color="auto" w:fill="FFFFFF"/>
              </w:rPr>
              <w:t>(Recio, 2014)</w:t>
            </w:r>
            <w:r w:rsidR="00AA1338">
              <w:rPr>
                <w:color w:val="000000"/>
                <w:sz w:val="27"/>
                <w:szCs w:val="27"/>
                <w:shd w:val="clear" w:color="auto" w:fill="FFFFFF"/>
              </w:rPr>
              <w:fldChar w:fldCharType="end"/>
            </w:r>
          </w:ins>
          <w:customXmlInsRangeStart w:id="136" w:author="Personal" w:date="2014-08-23T18:20:00Z"/>
        </w:sdtContent>
      </w:sdt>
      <w:customXmlInsRangeEnd w:id="136"/>
      <w:ins w:id="137" w:author="Personal" w:date="2014-08-23T18:21:00Z">
        <w:r>
          <w:rPr>
            <w:color w:val="000000"/>
            <w:sz w:val="27"/>
            <w:szCs w:val="27"/>
            <w:shd w:val="clear" w:color="auto" w:fill="FFFFFF"/>
          </w:rPr>
          <w:t>.</w:t>
        </w:r>
      </w:ins>
    </w:p>
    <w:p w:rsidR="00AC23B3" w:rsidRPr="00A50B51" w:rsidRDefault="00AC23B3"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 xml:space="preserve"> Basándose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E2576F" w:rsidRPr="00E2576F">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w:t>
      </w:r>
      <w:r w:rsidRPr="00A50B51">
        <w:rPr>
          <w:szCs w:val="24"/>
          <w:lang w:eastAsia="es-CR"/>
        </w:rPr>
        <w:lastRenderedPageBreak/>
        <w:t xml:space="preserve">auditivos a pacientes utilizando dispositivos móviles de Apple llamada </w:t>
      </w:r>
      <w:commentRangeStart w:id="138"/>
      <w:proofErr w:type="spellStart"/>
      <w:r w:rsidRPr="00A50B51">
        <w:rPr>
          <w:szCs w:val="24"/>
          <w:lang w:eastAsia="es-CR"/>
        </w:rPr>
        <w:t>uHear</w:t>
      </w:r>
      <w:commentRangeEnd w:id="138"/>
      <w:proofErr w:type="spellEnd"/>
      <w:r w:rsidR="007573CC">
        <w:rPr>
          <w:rStyle w:val="CommentReference"/>
        </w:rPr>
        <w:commentReference w:id="138"/>
      </w:r>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2939 calificaciones por parte de usuarios en la tienda App Store de Apple. </w:t>
      </w:r>
      <w:commentRangeStart w:id="139"/>
      <w:del w:id="140" w:author="Personal" w:date="2014-08-23T18:29:00Z">
        <w:r w:rsidRPr="00A50B51" w:rsidDel="007573CC">
          <w:rPr>
            <w:szCs w:val="24"/>
            <w:lang w:eastAsia="es-CR"/>
          </w:rPr>
          <w:delText>Los usuarios destacan la precisión de los resultados de la aplicación, junto con la interfaz intuitiva que posee.</w:delText>
        </w:r>
        <w:commentRangeEnd w:id="139"/>
        <w:r w:rsidR="00F06BE3" w:rsidDel="007573CC">
          <w:rPr>
            <w:rStyle w:val="CommentReference"/>
          </w:rPr>
          <w:commentReference w:id="139"/>
        </w:r>
      </w:del>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E2576F" w:rsidRPr="00E2576F">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41" w:name="_Toc347565937"/>
      <w:bookmarkStart w:id="142" w:name="_Toc393655972"/>
      <w:r w:rsidRPr="00A50B51">
        <w:rPr>
          <w:sz w:val="24"/>
          <w:szCs w:val="24"/>
        </w:rPr>
        <w:t>Justificación</w:t>
      </w:r>
      <w:bookmarkEnd w:id="141"/>
      <w:bookmarkEnd w:id="142"/>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E2576F" w:rsidRPr="00E2576F">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 xml:space="preserve">mplazar el análisis del experto, sino de apoyar la información generada por los instrumentos ya existentes con la variante de que se desarrolla en una </w:t>
      </w:r>
      <w:r w:rsidRPr="00A50B51">
        <w:rPr>
          <w:szCs w:val="24"/>
          <w:lang w:eastAsia="es-CR"/>
        </w:rPr>
        <w:lastRenderedPageBreak/>
        <w:t>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43" w:name="_Toc347565938"/>
      <w:bookmarkStart w:id="144" w:name="_Toc393655973"/>
      <w:r w:rsidRPr="00A50B51">
        <w:rPr>
          <w:sz w:val="24"/>
          <w:szCs w:val="24"/>
        </w:rPr>
        <w:t xml:space="preserve">Problemática </w:t>
      </w:r>
      <w:r w:rsidR="00C47A2F" w:rsidRPr="00A50B51">
        <w:rPr>
          <w:sz w:val="24"/>
          <w:szCs w:val="24"/>
        </w:rPr>
        <w:t>por</w:t>
      </w:r>
      <w:r w:rsidRPr="00A50B51">
        <w:rPr>
          <w:sz w:val="24"/>
          <w:szCs w:val="24"/>
        </w:rPr>
        <w:t xml:space="preserve"> resolver</w:t>
      </w:r>
      <w:bookmarkEnd w:id="143"/>
      <w:bookmarkEnd w:id="144"/>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45" w:name="_Toc347565939"/>
      <w:bookmarkStart w:id="146" w:name="_Toc393655974"/>
      <w:r w:rsidRPr="00A50B51">
        <w:rPr>
          <w:sz w:val="24"/>
          <w:szCs w:val="24"/>
        </w:rPr>
        <w:t>Objetivos</w:t>
      </w:r>
      <w:bookmarkEnd w:id="145"/>
      <w:bookmarkEnd w:id="146"/>
    </w:p>
    <w:p w:rsidR="00AD0B2F" w:rsidRPr="00A50B51" w:rsidRDefault="00AD0B2F" w:rsidP="008E0A96">
      <w:pPr>
        <w:pStyle w:val="13"/>
        <w:tabs>
          <w:tab w:val="left" w:pos="1134"/>
        </w:tabs>
        <w:rPr>
          <w:rFonts w:cs="Times New Roman"/>
          <w:szCs w:val="24"/>
        </w:rPr>
      </w:pPr>
      <w:bookmarkStart w:id="147" w:name="_Toc347565940"/>
      <w:bookmarkStart w:id="148" w:name="_Toc393655975"/>
      <w:r w:rsidRPr="00A50B51">
        <w:rPr>
          <w:rFonts w:cs="Times New Roman"/>
          <w:szCs w:val="24"/>
        </w:rPr>
        <w:t>General</w:t>
      </w:r>
      <w:bookmarkEnd w:id="147"/>
      <w:bookmarkEnd w:id="148"/>
    </w:p>
    <w:p w:rsidR="00AD0B2F" w:rsidRPr="00A50B51" w:rsidRDefault="00AD0B2F" w:rsidP="008E0A96">
      <w:pPr>
        <w:ind w:firstLine="708"/>
        <w:rPr>
          <w:szCs w:val="24"/>
          <w:lang w:eastAsia="es-CR"/>
        </w:rPr>
      </w:pPr>
      <w:commentRangeStart w:id="149"/>
      <w:r w:rsidRPr="00A50B51">
        <w:rPr>
          <w:szCs w:val="24"/>
          <w:lang w:eastAsia="es-CR"/>
        </w:rPr>
        <w:t xml:space="preserve">Proporcionar una herramienta utilizando </w:t>
      </w:r>
      <w:del w:id="150" w:author="Personal" w:date="2014-08-23T18:36:00Z">
        <w:r w:rsidRPr="00A50B51" w:rsidDel="00347816">
          <w:rPr>
            <w:szCs w:val="24"/>
            <w:lang w:eastAsia="es-CR"/>
          </w:rPr>
          <w:delText xml:space="preserve">dispositivos </w:delText>
        </w:r>
      </w:del>
      <w:commentRangeStart w:id="151"/>
      <w:ins w:id="152" w:author="Personal" w:date="2014-08-23T18:36:00Z">
        <w:r w:rsidR="00347816">
          <w:rPr>
            <w:szCs w:val="24"/>
            <w:lang w:eastAsia="es-CR"/>
          </w:rPr>
          <w:t>teléfonos</w:t>
        </w:r>
      </w:ins>
      <w:commentRangeEnd w:id="151"/>
      <w:ins w:id="153" w:author="Personal" w:date="2014-08-23T18:41:00Z">
        <w:r w:rsidR="0026326B">
          <w:rPr>
            <w:rStyle w:val="CommentReference"/>
          </w:rPr>
          <w:commentReference w:id="151"/>
        </w:r>
      </w:ins>
      <w:ins w:id="154" w:author="Personal" w:date="2014-08-23T18:36:00Z">
        <w:r w:rsidR="00347816" w:rsidRPr="00A50B51">
          <w:rPr>
            <w:szCs w:val="24"/>
            <w:lang w:eastAsia="es-CR"/>
          </w:rPr>
          <w:t xml:space="preserve"> </w:t>
        </w:r>
      </w:ins>
      <w:r w:rsidRPr="00A50B51">
        <w:rPr>
          <w:szCs w:val="24"/>
          <w:lang w:eastAsia="es-CR"/>
        </w:rPr>
        <w:t>móviles inteligentes</w:t>
      </w:r>
      <w:commentRangeEnd w:id="149"/>
      <w:r w:rsidR="00F06BE3">
        <w:rPr>
          <w:rStyle w:val="CommentReference"/>
        </w:rPr>
        <w:commentReference w:id="149"/>
      </w:r>
      <w:r w:rsidRPr="00A50B51">
        <w:rPr>
          <w:szCs w:val="24"/>
          <w:lang w:eastAsia="es-CR"/>
        </w:rPr>
        <w:t xml:space="preserve">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55" w:name="_Toc347565941"/>
      <w:bookmarkStart w:id="156" w:name="_Toc393655976"/>
      <w:r w:rsidRPr="00A50B51">
        <w:rPr>
          <w:rFonts w:cs="Times New Roman"/>
          <w:szCs w:val="24"/>
        </w:rPr>
        <w:t>Específicos</w:t>
      </w:r>
      <w:bookmarkEnd w:id="155"/>
      <w:bookmarkEnd w:id="156"/>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57"/>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w:t>
      </w:r>
      <w:commentRangeStart w:id="158"/>
      <w:r w:rsidRPr="00A50B51">
        <w:rPr>
          <w:lang w:eastAsia="es-CR"/>
        </w:rPr>
        <w:t>implementar</w:t>
      </w:r>
      <w:commentRangeEnd w:id="158"/>
      <w:r w:rsidR="00AB4A48">
        <w:rPr>
          <w:rStyle w:val="CommentReference"/>
          <w:lang w:val="es-CR"/>
        </w:rPr>
        <w:commentReference w:id="158"/>
      </w:r>
      <w:r w:rsidRPr="00A50B51">
        <w:rPr>
          <w:lang w:eastAsia="es-CR"/>
        </w:rPr>
        <w:t>.</w:t>
      </w:r>
      <w:commentRangeEnd w:id="157"/>
      <w:r w:rsidR="00F06BE3">
        <w:rPr>
          <w:rStyle w:val="CommentReference"/>
          <w:lang w:val="es-CR"/>
        </w:rPr>
        <w:commentReference w:id="157"/>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 xml:space="preserve">Realizar </w:t>
      </w:r>
      <w:commentRangeStart w:id="159"/>
      <w:r w:rsidRPr="00A50B51">
        <w:rPr>
          <w:lang w:eastAsia="es-CR"/>
        </w:rPr>
        <w:t>pruebas</w:t>
      </w:r>
      <w:commentRangeEnd w:id="159"/>
      <w:r w:rsidR="000B3A33">
        <w:rPr>
          <w:rStyle w:val="CommentReference"/>
          <w:lang w:val="es-CR"/>
        </w:rPr>
        <w:commentReference w:id="159"/>
      </w:r>
      <w:r w:rsidRPr="00A50B51">
        <w:rPr>
          <w:lang w:eastAsia="es-CR"/>
        </w:rPr>
        <w:t xml:space="preserve"> de la aplicación para evaluar el nivel de aceptación de la aplicación para el profesional de la </w:t>
      </w:r>
      <w:commentRangeStart w:id="160"/>
      <w:r w:rsidRPr="00A50B51">
        <w:rPr>
          <w:lang w:eastAsia="es-CR"/>
        </w:rPr>
        <w:t>clínica</w:t>
      </w:r>
      <w:commentRangeEnd w:id="160"/>
      <w:r w:rsidR="00F06BE3">
        <w:rPr>
          <w:rStyle w:val="CommentReference"/>
          <w:lang w:val="es-CR"/>
        </w:rPr>
        <w:commentReference w:id="160"/>
      </w:r>
      <w:r w:rsidRPr="00A50B51">
        <w:rPr>
          <w:lang w:eastAsia="es-CR"/>
        </w:rPr>
        <w:t>.</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61"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62" w:name="_Toc393655977"/>
      <w:r w:rsidRPr="001A6F80">
        <w:t xml:space="preserve">CAPÍTULO </w:t>
      </w:r>
      <w:r w:rsidR="00212AA7" w:rsidRPr="001A6F80">
        <w:t>II</w:t>
      </w:r>
      <w:bookmarkEnd w:id="161"/>
      <w:r w:rsidR="001A6F80">
        <w:t xml:space="preserve"> – Marco teórico</w:t>
      </w:r>
      <w:bookmarkEnd w:id="162"/>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63" w:name="_Toc347565943"/>
      <w:bookmarkStart w:id="164" w:name="_Toc393655978"/>
      <w:r w:rsidRPr="00A50B51">
        <w:rPr>
          <w:sz w:val="24"/>
          <w:szCs w:val="24"/>
        </w:rPr>
        <w:lastRenderedPageBreak/>
        <w:t>Marco Referencial</w:t>
      </w:r>
      <w:bookmarkEnd w:id="163"/>
      <w:bookmarkEnd w:id="164"/>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65" w:name="_Toc347565944"/>
      <w:bookmarkStart w:id="166" w:name="_Toc393655979"/>
      <w:r w:rsidRPr="00A50B51">
        <w:rPr>
          <w:rFonts w:cs="Times New Roman"/>
          <w:szCs w:val="24"/>
          <w:lang w:eastAsia="es-CR"/>
        </w:rPr>
        <w:t>Misión</w:t>
      </w:r>
      <w:bookmarkEnd w:id="165"/>
      <w:bookmarkEnd w:id="166"/>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w:t>
      </w:r>
      <w:commentRangeStart w:id="167"/>
      <w:commentRangeStart w:id="168"/>
      <w:r w:rsidRPr="00A50B51">
        <w:rPr>
          <w:szCs w:val="24"/>
          <w:lang w:eastAsia="es-CR"/>
        </w:rPr>
        <w:t>salud auditiva integral</w:t>
      </w:r>
      <w:commentRangeEnd w:id="167"/>
      <w:r w:rsidR="00F06BE3">
        <w:rPr>
          <w:rStyle w:val="CommentReference"/>
        </w:rPr>
        <w:commentReference w:id="167"/>
      </w:r>
      <w:commentRangeEnd w:id="168"/>
      <w:r w:rsidR="000B3A33">
        <w:rPr>
          <w:rStyle w:val="CommentReference"/>
        </w:rPr>
        <w:commentReference w:id="168"/>
      </w:r>
      <w:r w:rsidRPr="00A50B51">
        <w:rPr>
          <w:szCs w:val="24"/>
          <w:lang w:eastAsia="es-CR"/>
        </w:rPr>
        <w:t>,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69" w:name="_Toc347565945"/>
      <w:bookmarkStart w:id="170" w:name="_Toc393655980"/>
      <w:r w:rsidRPr="00A50B51">
        <w:rPr>
          <w:rFonts w:cs="Times New Roman"/>
          <w:szCs w:val="24"/>
          <w:lang w:eastAsia="es-CR"/>
        </w:rPr>
        <w:t>Visión</w:t>
      </w:r>
      <w:bookmarkEnd w:id="169"/>
      <w:bookmarkEnd w:id="170"/>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71" w:name="_Toc347565946"/>
      <w:bookmarkStart w:id="172" w:name="_Toc393655981"/>
      <w:r w:rsidRPr="00A50B51">
        <w:rPr>
          <w:sz w:val="24"/>
          <w:szCs w:val="24"/>
        </w:rPr>
        <w:t>Marco Conceptual</w:t>
      </w:r>
      <w:bookmarkEnd w:id="171"/>
      <w:bookmarkEnd w:id="172"/>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73"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73"/>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E2576F" w:rsidRPr="00E2576F">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74" w:name="_Toc335825840"/>
      <w:bookmarkStart w:id="175" w:name="_Toc347565947"/>
      <w:bookmarkStart w:id="176" w:name="_Toc393655982"/>
      <w:r w:rsidRPr="00A50B51">
        <w:rPr>
          <w:rFonts w:cs="Times New Roman"/>
          <w:szCs w:val="24"/>
        </w:rPr>
        <w:t>El sonido</w:t>
      </w:r>
      <w:bookmarkEnd w:id="174"/>
      <w:bookmarkEnd w:id="175"/>
      <w:bookmarkEnd w:id="176"/>
    </w:p>
    <w:p w:rsidR="00AD0B2F" w:rsidRPr="00A50B51" w:rsidRDefault="00AD0B2F" w:rsidP="008E0A96">
      <w:pPr>
        <w:ind w:firstLine="708"/>
        <w:rPr>
          <w:szCs w:val="24"/>
          <w:lang w:eastAsia="es-CR"/>
        </w:rPr>
      </w:pPr>
      <w:bookmarkStart w:id="177"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77"/>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E2576F" w:rsidRPr="00E2576F">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78" w:name="_Toc335825841"/>
      <w:bookmarkStart w:id="179" w:name="_Toc347565948"/>
      <w:bookmarkStart w:id="180" w:name="_Toc393655983"/>
      <w:r w:rsidRPr="00A50B51">
        <w:rPr>
          <w:rFonts w:cs="Times New Roman"/>
          <w:szCs w:val="24"/>
        </w:rPr>
        <w:t>Frecuencia</w:t>
      </w:r>
      <w:bookmarkEnd w:id="178"/>
      <w:bookmarkEnd w:id="179"/>
      <w:bookmarkEnd w:id="180"/>
    </w:p>
    <w:p w:rsidR="00AD0B2F" w:rsidRPr="00A50B51" w:rsidRDefault="00AD0B2F" w:rsidP="008E0A96">
      <w:pPr>
        <w:ind w:firstLine="708"/>
        <w:rPr>
          <w:szCs w:val="24"/>
          <w:lang w:eastAsia="es-CR"/>
        </w:rPr>
      </w:pPr>
      <w:bookmarkStart w:id="181" w:name="_Ref324257141"/>
      <w:r w:rsidRPr="00A50B51">
        <w:rPr>
          <w:szCs w:val="24"/>
          <w:lang w:eastAsia="es-CR"/>
        </w:rPr>
        <w:t xml:space="preserve">Corresponde a la medición del tiempo entre dos repeticiones. Es el número de vibraciones u oscilaciones completas que se efectúan en 1 segundo </w:t>
      </w:r>
      <w:bookmarkEnd w:id="181"/>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E2576F" w:rsidRPr="00E2576F">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82" w:name="_Toc335825842"/>
      <w:bookmarkStart w:id="183" w:name="_Toc347565949"/>
      <w:bookmarkStart w:id="184" w:name="_Toc393655984"/>
      <w:r w:rsidRPr="00A50B51">
        <w:rPr>
          <w:rFonts w:cs="Times New Roman"/>
          <w:szCs w:val="24"/>
        </w:rPr>
        <w:t>Decibel</w:t>
      </w:r>
      <w:bookmarkEnd w:id="182"/>
      <w:bookmarkEnd w:id="183"/>
      <w:bookmarkEnd w:id="184"/>
    </w:p>
    <w:p w:rsidR="00AD0B2F" w:rsidRPr="00A50B51" w:rsidRDefault="00AD0B2F" w:rsidP="008E0A96">
      <w:pPr>
        <w:ind w:firstLine="708"/>
        <w:rPr>
          <w:szCs w:val="24"/>
          <w:lang w:eastAsia="es-CR"/>
        </w:rPr>
      </w:pPr>
      <w:bookmarkStart w:id="185" w:name="_Ref324257323"/>
      <w:r w:rsidRPr="00A50B51">
        <w:rPr>
          <w:szCs w:val="24"/>
          <w:lang w:eastAsia="es-CR"/>
        </w:rPr>
        <w:t>El decibelio es la principal unidad de medida utilizada para el nivel de potencia o nivel de intensidad del sonido</w:t>
      </w:r>
      <w:bookmarkEnd w:id="185"/>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E2576F" w:rsidRPr="00E2576F">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86" w:name="_Toc335825843"/>
      <w:bookmarkStart w:id="187" w:name="_Toc347565950"/>
      <w:bookmarkStart w:id="188" w:name="_Toc393655985"/>
      <w:r w:rsidRPr="00A50B51">
        <w:rPr>
          <w:rFonts w:cs="Times New Roman"/>
          <w:szCs w:val="24"/>
        </w:rPr>
        <w:t>Hertz</w:t>
      </w:r>
      <w:bookmarkEnd w:id="186"/>
      <w:bookmarkEnd w:id="187"/>
      <w:bookmarkEnd w:id="188"/>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E2576F" w:rsidRPr="00E2576F">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89" w:name="_Toc335825844"/>
      <w:bookmarkStart w:id="190" w:name="_Toc347565951"/>
      <w:bookmarkStart w:id="191" w:name="_Toc393655986"/>
      <w:r w:rsidRPr="00A50B51">
        <w:rPr>
          <w:rFonts w:cs="Times New Roman"/>
          <w:szCs w:val="24"/>
        </w:rPr>
        <w:t>Anatomía y fisiología del oído</w:t>
      </w:r>
      <w:bookmarkEnd w:id="189"/>
      <w:bookmarkEnd w:id="190"/>
      <w:bookmarkEnd w:id="191"/>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92" w:name="_Toc335825845"/>
      <w:bookmarkStart w:id="193" w:name="_Toc347565952"/>
      <w:bookmarkStart w:id="194" w:name="_Toc393655987"/>
      <w:r w:rsidRPr="00A50B51">
        <w:rPr>
          <w:rFonts w:cs="Times New Roman"/>
          <w:szCs w:val="24"/>
        </w:rPr>
        <w:lastRenderedPageBreak/>
        <w:t>Oído externo</w:t>
      </w:r>
      <w:bookmarkEnd w:id="192"/>
      <w:bookmarkEnd w:id="193"/>
      <w:bookmarkEnd w:id="194"/>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95" w:name="_Toc335825846"/>
      <w:bookmarkStart w:id="196" w:name="_Toc347565953"/>
      <w:bookmarkStart w:id="197" w:name="_Toc393655988"/>
      <w:r w:rsidRPr="00A50B51">
        <w:rPr>
          <w:rFonts w:cs="Times New Roman"/>
          <w:szCs w:val="24"/>
        </w:rPr>
        <w:t>Oído medio</w:t>
      </w:r>
      <w:bookmarkEnd w:id="195"/>
      <w:bookmarkEnd w:id="196"/>
      <w:bookmarkEnd w:id="197"/>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109EC194" wp14:editId="35750D3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98" w:name="_Toc390371350"/>
      <w:bookmarkStart w:id="199" w:name="_Toc390613948"/>
      <w:bookmarkStart w:id="200" w:name="_Toc390614052"/>
      <w:bookmarkStart w:id="201" w:name="_Toc335825847"/>
      <w:bookmarkStart w:id="202" w:name="_Toc347565954"/>
      <w:bookmarkEnd w:id="198"/>
      <w:bookmarkEnd w:id="199"/>
      <w:bookmarkEnd w:id="200"/>
    </w:p>
    <w:p w:rsidR="00D062A3" w:rsidRPr="00A50B51" w:rsidRDefault="00E873D9" w:rsidP="00150C23">
      <w:bookmarkStart w:id="203" w:name="_Toc390615082"/>
      <w:bookmarkStart w:id="204" w:name="_Toc390615186"/>
      <w:bookmarkStart w:id="205" w:name="_Toc390615288"/>
      <w:bookmarkStart w:id="206" w:name="_Toc393650862"/>
      <w:bookmarkStart w:id="207" w:name="_Toc393650966"/>
      <w:bookmarkStart w:id="208" w:name="_Toc393651068"/>
      <w:bookmarkStart w:id="209" w:name="_Toc393655989"/>
      <w:r>
        <w:rPr>
          <w:noProof/>
          <w:lang w:eastAsia="es-CR"/>
        </w:rPr>
        <mc:AlternateContent>
          <mc:Choice Requires="wps">
            <w:drawing>
              <wp:anchor distT="0" distB="0" distL="114300" distR="114300" simplePos="0" relativeHeight="251691520" behindDoc="0" locked="0" layoutInCell="1" allowOverlap="1" wp14:anchorId="66894854" wp14:editId="3BA8ABB0">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544BA" w:rsidRPr="00226A41" w:rsidRDefault="005544BA" w:rsidP="00226A41">
                            <w:pPr>
                              <w:pStyle w:val="Caption"/>
                              <w:jc w:val="left"/>
                              <w:rPr>
                                <w:sz w:val="24"/>
                                <w:szCs w:val="24"/>
                              </w:rPr>
                            </w:pPr>
                            <w:bookmarkStart w:id="210" w:name="_Toc343369204"/>
                            <w:bookmarkStart w:id="211"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210"/>
                            <w:bookmarkEnd w:id="211"/>
                          </w:p>
                          <w:p w:rsidR="005544BA" w:rsidRPr="00226A41" w:rsidRDefault="005544BA"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5544BA" w:rsidRPr="00226A41" w:rsidRDefault="005544BA" w:rsidP="00226A41">
                      <w:pPr>
                        <w:pStyle w:val="Caption"/>
                        <w:jc w:val="left"/>
                        <w:rPr>
                          <w:sz w:val="24"/>
                          <w:szCs w:val="24"/>
                        </w:rPr>
                      </w:pPr>
                      <w:bookmarkStart w:id="212" w:name="_Toc343369204"/>
                      <w:bookmarkStart w:id="213"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212"/>
                      <w:bookmarkEnd w:id="213"/>
                    </w:p>
                    <w:p w:rsidR="005544BA" w:rsidRPr="00226A41" w:rsidRDefault="005544BA"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203"/>
      <w:bookmarkEnd w:id="204"/>
      <w:bookmarkEnd w:id="205"/>
      <w:bookmarkEnd w:id="206"/>
      <w:bookmarkEnd w:id="207"/>
      <w:bookmarkEnd w:id="208"/>
      <w:bookmarkEnd w:id="209"/>
    </w:p>
    <w:p w:rsidR="00D062A3" w:rsidRDefault="00D062A3" w:rsidP="00150C23">
      <w:pPr>
        <w:rPr>
          <w:ins w:id="214"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215" w:name="_Toc393655990"/>
      <w:r w:rsidRPr="00A50B51">
        <w:rPr>
          <w:rFonts w:cs="Times New Roman"/>
          <w:szCs w:val="24"/>
        </w:rPr>
        <w:t>Oído interno</w:t>
      </w:r>
      <w:bookmarkEnd w:id="201"/>
      <w:bookmarkEnd w:id="202"/>
      <w:bookmarkEnd w:id="215"/>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50CF4B5D" wp14:editId="3B8B131D">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16" w:name="_Toc343369205"/>
      <w:bookmarkStart w:id="217" w:name="_Toc39365607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r w:rsidRPr="00A50B51">
        <w:rPr>
          <w:sz w:val="24"/>
          <w:szCs w:val="24"/>
        </w:rPr>
        <w:t xml:space="preserve"> – Oído interno</w:t>
      </w:r>
      <w:bookmarkEnd w:id="216"/>
      <w:bookmarkEnd w:id="217"/>
    </w:p>
    <w:p w:rsidR="00AD0B2F" w:rsidRPr="00A50B51" w:rsidRDefault="005544BA"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E2576F" w:rsidRPr="00E2576F">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218" w:name="_Toc324842969"/>
      <w:bookmarkStart w:id="219" w:name="_Toc335825848"/>
      <w:bookmarkStart w:id="220" w:name="_Toc347565955"/>
      <w:bookmarkStart w:id="221" w:name="_Toc393655991"/>
      <w:r w:rsidRPr="00A50B51">
        <w:rPr>
          <w:rFonts w:cs="Times New Roman"/>
          <w:szCs w:val="24"/>
        </w:rPr>
        <w:t>Nivel de intensidad y umbrales del sonido</w:t>
      </w:r>
      <w:bookmarkEnd w:id="218"/>
      <w:bookmarkEnd w:id="219"/>
      <w:bookmarkEnd w:id="220"/>
      <w:bookmarkEnd w:id="221"/>
    </w:p>
    <w:p w:rsidR="00AD0B2F" w:rsidRPr="00A50B51" w:rsidRDefault="00AD0B2F" w:rsidP="008E0A96">
      <w:pPr>
        <w:pStyle w:val="13"/>
        <w:numPr>
          <w:ilvl w:val="3"/>
          <w:numId w:val="5"/>
        </w:numPr>
        <w:rPr>
          <w:rFonts w:cs="Times New Roman"/>
          <w:szCs w:val="24"/>
        </w:rPr>
      </w:pPr>
      <w:bookmarkStart w:id="222" w:name="_Toc335825849"/>
      <w:bookmarkStart w:id="223" w:name="_Toc347565956"/>
      <w:bookmarkStart w:id="224" w:name="_Toc393655992"/>
      <w:r w:rsidRPr="00A50B51">
        <w:rPr>
          <w:rFonts w:cs="Times New Roman"/>
          <w:szCs w:val="24"/>
        </w:rPr>
        <w:t>Ondas sonoras</w:t>
      </w:r>
      <w:bookmarkEnd w:id="222"/>
      <w:bookmarkEnd w:id="223"/>
      <w:bookmarkEnd w:id="224"/>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E2576F" w:rsidRPr="00E2576F">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225" w:name="_Toc335825850"/>
      <w:bookmarkStart w:id="226" w:name="_Toc347565957"/>
      <w:bookmarkStart w:id="227" w:name="_Toc393655993"/>
      <w:r w:rsidRPr="00A50B51">
        <w:rPr>
          <w:rFonts w:cs="Times New Roman"/>
          <w:szCs w:val="24"/>
        </w:rPr>
        <w:t>Umbrales absolutos</w:t>
      </w:r>
      <w:bookmarkEnd w:id="225"/>
      <w:bookmarkEnd w:id="226"/>
      <w:bookmarkEnd w:id="227"/>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228" w:name="_Toc324842971"/>
      <w:bookmarkStart w:id="229" w:name="_Toc335825851"/>
      <w:bookmarkStart w:id="230" w:name="_Toc347565958"/>
      <w:bookmarkStart w:id="231" w:name="_Toc393655994"/>
      <w:r w:rsidRPr="00A50B51">
        <w:rPr>
          <w:rFonts w:cs="Times New Roman"/>
          <w:szCs w:val="24"/>
        </w:rPr>
        <w:t>Umbral de audibilidad</w:t>
      </w:r>
      <w:bookmarkEnd w:id="228"/>
      <w:bookmarkEnd w:id="229"/>
      <w:bookmarkEnd w:id="230"/>
      <w:bookmarkEnd w:id="231"/>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32" w:name="_Toc324842972"/>
      <w:bookmarkStart w:id="233" w:name="_Toc335825852"/>
      <w:bookmarkStart w:id="234" w:name="_Toc347565959"/>
      <w:bookmarkStart w:id="235" w:name="_Toc393655995"/>
      <w:r w:rsidRPr="00A50B51">
        <w:rPr>
          <w:rFonts w:cs="Times New Roman"/>
          <w:szCs w:val="24"/>
        </w:rPr>
        <w:t>Umbrales de frecuencia</w:t>
      </w:r>
      <w:bookmarkEnd w:id="232"/>
      <w:bookmarkEnd w:id="233"/>
      <w:bookmarkEnd w:id="234"/>
      <w:bookmarkEnd w:id="235"/>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36" w:name="_Toc335825853"/>
      <w:bookmarkStart w:id="237" w:name="_Toc347565960"/>
      <w:bookmarkStart w:id="238" w:name="_Toc393655996"/>
      <w:r w:rsidRPr="00A50B51">
        <w:rPr>
          <w:rFonts w:cs="Times New Roman"/>
          <w:szCs w:val="24"/>
        </w:rPr>
        <w:lastRenderedPageBreak/>
        <w:t>Umbral del dolor</w:t>
      </w:r>
      <w:bookmarkEnd w:id="236"/>
      <w:bookmarkEnd w:id="237"/>
      <w:bookmarkEnd w:id="238"/>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w:t>
      </w:r>
      <w:commentRangeStart w:id="239"/>
      <w:r w:rsidR="00AD0B2F" w:rsidRPr="00A50B51">
        <w:rPr>
          <w:color w:val="000000" w:themeColor="text1"/>
          <w:szCs w:val="24"/>
          <w:lang w:eastAsia="es-CR"/>
        </w:rPr>
        <w:t>sensac</w:t>
      </w:r>
      <w:r w:rsidRPr="00A50B51">
        <w:rPr>
          <w:color w:val="000000" w:themeColor="text1"/>
          <w:szCs w:val="24"/>
          <w:lang w:eastAsia="es-CR"/>
        </w:rPr>
        <w:t>iones</w:t>
      </w:r>
      <w:commentRangeEnd w:id="239"/>
      <w:r w:rsidR="000B3A33">
        <w:rPr>
          <w:rStyle w:val="CommentReference"/>
        </w:rPr>
        <w:commentReference w:id="239"/>
      </w:r>
      <w:r w:rsidRPr="00A50B51">
        <w:rPr>
          <w:color w:val="000000" w:themeColor="text1"/>
          <w:szCs w:val="24"/>
          <w:lang w:eastAsia="es-CR"/>
        </w:rPr>
        <w:t xml:space="preserve"> dolorosas en los </w:t>
      </w:r>
      <w:commentRangeStart w:id="240"/>
      <w:r w:rsidRPr="00A50B51">
        <w:rPr>
          <w:color w:val="000000" w:themeColor="text1"/>
          <w:szCs w:val="24"/>
          <w:lang w:eastAsia="es-CR"/>
        </w:rPr>
        <w:t xml:space="preserve">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commentRangeEnd w:id="240"/>
      <w:r w:rsidR="00F06BE3">
        <w:rPr>
          <w:rStyle w:val="CommentReference"/>
        </w:rPr>
        <w:commentReference w:id="240"/>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E2576F" w:rsidRPr="00E2576F">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41" w:name="_Toc324842973"/>
      <w:bookmarkStart w:id="242" w:name="_Toc335825854"/>
      <w:bookmarkStart w:id="243" w:name="_Toc347565961"/>
      <w:bookmarkStart w:id="244" w:name="_Toc393655997"/>
      <w:r w:rsidRPr="00A50B51">
        <w:rPr>
          <w:rFonts w:cs="Times New Roman"/>
          <w:szCs w:val="24"/>
        </w:rPr>
        <w:t>Efectos nocivos del ruido en la audición</w:t>
      </w:r>
      <w:bookmarkEnd w:id="241"/>
      <w:bookmarkEnd w:id="242"/>
      <w:bookmarkEnd w:id="243"/>
      <w:bookmarkEnd w:id="244"/>
    </w:p>
    <w:p w:rsidR="00AD0B2F" w:rsidRPr="00A50B51" w:rsidRDefault="00AD0B2F" w:rsidP="008E0A96">
      <w:pPr>
        <w:pStyle w:val="13"/>
        <w:numPr>
          <w:ilvl w:val="3"/>
          <w:numId w:val="5"/>
        </w:numPr>
        <w:rPr>
          <w:rStyle w:val="Heading3Char"/>
          <w:rFonts w:cs="Times New Roman"/>
          <w:b/>
          <w:bCs/>
          <w:szCs w:val="24"/>
        </w:rPr>
      </w:pPr>
      <w:bookmarkStart w:id="245" w:name="_Toc324842974"/>
      <w:bookmarkStart w:id="246" w:name="_Toc335825855"/>
      <w:bookmarkStart w:id="247" w:name="_Toc347565962"/>
      <w:bookmarkStart w:id="248" w:name="_Toc393655998"/>
      <w:r w:rsidRPr="00A50B51">
        <w:rPr>
          <w:rStyle w:val="Heading3Char"/>
          <w:rFonts w:cs="Times New Roman"/>
          <w:b/>
          <w:bCs/>
          <w:szCs w:val="24"/>
        </w:rPr>
        <w:t>Trauma acústico (hipoacusia)</w:t>
      </w:r>
      <w:bookmarkEnd w:id="245"/>
      <w:bookmarkEnd w:id="246"/>
      <w:bookmarkEnd w:id="247"/>
      <w:bookmarkEnd w:id="248"/>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49" w:name="_Toc324842975"/>
      <w:bookmarkStart w:id="250" w:name="_Toc335825856"/>
      <w:bookmarkStart w:id="251" w:name="_Toc347565963"/>
      <w:bookmarkStart w:id="252" w:name="_Toc393655999"/>
      <w:proofErr w:type="spellStart"/>
      <w:r w:rsidRPr="00A50B51">
        <w:rPr>
          <w:rStyle w:val="Heading3Char"/>
          <w:rFonts w:cs="Times New Roman"/>
          <w:b/>
          <w:bCs/>
          <w:szCs w:val="24"/>
        </w:rPr>
        <w:t>Acúfenos</w:t>
      </w:r>
      <w:bookmarkEnd w:id="249"/>
      <w:bookmarkEnd w:id="250"/>
      <w:bookmarkEnd w:id="251"/>
      <w:bookmarkEnd w:id="252"/>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53" w:name="_Toc324842976"/>
      <w:bookmarkStart w:id="254" w:name="_Toc335825857"/>
      <w:bookmarkStart w:id="255" w:name="_Toc347565964"/>
      <w:bookmarkStart w:id="256" w:name="_Toc393656000"/>
      <w:r w:rsidRPr="00A50B51">
        <w:rPr>
          <w:rStyle w:val="Heading3Char"/>
          <w:rFonts w:cs="Times New Roman"/>
          <w:b/>
          <w:bCs/>
          <w:szCs w:val="24"/>
        </w:rPr>
        <w:t>Desplazamiento temporal de la audición – TTS</w:t>
      </w:r>
      <w:bookmarkEnd w:id="253"/>
      <w:bookmarkEnd w:id="254"/>
      <w:bookmarkEnd w:id="255"/>
      <w:bookmarkEnd w:id="256"/>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616921B1" wp14:editId="193E5B32">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57" w:name="_Toc343369206"/>
      <w:bookmarkStart w:id="258" w:name="_Toc39365607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Umbrales del sonido</w:t>
      </w:r>
      <w:bookmarkEnd w:id="257"/>
      <w:bookmarkEnd w:id="258"/>
    </w:p>
    <w:p w:rsidR="00E2208B" w:rsidRPr="00A50B51" w:rsidRDefault="005544BA"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E2576F" w:rsidRPr="00E2576F">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59" w:name="_Toc324842977"/>
      <w:bookmarkStart w:id="260" w:name="_Toc335825858"/>
      <w:bookmarkStart w:id="261" w:name="_Toc347565965"/>
      <w:bookmarkStart w:id="262" w:name="_Toc393656001"/>
      <w:r w:rsidRPr="00A50B51">
        <w:rPr>
          <w:rStyle w:val="Heading3Char"/>
          <w:rFonts w:cs="Times New Roman"/>
          <w:b/>
          <w:bCs/>
          <w:szCs w:val="24"/>
        </w:rPr>
        <w:t>Análisis</w:t>
      </w:r>
      <w:bookmarkEnd w:id="259"/>
      <w:bookmarkEnd w:id="260"/>
      <w:bookmarkEnd w:id="261"/>
      <w:bookmarkEnd w:id="262"/>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63" w:name="_Toc335825859"/>
      <w:bookmarkStart w:id="264" w:name="_Toc347565966"/>
      <w:bookmarkStart w:id="265" w:name="_Toc393656002"/>
      <w:r w:rsidRPr="00A50B51">
        <w:rPr>
          <w:rFonts w:cs="Times New Roman"/>
          <w:szCs w:val="24"/>
        </w:rPr>
        <w:t>Audiometría</w:t>
      </w:r>
      <w:bookmarkEnd w:id="263"/>
      <w:bookmarkEnd w:id="264"/>
      <w:bookmarkEnd w:id="265"/>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66" w:name="_Toc335825860"/>
      <w:bookmarkStart w:id="267" w:name="_Toc347565967"/>
      <w:bookmarkStart w:id="268" w:name="_Toc393656003"/>
      <w:r w:rsidRPr="00A50B51">
        <w:rPr>
          <w:rStyle w:val="Heading3Char"/>
          <w:rFonts w:cs="Times New Roman"/>
          <w:b/>
          <w:bCs/>
          <w:szCs w:val="24"/>
        </w:rPr>
        <w:lastRenderedPageBreak/>
        <w:t>Audiometría tonal</w:t>
      </w:r>
      <w:bookmarkEnd w:id="266"/>
      <w:bookmarkEnd w:id="267"/>
      <w:bookmarkEnd w:id="268"/>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69" w:name="_Toc335825861"/>
      <w:bookmarkStart w:id="270" w:name="_Toc347565968"/>
      <w:bookmarkStart w:id="271" w:name="_Toc39365600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69"/>
      <w:bookmarkEnd w:id="270"/>
      <w:bookmarkEnd w:id="271"/>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72" w:name="_Toc335825862"/>
      <w:bookmarkStart w:id="273" w:name="_Toc347565969"/>
      <w:bookmarkStart w:id="274" w:name="_Toc393656005"/>
      <w:r w:rsidRPr="00A50B51">
        <w:rPr>
          <w:rFonts w:cs="Times New Roman"/>
          <w:szCs w:val="24"/>
        </w:rPr>
        <w:t>Audiómetro</w:t>
      </w:r>
      <w:bookmarkEnd w:id="272"/>
      <w:bookmarkEnd w:id="273"/>
      <w:bookmarkEnd w:id="274"/>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083D431E" wp14:editId="314480FC">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75" w:name="_Toc343369207"/>
      <w:bookmarkStart w:id="276" w:name="_Toc39365607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Audiómetro eléctrico</w:t>
      </w:r>
      <w:bookmarkEnd w:id="275"/>
      <w:bookmarkEnd w:id="276"/>
    </w:p>
    <w:p w:rsidR="00AD0B2F" w:rsidRPr="00A50B51" w:rsidRDefault="005544BA"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E2576F" w:rsidRPr="00E2576F">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77" w:name="_Toc335825863"/>
      <w:bookmarkStart w:id="278" w:name="_Toc347565970"/>
      <w:bookmarkStart w:id="279" w:name="_Toc393656006"/>
      <w:r w:rsidRPr="00A50B51">
        <w:rPr>
          <w:rFonts w:cs="Times New Roman"/>
          <w:szCs w:val="24"/>
        </w:rPr>
        <w:t>Audiograma o test auditivo</w:t>
      </w:r>
      <w:bookmarkEnd w:id="277"/>
      <w:bookmarkEnd w:id="278"/>
      <w:bookmarkEnd w:id="279"/>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2C150808" wp14:editId="3DE1F57F">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80" w:name="_Toc343369208"/>
      <w:bookmarkStart w:id="281" w:name="_Toc393656076"/>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0D2721" w:rsidRPr="000D2721">
        <w:rPr>
          <w:noProof/>
          <w:sz w:val="24"/>
          <w:szCs w:val="24"/>
        </w:rPr>
        <w:t>5</w:t>
      </w:r>
      <w:r w:rsidR="004D1EA8" w:rsidRPr="00A50B51">
        <w:rPr>
          <w:noProof/>
          <w:sz w:val="24"/>
          <w:szCs w:val="24"/>
        </w:rPr>
        <w:fldChar w:fldCharType="end"/>
      </w:r>
      <w:r w:rsidRPr="000D2721">
        <w:rPr>
          <w:sz w:val="24"/>
          <w:szCs w:val="24"/>
        </w:rPr>
        <w:t xml:space="preserve"> – Audiograma</w:t>
      </w:r>
      <w:bookmarkEnd w:id="280"/>
      <w:bookmarkEnd w:id="281"/>
    </w:p>
    <w:p w:rsidR="00AD0B2F" w:rsidRPr="000D2721" w:rsidRDefault="005544BA"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565B47" w:rsidRPr="000D2721">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82" w:name="_Toc335825864"/>
      <w:bookmarkStart w:id="283" w:name="_Toc347565971"/>
      <w:bookmarkStart w:id="284" w:name="_Toc393656007"/>
      <w:r w:rsidRPr="00A50B51">
        <w:rPr>
          <w:rFonts w:cs="Times New Roman"/>
          <w:szCs w:val="24"/>
        </w:rPr>
        <w:t>Los auriculares</w:t>
      </w:r>
      <w:bookmarkEnd w:id="282"/>
      <w:bookmarkEnd w:id="283"/>
      <w:bookmarkEnd w:id="284"/>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85" w:name="_Toc335825865"/>
      <w:bookmarkStart w:id="286" w:name="_Toc347565972"/>
      <w:bookmarkStart w:id="287"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85"/>
      <w:bookmarkEnd w:id="286"/>
      <w:bookmarkEnd w:id="287"/>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E2576F" w:rsidRPr="00E2576F">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88" w:name="_Toc335825866"/>
      <w:bookmarkStart w:id="289" w:name="_Toc347565973"/>
      <w:bookmarkStart w:id="290" w:name="_Toc393656009"/>
      <w:r w:rsidRPr="00A50B51">
        <w:rPr>
          <w:rFonts w:cs="Times New Roman"/>
          <w:szCs w:val="24"/>
        </w:rPr>
        <w:t>Diseños</w:t>
      </w:r>
      <w:bookmarkEnd w:id="288"/>
      <w:bookmarkEnd w:id="289"/>
      <w:bookmarkEnd w:id="290"/>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E2576F" w:rsidRPr="00E2576F">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91" w:name="_Toc335825867"/>
      <w:bookmarkStart w:id="292" w:name="_Toc347565974"/>
      <w:bookmarkStart w:id="293" w:name="_Ref384149258"/>
      <w:bookmarkStart w:id="294" w:name="_Toc393656010"/>
      <w:r w:rsidRPr="00A50B51">
        <w:rPr>
          <w:rFonts w:cs="Times New Roman"/>
          <w:szCs w:val="24"/>
        </w:rPr>
        <w:lastRenderedPageBreak/>
        <w:t>Características técnicas</w:t>
      </w:r>
      <w:bookmarkEnd w:id="291"/>
      <w:bookmarkEnd w:id="292"/>
      <w:bookmarkEnd w:id="293"/>
      <w:bookmarkEnd w:id="294"/>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E2576F" w:rsidRPr="00E2576F">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95" w:name="_Toc335825868"/>
      <w:bookmarkStart w:id="296" w:name="_Toc347565975"/>
      <w:bookmarkStart w:id="297" w:name="_Ref384124828"/>
      <w:bookmarkStart w:id="298" w:name="_Ref384124832"/>
      <w:bookmarkStart w:id="299" w:name="_Toc393656011"/>
      <w:r w:rsidRPr="00A50B51">
        <w:rPr>
          <w:rFonts w:cs="Times New Roman"/>
          <w:szCs w:val="24"/>
        </w:rPr>
        <w:t>Sistema operativo móvil o SO móvil</w:t>
      </w:r>
      <w:bookmarkEnd w:id="295"/>
      <w:bookmarkEnd w:id="296"/>
      <w:bookmarkEnd w:id="297"/>
      <w:bookmarkEnd w:id="298"/>
      <w:bookmarkEnd w:id="299"/>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300" w:name="_Toc335825869"/>
      <w:bookmarkStart w:id="301" w:name="_Toc347565976"/>
      <w:bookmarkStart w:id="302" w:name="_Toc393656012"/>
      <w:r w:rsidRPr="00A50B51">
        <w:rPr>
          <w:rFonts w:cs="Times New Roman"/>
          <w:szCs w:val="24"/>
        </w:rPr>
        <w:t>Middleware</w:t>
      </w:r>
      <w:bookmarkEnd w:id="300"/>
      <w:bookmarkEnd w:id="301"/>
      <w:bookmarkEnd w:id="302"/>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303" w:name="_Toc335825870"/>
      <w:bookmarkStart w:id="304" w:name="_Toc347565977"/>
      <w:bookmarkStart w:id="305" w:name="_Toc393656013"/>
      <w:r w:rsidRPr="00A50B51">
        <w:rPr>
          <w:rFonts w:cs="Times New Roman"/>
          <w:szCs w:val="24"/>
        </w:rPr>
        <w:t>Sistemas operativos móviles más conocidos</w:t>
      </w:r>
      <w:bookmarkEnd w:id="303"/>
      <w:bookmarkEnd w:id="304"/>
      <w:bookmarkEnd w:id="305"/>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E2576F" w:rsidRPr="00E2576F">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306" w:author="Personal" w:date="2014-08-23T19:52:00Z"/>
          <w:rFonts w:cs="Times New Roman"/>
          <w:szCs w:val="24"/>
        </w:rPr>
      </w:pPr>
      <w:bookmarkStart w:id="307" w:name="_Toc347565978"/>
      <w:bookmarkStart w:id="308" w:name="_Toc393656014"/>
      <w:ins w:id="309" w:author="Personal" w:date="2014-08-23T20:01:00Z">
        <w:r>
          <w:rPr>
            <w:rFonts w:cs="Times New Roman"/>
            <w:szCs w:val="24"/>
          </w:rPr>
          <w:lastRenderedPageBreak/>
          <w:t>Teléfono</w:t>
        </w:r>
      </w:ins>
      <w:ins w:id="310" w:author="Personal" w:date="2014-08-23T19:52:00Z">
        <w:r>
          <w:rPr>
            <w:rFonts w:cs="Times New Roman"/>
            <w:szCs w:val="24"/>
          </w:rPr>
          <w:t xml:space="preserve"> </w:t>
        </w:r>
      </w:ins>
      <w:ins w:id="311" w:author="Personal" w:date="2014-08-23T20:01:00Z">
        <w:r>
          <w:rPr>
            <w:rFonts w:cs="Times New Roman"/>
            <w:szCs w:val="24"/>
          </w:rPr>
          <w:t>i</w:t>
        </w:r>
      </w:ins>
      <w:ins w:id="312" w:author="Personal" w:date="2014-08-23T19:52:00Z">
        <w:r>
          <w:rPr>
            <w:rFonts w:cs="Times New Roman"/>
            <w:szCs w:val="24"/>
          </w:rPr>
          <w:t>nteligente</w:t>
        </w:r>
      </w:ins>
    </w:p>
    <w:p w:rsidR="00727C3E" w:rsidRPr="00A50B51" w:rsidRDefault="00727C3E" w:rsidP="00727C3E">
      <w:pPr>
        <w:ind w:firstLine="709"/>
        <w:rPr>
          <w:ins w:id="313" w:author="Personal" w:date="2014-08-23T19:52:00Z"/>
          <w:szCs w:val="24"/>
          <w:lang w:eastAsia="es-CR"/>
        </w:rPr>
      </w:pPr>
      <w:ins w:id="314" w:author="Personal" w:date="2014-08-23T19:52:00Z">
        <w:r w:rsidRPr="00727C3E">
          <w:rPr>
            <w:szCs w:val="24"/>
            <w:lang w:eastAsia="es-CR"/>
          </w:rPr>
          <w:t>Un teléfono inteligente (en inglés: </w:t>
        </w:r>
        <w:proofErr w:type="spellStart"/>
        <w:r w:rsidRPr="00684365">
          <w:rPr>
            <w:i/>
            <w:szCs w:val="24"/>
            <w:lang w:eastAsia="es-CR"/>
          </w:rPr>
          <w:t>smartphone</w:t>
        </w:r>
        <w:proofErr w:type="spellEnd"/>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r w:rsidRPr="00727C3E">
          <w:rPr>
            <w:szCs w:val="24"/>
            <w:lang w:eastAsia="es-CR"/>
          </w:rPr>
          <w:t> móvil, con una mayor capacidad de almacenar datos y realizar actividades semejantes a una </w:t>
        </w:r>
        <w:r w:rsidRPr="00727C3E">
          <w:rPr>
            <w:szCs w:val="24"/>
            <w:lang w:eastAsia="es-CR"/>
          </w:rPr>
          <w:fldChar w:fldCharType="begin"/>
        </w:r>
        <w:r w:rsidRPr="00727C3E">
          <w:rPr>
            <w:szCs w:val="24"/>
            <w:lang w:eastAsia="es-CR"/>
          </w:rPr>
          <w:instrText xml:space="preserve"> HYPERLINK "http://es.wikipedia.org/wiki/Minicomputadora" \o "Minicomputadora" </w:instrText>
        </w:r>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convencional. El término «inteligente», que se utiliza con fines comerciales, hace referencia a la capacidad de usarse como un computador de bolsillo, y llega incluso a reemplazar a un </w:t>
        </w:r>
        <w:r w:rsidRPr="00727C3E">
          <w:rPr>
            <w:szCs w:val="24"/>
            <w:lang w:eastAsia="es-CR"/>
          </w:rPr>
          <w:fldChar w:fldCharType="begin"/>
        </w:r>
        <w:r w:rsidRPr="00727C3E">
          <w:rPr>
            <w:szCs w:val="24"/>
            <w:lang w:eastAsia="es-CR"/>
          </w:rPr>
          <w:instrText xml:space="preserve"> HYPERLINK "http://es.wikipedia.org/wiki/Computador_personal" \o "Computador personal" </w:instrText>
        </w:r>
        <w:r w:rsidRPr="00727C3E">
          <w:rPr>
            <w:szCs w:val="24"/>
            <w:lang w:eastAsia="es-CR"/>
          </w:rPr>
          <w:fldChar w:fldCharType="separate"/>
        </w:r>
        <w:r w:rsidRPr="00727C3E">
          <w:rPr>
            <w:szCs w:val="24"/>
            <w:lang w:eastAsia="es-CR"/>
          </w:rPr>
          <w:t>computador personal</w:t>
        </w:r>
        <w:r w:rsidRPr="00727C3E">
          <w:rPr>
            <w:szCs w:val="24"/>
            <w:lang w:eastAsia="es-CR"/>
          </w:rPr>
          <w:fldChar w:fldCharType="end"/>
        </w:r>
        <w:r w:rsidRPr="00727C3E">
          <w:rPr>
            <w:szCs w:val="24"/>
            <w:lang w:eastAsia="es-CR"/>
          </w:rPr>
          <w:t> en algunos casos.</w:t>
        </w:r>
      </w:ins>
      <w:customXmlInsRangeStart w:id="315" w:author="Personal" w:date="2014-08-23T19:59:00Z"/>
      <w:sdt>
        <w:sdtPr>
          <w:rPr>
            <w:szCs w:val="24"/>
            <w:lang w:eastAsia="es-CR"/>
          </w:rPr>
          <w:id w:val="343907591"/>
          <w:citation/>
        </w:sdtPr>
        <w:sdtContent>
          <w:customXmlInsRangeEnd w:id="315"/>
          <w:ins w:id="316"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ins w:id="317" w:author="Personal" w:date="2014-08-23T19:59:00Z">
            <w:r w:rsidR="00AA6674">
              <w:rPr>
                <w:noProof/>
                <w:szCs w:val="24"/>
                <w:lang w:eastAsia="es-CR"/>
              </w:rPr>
              <w:t xml:space="preserve"> </w:t>
            </w:r>
            <w:r w:rsidR="00AA6674" w:rsidRPr="00AA6674">
              <w:rPr>
                <w:noProof/>
                <w:szCs w:val="24"/>
                <w:lang w:eastAsia="es-CR"/>
                <w:rPrChange w:id="318" w:author="Personal" w:date="2014-08-23T19:59:00Z">
                  <w:rPr/>
                </w:rPrChange>
              </w:rPr>
              <w:t>(Fundación Wikimedia Inc, 2007)</w:t>
            </w:r>
            <w:r w:rsidR="00AA6674">
              <w:rPr>
                <w:szCs w:val="24"/>
                <w:lang w:eastAsia="es-CR"/>
              </w:rPr>
              <w:fldChar w:fldCharType="end"/>
            </w:r>
          </w:ins>
          <w:customXmlInsRangeStart w:id="319" w:author="Personal" w:date="2014-08-23T19:59:00Z"/>
        </w:sdtContent>
      </w:sdt>
      <w:customXmlInsRangeEnd w:id="319"/>
    </w:p>
    <w:p w:rsidR="00AD0B2F" w:rsidRPr="00A50B51" w:rsidRDefault="00AD0B2F" w:rsidP="008E0A96">
      <w:pPr>
        <w:pStyle w:val="12"/>
        <w:numPr>
          <w:ilvl w:val="1"/>
          <w:numId w:val="8"/>
        </w:numPr>
        <w:rPr>
          <w:sz w:val="24"/>
          <w:szCs w:val="24"/>
        </w:rPr>
      </w:pPr>
      <w:r w:rsidRPr="00A50B51">
        <w:rPr>
          <w:sz w:val="24"/>
          <w:szCs w:val="24"/>
        </w:rPr>
        <w:t>Marco Metodológico</w:t>
      </w:r>
      <w:bookmarkEnd w:id="307"/>
      <w:bookmarkEnd w:id="308"/>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320" w:name="_Toc335332641"/>
      <w:bookmarkStart w:id="321" w:name="_Toc347565979"/>
      <w:bookmarkStart w:id="322" w:name="_Toc393656015"/>
      <w:r w:rsidRPr="00A50B51">
        <w:rPr>
          <w:rFonts w:cs="Times New Roman"/>
          <w:szCs w:val="24"/>
        </w:rPr>
        <w:t>Metodología ágil para el desarrollo de software móvil</w:t>
      </w:r>
      <w:bookmarkEnd w:id="320"/>
      <w:bookmarkEnd w:id="321"/>
      <w:bookmarkEnd w:id="322"/>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E2576F" w:rsidRPr="00E2576F">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E2576F" w:rsidRPr="00E2576F">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2093D3C4" wp14:editId="622FDCBE">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323" w:name="_Toc335332662"/>
      <w:bookmarkStart w:id="324" w:name="_Toc343369209"/>
      <w:bookmarkStart w:id="325" w:name="_Toc393656077"/>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Fase de inicialización</w:t>
      </w:r>
      <w:bookmarkEnd w:id="323"/>
      <w:bookmarkEnd w:id="324"/>
      <w:bookmarkEnd w:id="325"/>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w:t>
      </w:r>
      <w:proofErr w:type="spellStart"/>
      <w:r w:rsidR="00AD0B2F" w:rsidRPr="00A50B51">
        <w:rPr>
          <w:szCs w:val="24"/>
        </w:rPr>
        <w:t>stakeholder</w:t>
      </w:r>
      <w:proofErr w:type="spellEnd"/>
      <w:r w:rsidR="00AD0B2F"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26"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327" w:name="_Toc393656016"/>
      <w:r w:rsidRPr="001A6F80">
        <w:t xml:space="preserve">CAPÍTULO </w:t>
      </w:r>
      <w:r w:rsidR="00064A2C" w:rsidRPr="001A6F80">
        <w:t>III</w:t>
      </w:r>
      <w:bookmarkEnd w:id="326"/>
      <w:r w:rsidR="00E2576F">
        <w:t xml:space="preserve"> – Procedimiento metodológico</w:t>
      </w:r>
      <w:bookmarkEnd w:id="327"/>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28" w:name="_Toc347565981"/>
      <w:bookmarkStart w:id="329" w:name="_Toc393656017"/>
      <w:r w:rsidRPr="00A50B51">
        <w:rPr>
          <w:sz w:val="24"/>
          <w:szCs w:val="24"/>
        </w:rPr>
        <w:lastRenderedPageBreak/>
        <w:t>Procedimiento Metodológico</w:t>
      </w:r>
      <w:bookmarkEnd w:id="328"/>
      <w:bookmarkEnd w:id="329"/>
    </w:p>
    <w:p w:rsidR="00DE3DA9" w:rsidRPr="00A50B51" w:rsidRDefault="00DE3DA9" w:rsidP="008E0A96">
      <w:pPr>
        <w:pStyle w:val="13"/>
        <w:tabs>
          <w:tab w:val="left" w:pos="1134"/>
        </w:tabs>
        <w:rPr>
          <w:rFonts w:cs="Times New Roman"/>
          <w:szCs w:val="24"/>
        </w:rPr>
      </w:pPr>
      <w:bookmarkStart w:id="330" w:name="_Toc347565982"/>
      <w:bookmarkStart w:id="331" w:name="_Toc393656018"/>
      <w:r w:rsidRPr="00A50B51">
        <w:rPr>
          <w:rFonts w:cs="Times New Roman"/>
          <w:szCs w:val="24"/>
        </w:rPr>
        <w:t>Mobile-D – Fase de exploración</w:t>
      </w:r>
      <w:bookmarkEnd w:id="330"/>
      <w:bookmarkEnd w:id="331"/>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332" w:name="_Toc347565983"/>
      <w:bookmarkStart w:id="333" w:name="_Toc393656019"/>
      <w:r w:rsidRPr="00A50B51">
        <w:rPr>
          <w:rFonts w:cs="Times New Roman"/>
          <w:szCs w:val="24"/>
        </w:rPr>
        <w:t>Contacto inicial</w:t>
      </w:r>
      <w:bookmarkEnd w:id="332"/>
      <w:bookmarkEnd w:id="333"/>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34" w:name="_Toc347565984"/>
      <w:bookmarkStart w:id="335" w:name="_Toc393656020"/>
      <w:r w:rsidRPr="00A50B51">
        <w:rPr>
          <w:rFonts w:cs="Times New Roman"/>
          <w:szCs w:val="24"/>
        </w:rPr>
        <w:t>Realización del plan de trabajo</w:t>
      </w:r>
      <w:bookmarkEnd w:id="334"/>
      <w:bookmarkEnd w:id="335"/>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36" w:name="_Toc337713594"/>
      <w:bookmarkStart w:id="337" w:name="_Toc347565985"/>
      <w:bookmarkStart w:id="338" w:name="_Toc393656021"/>
      <w:r w:rsidRPr="00A50B51">
        <w:rPr>
          <w:rFonts w:cs="Times New Roman"/>
          <w:szCs w:val="24"/>
        </w:rPr>
        <w:t>Estudio de factibilidad</w:t>
      </w:r>
      <w:bookmarkEnd w:id="336"/>
      <w:bookmarkEnd w:id="337"/>
      <w:bookmarkEnd w:id="338"/>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39" w:name="_Toc337713595"/>
      <w:bookmarkStart w:id="340" w:name="_Toc347565986"/>
      <w:bookmarkStart w:id="341" w:name="_Ref385077747"/>
      <w:bookmarkStart w:id="342" w:name="_Toc393656022"/>
      <w:r w:rsidRPr="00A50B51">
        <w:rPr>
          <w:rFonts w:cs="Times New Roman"/>
          <w:szCs w:val="24"/>
        </w:rPr>
        <w:t>Técnica</w:t>
      </w:r>
      <w:bookmarkEnd w:id="339"/>
      <w:bookmarkEnd w:id="340"/>
      <w:bookmarkEnd w:id="341"/>
      <w:bookmarkEnd w:id="342"/>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w:t>
      </w:r>
      <w:proofErr w:type="spellStart"/>
      <w:r w:rsidR="00052FD8" w:rsidRPr="00A50B51">
        <w:rPr>
          <w:szCs w:val="24"/>
          <w:lang w:eastAsia="es-CR"/>
        </w:rPr>
        <w:t>Android</w:t>
      </w:r>
      <w:proofErr w:type="spellEnd"/>
      <w:r w:rsidR="00052FD8" w:rsidRPr="00A50B51">
        <w:rPr>
          <w:szCs w:val="24"/>
          <w:lang w:eastAsia="es-CR"/>
        </w:rPr>
        <w:t xml:space="preserve">,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43" w:name="_Toc337713596"/>
      <w:bookmarkStart w:id="344" w:name="_Toc347565987"/>
      <w:bookmarkStart w:id="345" w:name="_Toc393656023"/>
      <w:r w:rsidRPr="00A50B51">
        <w:rPr>
          <w:rFonts w:cs="Times New Roman"/>
          <w:szCs w:val="24"/>
        </w:rPr>
        <w:t>Operativa</w:t>
      </w:r>
      <w:bookmarkEnd w:id="343"/>
      <w:bookmarkEnd w:id="344"/>
      <w:bookmarkEnd w:id="345"/>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61345D5B" wp14:editId="30EE6153">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44186AE5" wp14:editId="77C9A070">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0D1CF34F" wp14:editId="2AAED2AD">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0FD4FA70" wp14:editId="78984804">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050FBD8A" wp14:editId="47E702D1">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0463E1CC" wp14:editId="06DA08BC">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758DBB8E" wp14:editId="59613DAE">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0288293C" wp14:editId="3CA2A14A">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46125A18" wp14:editId="49171CC4">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16B76113" wp14:editId="1413CF86">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570D154E" wp14:editId="2BF73212">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4548A31F" wp14:editId="0EA6BA26">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46" w:name="_Toc337713616"/>
      <w:bookmarkStart w:id="347" w:name="_Toc343369211"/>
      <w:bookmarkStart w:id="348" w:name="_Toc393656078"/>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46"/>
      <w:bookmarkEnd w:id="347"/>
      <w:bookmarkEnd w:id="348"/>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49" w:name="_Toc337713597"/>
      <w:bookmarkStart w:id="350" w:name="_Toc347565988"/>
      <w:bookmarkStart w:id="351" w:name="_Toc393656024"/>
      <w:r w:rsidRPr="00A50B51">
        <w:rPr>
          <w:rFonts w:cs="Times New Roman"/>
          <w:szCs w:val="24"/>
        </w:rPr>
        <w:t>Financiera</w:t>
      </w:r>
      <w:bookmarkEnd w:id="349"/>
      <w:bookmarkEnd w:id="350"/>
      <w:bookmarkEnd w:id="351"/>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52" w:name="_Toc337713598"/>
      <w:bookmarkStart w:id="353" w:name="_Toc347565989"/>
      <w:bookmarkStart w:id="354" w:name="_Toc393656025"/>
      <w:r w:rsidRPr="00A50B51">
        <w:rPr>
          <w:rFonts w:cs="Times New Roman"/>
          <w:szCs w:val="24"/>
        </w:rPr>
        <w:t>Costo de recursos humanos</w:t>
      </w:r>
      <w:bookmarkEnd w:id="352"/>
      <w:bookmarkEnd w:id="353"/>
      <w:bookmarkEnd w:id="354"/>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w:t>
            </w:r>
            <w:r w:rsidR="00A1799E" w:rsidRPr="00A50B51">
              <w:rPr>
                <w:szCs w:val="24"/>
                <w:lang w:eastAsia="es-CR"/>
              </w:rPr>
              <w:t xml:space="preserve"> </w:t>
            </w:r>
            <w:r w:rsidRPr="00A50B51">
              <w:rPr>
                <w:szCs w:val="24"/>
                <w:lang w:eastAsia="es-CR"/>
              </w:rPr>
              <w:t>7</w:t>
            </w:r>
            <w:r w:rsidR="00A1799E" w:rsidRPr="00A50B51">
              <w:rPr>
                <w:szCs w:val="24"/>
                <w:lang w:eastAsia="es-CR"/>
              </w:rPr>
              <w:t xml:space="preserve"> </w:t>
            </w:r>
            <w:r w:rsidRPr="00A50B51">
              <w:rPr>
                <w:szCs w:val="24"/>
                <w:lang w:eastAsia="es-CR"/>
              </w:rPr>
              <w:t>940</w:t>
            </w:r>
          </w:p>
        </w:tc>
      </w:tr>
    </w:tbl>
    <w:p w:rsidR="00CC6517" w:rsidRPr="00A50B51" w:rsidRDefault="00CC6517" w:rsidP="008E0A96">
      <w:pPr>
        <w:pStyle w:val="Caption"/>
        <w:rPr>
          <w:sz w:val="24"/>
          <w:szCs w:val="24"/>
        </w:rPr>
      </w:pPr>
      <w:bookmarkStart w:id="355" w:name="_Toc337713618"/>
      <w:bookmarkStart w:id="356" w:name="_Toc393656066"/>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55"/>
      <w:bookmarkEnd w:id="356"/>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$17</w:t>
      </w:r>
      <w:r w:rsidR="00A1799E" w:rsidRPr="00A50B51">
        <w:rPr>
          <w:szCs w:val="24"/>
        </w:rPr>
        <w:t xml:space="preserve"> </w:t>
      </w:r>
      <w:r w:rsidRPr="00A50B51">
        <w:rPr>
          <w:szCs w:val="24"/>
        </w:rPr>
        <w:t>940.</w:t>
      </w:r>
    </w:p>
    <w:p w:rsidR="00CC6517" w:rsidRPr="00A50B51" w:rsidRDefault="00CC6517" w:rsidP="008E0A96">
      <w:pPr>
        <w:pStyle w:val="13"/>
        <w:numPr>
          <w:ilvl w:val="5"/>
          <w:numId w:val="5"/>
        </w:numPr>
        <w:tabs>
          <w:tab w:val="left" w:pos="1134"/>
        </w:tabs>
        <w:rPr>
          <w:rFonts w:cs="Times New Roman"/>
          <w:szCs w:val="24"/>
        </w:rPr>
      </w:pPr>
      <w:bookmarkStart w:id="357" w:name="_Toc337713599"/>
      <w:bookmarkStart w:id="358" w:name="_Toc347565990"/>
      <w:bookmarkStart w:id="359"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57"/>
      <w:bookmarkEnd w:id="358"/>
      <w:bookmarkEnd w:id="359"/>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554D7E" w:rsidRPr="00A50B51" w:rsidTr="00ED02E1">
        <w:trPr>
          <w:trHeight w:val="496"/>
          <w:ins w:id="360" w:author="Personal" w:date="2014-08-23T18:58:00Z"/>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554D7E" w:rsidRPr="00A50B51" w:rsidRDefault="00554D7E" w:rsidP="008E0A96">
            <w:pPr>
              <w:jc w:val="center"/>
              <w:rPr>
                <w:ins w:id="361" w:author="Personal" w:date="2014-08-23T18:58:00Z"/>
                <w:szCs w:val="24"/>
              </w:rPr>
            </w:pPr>
            <w:commentRangeStart w:id="362"/>
            <w:ins w:id="363" w:author="Personal" w:date="2014-08-23T18:58:00Z">
              <w:r>
                <w:rPr>
                  <w:szCs w:val="24"/>
                </w:rPr>
                <w:t>Viáticos</w:t>
              </w:r>
            </w:ins>
            <w:commentRangeEnd w:id="362"/>
            <w:ins w:id="364" w:author="Personal" w:date="2014-08-23T19:02:00Z">
              <w:r w:rsidR="00D0796C">
                <w:rPr>
                  <w:rStyle w:val="CommentReference"/>
                  <w:b w:val="0"/>
                  <w:bCs w:val="0"/>
                </w:rPr>
                <w:commentReference w:id="362"/>
              </w:r>
            </w:ins>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554D7E" w:rsidRPr="00A50B51" w:rsidRDefault="00554D7E"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rPr>
                <w:ins w:id="365" w:author="Personal" w:date="2014-08-23T18:58:00Z"/>
              </w:rPr>
            </w:pPr>
            <w:ins w:id="366" w:author="Personal" w:date="2014-08-23T18:59:00Z">
              <w:r>
                <w:t>Alimentos, traslado, electricidad</w:t>
              </w:r>
            </w:ins>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554D7E" w:rsidRPr="00A50B51" w:rsidRDefault="00D0796C" w:rsidP="008E0A96">
            <w:pPr>
              <w:jc w:val="center"/>
              <w:cnfStyle w:val="000000000000" w:firstRow="0" w:lastRow="0" w:firstColumn="0" w:lastColumn="0" w:oddVBand="0" w:evenVBand="0" w:oddHBand="0" w:evenHBand="0" w:firstRowFirstColumn="0" w:firstRowLastColumn="0" w:lastRowFirstColumn="0" w:lastRowLastColumn="0"/>
              <w:rPr>
                <w:ins w:id="367" w:author="Personal" w:date="2014-08-23T18:58:00Z"/>
                <w:szCs w:val="24"/>
              </w:rPr>
            </w:pPr>
            <w:ins w:id="368" w:author="Personal" w:date="2014-08-23T19:01:00Z">
              <w:r>
                <w:rPr>
                  <w:szCs w:val="24"/>
                </w:rPr>
                <w:t>598 horas c/u, dan 12 semanas , 3 meses, DEFINIR MONTO</w:t>
              </w:r>
            </w:ins>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69" w:name="_Toc337713619"/>
      <w:bookmarkStart w:id="370" w:name="_Toc393656067"/>
      <w:commentRangeStart w:id="371"/>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69"/>
      <w:bookmarkEnd w:id="370"/>
      <w:commentRangeEnd w:id="371"/>
      <w:r w:rsidR="00E96780">
        <w:rPr>
          <w:rStyle w:val="CommentReference"/>
          <w:b w:val="0"/>
          <w:bCs w:val="0"/>
        </w:rPr>
        <w:commentReference w:id="371"/>
      </w:r>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72" w:name="_Toc337713600"/>
      <w:bookmarkStart w:id="373" w:name="_Toc347565991"/>
      <w:bookmarkStart w:id="374" w:name="_Toc393656027"/>
      <w:r w:rsidRPr="00A50B51">
        <w:rPr>
          <w:rFonts w:cs="Times New Roman"/>
          <w:szCs w:val="24"/>
        </w:rPr>
        <w:t>Legal</w:t>
      </w:r>
      <w:bookmarkEnd w:id="372"/>
      <w:bookmarkEnd w:id="373"/>
      <w:bookmarkEnd w:id="374"/>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w:t>
      </w:r>
      <w:r w:rsidRPr="00A50B51">
        <w:rPr>
          <w:szCs w:val="24"/>
          <w:lang w:eastAsia="es-CR"/>
        </w:rPr>
        <w:lastRenderedPageBreak/>
        <w:t>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375" w:name="_Toc347565992"/>
      <w:bookmarkStart w:id="376" w:name="_Toc393656028"/>
      <w:r w:rsidRPr="00A50B51">
        <w:rPr>
          <w:rFonts w:cs="Times New Roman"/>
          <w:szCs w:val="24"/>
        </w:rPr>
        <w:t>Mobile-D – Fase de inicialización</w:t>
      </w:r>
      <w:bookmarkEnd w:id="375"/>
      <w:bookmarkEnd w:id="376"/>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77" w:name="_Toc347565993"/>
      <w:bookmarkStart w:id="378" w:name="_Ref385591851"/>
      <w:bookmarkStart w:id="379" w:name="_Ref385591858"/>
      <w:bookmarkStart w:id="380" w:name="_Ref386048757"/>
      <w:bookmarkStart w:id="381" w:name="_Ref386048765"/>
      <w:bookmarkStart w:id="382" w:name="_Ref386480763"/>
      <w:bookmarkStart w:id="383" w:name="_Toc393656029"/>
      <w:r w:rsidRPr="00A50B51">
        <w:rPr>
          <w:rFonts w:cs="Times New Roman"/>
          <w:szCs w:val="24"/>
        </w:rPr>
        <w:t>Definición de requerimientos</w:t>
      </w:r>
      <w:bookmarkEnd w:id="377"/>
      <w:bookmarkEnd w:id="378"/>
      <w:bookmarkEnd w:id="379"/>
      <w:bookmarkEnd w:id="380"/>
      <w:bookmarkEnd w:id="381"/>
      <w:bookmarkEnd w:id="382"/>
      <w:bookmarkEnd w:id="383"/>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w:t>
            </w:r>
            <w:proofErr w:type="spellStart"/>
            <w:r w:rsidRPr="00A50B51">
              <w:rPr>
                <w:b/>
                <w:color w:val="000000"/>
                <w:szCs w:val="24"/>
                <w:lang w:eastAsia="es-CR"/>
              </w:rPr>
              <w:t>iOS</w:t>
            </w:r>
            <w:proofErr w:type="spellEnd"/>
            <w:r w:rsidRPr="00A50B51">
              <w:rPr>
                <w:b/>
                <w:color w:val="000000"/>
                <w:szCs w:val="24"/>
                <w:lang w:eastAsia="es-CR"/>
              </w:rPr>
              <w:t>)</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w:t>
            </w:r>
            <w:proofErr w:type="spellStart"/>
            <w:r w:rsidRPr="00A50B51">
              <w:rPr>
                <w:b/>
                <w:color w:val="000000"/>
                <w:szCs w:val="24"/>
                <w:lang w:eastAsia="es-CR"/>
              </w:rPr>
              <w:t>Android</w:t>
            </w:r>
            <w:proofErr w:type="spellEnd"/>
            <w:r w:rsidRPr="00A50B51">
              <w:rPr>
                <w:b/>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84" w:name="_Ref384125019"/>
      <w:bookmarkStart w:id="385" w:name="_Toc393656068"/>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384"/>
      <w:bookmarkEnd w:id="385"/>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proofErr w:type="gramStart"/>
      <w:r w:rsidRPr="00A50B51">
        <w:rPr>
          <w:rFonts w:ascii="Times New Roman" w:hAnsi="Times New Roman" w:cs="Times New Roman"/>
          <w:color w:val="000000" w:themeColor="text1"/>
          <w:lang w:val="es-CR"/>
        </w:rPr>
        <w:t>X</w:t>
      </w:r>
      <w:r w:rsidR="0011110B" w:rsidRPr="00A50B51">
        <w:rPr>
          <w:rFonts w:ascii="Times New Roman" w:hAnsi="Times New Roman" w:cs="Times New Roman"/>
          <w:color w:val="000000" w:themeColor="text1"/>
          <w:lang w:val="es-CR"/>
        </w:rPr>
        <w:t>(</w:t>
      </w:r>
      <w:proofErr w:type="gramEnd"/>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86" w:name="_Toc347565994"/>
      <w:bookmarkStart w:id="387" w:name="_Toc393656030"/>
      <w:r w:rsidRPr="00A50B51">
        <w:rPr>
          <w:rFonts w:cs="Times New Roman"/>
          <w:szCs w:val="24"/>
        </w:rPr>
        <w:t>Diseño conceptual de la solución</w:t>
      </w:r>
      <w:bookmarkEnd w:id="386"/>
      <w:bookmarkEnd w:id="387"/>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2D400E23" wp14:editId="0D6B0F63">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88" w:name="_Toc343369212"/>
      <w:bookmarkStart w:id="389" w:name="_Toc39365607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88"/>
      <w:bookmarkEnd w:id="389"/>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90" w:name="_Toc347565995"/>
      <w:bookmarkStart w:id="391" w:name="_Toc393656031"/>
      <w:r w:rsidRPr="00A50B51">
        <w:rPr>
          <w:rFonts w:cs="Times New Roman"/>
          <w:szCs w:val="24"/>
        </w:rPr>
        <w:lastRenderedPageBreak/>
        <w:t>Diagrama de c</w:t>
      </w:r>
      <w:r w:rsidR="00955AAC" w:rsidRPr="00A50B51">
        <w:rPr>
          <w:rFonts w:cs="Times New Roman"/>
          <w:szCs w:val="24"/>
        </w:rPr>
        <w:t>asos de uso</w:t>
      </w:r>
      <w:bookmarkEnd w:id="390"/>
      <w:bookmarkEnd w:id="391"/>
    </w:p>
    <w:p w:rsidR="00822AE5" w:rsidRPr="00A50B51" w:rsidRDefault="00ED02E1" w:rsidP="0072187B">
      <w:pPr>
        <w:jc w:val="center"/>
        <w:rPr>
          <w:szCs w:val="24"/>
        </w:rPr>
      </w:pPr>
      <w:r w:rsidRPr="00A50B51">
        <w:rPr>
          <w:noProof/>
          <w:szCs w:val="24"/>
          <w:lang w:eastAsia="es-CR"/>
        </w:rPr>
        <w:drawing>
          <wp:inline distT="0" distB="0" distL="0" distR="0" wp14:anchorId="5F3A050E" wp14:editId="4FE0DDD9">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0ABC007" wp14:editId="57F27920">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92" w:name="_Toc343369213"/>
      <w:bookmarkStart w:id="393" w:name="_Toc393656080"/>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9</w:t>
      </w:r>
      <w:r w:rsidR="004D1EA8" w:rsidRPr="00A50B51">
        <w:rPr>
          <w:noProof/>
          <w:sz w:val="24"/>
          <w:szCs w:val="24"/>
        </w:rPr>
        <w:fldChar w:fldCharType="end"/>
      </w:r>
      <w:r w:rsidRPr="00A50B51">
        <w:rPr>
          <w:sz w:val="24"/>
          <w:szCs w:val="24"/>
        </w:rPr>
        <w:t xml:space="preserve"> – Casos de uso</w:t>
      </w:r>
      <w:bookmarkEnd w:id="392"/>
      <w:bookmarkEnd w:id="393"/>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94" w:name="_Toc347565996"/>
      <w:bookmarkStart w:id="395" w:name="_Toc393656032"/>
      <w:r w:rsidRPr="00A50B51">
        <w:rPr>
          <w:rFonts w:cs="Times New Roman"/>
          <w:szCs w:val="24"/>
        </w:rPr>
        <w:lastRenderedPageBreak/>
        <w:t>Diagrama de clases</w:t>
      </w:r>
      <w:bookmarkEnd w:id="394"/>
      <w:bookmarkEnd w:id="395"/>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C1D9D64" wp14:editId="672BBF52">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96" w:name="_Toc343369214"/>
      <w:bookmarkStart w:id="397" w:name="_Toc393656081"/>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10</w:t>
      </w:r>
      <w:r w:rsidR="004D1EA8" w:rsidRPr="00A50B51">
        <w:rPr>
          <w:noProof/>
          <w:sz w:val="24"/>
          <w:szCs w:val="24"/>
        </w:rPr>
        <w:fldChar w:fldCharType="end"/>
      </w:r>
      <w:r w:rsidRPr="00A50B51">
        <w:rPr>
          <w:sz w:val="24"/>
          <w:szCs w:val="24"/>
        </w:rPr>
        <w:t xml:space="preserve"> – Diagrama de clases</w:t>
      </w:r>
      <w:bookmarkEnd w:id="396"/>
      <w:bookmarkEnd w:id="397"/>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98" w:name="_Toc347566000"/>
      <w:bookmarkStart w:id="399" w:name="_Toc393656033"/>
      <w:bookmarkStart w:id="400" w:name="_Ref394241045"/>
      <w:r w:rsidRPr="00A50B51">
        <w:rPr>
          <w:rFonts w:cs="Times New Roman"/>
          <w:szCs w:val="24"/>
        </w:rPr>
        <w:lastRenderedPageBreak/>
        <w:t>Diseño de interfaces</w:t>
      </w:r>
      <w:bookmarkEnd w:id="398"/>
      <w:bookmarkEnd w:id="399"/>
      <w:bookmarkEnd w:id="400"/>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4579D42" wp14:editId="0038B91C">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1B220944" wp14:editId="03CA41FC">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1521EF7" wp14:editId="467AA8F8">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6AB1179F" wp14:editId="26E418C9">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1797B1B0" wp14:editId="3188582C">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56AB6268" wp14:editId="07EB0222">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401" w:name="_Toc343369217"/>
      <w:bookmarkStart w:id="402" w:name="_Toc393656082"/>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401"/>
      <w:bookmarkEnd w:id="402"/>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403" w:name="_Toc347566001"/>
      <w:bookmarkStart w:id="404" w:name="_Toc393656034"/>
      <w:r w:rsidRPr="00A50B51">
        <w:rPr>
          <w:rFonts w:cs="Times New Roman"/>
          <w:szCs w:val="24"/>
        </w:rPr>
        <w:lastRenderedPageBreak/>
        <w:t>Diseño de base de datos</w:t>
      </w:r>
      <w:bookmarkEnd w:id="403"/>
      <w:bookmarkEnd w:id="404"/>
    </w:p>
    <w:p w:rsidR="0011602A" w:rsidRPr="00A50B51" w:rsidRDefault="00FB2ADE" w:rsidP="0072187B">
      <w:pPr>
        <w:jc w:val="center"/>
        <w:rPr>
          <w:szCs w:val="24"/>
        </w:rPr>
      </w:pPr>
      <w:bookmarkStart w:id="405" w:name="_Toc345168655"/>
      <w:bookmarkStart w:id="406" w:name="_Toc347566002"/>
      <w:r w:rsidRPr="00A50B51">
        <w:rPr>
          <w:szCs w:val="24"/>
        </w:rPr>
        <w:softHyphen/>
      </w:r>
      <w:bookmarkEnd w:id="405"/>
      <w:bookmarkEnd w:id="406"/>
      <w:r w:rsidRPr="00A50B51">
        <w:rPr>
          <w:noProof/>
          <w:szCs w:val="24"/>
          <w:lang w:eastAsia="es-CR"/>
        </w:rPr>
        <w:drawing>
          <wp:inline distT="0" distB="0" distL="0" distR="0" wp14:anchorId="5DBD775D" wp14:editId="489920A6">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407" w:name="_Toc39365608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407"/>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408" w:name="_Toc347566003"/>
      <w:bookmarkStart w:id="409" w:name="_Ref385592019"/>
      <w:bookmarkStart w:id="410" w:name="_Toc393656035"/>
      <w:r w:rsidRPr="00A50B51">
        <w:rPr>
          <w:rFonts w:cs="Times New Roman"/>
          <w:szCs w:val="24"/>
        </w:rPr>
        <w:t>Pruebas</w:t>
      </w:r>
      <w:bookmarkEnd w:id="408"/>
      <w:bookmarkEnd w:id="409"/>
      <w:bookmarkEnd w:id="410"/>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411" w:name="_Toc393656069"/>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411"/>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412" w:name="_Toc347566006"/>
      <w:bookmarkStart w:id="413" w:name="_Ref385592837"/>
      <w:bookmarkStart w:id="414" w:name="_Ref385593388"/>
      <w:bookmarkStart w:id="415" w:name="_Toc393656036"/>
      <w:r w:rsidRPr="00A50B51">
        <w:rPr>
          <w:rFonts w:cs="Times New Roman"/>
          <w:szCs w:val="24"/>
        </w:rPr>
        <w:lastRenderedPageBreak/>
        <w:t>Resultados</w:t>
      </w:r>
      <w:bookmarkEnd w:id="412"/>
      <w:bookmarkEnd w:id="413"/>
      <w:bookmarkEnd w:id="414"/>
      <w:bookmarkEnd w:id="415"/>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416" w:name="_Toc39365607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r w:rsidRPr="00A50B51">
        <w:rPr>
          <w:sz w:val="24"/>
          <w:szCs w:val="24"/>
        </w:rPr>
        <w:t xml:space="preserve"> - Resultados de pruebas</w:t>
      </w:r>
      <w:bookmarkEnd w:id="416"/>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417"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418" w:name="_Toc393656037"/>
      <w:r w:rsidRPr="00E2576F">
        <w:t xml:space="preserve">CAPÍTULO </w:t>
      </w:r>
      <w:r w:rsidR="00D06EC7" w:rsidRPr="00E2576F">
        <w:t>IV</w:t>
      </w:r>
      <w:bookmarkEnd w:id="417"/>
      <w:r w:rsidR="00E2576F">
        <w:t xml:space="preserve"> – Análisis retrospectivo</w:t>
      </w:r>
      <w:bookmarkEnd w:id="418"/>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419" w:name="_Toc347566008"/>
      <w:bookmarkStart w:id="420" w:name="_Toc393656038"/>
      <w:r w:rsidRPr="00A50B51">
        <w:rPr>
          <w:sz w:val="24"/>
          <w:szCs w:val="24"/>
        </w:rPr>
        <w:lastRenderedPageBreak/>
        <w:t>Análisis Retrospectivo o Análisis de Resultados</w:t>
      </w:r>
      <w:bookmarkEnd w:id="419"/>
      <w:bookmarkEnd w:id="420"/>
    </w:p>
    <w:p w:rsidR="00951E5B" w:rsidRPr="00A50B51" w:rsidRDefault="00951E5B" w:rsidP="008E0A96">
      <w:pPr>
        <w:pStyle w:val="13"/>
        <w:rPr>
          <w:rFonts w:cs="Times New Roman"/>
          <w:szCs w:val="24"/>
        </w:rPr>
      </w:pPr>
      <w:bookmarkStart w:id="421" w:name="_Toc393656039"/>
      <w:r w:rsidRPr="00A50B51">
        <w:rPr>
          <w:rFonts w:cs="Times New Roman"/>
          <w:szCs w:val="24"/>
        </w:rPr>
        <w:t>General</w:t>
      </w:r>
      <w:bookmarkEnd w:id="421"/>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commentRangeStart w:id="422"/>
      <w:commentRangeStart w:id="423"/>
      <w:r w:rsidRPr="00A50B51">
        <w:rPr>
          <w:szCs w:val="24"/>
          <w:lang w:eastAsia="es-CR"/>
        </w:rPr>
        <w:t xml:space="preserve">Proporcionar una herramienta utilizando dispositivos móviles inteligentes </w:t>
      </w:r>
      <w:commentRangeEnd w:id="422"/>
      <w:r w:rsidR="00E96780">
        <w:rPr>
          <w:rStyle w:val="CommentReference"/>
        </w:rPr>
        <w:commentReference w:id="422"/>
      </w:r>
      <w:commentRangeEnd w:id="423"/>
      <w:r w:rsidR="007E429A">
        <w:rPr>
          <w:rStyle w:val="CommentReference"/>
        </w:rPr>
        <w:commentReference w:id="423"/>
      </w:r>
      <w:r w:rsidRPr="00A50B51">
        <w:rPr>
          <w:szCs w:val="24"/>
          <w:lang w:eastAsia="es-CR"/>
        </w:rPr>
        <w:t>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commentRangeStart w:id="424"/>
      <w:r>
        <w:rPr>
          <w:szCs w:val="24"/>
          <w:lang w:eastAsia="es-CR"/>
        </w:rPr>
        <w:t>L</w:t>
      </w:r>
      <w:commentRangeStart w:id="425"/>
      <w:r>
        <w:rPr>
          <w:szCs w:val="24"/>
          <w:lang w:eastAsia="es-CR"/>
        </w:rPr>
        <w:t>a</w:t>
      </w:r>
      <w:commentRangeEnd w:id="424"/>
      <w:r w:rsidR="00136FF3">
        <w:rPr>
          <w:rStyle w:val="CommentReference"/>
        </w:rPr>
        <w:commentReference w:id="424"/>
      </w:r>
      <w:r>
        <w:rPr>
          <w:szCs w:val="24"/>
          <w:lang w:eastAsia="es-CR"/>
        </w:rPr>
        <w:t xml:space="preserve"> aplicación </w:t>
      </w:r>
      <w:ins w:id="426" w:author="Personal" w:date="2014-08-23T19:19:00Z">
        <w:r w:rsidR="007D2624">
          <w:rPr>
            <w:szCs w:val="24"/>
            <w:lang w:eastAsia="es-CR"/>
          </w:rPr>
          <w:t>AUDINSA Salud Auditiva</w:t>
        </w:r>
      </w:ins>
      <w:r>
        <w:rPr>
          <w:szCs w:val="24"/>
          <w:lang w:eastAsia="es-CR"/>
        </w:rPr>
        <w:t xml:space="preserve"> es el producto generado e</w:t>
      </w:r>
      <w:r>
        <w:rPr>
          <w:szCs w:val="24"/>
          <w:lang w:eastAsia="es-CR"/>
        </w:rPr>
        <w:t>n l</w:t>
      </w:r>
      <w:r w:rsidRPr="00A50B51">
        <w:rPr>
          <w:szCs w:val="24"/>
          <w:lang w:eastAsia="es-CR"/>
        </w:rPr>
        <w:t xml:space="preserve">a </w:t>
      </w:r>
      <w:ins w:id="427" w:author="Personal" w:date="2014-08-23T19:12:00Z">
        <w:r>
          <w:rPr>
            <w:szCs w:val="24"/>
            <w:lang w:eastAsia="es-CR"/>
          </w:rPr>
          <w:t>fase de</w:t>
        </w:r>
      </w:ins>
      <w:r>
        <w:rPr>
          <w:szCs w:val="24"/>
          <w:lang w:eastAsia="es-CR"/>
        </w:rPr>
        <w:t xml:space="preserve"> producción</w:t>
      </w:r>
      <w:r>
        <w:rPr>
          <w:szCs w:val="24"/>
          <w:lang w:eastAsia="es-CR"/>
        </w:rPr>
        <w:t xml:space="preserve">. En </w:t>
      </w:r>
      <w:r w:rsidR="00136FF3">
        <w:rPr>
          <w:szCs w:val="24"/>
          <w:lang w:eastAsia="es-CR"/>
        </w:rPr>
        <w:t>esta fase, se</w:t>
      </w:r>
      <w:r>
        <w:rPr>
          <w:szCs w:val="24"/>
          <w:lang w:eastAsia="es-CR"/>
        </w:rPr>
        <w:t xml:space="preserve"> desarrollan cada uno de los requerimientos solicitados. Dando origen </w:t>
      </w:r>
      <w:r w:rsidR="00136FF3">
        <w:rPr>
          <w:szCs w:val="24"/>
          <w:lang w:eastAsia="es-CR"/>
        </w:rPr>
        <w:t xml:space="preserve">a la aplicación que </w:t>
      </w:r>
      <w:r>
        <w:rPr>
          <w:szCs w:val="24"/>
          <w:lang w:eastAsia="es-CR"/>
        </w:rPr>
        <w:t xml:space="preserve">se crea para ser utilizadas en teléfonos móviles inteligentes. </w:t>
      </w:r>
      <w:r w:rsidR="001C2B3C" w:rsidRPr="00A50B51">
        <w:rPr>
          <w:szCs w:val="24"/>
          <w:lang w:eastAsia="es-CR"/>
        </w:rPr>
        <w:t>P</w:t>
      </w:r>
      <w:r w:rsidR="00747116" w:rsidRPr="00A50B51">
        <w:rPr>
          <w:szCs w:val="24"/>
          <w:lang w:eastAsia="es-CR"/>
        </w:rPr>
        <w:t xml:space="preserve">ermitiendo </w:t>
      </w:r>
      <w:r>
        <w:rPr>
          <w:szCs w:val="24"/>
          <w:lang w:eastAsia="es-CR"/>
        </w:rPr>
        <w:t xml:space="preserve">cumplir con el objetivo general del proyecto y logrando apoyar </w:t>
      </w:r>
      <w:r w:rsidR="00747116" w:rsidRPr="00A50B51">
        <w:rPr>
          <w:szCs w:val="24"/>
          <w:lang w:eastAsia="es-CR"/>
        </w:rPr>
        <w:t>la labor de la clínica Audinsa SA de analizar, diagnosticar y dar información para la prevención de enfermedades</w:t>
      </w:r>
      <w:r w:rsidR="001C2B3C" w:rsidRPr="00A50B51">
        <w:rPr>
          <w:szCs w:val="24"/>
          <w:lang w:eastAsia="es-CR"/>
        </w:rPr>
        <w:t xml:space="preserve"> a sus pacientes.</w:t>
      </w:r>
      <w:commentRangeEnd w:id="425"/>
      <w:r w:rsidR="00F27882">
        <w:rPr>
          <w:rStyle w:val="CommentReference"/>
        </w:rPr>
        <w:commentReference w:id="425"/>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commentRangeStart w:id="428"/>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commentRangeStart w:id="429"/>
      <w:r w:rsidR="00BF30A9" w:rsidRPr="00A50B51">
        <w:rPr>
          <w:szCs w:val="24"/>
        </w:rPr>
        <w:t>funcione</w:t>
      </w:r>
      <w:commentRangeEnd w:id="429"/>
      <w:r w:rsidR="000026AC">
        <w:rPr>
          <w:rStyle w:val="CommentReference"/>
        </w:rPr>
        <w:commentReference w:id="429"/>
      </w:r>
      <w:r w:rsidRPr="00A50B51">
        <w:rPr>
          <w:szCs w:val="24"/>
        </w:rPr>
        <w:t xml:space="preserve"> correctamente</w:t>
      </w:r>
      <w:r w:rsidR="00874DD7" w:rsidRPr="00A50B51">
        <w:rPr>
          <w:szCs w:val="24"/>
        </w:rPr>
        <w:t>.</w:t>
      </w:r>
      <w:r w:rsidR="004A452E">
        <w:rPr>
          <w:szCs w:val="24"/>
        </w:rPr>
        <w:t xml:space="preserve"> </w:t>
      </w:r>
      <w:commentRangeEnd w:id="428"/>
      <w:r w:rsidR="00F27882">
        <w:rPr>
          <w:rStyle w:val="CommentReference"/>
        </w:rPr>
        <w:commentReference w:id="428"/>
      </w:r>
    </w:p>
    <w:p w:rsidR="0041665F" w:rsidRPr="0041665F" w:rsidRDefault="0041665F" w:rsidP="0041665F">
      <w:pPr>
        <w:ind w:firstLine="708"/>
        <w:rPr>
          <w:ins w:id="430" w:author="Personal" w:date="2014-08-23T17:38:00Z"/>
          <w:rFonts w:eastAsiaTheme="majorEastAsia"/>
          <w:bCs/>
          <w:szCs w:val="24"/>
        </w:rPr>
      </w:pPr>
      <w:commentRangeStart w:id="431"/>
      <w:ins w:id="432" w:author="Personal" w:date="2014-08-23T17:38:00Z">
        <w:r w:rsidRPr="0041665F">
          <w:rPr>
            <w:rFonts w:eastAsiaTheme="majorEastAsia"/>
            <w:bCs/>
            <w:szCs w:val="24"/>
          </w:rPr>
          <w:t>E</w:t>
        </w:r>
        <w:commentRangeEnd w:id="431"/>
        <w:r w:rsidRPr="0041665F">
          <w:rPr>
            <w:rStyle w:val="CommentReference"/>
          </w:rPr>
          <w:commentReference w:id="431"/>
        </w:r>
        <w:r w:rsidRPr="0041665F">
          <w:rPr>
            <w:rFonts w:eastAsiaTheme="majorEastAsia"/>
            <w:bCs/>
            <w:szCs w:val="24"/>
          </w:rPr>
          <w:t xml:space="preserv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w:instrText>
        </w:r>
        <w:r w:rsidRPr="0041665F">
          <w:rPr>
            <w:rFonts w:eastAsiaTheme="majorEastAsia"/>
            <w:bCs/>
            <w:szCs w:val="24"/>
          </w:rPr>
        </w:r>
        <w:r w:rsidRPr="0041665F">
          <w:rPr>
            <w:rFonts w:eastAsiaTheme="majorEastAsia"/>
            <w:bCs/>
            <w:szCs w:val="24"/>
          </w:rPr>
          <w:instrText xml:space="preserve"> \* MERGEFORMAT </w:instrText>
        </w:r>
        <w:r w:rsidRPr="0041665F">
          <w:rPr>
            <w:rFonts w:eastAsiaTheme="majorEastAsia"/>
            <w:bCs/>
            <w:szCs w:val="24"/>
          </w:rPr>
          <w:fldChar w:fldCharType="separate"/>
        </w:r>
        <w:r w:rsidRPr="0041665F">
          <w:rPr>
            <w:szCs w:val="24"/>
          </w:rPr>
          <w:t>Razones de la creación de la aplicación móvil Audinsa</w:t>
        </w:r>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433" w:author="Personal" w:date="2014-08-23T17:38:00Z"/>
          <w:rFonts w:eastAsiaTheme="majorEastAsia"/>
          <w:bCs/>
        </w:rPr>
      </w:pPr>
      <w:ins w:id="434" w:author="Personal" w:date="2014-08-23T17:38:00Z">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ins>
    </w:p>
    <w:p w:rsidR="0041665F" w:rsidRPr="0041665F" w:rsidRDefault="0041665F" w:rsidP="0041665F">
      <w:pPr>
        <w:pStyle w:val="ListParagraph"/>
        <w:numPr>
          <w:ilvl w:val="0"/>
          <w:numId w:val="33"/>
        </w:numPr>
        <w:rPr>
          <w:ins w:id="435" w:author="Personal" w:date="2014-08-23T17:38:00Z"/>
          <w:rFonts w:eastAsiaTheme="majorEastAsia"/>
          <w:bCs/>
        </w:rPr>
      </w:pPr>
      <w:ins w:id="436" w:author="Personal" w:date="2014-08-23T17:38:00Z">
        <w:r w:rsidRPr="0041665F">
          <w:rPr>
            <w:rFonts w:eastAsiaTheme="majorEastAsia"/>
            <w:bCs/>
          </w:rPr>
          <w:t>Dar a conocer la página web</w:t>
        </w:r>
        <w:r w:rsidRPr="0041665F">
          <w:rPr>
            <w:rFonts w:eastAsiaTheme="majorEastAsia"/>
            <w:bCs/>
            <w:lang w:val="es-CR"/>
          </w:rPr>
          <w:t>: Audinsa ya tenía aplicaciones digitales como la página web.</w:t>
        </w:r>
      </w:ins>
    </w:p>
    <w:p w:rsidR="0041665F" w:rsidRPr="0041665F" w:rsidRDefault="0041665F" w:rsidP="0041665F">
      <w:pPr>
        <w:pStyle w:val="ListParagraph"/>
        <w:numPr>
          <w:ilvl w:val="0"/>
          <w:numId w:val="33"/>
        </w:numPr>
        <w:rPr>
          <w:ins w:id="437" w:author="Personal" w:date="2014-08-23T17:38:00Z"/>
          <w:rFonts w:eastAsiaTheme="majorEastAsia"/>
          <w:bCs/>
        </w:rPr>
      </w:pPr>
      <w:ins w:id="438"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439" w:author="Personal" w:date="2014-08-23T17:38:00Z"/>
          <w:rFonts w:eastAsiaTheme="majorEastAsia"/>
          <w:bCs/>
        </w:rPr>
      </w:pPr>
      <w:ins w:id="440"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441" w:author="Personal" w:date="2014-08-23T17:38:00Z"/>
          <w:rFonts w:eastAsiaTheme="majorEastAsia"/>
          <w:bCs/>
          <w:szCs w:val="24"/>
        </w:rPr>
      </w:pPr>
    </w:p>
    <w:p w:rsidR="0041665F" w:rsidRPr="0041665F" w:rsidRDefault="0041665F" w:rsidP="0041665F">
      <w:pPr>
        <w:ind w:firstLine="708"/>
        <w:rPr>
          <w:ins w:id="442" w:author="Personal" w:date="2014-08-23T17:38:00Z"/>
          <w:szCs w:val="24"/>
          <w:lang w:eastAsia="es-CR"/>
        </w:rPr>
      </w:pPr>
      <w:ins w:id="443"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444" w:author="Personal" w:date="2014-08-23T17:38:00Z"/>
          <w:szCs w:val="24"/>
          <w:lang w:eastAsia="es-CR"/>
        </w:rPr>
      </w:pPr>
    </w:p>
    <w:p w:rsidR="0041665F" w:rsidRDefault="0041665F" w:rsidP="0041665F">
      <w:pPr>
        <w:ind w:firstLine="708"/>
        <w:rPr>
          <w:ins w:id="445" w:author="Personal" w:date="2014-08-23T17:38:00Z"/>
          <w:szCs w:val="24"/>
          <w:lang w:eastAsia="es-CR"/>
        </w:rPr>
      </w:pPr>
      <w:ins w:id="446" w:author="Personal" w:date="2014-08-23T17:38:00Z">
        <w:r w:rsidRPr="0041665F">
          <w:rPr>
            <w:szCs w:val="24"/>
            <w:lang w:eastAsia="es-CR"/>
          </w:rPr>
          <w:t>La realización de este objetivo permite solventar la problemática actual de la clínica Audinsa,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447" w:name="_Toc393656040"/>
      <w:r w:rsidRPr="00A50B51">
        <w:rPr>
          <w:rFonts w:cs="Times New Roman"/>
          <w:szCs w:val="24"/>
        </w:rPr>
        <w:t>Específicos</w:t>
      </w:r>
      <w:bookmarkEnd w:id="447"/>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448" w:author="Personal" w:date="2014-08-23T17:40:00Z"/>
          <w:szCs w:val="24"/>
          <w:lang w:eastAsia="es-CR"/>
        </w:rPr>
      </w:pPr>
      <w:commentRangeStart w:id="449"/>
      <w:ins w:id="450" w:author="Personal" w:date="2014-08-23T17:40:00Z">
        <w:r>
          <w:rPr>
            <w:szCs w:val="24"/>
            <w:lang w:eastAsia="es-CR"/>
          </w:rPr>
          <w:t>Los</w:t>
        </w:r>
        <w:commentRangeEnd w:id="449"/>
        <w:r>
          <w:rPr>
            <w:rStyle w:val="CommentReference"/>
          </w:rPr>
          <w:commentReference w:id="449"/>
        </w:r>
        <w:r>
          <w:rPr>
            <w:szCs w:val="24"/>
            <w:lang w:eastAsia="es-CR"/>
          </w:rPr>
          <w:t xml:space="preserve">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w:t>
      </w:r>
      <w:commentRangeStart w:id="451"/>
      <w:r w:rsidRPr="00A50B51">
        <w:rPr>
          <w:szCs w:val="24"/>
          <w:lang w:eastAsia="es-CR"/>
        </w:rPr>
        <w:t>desventajas</w:t>
      </w:r>
      <w:commentRangeEnd w:id="451"/>
      <w:r w:rsidR="00C76C60">
        <w:rPr>
          <w:rStyle w:val="CommentReference"/>
        </w:rPr>
        <w:commentReference w:id="451"/>
      </w:r>
      <w:r w:rsidRPr="00A50B51">
        <w:rPr>
          <w:szCs w:val="24"/>
          <w:lang w:eastAsia="es-CR"/>
        </w:rPr>
        <w:t xml:space="preserve">. </w:t>
      </w:r>
      <w:commentRangeStart w:id="452"/>
      <w:del w:id="453" w:author="Personal" w:date="2014-08-23T20:03:00Z">
        <w:r w:rsidRPr="00A50B51" w:rsidDel="004A3AD4">
          <w:rPr>
            <w:szCs w:val="24"/>
            <w:lang w:eastAsia="es-CR"/>
          </w:rPr>
          <w:delText>Como investigadores</w:delText>
        </w:r>
        <w:commentRangeEnd w:id="452"/>
        <w:r w:rsidR="00F27882" w:rsidDel="004A3AD4">
          <w:rPr>
            <w:rStyle w:val="CommentReference"/>
          </w:rPr>
          <w:commentReference w:id="452"/>
        </w:r>
        <w:r w:rsidRPr="00A50B51" w:rsidDel="004A3AD4">
          <w:rPr>
            <w:szCs w:val="24"/>
            <w:lang w:eastAsia="es-CR"/>
          </w:rPr>
          <w:delText xml:space="preserve">, </w:delText>
        </w:r>
        <w:commentRangeStart w:id="454"/>
        <w:r w:rsidRPr="00A50B51" w:rsidDel="004A3AD4">
          <w:rPr>
            <w:szCs w:val="24"/>
            <w:lang w:eastAsia="es-CR"/>
          </w:rPr>
          <w:delText>se realiza</w:delText>
        </w:r>
      </w:del>
      <w:ins w:id="455" w:author="Personal" w:date="2014-08-23T20:03:00Z">
        <w:r w:rsidR="004A3AD4">
          <w:rPr>
            <w:szCs w:val="24"/>
            <w:lang w:eastAsia="es-CR"/>
          </w:rPr>
          <w:t>El análisis incluyó</w:t>
        </w:r>
      </w:ins>
      <w:r w:rsidRPr="00A50B51">
        <w:rPr>
          <w:szCs w:val="24"/>
          <w:lang w:eastAsia="es-CR"/>
        </w:rPr>
        <w:t xml:space="preserve"> un</w:t>
      </w:r>
      <w:commentRangeEnd w:id="454"/>
      <w:r w:rsidR="00F27882">
        <w:rPr>
          <w:rStyle w:val="CommentReference"/>
        </w:rPr>
        <w:commentReference w:id="454"/>
      </w:r>
      <w:r w:rsidRPr="00A50B51">
        <w:rPr>
          <w:szCs w:val="24"/>
          <w:lang w:eastAsia="es-CR"/>
        </w:rPr>
        <w:t xml:space="preserve">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0D2721" w:rsidRPr="00A50B51">
        <w:rPr>
          <w:szCs w:val="24"/>
        </w:rPr>
        <w:t>Sistema operativo móvil o 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7B5CDC" w:rsidRPr="00A50B51" w:rsidRDefault="007B5CDC" w:rsidP="008E0A96">
      <w:pPr>
        <w:ind w:firstLine="708"/>
        <w:rPr>
          <w:szCs w:val="24"/>
          <w:lang w:eastAsia="es-CR"/>
        </w:rPr>
      </w:pPr>
      <w:commentRangeStart w:id="456"/>
      <w:r w:rsidRPr="00A50B51">
        <w:rPr>
          <w:szCs w:val="24"/>
          <w:lang w:eastAsia="es-CR"/>
        </w:rPr>
        <w:t>Teniendo</w:t>
      </w:r>
      <w:commentRangeEnd w:id="456"/>
      <w:r w:rsidR="004A3AD4">
        <w:rPr>
          <w:rStyle w:val="CommentReference"/>
        </w:rPr>
        <w:commentReference w:id="456"/>
      </w:r>
      <w:r w:rsidRPr="00A50B51">
        <w:rPr>
          <w:szCs w:val="24"/>
          <w:lang w:eastAsia="es-CR"/>
        </w:rPr>
        <w:t xml:space="preserve"> en cuenta las características de los sistemas operativos, se desarrolla una encuesta para averiguar cuál sistema tenía la mayor utilización, estableciendo datos bastantes útiles para tomar una decisión acerca de en cuál plataforma móvil realizar nuestro proyecto. </w:t>
      </w:r>
      <w:commentRangeStart w:id="457"/>
      <w:r w:rsidRPr="00A50B51">
        <w:rPr>
          <w:szCs w:val="24"/>
          <w:lang w:eastAsia="es-CR"/>
        </w:rPr>
        <w:t>Mediante una selección de 40 personas</w:t>
      </w:r>
      <w:r w:rsidR="002B29F0" w:rsidRPr="00A50B51">
        <w:rPr>
          <w:szCs w:val="24"/>
          <w:lang w:eastAsia="es-CR"/>
        </w:rPr>
        <w:t>, realizada en la fase de inicialización</w:t>
      </w:r>
      <w:r w:rsidRPr="00A50B51">
        <w:rPr>
          <w:szCs w:val="24"/>
          <w:lang w:eastAsia="es-CR"/>
        </w:rPr>
        <w:t>, se constó con que la utilización del sistema Android es de un 67.5%</w:t>
      </w:r>
      <w:commentRangeEnd w:id="457"/>
      <w:r w:rsidR="00085E05">
        <w:rPr>
          <w:rStyle w:val="CommentReference"/>
        </w:rPr>
        <w:commentReference w:id="457"/>
      </w:r>
      <w:r w:rsidRPr="00A50B51">
        <w:rPr>
          <w:szCs w:val="24"/>
          <w:lang w:eastAsia="es-CR"/>
        </w:rPr>
        <w:t xml:space="preserve"> (ver Gráfico 1 – Nivel de utilización de sistemas operativos móviles).</w:t>
      </w:r>
    </w:p>
    <w:p w:rsidR="007B5CDC" w:rsidRPr="00A50B51" w:rsidRDefault="007B5CDC" w:rsidP="0072187B">
      <w:pPr>
        <w:ind w:firstLine="708"/>
        <w:jc w:val="center"/>
        <w:rPr>
          <w:szCs w:val="24"/>
          <w:lang w:eastAsia="es-CR"/>
        </w:rPr>
      </w:pPr>
      <w:r w:rsidRPr="00A50B51">
        <w:rPr>
          <w:noProof/>
          <w:szCs w:val="24"/>
          <w:lang w:eastAsia="es-CR"/>
        </w:rPr>
        <w:lastRenderedPageBreak/>
        <w:drawing>
          <wp:inline distT="0" distB="0" distL="0" distR="0" wp14:anchorId="3309A075" wp14:editId="135D844C">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11194" cy="5908472"/>
                    </a:xfrm>
                    <a:prstGeom prst="rect">
                      <a:avLst/>
                    </a:prstGeom>
                  </pic:spPr>
                </pic:pic>
              </a:graphicData>
            </a:graphic>
          </wp:inline>
        </w:drawing>
      </w:r>
    </w:p>
    <w:p w:rsidR="007B5CDC" w:rsidRPr="00A50B51" w:rsidRDefault="007B5CDC" w:rsidP="0072187B">
      <w:pPr>
        <w:pStyle w:val="Caption"/>
        <w:rPr>
          <w:sz w:val="24"/>
          <w:szCs w:val="24"/>
          <w:lang w:eastAsia="es-CR"/>
        </w:rPr>
      </w:pPr>
      <w:bookmarkStart w:id="458" w:name="_Toc386049176"/>
      <w:bookmarkStart w:id="459" w:name="_Toc393656058"/>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1</w:t>
      </w:r>
      <w:r w:rsidR="004D1EA8" w:rsidRPr="00A50B51">
        <w:rPr>
          <w:noProof/>
          <w:sz w:val="24"/>
          <w:szCs w:val="24"/>
        </w:rPr>
        <w:fldChar w:fldCharType="end"/>
      </w:r>
      <w:r w:rsidRPr="00A50B51">
        <w:rPr>
          <w:sz w:val="24"/>
          <w:szCs w:val="24"/>
        </w:rPr>
        <w:t xml:space="preserve"> – Nivel de utilización de sistemas operativos móviles</w:t>
      </w:r>
      <w:bookmarkEnd w:id="458"/>
      <w:bookmarkEnd w:id="459"/>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8E0A96">
      <w:pPr>
        <w:ind w:firstLine="708"/>
        <w:rPr>
          <w:szCs w:val="24"/>
          <w:lang w:eastAsia="es-CR"/>
        </w:rPr>
      </w:pPr>
    </w:p>
    <w:p w:rsidR="00A91DC6" w:rsidRDefault="00F1036B" w:rsidP="00874DD7">
      <w:pPr>
        <w:ind w:firstLine="708"/>
        <w:rPr>
          <w:szCs w:val="24"/>
          <w:lang w:eastAsia="es-CR"/>
        </w:rPr>
      </w:pPr>
      <w:r w:rsidRPr="00A50B51">
        <w:rPr>
          <w:szCs w:val="24"/>
          <w:lang w:eastAsia="es-CR"/>
        </w:rPr>
        <w:t>Al tener los datos de utilización y las características de cada sistema operativo</w:t>
      </w:r>
      <w:r w:rsidR="00E7576D" w:rsidRPr="00A50B51">
        <w:rPr>
          <w:szCs w:val="24"/>
          <w:lang w:eastAsia="es-CR"/>
        </w:rPr>
        <w:t xml:space="preserve">, </w:t>
      </w:r>
      <w:r w:rsidR="0091492F" w:rsidRPr="00A50B51">
        <w:rPr>
          <w:szCs w:val="24"/>
          <w:lang w:eastAsia="es-CR"/>
        </w:rPr>
        <w:t>la información del gráfico anterior</w:t>
      </w:r>
      <w:r w:rsidR="00D6414F" w:rsidRPr="00A50B51">
        <w:rPr>
          <w:szCs w:val="24"/>
          <w:lang w:eastAsia="es-CR"/>
        </w:rPr>
        <w:t xml:space="preserve"> y la factibilidad técnica (ver Sección </w:t>
      </w:r>
      <w:r w:rsidR="00723CD1">
        <w:fldChar w:fldCharType="begin"/>
      </w:r>
      <w:r w:rsidR="00723CD1">
        <w:instrText xml:space="preserve"> REF _Ref385077747 \r \h  \* MERGEFORMAT </w:instrText>
      </w:r>
      <w:r w:rsidR="00723CD1">
        <w:fldChar w:fldCharType="separate"/>
      </w:r>
      <w:r w:rsidR="000D2721" w:rsidRPr="000D2721">
        <w:rPr>
          <w:szCs w:val="24"/>
          <w:lang w:eastAsia="es-CR"/>
        </w:rPr>
        <w:t>3.1.1.3.1</w:t>
      </w:r>
      <w:r w:rsidR="00723CD1">
        <w:fldChar w:fldCharType="end"/>
      </w:r>
      <w:r w:rsidR="002B29F0" w:rsidRPr="00A50B51">
        <w:rPr>
          <w:szCs w:val="24"/>
          <w:lang w:eastAsia="es-CR"/>
        </w:rPr>
        <w:t xml:space="preserve">) </w:t>
      </w:r>
      <w:r w:rsidR="00E7576D" w:rsidRPr="00A50B51">
        <w:rPr>
          <w:szCs w:val="24"/>
          <w:lang w:eastAsia="es-CR"/>
        </w:rPr>
        <w:t xml:space="preserve">se decide realizar la solución de </w:t>
      </w:r>
      <w:del w:id="460" w:author="Personal" w:date="2014-08-23T19:19:00Z">
        <w:r w:rsidR="00E7576D" w:rsidRPr="00A50B51" w:rsidDel="007D2624">
          <w:rPr>
            <w:szCs w:val="24"/>
            <w:lang w:eastAsia="es-CR"/>
          </w:rPr>
          <w:delText>Audinsa Audiología Móvil</w:delText>
        </w:r>
      </w:del>
      <w:ins w:id="461" w:author="Personal" w:date="2014-08-23T19:19:00Z">
        <w:r w:rsidR="007D2624">
          <w:rPr>
            <w:szCs w:val="24"/>
            <w:lang w:eastAsia="es-CR"/>
          </w:rPr>
          <w:t>AUDINSA Salud Auditiva</w:t>
        </w:r>
      </w:ins>
      <w:r w:rsidR="00E7576D" w:rsidRPr="00A50B51">
        <w:rPr>
          <w:szCs w:val="24"/>
          <w:lang w:eastAsia="es-CR"/>
        </w:rPr>
        <w:t xml:space="preserve"> en el siste</w:t>
      </w:r>
      <w:r w:rsidR="002B29F0" w:rsidRPr="00A50B51">
        <w:rPr>
          <w:szCs w:val="24"/>
          <w:lang w:eastAsia="es-CR"/>
        </w:rPr>
        <w:t xml:space="preserve">ma operativo Android. </w:t>
      </w:r>
      <w:commentRangeStart w:id="462"/>
      <w:r w:rsidR="002B29F0" w:rsidRPr="00A50B51">
        <w:rPr>
          <w:szCs w:val="24"/>
          <w:lang w:eastAsia="es-CR"/>
        </w:rPr>
        <w:t>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seleccionar el</w:t>
      </w:r>
      <w:r w:rsidR="002B29F0" w:rsidRPr="00A50B51">
        <w:rPr>
          <w:szCs w:val="24"/>
          <w:lang w:eastAsia="es-CR"/>
        </w:rPr>
        <w:t xml:space="preserve"> sistema operativo</w:t>
      </w:r>
      <w:r w:rsidRPr="00A50B51">
        <w:rPr>
          <w:szCs w:val="24"/>
          <w:lang w:eastAsia="es-CR"/>
        </w:rPr>
        <w:t xml:space="preserve"> má</w:t>
      </w:r>
      <w:r w:rsidR="002B29F0" w:rsidRPr="00A50B51">
        <w:rPr>
          <w:szCs w:val="24"/>
          <w:lang w:eastAsia="es-CR"/>
        </w:rPr>
        <w:t>s utilizado en la encuesta,</w:t>
      </w:r>
      <w:r w:rsidR="00E7576D" w:rsidRPr="00A50B51">
        <w:rPr>
          <w:szCs w:val="24"/>
          <w:lang w:eastAsia="es-CR"/>
        </w:rPr>
        <w:t xml:space="preserve"> buscar</w:t>
      </w:r>
      <w:r w:rsidR="004A452E">
        <w:rPr>
          <w:szCs w:val="24"/>
          <w:lang w:eastAsia="es-CR"/>
        </w:rPr>
        <w:t xml:space="preserve"> </w:t>
      </w:r>
      <w:r w:rsidR="00E7576D" w:rsidRPr="00A50B51">
        <w:rPr>
          <w:szCs w:val="24"/>
          <w:lang w:eastAsia="es-CR"/>
        </w:rPr>
        <w:t xml:space="preserve">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w:t>
      </w:r>
      <w:r w:rsidRPr="00A50B51">
        <w:rPr>
          <w:szCs w:val="24"/>
          <w:lang w:eastAsia="es-CR"/>
        </w:rPr>
        <w:lastRenderedPageBreak/>
        <w:t xml:space="preserve">audio </w:t>
      </w:r>
      <w:commentRangeStart w:id="463"/>
      <w:r w:rsidRPr="00A50B51">
        <w:rPr>
          <w:szCs w:val="24"/>
          <w:lang w:eastAsia="es-CR"/>
        </w:rPr>
        <w:t>del</w:t>
      </w:r>
      <w:commentRangeEnd w:id="463"/>
      <w:r w:rsidR="00A30B09">
        <w:rPr>
          <w:rStyle w:val="CommentReference"/>
        </w:rPr>
        <w:commentReference w:id="463"/>
      </w:r>
      <w:r w:rsidRPr="00A50B51">
        <w:rPr>
          <w:szCs w:val="24"/>
          <w:lang w:eastAsia="es-CR"/>
        </w:rPr>
        <w:t xml:space="preserve"> teléfono, así como programar sin el hecho de requerir licencias ni computadoras de gran valor econó</w:t>
      </w:r>
      <w:r w:rsidR="00C91A09" w:rsidRPr="00A50B51">
        <w:rPr>
          <w:szCs w:val="24"/>
          <w:lang w:eastAsia="es-CR"/>
        </w:rPr>
        <w:t>mico para realizar el proyecto.</w:t>
      </w:r>
      <w:commentRangeEnd w:id="462"/>
      <w:r w:rsidR="00085E05">
        <w:rPr>
          <w:rStyle w:val="CommentReference"/>
        </w:rPr>
        <w:commentReference w:id="462"/>
      </w:r>
    </w:p>
    <w:p w:rsidR="00D774DC" w:rsidRDefault="00D774DC" w:rsidP="00874DD7">
      <w:pPr>
        <w:ind w:firstLine="708"/>
        <w:rPr>
          <w:szCs w:val="24"/>
          <w:lang w:eastAsia="es-CR"/>
        </w:rPr>
      </w:pPr>
    </w:p>
    <w:p w:rsidR="004A452E" w:rsidRPr="00A50B51" w:rsidRDefault="00E873D9" w:rsidP="00874DD7">
      <w:pPr>
        <w:ind w:firstLine="708"/>
        <w:rPr>
          <w:szCs w:val="24"/>
          <w:lang w:eastAsia="es-CR"/>
        </w:rPr>
      </w:pPr>
      <w:commentRangeStart w:id="464"/>
      <w:r>
        <w:rPr>
          <w:szCs w:val="24"/>
          <w:lang w:eastAsia="es-CR"/>
        </w:rPr>
        <w:t>Este objetivo contribuye a la realización del objetivo general, pues la  selección del sistema operativo Android, como la opción más adecuada para emplear en la arquitectura de la solución, permite a</w:t>
      </w:r>
      <w:r w:rsidR="004A452E">
        <w:rPr>
          <w:szCs w:val="24"/>
          <w:lang w:eastAsia="es-CR"/>
        </w:rPr>
        <w:t xml:space="preserve"> los ingenieros </w:t>
      </w:r>
      <w:r>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total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Pr>
          <w:szCs w:val="24"/>
          <w:lang w:eastAsia="es-CR"/>
        </w:rPr>
        <w:t xml:space="preserve">con las </w:t>
      </w:r>
      <w:r w:rsidR="00C80CE8">
        <w:rPr>
          <w:szCs w:val="24"/>
          <w:lang w:eastAsia="es-CR"/>
        </w:rPr>
        <w:t>tareas,</w:t>
      </w:r>
      <w:r>
        <w:rPr>
          <w:szCs w:val="24"/>
          <w:lang w:eastAsia="es-CR"/>
        </w:rPr>
        <w:t xml:space="preserve"> sin que los retrasos impactaran el objetivo del </w:t>
      </w:r>
      <w:commentRangeStart w:id="465"/>
      <w:r>
        <w:rPr>
          <w:szCs w:val="24"/>
          <w:lang w:eastAsia="es-CR"/>
        </w:rPr>
        <w:t>proyecto</w:t>
      </w:r>
      <w:commentRangeEnd w:id="465"/>
      <w:r w:rsidR="00DC1876">
        <w:rPr>
          <w:rStyle w:val="CommentReference"/>
        </w:rPr>
        <w:commentReference w:id="465"/>
      </w:r>
      <w:r>
        <w:rPr>
          <w:szCs w:val="24"/>
          <w:lang w:eastAsia="es-CR"/>
        </w:rPr>
        <w:t>.</w:t>
      </w:r>
    </w:p>
    <w:p w:rsidR="00A50B51" w:rsidRDefault="00A50B51">
      <w:pPr>
        <w:spacing w:after="200" w:line="276" w:lineRule="auto"/>
        <w:jc w:val="left"/>
        <w:rPr>
          <w:szCs w:val="24"/>
          <w:lang w:eastAsia="es-CR"/>
        </w:rPr>
      </w:pPr>
      <w:r>
        <w:rPr>
          <w:szCs w:val="24"/>
          <w:lang w:eastAsia="es-CR"/>
        </w:rPr>
        <w:br w:type="page"/>
      </w:r>
      <w:commentRangeEnd w:id="464"/>
      <w:r w:rsidR="00085E05">
        <w:rPr>
          <w:rStyle w:val="CommentReference"/>
        </w:rPr>
        <w:commentReference w:id="464"/>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w:t>
      </w:r>
      <w:commentRangeStart w:id="466"/>
      <w:r w:rsidR="00D01131" w:rsidRPr="00A50B51">
        <w:rPr>
          <w:szCs w:val="24"/>
          <w:lang w:eastAsia="es-CR"/>
        </w:rPr>
        <w:t>relacionadas al tema auditivo</w:t>
      </w:r>
      <w:commentRangeEnd w:id="466"/>
      <w:r w:rsidR="00A77EA6">
        <w:rPr>
          <w:rStyle w:val="CommentReference"/>
        </w:rPr>
        <w:commentReference w:id="466"/>
      </w:r>
      <w:r w:rsidRPr="00A50B51">
        <w:rPr>
          <w:szCs w:val="24"/>
          <w:lang w:eastAsia="es-CR"/>
        </w:rPr>
        <w:t xml:space="preserve">. </w:t>
      </w:r>
      <w:ins w:id="467" w:author="Personal" w:date="2014-08-23T20:09:00Z">
        <w:r w:rsidR="005E6264">
          <w:rPr>
            <w:szCs w:val="24"/>
            <w:lang w:eastAsia="es-CR"/>
          </w:rPr>
          <w:t>Esta revisión surge</w:t>
        </w:r>
      </w:ins>
      <w:ins w:id="468" w:author="Personal" w:date="2014-08-23T20:15:00Z">
        <w:r w:rsidR="004240F1">
          <w:rPr>
            <w:szCs w:val="24"/>
            <w:lang w:eastAsia="es-CR"/>
          </w:rPr>
          <w:t xml:space="preserve"> </w:t>
        </w:r>
      </w:ins>
      <w:ins w:id="469" w:author="Personal" w:date="2014-08-23T20:09:00Z">
        <w:r w:rsidR="005E6264">
          <w:rPr>
            <w:szCs w:val="24"/>
            <w:lang w:eastAsia="es-CR"/>
          </w:rPr>
          <w:t xml:space="preserve">para verificar </w:t>
        </w:r>
      </w:ins>
      <w:ins w:id="470" w:author="Personal" w:date="2014-08-23T20:10:00Z">
        <w:r w:rsidR="005E6264">
          <w:rPr>
            <w:szCs w:val="24"/>
            <w:lang w:eastAsia="es-CR"/>
          </w:rPr>
          <w:t>si</w:t>
        </w:r>
      </w:ins>
      <w:ins w:id="471" w:author="Personal" w:date="2014-08-23T20:09:00Z">
        <w:r w:rsidR="005E6264">
          <w:rPr>
            <w:szCs w:val="24"/>
            <w:lang w:eastAsia="es-CR"/>
          </w:rPr>
          <w:t xml:space="preserve"> las necesidades de la empresa existen </w:t>
        </w:r>
      </w:ins>
      <w:ins w:id="472" w:author="Personal" w:date="2014-08-23T20:10:00Z">
        <w:r w:rsidR="005E6264">
          <w:rPr>
            <w:szCs w:val="24"/>
            <w:lang w:eastAsia="es-CR"/>
          </w:rPr>
          <w:t xml:space="preserve">o no </w:t>
        </w:r>
      </w:ins>
      <w:ins w:id="473" w:author="Personal" w:date="2014-08-23T20:09:00Z">
        <w:r w:rsidR="005E6264">
          <w:rPr>
            <w:szCs w:val="24"/>
            <w:lang w:eastAsia="es-CR"/>
          </w:rPr>
          <w:t>en el mercado actual</w:t>
        </w:r>
      </w:ins>
      <w:ins w:id="474" w:author="Personal" w:date="2014-08-23T20:12:00Z">
        <w:r w:rsidR="005E6264">
          <w:rPr>
            <w:szCs w:val="24"/>
            <w:lang w:eastAsia="es-CR"/>
          </w:rPr>
          <w:t xml:space="preserve"> y definir la </w:t>
        </w:r>
      </w:ins>
      <w:ins w:id="475" w:author="Personal" w:date="2014-08-23T20:13:00Z">
        <w:r w:rsidR="00576B1B">
          <w:rPr>
            <w:szCs w:val="24"/>
            <w:lang w:eastAsia="es-CR"/>
          </w:rPr>
          <w:t xml:space="preserve">mejor manera de </w:t>
        </w:r>
      </w:ins>
      <w:ins w:id="476" w:author="Personal" w:date="2014-08-23T20:14:00Z">
        <w:r w:rsidR="00576B1B">
          <w:rPr>
            <w:szCs w:val="24"/>
            <w:lang w:eastAsia="es-CR"/>
          </w:rPr>
          <w:t>llevar a cabo el proyecto.</w:t>
        </w:r>
      </w:ins>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3E7978">
        <w:rPr>
          <w:szCs w:val="24"/>
          <w:lang w:eastAsia="es-CR"/>
        </w:rPr>
        <w:t>aplicativo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C80CE8"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477"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commentRangeStart w:id="478"/>
      <w:r w:rsidR="00723CD1">
        <w:fldChar w:fldCharType="begin"/>
      </w:r>
      <w:r w:rsidR="00723CD1">
        <w:instrText xml:space="preserve"> REF _Ref386048765 \h  \* MERGEFORMAT </w:instrText>
      </w:r>
      <w:r w:rsidR="00723CD1">
        <w:fldChar w:fldCharType="separate"/>
      </w:r>
      <w:r w:rsidR="000D2721" w:rsidRPr="00A50B51">
        <w:rPr>
          <w:szCs w:val="24"/>
        </w:rPr>
        <w:t>Definición de requerimientos</w:t>
      </w:r>
      <w:r w:rsidR="00723CD1">
        <w:fldChar w:fldCharType="end"/>
      </w:r>
      <w:commentRangeEnd w:id="478"/>
      <w:r w:rsidR="0041665F">
        <w:rPr>
          <w:rStyle w:val="CommentReference"/>
        </w:rPr>
        <w:commentReference w:id="478"/>
      </w:r>
      <w:ins w:id="479"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ins w:id="480" w:author="Personal" w:date="2014-08-23T20:16:00Z"/>
          <w:szCs w:val="24"/>
          <w:lang w:eastAsia="es-CR"/>
        </w:rPr>
      </w:pPr>
      <w:commentRangeStart w:id="481"/>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w:t>
      </w:r>
      <w:ins w:id="482" w:author="Personal" w:date="2014-08-23T20:16:00Z">
        <w:r w:rsidR="004240F1">
          <w:rPr>
            <w:szCs w:val="24"/>
            <w:lang w:eastAsia="es-CR"/>
          </w:rPr>
          <w:t xml:space="preserve">Esto permite </w:t>
        </w:r>
      </w:ins>
      <w:ins w:id="483" w:author="Personal" w:date="2014-08-23T20:21:00Z">
        <w:r w:rsidR="004240F1">
          <w:rPr>
            <w:szCs w:val="24"/>
            <w:lang w:eastAsia="es-CR"/>
          </w:rPr>
          <w:t xml:space="preserve">obtener ideas para </w:t>
        </w:r>
      </w:ins>
      <w:ins w:id="484" w:author="Personal" w:date="2014-08-23T20:16:00Z">
        <w:r w:rsidR="004240F1">
          <w:rPr>
            <w:szCs w:val="24"/>
            <w:lang w:eastAsia="es-CR"/>
          </w:rPr>
          <w:t xml:space="preserve">crear </w:t>
        </w:r>
      </w:ins>
      <w:ins w:id="485" w:author="Personal" w:date="2014-08-23T20:21:00Z">
        <w:r w:rsidR="004240F1">
          <w:rPr>
            <w:szCs w:val="24"/>
            <w:lang w:eastAsia="es-CR"/>
          </w:rPr>
          <w:t xml:space="preserve">los </w:t>
        </w:r>
      </w:ins>
      <w:ins w:id="486" w:author="Personal" w:date="2014-08-23T20:16:00Z">
        <w:r w:rsidR="004240F1">
          <w:rPr>
            <w:szCs w:val="24"/>
            <w:lang w:eastAsia="es-CR"/>
          </w:rPr>
          <w:t>requerimientos que den paso al producto final.</w:t>
        </w:r>
      </w:ins>
    </w:p>
    <w:p w:rsidR="00226148" w:rsidDel="004240F1" w:rsidRDefault="00226148" w:rsidP="008E0A96">
      <w:pPr>
        <w:ind w:firstLine="708"/>
        <w:rPr>
          <w:del w:id="487" w:author="Personal" w:date="2014-08-23T20:17:00Z"/>
          <w:szCs w:val="24"/>
          <w:lang w:eastAsia="es-CR"/>
        </w:rPr>
      </w:pPr>
      <w:commentRangeStart w:id="488"/>
      <w:del w:id="489" w:author="Personal" w:date="2014-08-23T20:17:00Z">
        <w:r w:rsidDel="004240F1">
          <w:rPr>
            <w:szCs w:val="24"/>
            <w:lang w:eastAsia="es-CR"/>
          </w:rPr>
          <w:delText>Por</w:delText>
        </w:r>
      </w:del>
      <w:commentRangeEnd w:id="488"/>
      <w:r w:rsidR="004240F1">
        <w:rPr>
          <w:rStyle w:val="CommentReference"/>
        </w:rPr>
        <w:commentReference w:id="488"/>
      </w:r>
      <w:del w:id="490" w:author="Personal" w:date="2014-08-23T20:17:00Z">
        <w:r w:rsidDel="004240F1">
          <w:rPr>
            <w:szCs w:val="24"/>
            <w:lang w:eastAsia="es-CR"/>
          </w:rPr>
          <w:delText xml:space="preserve"> ejemplo, ninguno de los aplicativos estudiados</w:delText>
        </w:r>
        <w:r w:rsidR="004F5AD0" w:rsidDel="004240F1">
          <w:rPr>
            <w:szCs w:val="24"/>
            <w:lang w:eastAsia="es-CR"/>
          </w:rPr>
          <w:delText xml:space="preserve"> </w:delText>
        </w:r>
        <w:r w:rsidR="008D4337" w:rsidDel="004240F1">
          <w:rPr>
            <w:szCs w:val="24"/>
            <w:lang w:eastAsia="es-CR"/>
          </w:rPr>
          <w:delText>permite</w:delText>
        </w:r>
        <w:r w:rsidR="004F5AD0" w:rsidDel="004240F1">
          <w:rPr>
            <w:szCs w:val="24"/>
            <w:lang w:eastAsia="es-CR"/>
          </w:rPr>
          <w:delText xml:space="preserve"> crear</w:delText>
        </w:r>
        <w:r w:rsidR="008D4337" w:rsidDel="004240F1">
          <w:rPr>
            <w:szCs w:val="24"/>
            <w:lang w:eastAsia="es-CR"/>
          </w:rPr>
          <w:delText xml:space="preserve"> un perfil de usuario, situación que llama la atención</w:delText>
        </w:r>
        <w:r w:rsidDel="004240F1">
          <w:rPr>
            <w:szCs w:val="24"/>
            <w:lang w:eastAsia="es-CR"/>
          </w:rPr>
          <w:delText>, y da paso a la solicitud de creación de perfiles. U</w:delText>
        </w:r>
        <w:r w:rsidR="008D4337" w:rsidDel="004240F1">
          <w:rPr>
            <w:szCs w:val="24"/>
            <w:lang w:eastAsia="es-CR"/>
          </w:rPr>
          <w:delText>n perfil</w:delText>
        </w:r>
        <w:r w:rsidR="003023E5" w:rsidDel="004240F1">
          <w:rPr>
            <w:szCs w:val="24"/>
            <w:lang w:eastAsia="es-CR"/>
          </w:rPr>
          <w:delText>,</w:delText>
        </w:r>
        <w:r w:rsidR="008D4337" w:rsidDel="004240F1">
          <w:rPr>
            <w:szCs w:val="24"/>
            <w:lang w:eastAsia="es-CR"/>
          </w:rPr>
          <w:delText xml:space="preserve"> permite a </w:delText>
        </w:r>
        <w:r w:rsidR="00412EA3" w:rsidDel="004240F1">
          <w:rPr>
            <w:szCs w:val="24"/>
            <w:lang w:eastAsia="es-CR"/>
          </w:rPr>
          <w:delText>la empresa</w:delText>
        </w:r>
        <w:r w:rsidR="008D4337" w:rsidDel="004240F1">
          <w:rPr>
            <w:szCs w:val="24"/>
            <w:lang w:eastAsia="es-CR"/>
          </w:rPr>
          <w:delText xml:space="preserve"> identi</w:delText>
        </w:r>
        <w:r w:rsidR="003023E5" w:rsidDel="004240F1">
          <w:rPr>
            <w:szCs w:val="24"/>
            <w:lang w:eastAsia="es-CR"/>
          </w:rPr>
          <w:delText xml:space="preserve">ficar a un cliente potencial y </w:delText>
        </w:r>
        <w:r w:rsidR="008D4337" w:rsidDel="004240F1">
          <w:rPr>
            <w:szCs w:val="24"/>
            <w:lang w:eastAsia="es-CR"/>
          </w:rPr>
          <w:delText xml:space="preserve">de esta manera lograr contacto directo </w:delText>
        </w:r>
        <w:r w:rsidR="003023E5" w:rsidDel="004240F1">
          <w:rPr>
            <w:szCs w:val="24"/>
            <w:lang w:eastAsia="es-CR"/>
          </w:rPr>
          <w:delText xml:space="preserve">con la persona. Esto permite realizar un mejor </w:delText>
        </w:r>
        <w:r w:rsidR="003023E5" w:rsidRPr="003023E5" w:rsidDel="004240F1">
          <w:rPr>
            <w:szCs w:val="24"/>
            <w:lang w:eastAsia="es-CR"/>
          </w:rPr>
          <w:delText>análisis</w:delText>
        </w:r>
        <w:r w:rsidR="003023E5" w:rsidDel="004240F1">
          <w:rPr>
            <w:szCs w:val="24"/>
            <w:lang w:eastAsia="es-CR"/>
          </w:rPr>
          <w:delText xml:space="preserve"> acerca de los individuos que utilicen el aplicativo, permitiendo a la larga realizar estudios con base a los insumos brindados por la aplicación.</w:delText>
        </w:r>
        <w:commentRangeEnd w:id="481"/>
        <w:r w:rsidR="00A77EA6" w:rsidDel="004240F1">
          <w:rPr>
            <w:rStyle w:val="CommentReference"/>
          </w:rPr>
          <w:commentReference w:id="481"/>
        </w:r>
      </w:del>
    </w:p>
    <w:p w:rsidR="00226148" w:rsidRDefault="00226148" w:rsidP="00226148">
      <w:pPr>
        <w:ind w:firstLine="708"/>
        <w:rPr>
          <w:szCs w:val="24"/>
          <w:lang w:eastAsia="es-CR"/>
        </w:rPr>
      </w:pPr>
    </w:p>
    <w:p w:rsidR="0041665F" w:rsidRPr="00A50B51" w:rsidRDefault="0041665F" w:rsidP="0041665F">
      <w:pPr>
        <w:ind w:firstLine="708"/>
        <w:rPr>
          <w:ins w:id="491" w:author="Personal" w:date="2014-08-23T17:43:00Z"/>
          <w:szCs w:val="24"/>
          <w:lang w:eastAsia="es-CR"/>
        </w:rPr>
      </w:pPr>
      <w:commentRangeStart w:id="492"/>
      <w:ins w:id="493" w:author="Personal" w:date="2014-08-23T17:43:00Z">
        <w:r>
          <w:rPr>
            <w:szCs w:val="24"/>
            <w:lang w:eastAsia="es-CR"/>
          </w:rPr>
          <w:lastRenderedPageBreak/>
          <w:t>Posterior</w:t>
        </w:r>
        <w:commentRangeEnd w:id="492"/>
        <w:r>
          <w:rPr>
            <w:rStyle w:val="CommentReference"/>
          </w:rPr>
          <w:commentReference w:id="492"/>
        </w:r>
        <w:r>
          <w:rPr>
            <w:szCs w:val="24"/>
            <w:lang w:eastAsia="es-CR"/>
          </w:rPr>
          <w:t xml:space="preserve"> a la definición, los ingenieros brindan el diseño de interfaces (Ver </w:t>
        </w:r>
        <w:r>
          <w:rPr>
            <w:szCs w:val="24"/>
            <w:lang w:eastAsia="es-CR"/>
          </w:rPr>
          <w:fldChar w:fldCharType="begin"/>
        </w:r>
        <w:r>
          <w:rPr>
            <w:szCs w:val="24"/>
            <w:lang w:eastAsia="es-CR"/>
          </w:rPr>
          <w:instrText xml:space="preserve"> REF _Ref394241045 \h </w:instrText>
        </w:r>
        <w:r>
          <w:rPr>
            <w:szCs w:val="24"/>
            <w:lang w:eastAsia="es-CR"/>
          </w:rPr>
        </w:r>
        <w:r>
          <w:rPr>
            <w:szCs w:val="24"/>
            <w:lang w:eastAsia="es-CR"/>
          </w:rPr>
          <w:fldChar w:fldCharType="separate"/>
        </w:r>
        <w:r w:rsidRPr="00A50B51">
          <w:rPr>
            <w:szCs w:val="24"/>
          </w:rPr>
          <w:t>Diseño de interfaces</w:t>
        </w:r>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commentRangeStart w:id="494"/>
      <w:r w:rsidRPr="00A50B51">
        <w:rPr>
          <w:szCs w:val="24"/>
          <w:lang w:eastAsia="es-CR"/>
        </w:rPr>
        <w:t xml:space="preserve">Para </w:t>
      </w:r>
      <w:commentRangeStart w:id="495"/>
      <w:r w:rsidRPr="00A50B51">
        <w:rPr>
          <w:szCs w:val="24"/>
          <w:lang w:eastAsia="es-CR"/>
        </w:rPr>
        <w:t>determinar</w:t>
      </w:r>
      <w:commentRangeEnd w:id="495"/>
      <w:r w:rsidR="007A6967">
        <w:rPr>
          <w:rStyle w:val="CommentReference"/>
        </w:rPr>
        <w:commentReference w:id="495"/>
      </w:r>
      <w:r w:rsidRPr="00A50B51">
        <w:rPr>
          <w:szCs w:val="24"/>
          <w:lang w:eastAsia="es-CR"/>
        </w:rPr>
        <w:t xml:space="preserve"> la utilización de aplicaciones móviles se usó una aplicación existente en la web para el diseño de cuestionarios</w:t>
      </w:r>
      <w:commentRangeEnd w:id="494"/>
      <w:r w:rsidR="00A77EA6">
        <w:rPr>
          <w:rStyle w:val="CommentReference"/>
        </w:rPr>
        <w:commentReference w:id="494"/>
      </w:r>
      <w:r w:rsidRPr="00A50B51">
        <w:rPr>
          <w:szCs w:val="24"/>
          <w:lang w:eastAsia="es-CR"/>
        </w:rPr>
        <w:t xml:space="preserve">. Esta se diseñó en la página </w:t>
      </w:r>
      <w:hyperlink r:id="rId51"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723CD1">
        <w:fldChar w:fldCharType="begin"/>
      </w:r>
      <w:r w:rsidR="00723CD1">
        <w:instrText xml:space="preserve"> REF _Ref386054355 \h  \* MERGEFORMAT </w:instrText>
      </w:r>
      <w:r w:rsidR="00723CD1">
        <w:fldChar w:fldCharType="separate"/>
      </w:r>
      <w:r w:rsidR="000D2721" w:rsidRPr="00A50B51">
        <w:rPr>
          <w:szCs w:val="24"/>
        </w:rPr>
        <w:t>Instrumento cuestionario</w:t>
      </w:r>
      <w:r w:rsidR="00723CD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commentRangeStart w:id="496"/>
      <w:commentRangeStart w:id="497"/>
      <w:r w:rsidRPr="00A50B51">
        <w:rPr>
          <w:noProof/>
          <w:szCs w:val="24"/>
          <w:lang w:eastAsia="es-CR"/>
        </w:rPr>
        <w:lastRenderedPageBreak/>
        <w:drawing>
          <wp:inline distT="0" distB="0" distL="0" distR="0" wp14:anchorId="42B40573" wp14:editId="0F41EF50">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48963" cy="5909283"/>
                    </a:xfrm>
                    <a:prstGeom prst="rect">
                      <a:avLst/>
                    </a:prstGeom>
                  </pic:spPr>
                </pic:pic>
              </a:graphicData>
            </a:graphic>
          </wp:inline>
        </w:drawing>
      </w:r>
      <w:commentRangeEnd w:id="496"/>
      <w:commentRangeEnd w:id="497"/>
      <w:r w:rsidR="006A35B4">
        <w:rPr>
          <w:rStyle w:val="CommentReference"/>
        </w:rPr>
        <w:commentReference w:id="497"/>
      </w:r>
      <w:r w:rsidR="002E6351">
        <w:rPr>
          <w:rStyle w:val="CommentReference"/>
        </w:rPr>
        <w:commentReference w:id="496"/>
      </w:r>
    </w:p>
    <w:p w:rsidR="007B5CDC" w:rsidRPr="00A50B51" w:rsidRDefault="007B5CDC" w:rsidP="0072187B">
      <w:pPr>
        <w:pStyle w:val="Caption"/>
        <w:rPr>
          <w:sz w:val="24"/>
          <w:szCs w:val="24"/>
        </w:rPr>
      </w:pPr>
      <w:bookmarkStart w:id="498" w:name="_Ref386051304"/>
      <w:bookmarkStart w:id="499" w:name="_Toc386049177"/>
      <w:bookmarkStart w:id="500" w:name="_Toc393656059"/>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bookmarkEnd w:id="498"/>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499"/>
      <w:r w:rsidR="0031450A" w:rsidRPr="00A50B51">
        <w:rPr>
          <w:sz w:val="24"/>
          <w:szCs w:val="24"/>
        </w:rPr>
        <w:t>cuestionarios aplicados</w:t>
      </w:r>
      <w:bookmarkEnd w:id="500"/>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676E4610" wp14:editId="0C82BCA4">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0E8B977A" wp14:editId="1C3EEA21">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34A8C06B" wp14:editId="48EA86D6">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501" w:name="_Ref386052187"/>
      <w:bookmarkStart w:id="502" w:name="_Toc386049178"/>
      <w:bookmarkStart w:id="503" w:name="_Toc393656060"/>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bookmarkEnd w:id="501"/>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502"/>
      <w:bookmarkEnd w:id="503"/>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6843A1E5" wp14:editId="05A6CC73">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504" w:name="_Ref386052644"/>
      <w:bookmarkStart w:id="505" w:name="_Toc386049179"/>
      <w:bookmarkStart w:id="506" w:name="_Toc393656061"/>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bookmarkEnd w:id="504"/>
      <w:r w:rsidRPr="00A50B51">
        <w:rPr>
          <w:sz w:val="24"/>
          <w:szCs w:val="24"/>
        </w:rPr>
        <w:t xml:space="preserve"> – Promedio de uso de aplicaciones móviles </w:t>
      </w:r>
      <w:r w:rsidR="009603A9" w:rsidRPr="00A50B51">
        <w:rPr>
          <w:sz w:val="24"/>
          <w:szCs w:val="24"/>
        </w:rPr>
        <w:t>según</w:t>
      </w:r>
      <w:bookmarkEnd w:id="505"/>
      <w:r w:rsidR="007A51E2" w:rsidRPr="00A50B51">
        <w:rPr>
          <w:sz w:val="24"/>
          <w:szCs w:val="24"/>
        </w:rPr>
        <w:t xml:space="preserve"> </w:t>
      </w:r>
      <w:r w:rsidR="009603A9" w:rsidRPr="00A50B51">
        <w:rPr>
          <w:sz w:val="24"/>
          <w:szCs w:val="24"/>
        </w:rPr>
        <w:t>los cuestionarios aplicados</w:t>
      </w:r>
      <w:bookmarkEnd w:id="506"/>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6AFE0DB9" wp14:editId="2F616A05">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507" w:name="_Ref386053459"/>
      <w:bookmarkStart w:id="508" w:name="_Toc386049180"/>
      <w:bookmarkStart w:id="509" w:name="_Toc393656062"/>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bookmarkEnd w:id="507"/>
      <w:r w:rsidRPr="00A50B51">
        <w:rPr>
          <w:sz w:val="24"/>
          <w:szCs w:val="24"/>
        </w:rPr>
        <w:t xml:space="preserve"> – Promedio del dinero invertido en aplicaciones móviles </w:t>
      </w:r>
      <w:bookmarkEnd w:id="508"/>
      <w:r w:rsidR="009603A9" w:rsidRPr="00A50B51">
        <w:rPr>
          <w:sz w:val="24"/>
          <w:szCs w:val="24"/>
        </w:rPr>
        <w:t>según los cuestionarios aplicados</w:t>
      </w:r>
      <w:bookmarkEnd w:id="509"/>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472D0660" wp14:editId="255A726F">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510" w:name="_Ref386053272"/>
      <w:bookmarkStart w:id="511" w:name="_Toc386049181"/>
      <w:bookmarkStart w:id="512" w:name="_Toc393656063"/>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bookmarkEnd w:id="510"/>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511"/>
      <w:bookmarkEnd w:id="512"/>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19E4D2D6" wp14:editId="7A790C4B">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513" w:name="_Ref386053474"/>
      <w:bookmarkStart w:id="514" w:name="_Toc386049182"/>
      <w:bookmarkStart w:id="515" w:name="_Toc393656064"/>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7</w:t>
      </w:r>
      <w:r w:rsidR="004D1EA8" w:rsidRPr="00A50B51">
        <w:rPr>
          <w:noProof/>
          <w:sz w:val="24"/>
          <w:szCs w:val="24"/>
        </w:rPr>
        <w:fldChar w:fldCharType="end"/>
      </w:r>
      <w:bookmarkEnd w:id="513"/>
      <w:r w:rsidRPr="00A50B51">
        <w:rPr>
          <w:sz w:val="24"/>
          <w:szCs w:val="24"/>
        </w:rPr>
        <w:t xml:space="preserve"> – Nivel de confianza al utilizar aplicaciones móviles para el diagnóstico de enfermedades</w:t>
      </w:r>
      <w:bookmarkEnd w:id="514"/>
      <w:bookmarkEnd w:id="515"/>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10D98E10" wp14:editId="052BB630">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516" w:name="_Ref386052888"/>
      <w:bookmarkStart w:id="517" w:name="_Toc386049183"/>
      <w:bookmarkStart w:id="518" w:name="_Toc393656065"/>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bookmarkEnd w:id="516"/>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517"/>
      <w:bookmarkEnd w:id="518"/>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723CD1">
        <w:fldChar w:fldCharType="begin"/>
      </w:r>
      <w:r w:rsidR="00723CD1">
        <w:instrText xml:space="preserve"> REF _Ref386051304 \h  \* MERGEFORMAT </w:instrText>
      </w:r>
      <w:r w:rsidR="00723CD1">
        <w:fldChar w:fldCharType="separate"/>
      </w:r>
      <w:r w:rsidR="000D2721" w:rsidRPr="00A50B51">
        <w:rPr>
          <w:szCs w:val="24"/>
          <w:lang w:eastAsia="es-CR"/>
        </w:rPr>
        <w:t xml:space="preserve">Gráfico </w:t>
      </w:r>
      <w:r w:rsidR="000D2721">
        <w:rPr>
          <w:szCs w:val="24"/>
          <w:lang w:eastAsia="es-CR"/>
        </w:rPr>
        <w:t>2</w:t>
      </w:r>
      <w:r w:rsidR="00723CD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723CD1">
        <w:fldChar w:fldCharType="begin"/>
      </w:r>
      <w:r w:rsidR="00723CD1">
        <w:instrText xml:space="preserve"> REF _Ref386052187 \h  \* MERGEFORMAT </w:instrText>
      </w:r>
      <w:r w:rsidR="00723CD1">
        <w:fldChar w:fldCharType="separate"/>
      </w:r>
      <w:r w:rsidR="000D2721" w:rsidRPr="00A50B51">
        <w:rPr>
          <w:szCs w:val="24"/>
        </w:rPr>
        <w:t xml:space="preserve">Gráfico </w:t>
      </w:r>
      <w:r w:rsidR="000D2721">
        <w:rPr>
          <w:szCs w:val="24"/>
        </w:rPr>
        <w:t>3</w:t>
      </w:r>
      <w:r w:rsidR="00723CD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723CD1">
        <w:fldChar w:fldCharType="begin"/>
      </w:r>
      <w:r w:rsidR="00723CD1">
        <w:instrText xml:space="preserve"> REF _Ref386052644 \h  \* MERGEFORMAT </w:instrText>
      </w:r>
      <w:r w:rsidR="00723CD1">
        <w:fldChar w:fldCharType="separate"/>
      </w:r>
      <w:r w:rsidR="000D2721" w:rsidRPr="00A50B51">
        <w:rPr>
          <w:szCs w:val="24"/>
        </w:rPr>
        <w:t xml:space="preserve">Gráfico </w:t>
      </w:r>
      <w:r w:rsidR="000D2721">
        <w:rPr>
          <w:szCs w:val="24"/>
        </w:rPr>
        <w:t>4</w:t>
      </w:r>
      <w:r w:rsidR="00723CD1">
        <w:fldChar w:fldCharType="end"/>
      </w:r>
      <w:r w:rsidRPr="00A50B51">
        <w:rPr>
          <w:szCs w:val="24"/>
          <w:lang w:eastAsia="es-CR"/>
        </w:rPr>
        <w:t>), y que hay una gran mayoría los cuales no han invertido dinero en compras de aplicaciones móviles (</w:t>
      </w:r>
      <w:r w:rsidR="00723CD1">
        <w:fldChar w:fldCharType="begin"/>
      </w:r>
      <w:r w:rsidR="00723CD1">
        <w:instrText xml:space="preserve"> REF _Ref386053459 \h  \* MERGEFORMAT </w:instrText>
      </w:r>
      <w:r w:rsidR="00723CD1">
        <w:fldChar w:fldCharType="separate"/>
      </w:r>
      <w:r w:rsidR="000D2721" w:rsidRPr="00A50B51">
        <w:rPr>
          <w:szCs w:val="24"/>
        </w:rPr>
        <w:t xml:space="preserve">Gráfico </w:t>
      </w:r>
      <w:r w:rsidR="000D2721">
        <w:rPr>
          <w:szCs w:val="24"/>
        </w:rPr>
        <w:t>5</w:t>
      </w:r>
      <w:r w:rsidR="00723CD1">
        <w:fldChar w:fldCharType="end"/>
      </w:r>
      <w:r w:rsidRPr="00A50B51">
        <w:rPr>
          <w:szCs w:val="24"/>
          <w:lang w:eastAsia="es-CR"/>
        </w:rPr>
        <w:t xml:space="preserve">). También hay una desconfianza en cuanto el resultado que las aplicaciones móviles de salud brindan al usuario, siendo esta de un 50% reflejada en el </w:t>
      </w:r>
      <w:r w:rsidR="00723CD1">
        <w:fldChar w:fldCharType="begin"/>
      </w:r>
      <w:r w:rsidR="00723CD1">
        <w:instrText xml:space="preserve"> REF _Ref386053474 \h  \* MERGEFORMAT </w:instrText>
      </w:r>
      <w:r w:rsidR="00723CD1">
        <w:fldChar w:fldCharType="separate"/>
      </w:r>
      <w:r w:rsidR="000D2721" w:rsidRPr="00A50B51">
        <w:rPr>
          <w:szCs w:val="24"/>
        </w:rPr>
        <w:t xml:space="preserve">Gráfico </w:t>
      </w:r>
      <w:r w:rsidR="000D2721">
        <w:rPr>
          <w:szCs w:val="24"/>
        </w:rPr>
        <w:t>7</w:t>
      </w:r>
      <w:r w:rsidR="00723CD1">
        <w:fldChar w:fldCharType="end"/>
      </w:r>
      <w:r w:rsidRPr="00A50B51">
        <w:rPr>
          <w:szCs w:val="24"/>
          <w:lang w:eastAsia="es-CR"/>
        </w:rPr>
        <w:t>, y una gran mayoría no han utilizado aplicaciones para el diagnóstico de enfermedades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w:t>
      </w:r>
    </w:p>
    <w:p w:rsidR="007B5CDC" w:rsidRPr="00A50B51" w:rsidRDefault="007B5CDC" w:rsidP="008E0A96">
      <w:pPr>
        <w:ind w:firstLine="708"/>
        <w:rPr>
          <w:szCs w:val="24"/>
          <w:lang w:eastAsia="es-CR"/>
        </w:rPr>
      </w:pPr>
    </w:p>
    <w:p w:rsidR="007B5CDC" w:rsidRDefault="007B5CDC" w:rsidP="008E0A96">
      <w:pPr>
        <w:ind w:firstLine="708"/>
        <w:rPr>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412EA3" w:rsidRPr="00A50B51" w:rsidRDefault="00412EA3" w:rsidP="00412EA3">
      <w:pPr>
        <w:ind w:firstLine="708"/>
        <w:rPr>
          <w:szCs w:val="24"/>
          <w:lang w:eastAsia="es-CR"/>
        </w:rPr>
      </w:pPr>
    </w:p>
    <w:p w:rsidR="0041665F" w:rsidRDefault="0041665F" w:rsidP="0041665F">
      <w:pPr>
        <w:ind w:firstLine="708"/>
        <w:rPr>
          <w:ins w:id="519" w:author="Personal" w:date="2014-08-23T17:45:00Z"/>
          <w:szCs w:val="24"/>
          <w:lang w:eastAsia="es-CR"/>
        </w:rPr>
      </w:pPr>
      <w:commentRangeStart w:id="520"/>
      <w:ins w:id="521" w:author="Personal" w:date="2014-08-23T17:45:00Z">
        <w:r>
          <w:rPr>
            <w:szCs w:val="24"/>
            <w:lang w:eastAsia="es-CR"/>
          </w:rPr>
          <w:t>El</w:t>
        </w:r>
        <w:commentRangeEnd w:id="520"/>
        <w:r>
          <w:rPr>
            <w:rStyle w:val="CommentReference"/>
          </w:rPr>
          <w:commentReference w:id="520"/>
        </w:r>
        <w:r>
          <w:rPr>
            <w:szCs w:val="24"/>
            <w:lang w:eastAsia="es-CR"/>
          </w:rPr>
          <w:t xml:space="preserve"> cumplimiento del objetivo muestra que existe un amplio mercado dispuesto a utilizar aplicaciones similares a </w:t>
        </w:r>
      </w:ins>
      <w:ins w:id="522" w:author="Personal" w:date="2014-08-23T19:20:00Z">
        <w:r w:rsidR="007D2624">
          <w:rPr>
            <w:szCs w:val="24"/>
            <w:lang w:eastAsia="es-CR"/>
          </w:rPr>
          <w:t>AUDINSA Salud Auditiva</w:t>
        </w:r>
      </w:ins>
      <w:ins w:id="523" w:author="Personal" w:date="2014-08-23T17:45:00Z">
        <w:r>
          <w:rPr>
            <w:szCs w:val="24"/>
            <w:lang w:eastAsia="es-CR"/>
          </w:rPr>
          <w:t xml:space="preserve">, el cual, aunque aún no emplea estos dispositivos, considera su utilización. Esto resalta la oportunidad e innovación de la empresa patrocinadora de este proyecto, la cual sabe que con una herramienta de este tipo puede crear la diferencia en el mercado costarricense y promover aplicaciones asociadas a la salud. </w:t>
        </w:r>
      </w:ins>
    </w:p>
    <w:p w:rsidR="0041665F" w:rsidRDefault="0041665F" w:rsidP="0041665F">
      <w:pPr>
        <w:ind w:firstLine="708"/>
        <w:rPr>
          <w:ins w:id="524" w:author="Personal" w:date="2014-08-23T17:45:00Z"/>
          <w:szCs w:val="24"/>
          <w:lang w:eastAsia="es-CR"/>
        </w:rPr>
      </w:pPr>
    </w:p>
    <w:p w:rsidR="007B5CDC" w:rsidRPr="00A50B51" w:rsidRDefault="0041665F" w:rsidP="0041665F">
      <w:pPr>
        <w:ind w:firstLine="708"/>
        <w:rPr>
          <w:szCs w:val="24"/>
          <w:lang w:eastAsia="es-CR"/>
        </w:rPr>
      </w:pPr>
      <w:ins w:id="525" w:author="Personal" w:date="2014-08-23T17:45:00Z">
        <w:r>
          <w:rPr>
            <w:szCs w:val="24"/>
            <w:lang w:eastAsia="es-CR"/>
          </w:rPr>
          <w:t xml:space="preserve">Cabe mencionar que este análisis, muestra que </w:t>
        </w:r>
        <w:r w:rsidRPr="00A50B51">
          <w:rPr>
            <w:szCs w:val="24"/>
            <w:lang w:eastAsia="es-CR"/>
          </w:rPr>
          <w:t>los usuarios prefieren ir donde un profesional</w:t>
        </w:r>
        <w:r>
          <w:rPr>
            <w:szCs w:val="24"/>
            <w:lang w:eastAsia="es-CR"/>
          </w:rPr>
          <w:t>. Por tanto, la aplicación creada hará referencia acerca de lo importante que es acudir a la clínica, al menos una vez al año, esto para mayor control.</w:t>
        </w:r>
      </w:ins>
      <w:r w:rsidR="007B5CDC"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0715D0">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w:t>
      </w:r>
      <w:commentRangeStart w:id="526"/>
      <w:r w:rsidR="00CC364D" w:rsidRPr="00A50B51">
        <w:rPr>
          <w:szCs w:val="24"/>
        </w:rPr>
        <w:t>auditiva</w:t>
      </w:r>
      <w:commentRangeEnd w:id="526"/>
      <w:r w:rsidR="0041665F">
        <w:rPr>
          <w:rStyle w:val="CommentReference"/>
        </w:rPr>
        <w:commentReference w:id="526"/>
      </w:r>
      <w:r w:rsidR="00CC364D" w:rsidRPr="00A50B51">
        <w:rPr>
          <w:szCs w:val="24"/>
        </w:rPr>
        <w:t>.</w:t>
      </w:r>
    </w:p>
    <w:p w:rsidR="00412EA3" w:rsidRDefault="00412EA3" w:rsidP="008E0A96">
      <w:pPr>
        <w:ind w:firstLine="708"/>
        <w:rPr>
          <w:szCs w:val="24"/>
        </w:rPr>
      </w:pPr>
    </w:p>
    <w:p w:rsidR="0041665F" w:rsidRPr="00A50B51" w:rsidRDefault="0041665F" w:rsidP="0041665F">
      <w:pPr>
        <w:ind w:firstLine="708"/>
        <w:rPr>
          <w:ins w:id="527" w:author="Personal" w:date="2014-08-23T17:45:00Z"/>
          <w:szCs w:val="24"/>
        </w:rPr>
      </w:pPr>
      <w:ins w:id="528" w:author="Personal" w:date="2014-08-23T17:45:00Z">
        <w:r>
          <w:rPr>
            <w:szCs w:val="24"/>
          </w:rPr>
          <w:t>La realización satisfactoria de este objetivo permite brindar el insumo requerido para crear una de las pruebas definidas. La prueba de diferenciación de frecuencias, es creada por el usuario y desarrollada por los ingenieros según el rango definido anteriormente.</w:t>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0D2721"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331F105D" wp14:editId="49C39A86">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529" w:name="_Toc39365608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529"/>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700BDF3E" wp14:editId="12804231">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530" w:name="_Toc39365608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530"/>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5D77FE3B" wp14:editId="5F61129F">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531" w:name="_Toc39365608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531"/>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del w:id="532" w:author="Personal" w:date="2014-08-23T19:20:00Z">
        <w:r w:rsidRPr="00A50B51" w:rsidDel="007D2624">
          <w:rPr>
            <w:szCs w:val="24"/>
            <w:lang w:eastAsia="es-CR"/>
          </w:rPr>
          <w:delText xml:space="preserve">Audinsa </w:delText>
        </w:r>
        <w:r w:rsidR="006D40D9" w:rsidRPr="00A50B51" w:rsidDel="007D2624">
          <w:rPr>
            <w:szCs w:val="24"/>
            <w:lang w:eastAsia="es-CR"/>
          </w:rPr>
          <w:delText>Audiología</w:delText>
        </w:r>
        <w:r w:rsidR="00C91A09" w:rsidRPr="00A50B51" w:rsidDel="007D2624">
          <w:rPr>
            <w:szCs w:val="24"/>
            <w:lang w:eastAsia="es-CR"/>
          </w:rPr>
          <w:delText xml:space="preserve"> Móvil</w:delText>
        </w:r>
      </w:del>
      <w:ins w:id="533"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2A143AE6" wp14:editId="65245AED">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534" w:name="_Toc39365608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534"/>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3EC119FA" wp14:editId="110E6A88">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535" w:name="_Toc39365608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535"/>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7119ADA8" wp14:editId="01280676">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536" w:name="_Toc39365608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536"/>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778C9D3A" wp14:editId="6878BB65">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537" w:name="_Toc3936560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537"/>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7ABA0AB3" wp14:editId="4E395C47">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538" w:name="_Toc3936560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538"/>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995F553" wp14:editId="58F12959">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539" w:name="_Toc3936560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539"/>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36CC1E03" wp14:editId="4FA83B65">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540" w:name="_Toc3936560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540"/>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03FB7786" wp14:editId="6124FD62">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541" w:name="_Toc3936560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541"/>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63199129" wp14:editId="66E2B5B2">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542" w:name="_Toc3936560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542"/>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22616BC5" wp14:editId="0E7032F2">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543" w:name="_Toc3936560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543"/>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015F213E" wp14:editId="398B0B42">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544" w:name="_Toc3936560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544"/>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263BC49C" wp14:editId="5DF26D9C">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545" w:name="_Toc3936560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545"/>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3863EAD0" wp14:editId="6C34120A">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546" w:name="_Toc3936560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546"/>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24A4F9BA" wp14:editId="680D2438">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547" w:name="_Toc3936561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547"/>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5B335567" wp14:editId="5B60412F">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548" w:name="_Toc3936561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548"/>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16B19014" wp14:editId="34F1073D">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549" w:name="_Toc3936561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549"/>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1DAF7CF0" wp14:editId="7058CB7E">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550" w:name="_Toc3936561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550"/>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1983857B" wp14:editId="65A477F4">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551" w:name="_Toc3936561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551"/>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719AB549" wp14:editId="5729B611">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552" w:name="_Toc3936561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552"/>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553"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commentRangeStart w:id="554"/>
      <w:ins w:id="555" w:author="Personal" w:date="2014-08-23T17:47:00Z">
        <w:r w:rsidR="004C072D">
          <w:rPr>
            <w:szCs w:val="24"/>
            <w:lang w:eastAsia="es-CR"/>
          </w:rPr>
          <w:t>Este</w:t>
        </w:r>
        <w:commentRangeEnd w:id="554"/>
        <w:r w:rsidR="004C072D">
          <w:rPr>
            <w:rStyle w:val="CommentReference"/>
          </w:rPr>
          <w:commentReference w:id="554"/>
        </w:r>
        <w:r w:rsidR="004C072D">
          <w:rPr>
            <w:szCs w:val="24"/>
            <w:lang w:eastAsia="es-CR"/>
          </w:rPr>
          <w:t xml:space="preserve"> objetivo contribuyendo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556" w:author="Personal" w:date="2014-08-23T17:47:00Z"/>
          <w:szCs w:val="24"/>
          <w:lang w:eastAsia="es-CR"/>
        </w:rPr>
      </w:pPr>
    </w:p>
    <w:p w:rsidR="004C072D" w:rsidRDefault="004C072D" w:rsidP="004C072D">
      <w:pPr>
        <w:ind w:firstLine="708"/>
        <w:rPr>
          <w:ins w:id="557" w:author="Personal" w:date="2014-08-23T17:47:00Z"/>
          <w:szCs w:val="24"/>
          <w:lang w:eastAsia="es-CR"/>
        </w:rPr>
      </w:pPr>
      <w:ins w:id="558" w:author="Personal" w:date="2014-08-23T17:47:00Z">
        <w:r>
          <w:rPr>
            <w:szCs w:val="24"/>
            <w:lang w:eastAsia="es-CR"/>
          </w:rPr>
          <w:lastRenderedPageBreak/>
          <w:t xml:space="preserve"> 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559" w:author="Personal" w:date="2014-08-23T17:47:00Z"/>
          <w:szCs w:val="24"/>
          <w:lang w:eastAsia="es-CR"/>
        </w:rPr>
      </w:pPr>
    </w:p>
    <w:p w:rsidR="004C072D" w:rsidRDefault="004C072D" w:rsidP="004C072D">
      <w:pPr>
        <w:ind w:firstLine="708"/>
        <w:rPr>
          <w:ins w:id="560" w:author="Personal" w:date="2014-08-23T17:47:00Z"/>
          <w:szCs w:val="24"/>
          <w:lang w:eastAsia="es-CR"/>
        </w:rPr>
      </w:pPr>
      <w:ins w:id="561" w:author="Personal" w:date="2014-08-23T17:47:00Z">
        <w:r>
          <w:rPr>
            <w:szCs w:val="24"/>
            <w:lang w:eastAsia="es-CR"/>
          </w:rPr>
          <w:t xml:space="preserve">El aplicativo es creado </w:t>
        </w:r>
        <w:r w:rsidRPr="006433B1">
          <w:rPr>
            <w:szCs w:val="24"/>
            <w:lang w:eastAsia="es-CR"/>
          </w:rPr>
          <w:t>para una población específica</w:t>
        </w:r>
        <w:r>
          <w:rPr>
            <w:szCs w:val="24"/>
            <w:lang w:eastAsia="es-CR"/>
          </w:rPr>
          <w:t xml:space="preserve"> y contribuye en temas de desplazamiento, tiempo y economía, generando </w:t>
        </w:r>
        <w:r w:rsidRPr="006433B1">
          <w:rPr>
            <w:szCs w:val="24"/>
            <w:lang w:eastAsia="es-CR"/>
          </w:rPr>
          <w:t xml:space="preserve">altas </w:t>
        </w:r>
        <w:r>
          <w:rPr>
            <w:szCs w:val="24"/>
            <w:lang w:eastAsia="es-CR"/>
          </w:rPr>
          <w:t>posibilidades de que finalmente los usuarios contacten o puedan ser contactados por los especialistas.</w:t>
        </w:r>
      </w:ins>
    </w:p>
    <w:p w:rsidR="004C072D" w:rsidRDefault="004C072D" w:rsidP="004C072D">
      <w:pPr>
        <w:ind w:firstLine="708"/>
        <w:rPr>
          <w:ins w:id="562" w:author="Personal" w:date="2014-08-23T17:47:00Z"/>
          <w:szCs w:val="24"/>
          <w:lang w:eastAsia="es-CR"/>
        </w:rPr>
      </w:pPr>
    </w:p>
    <w:p w:rsidR="00A50B51" w:rsidRDefault="004C072D" w:rsidP="004C072D">
      <w:pPr>
        <w:ind w:firstLine="708"/>
        <w:rPr>
          <w:szCs w:val="24"/>
          <w:lang w:eastAsia="es-CR"/>
        </w:rPr>
      </w:pPr>
      <w:ins w:id="563"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Pr="00A50B51" w:rsidRDefault="008B3143" w:rsidP="008E0A96">
      <w:pPr>
        <w:ind w:firstLine="708"/>
        <w:rPr>
          <w:szCs w:val="24"/>
          <w:lang w:eastAsia="es-CR"/>
        </w:rPr>
      </w:pPr>
      <w:r w:rsidRPr="00A50B51">
        <w:rPr>
          <w:szCs w:val="24"/>
          <w:lang w:eastAsia="es-CR"/>
        </w:rPr>
        <w:t xml:space="preserve">Luego de las </w:t>
      </w:r>
      <w:commentRangeStart w:id="564"/>
      <w:r w:rsidRPr="00A50B51">
        <w:rPr>
          <w:szCs w:val="24"/>
          <w:lang w:eastAsia="es-CR"/>
        </w:rPr>
        <w:t xml:space="preserve">pruebas </w:t>
      </w:r>
      <w:commentRangeEnd w:id="564"/>
      <w:r w:rsidR="00A66010">
        <w:rPr>
          <w:rStyle w:val="CommentReference"/>
        </w:rPr>
        <w:commentReference w:id="564"/>
      </w:r>
      <w:r w:rsidRPr="00A50B51">
        <w:rPr>
          <w:szCs w:val="24"/>
          <w:lang w:eastAsia="es-CR"/>
        </w:rPr>
        <w:t xml:space="preserve">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0D2721" w:rsidRPr="00A50B51">
        <w:rPr>
          <w:szCs w:val="24"/>
          <w:lang w:eastAsia="es-CR"/>
        </w:rPr>
        <w:t>Definición de requerimientos</w:t>
      </w:r>
      <w:r w:rsidR="00723CD1">
        <w:fldChar w:fldCharType="end"/>
      </w:r>
      <w:r w:rsidRPr="00A50B51">
        <w:rPr>
          <w:szCs w:val="24"/>
          <w:lang w:eastAsia="es-CR"/>
        </w:rPr>
        <w:t xml:space="preserve">), </w:t>
      </w:r>
      <w:commentRangeStart w:id="565"/>
      <w:r w:rsidRPr="00A50B51">
        <w:rPr>
          <w:szCs w:val="24"/>
          <w:lang w:eastAsia="es-CR"/>
        </w:rPr>
        <w:t xml:space="preserve">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commentRangeEnd w:id="565"/>
      <w:r w:rsidR="00A66010">
        <w:rPr>
          <w:rStyle w:val="CommentReference"/>
        </w:rPr>
        <w:commentReference w:id="565"/>
      </w:r>
    </w:p>
    <w:p w:rsidR="007E3899" w:rsidRPr="00A50B51" w:rsidRDefault="006A35B4" w:rsidP="008E0A96">
      <w:pPr>
        <w:ind w:firstLine="708"/>
        <w:rPr>
          <w:szCs w:val="24"/>
          <w:lang w:eastAsia="es-CR"/>
        </w:rPr>
      </w:pPr>
      <w:ins w:id="566" w:author="Personal" w:date="2014-08-23T20:25:00Z">
        <w:r>
          <w:rPr>
            <w:szCs w:val="24"/>
            <w:lang w:eastAsia="es-CR"/>
          </w:rPr>
          <w:t>11111</w:t>
        </w:r>
      </w:ins>
      <w:bookmarkStart w:id="567" w:name="_GoBack"/>
      <w:bookmarkEnd w:id="567"/>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garantizar 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0D2721"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de prueba</w:t>
      </w:r>
      <w:r w:rsidR="00290471" w:rsidRPr="00A50B51">
        <w:rPr>
          <w:szCs w:val="24"/>
          <w:lang w:eastAsia="es-CR"/>
        </w:rPr>
        <w:t>s</w:t>
      </w:r>
      <w:r w:rsidR="00705B51" w:rsidRPr="00A50B51">
        <w:rPr>
          <w:szCs w:val="24"/>
          <w:lang w:eastAsia="es-CR"/>
        </w:rPr>
        <w:t xml:space="preserve"> 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creados por los desarrolladores y aprobados por e</w:t>
      </w:r>
      <w:r w:rsidR="00290471" w:rsidRPr="00A50B51">
        <w:rPr>
          <w:szCs w:val="24"/>
          <w:lang w:eastAsia="es-CR"/>
        </w:rPr>
        <w:t>l usuario como plan 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0D2721" w:rsidRPr="00A50B51" w:rsidRDefault="00A37E7C" w:rsidP="000D2721">
      <w:pPr>
        <w:ind w:firstLine="708"/>
        <w:rPr>
          <w:szCs w:val="24"/>
        </w:rPr>
      </w:pPr>
      <w:r w:rsidRPr="00A50B51">
        <w:rPr>
          <w:szCs w:val="24"/>
          <w:lang w:eastAsia="es-CR"/>
        </w:rPr>
        <w:t>Ahora bien, luego de la recepción de los resultados por parte del usuario</w:t>
      </w:r>
      <w:r w:rsidR="005E502E" w:rsidRPr="00A50B51">
        <w:rPr>
          <w:szCs w:val="24"/>
          <w:lang w:eastAsia="es-CR"/>
        </w:rPr>
        <w:t>,</w:t>
      </w:r>
      <w:r w:rsidRPr="00A50B51">
        <w:rPr>
          <w:szCs w:val="24"/>
          <w:lang w:eastAsia="es-CR"/>
        </w:rPr>
        <w:t xml:space="preserve"> se 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Pr="00A50B51">
        <w:rPr>
          <w:szCs w:val="24"/>
          <w:lang w:eastAsia="es-CR"/>
        </w:rPr>
        <w:t xml:space="preserve"> . Este punto se 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0D2721">
        <w:rPr>
          <w:szCs w:val="24"/>
        </w:rPr>
        <w:t>Minutas</w:t>
      </w:r>
    </w:p>
    <w:p w:rsidR="005E502E" w:rsidRPr="00A50B51" w:rsidRDefault="004D1EA8" w:rsidP="008E0A96">
      <w:pPr>
        <w:ind w:firstLine="708"/>
        <w:rPr>
          <w:szCs w:val="24"/>
          <w:lang w:eastAsia="es-CR"/>
        </w:rPr>
      </w:pPr>
      <w:r w:rsidRPr="00A50B51">
        <w:fldChar w:fldCharType="end"/>
      </w:r>
      <w:r w:rsidR="00F41985" w:rsidRPr="00A50B51">
        <w:rPr>
          <w:szCs w:val="24"/>
          <w:lang w:eastAsia="es-CR"/>
        </w:rPr>
        <w:t>, la minuta #4</w:t>
      </w:r>
      <w:r w:rsidR="00A37E7C" w:rsidRPr="00A50B51">
        <w:rPr>
          <w:szCs w:val="24"/>
          <w:lang w:eastAsia="es-CR"/>
        </w:rPr>
        <w:t xml:space="preserve">). </w:t>
      </w:r>
    </w:p>
    <w:p w:rsidR="005E502E" w:rsidRPr="00A50B51" w:rsidRDefault="00A37E7C" w:rsidP="008E0A96">
      <w:pPr>
        <w:ind w:firstLine="708"/>
        <w:rPr>
          <w:szCs w:val="24"/>
          <w:lang w:eastAsia="es-CR"/>
        </w:rPr>
      </w:pPr>
      <w:r w:rsidRPr="00A50B51">
        <w:rPr>
          <w:szCs w:val="24"/>
          <w:lang w:eastAsia="es-CR"/>
        </w:rPr>
        <w:t xml:space="preserve">En la </w:t>
      </w:r>
      <w:r w:rsidR="005E502E" w:rsidRPr="00A50B51">
        <w:rPr>
          <w:szCs w:val="24"/>
          <w:lang w:eastAsia="es-CR"/>
        </w:rPr>
        <w:t xml:space="preserve">reunión desarrollada </w:t>
      </w:r>
      <w:r w:rsidRPr="00A50B51">
        <w:rPr>
          <w:szCs w:val="24"/>
          <w:lang w:eastAsia="es-CR"/>
        </w:rPr>
        <w:t>se evalúan</w:t>
      </w:r>
      <w:r w:rsidR="005E502E" w:rsidRPr="00A50B51">
        <w:rPr>
          <w:szCs w:val="24"/>
          <w:lang w:eastAsia="es-CR"/>
        </w:rPr>
        <w:t xml:space="preserve"> cada uno de</w:t>
      </w:r>
      <w:r w:rsidRPr="00A50B51">
        <w:rPr>
          <w:szCs w:val="24"/>
          <w:lang w:eastAsia="es-CR"/>
        </w:rPr>
        <w:t xml:space="preserve"> los </w:t>
      </w:r>
      <w:r w:rsidR="00CA5D77" w:rsidRPr="00A50B51">
        <w:rPr>
          <w:szCs w:val="24"/>
          <w:lang w:eastAsia="es-CR"/>
        </w:rPr>
        <w:t>ocho</w:t>
      </w:r>
      <w:r w:rsidRPr="00A50B51">
        <w:rPr>
          <w:szCs w:val="24"/>
          <w:lang w:eastAsia="es-CR"/>
        </w:rPr>
        <w:t xml:space="preserve"> escenarios que no cuentan con la palabra PASA, con el fin de establecer si aplica o no el ajuste, y posteriormente definir si la prueba es satisfactoria o no. </w:t>
      </w:r>
    </w:p>
    <w:p w:rsidR="007E3899" w:rsidRPr="00A50B51" w:rsidRDefault="007E3899" w:rsidP="008E0A96">
      <w:pPr>
        <w:ind w:firstLine="708"/>
        <w:rPr>
          <w:szCs w:val="24"/>
          <w:lang w:eastAsia="es-CR"/>
        </w:rPr>
      </w:pPr>
    </w:p>
    <w:p w:rsidR="004518B9" w:rsidRDefault="00AD38F2" w:rsidP="008E0A96">
      <w:pPr>
        <w:ind w:firstLine="708"/>
        <w:rPr>
          <w:szCs w:val="24"/>
          <w:lang w:eastAsia="es-CR"/>
        </w:rPr>
      </w:pPr>
      <w:r w:rsidRPr="00A50B51">
        <w:rPr>
          <w:szCs w:val="24"/>
          <w:lang w:eastAsia="es-CR"/>
        </w:rPr>
        <w:lastRenderedPageBreak/>
        <w:t>Seguidamente 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061017" w:rsidRDefault="00061017" w:rsidP="008E0A96">
      <w:pPr>
        <w:ind w:firstLine="708"/>
        <w:rPr>
          <w:szCs w:val="24"/>
          <w:lang w:eastAsia="es-CR"/>
        </w:rPr>
      </w:pPr>
    </w:p>
    <w:p w:rsidR="004C072D" w:rsidRDefault="004C072D" w:rsidP="004C072D">
      <w:pPr>
        <w:ind w:firstLine="708"/>
        <w:rPr>
          <w:ins w:id="568" w:author="Personal" w:date="2014-08-23T17:47:00Z"/>
          <w:szCs w:val="24"/>
          <w:lang w:eastAsia="es-CR"/>
        </w:rPr>
      </w:pPr>
      <w:commentRangeStart w:id="569"/>
      <w:ins w:id="570" w:author="Personal" w:date="2014-08-23T17:47:00Z">
        <w:r>
          <w:rPr>
            <w:szCs w:val="24"/>
            <w:lang w:eastAsia="es-CR"/>
          </w:rPr>
          <w:t>Asimismo</w:t>
        </w:r>
        <w:commentRangeEnd w:id="569"/>
        <w:r>
          <w:rPr>
            <w:rStyle w:val="CommentReference"/>
          </w:rPr>
          <w:commentReference w:id="569"/>
        </w:r>
        <w:r>
          <w:rPr>
            <w:szCs w:val="24"/>
            <w:lang w:eastAsia="es-CR"/>
          </w:rPr>
          <w:t>, además de realizar las pruebas que permiten dar por satisfactorio este objetivo, los ingenieros brindan un periodo de 6 meses posteriores a la fecha en la que se publique la aplicación, para que el usuario realice los ajustes que considere sobre las funcionalidades existentes. Garantizando así, la calidad y el compromiso que brinda el trabajo de los estudiantes de la Universidad Nacional.</w:t>
        </w:r>
      </w:ins>
    </w:p>
    <w:p w:rsidR="004C072D" w:rsidRDefault="004C072D" w:rsidP="004C072D">
      <w:pPr>
        <w:ind w:firstLine="708"/>
        <w:rPr>
          <w:ins w:id="571" w:author="Personal" w:date="2014-08-23T17:47:00Z"/>
          <w:szCs w:val="24"/>
          <w:lang w:eastAsia="es-CR"/>
        </w:rPr>
      </w:pPr>
    </w:p>
    <w:p w:rsidR="004C072D" w:rsidRPr="00A50B51" w:rsidRDefault="004C072D" w:rsidP="004C072D">
      <w:pPr>
        <w:ind w:firstLine="708"/>
        <w:rPr>
          <w:ins w:id="572" w:author="Personal" w:date="2014-08-23T17:47:00Z"/>
          <w:szCs w:val="24"/>
          <w:lang w:eastAsia="es-CR"/>
        </w:rPr>
      </w:pPr>
      <w:ins w:id="573" w:author="Personal" w:date="2014-08-23T17:47:00Z">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ins>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574" w:name="_Toc39365607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574"/>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575"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576" w:name="_Toc393656041"/>
      <w:r w:rsidRPr="00E2576F">
        <w:t xml:space="preserve">CAPÍTULO </w:t>
      </w:r>
      <w:bookmarkEnd w:id="575"/>
      <w:r w:rsidR="00091926" w:rsidRPr="00E2576F">
        <w:t>V</w:t>
      </w:r>
      <w:r w:rsidR="00E2576F">
        <w:t xml:space="preserve"> – Conclusiones y recomendaciones</w:t>
      </w:r>
      <w:bookmarkEnd w:id="576"/>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577" w:name="_Toc347566010"/>
      <w:bookmarkStart w:id="578" w:name="_Toc393656042"/>
      <w:r w:rsidRPr="00A50B51">
        <w:rPr>
          <w:sz w:val="24"/>
          <w:szCs w:val="24"/>
        </w:rPr>
        <w:lastRenderedPageBreak/>
        <w:t>Conclusiones y Recomendaciones</w:t>
      </w:r>
      <w:bookmarkEnd w:id="577"/>
      <w:bookmarkEnd w:id="578"/>
    </w:p>
    <w:p w:rsidR="004E63D2" w:rsidRPr="00A50B51" w:rsidRDefault="00AD0B2F" w:rsidP="008E0A96">
      <w:pPr>
        <w:pStyle w:val="13"/>
        <w:tabs>
          <w:tab w:val="left" w:pos="1134"/>
        </w:tabs>
        <w:rPr>
          <w:rFonts w:cs="Times New Roman"/>
          <w:szCs w:val="24"/>
        </w:rPr>
      </w:pPr>
      <w:bookmarkStart w:id="579" w:name="_Toc347566011"/>
      <w:bookmarkStart w:id="580" w:name="_Toc393656043"/>
      <w:r w:rsidRPr="00A50B51">
        <w:rPr>
          <w:rFonts w:cs="Times New Roman"/>
          <w:szCs w:val="24"/>
        </w:rPr>
        <w:t>Conclusiones</w:t>
      </w:r>
      <w:bookmarkStart w:id="581" w:name="_Toc384670859"/>
      <w:bookmarkEnd w:id="579"/>
      <w:bookmarkEnd w:id="580"/>
    </w:p>
    <w:p w:rsidR="003B1E10" w:rsidRPr="00A50B51" w:rsidRDefault="003B1E10" w:rsidP="001D22BA">
      <w:pPr>
        <w:pStyle w:val="ListParagraph"/>
        <w:numPr>
          <w:ilvl w:val="0"/>
          <w:numId w:val="26"/>
        </w:numPr>
        <w:rPr>
          <w:lang w:eastAsia="es-CR"/>
        </w:rPr>
      </w:pPr>
      <w:r w:rsidRPr="00A50B51">
        <w:rPr>
          <w:lang w:eastAsia="es-CR"/>
        </w:rPr>
        <w:t xml:space="preserve">La aplicación audiológica realizada </w:t>
      </w:r>
      <w:commentRangeStart w:id="582"/>
      <w:r w:rsidR="004C0D76" w:rsidRPr="00A50B51">
        <w:rPr>
          <w:lang w:eastAsia="es-CR"/>
        </w:rPr>
        <w:t>permite acercar a los pacientes con</w:t>
      </w:r>
      <w:r w:rsidRPr="00A50B51">
        <w:rPr>
          <w:lang w:eastAsia="es-CR"/>
        </w:rPr>
        <w:t xml:space="preserve"> la clínica</w:t>
      </w:r>
      <w:commentRangeEnd w:id="582"/>
      <w:r w:rsidR="00A66010">
        <w:rPr>
          <w:rStyle w:val="CommentReference"/>
          <w:lang w:val="es-CR"/>
        </w:rPr>
        <w:commentReference w:id="582"/>
      </w:r>
      <w:r w:rsidRPr="00A50B51">
        <w:rPr>
          <w:lang w:eastAsia="es-CR"/>
        </w:rPr>
        <w:t xml:space="preserve"> utilizando tecnologías móviles al alcance de la mayoría</w:t>
      </w:r>
      <w:r w:rsidR="005359FC" w:rsidRPr="00A50B51">
        <w:rPr>
          <w:lang w:eastAsia="es-CR"/>
        </w:rPr>
        <w:t xml:space="preserve"> de personas.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581"/>
    </w:p>
    <w:p w:rsidR="003B1E10" w:rsidRPr="00A50B51" w:rsidRDefault="003B1E10" w:rsidP="001D22BA">
      <w:pPr>
        <w:pStyle w:val="ListParagraph"/>
        <w:numPr>
          <w:ilvl w:val="0"/>
          <w:numId w:val="26"/>
        </w:numPr>
        <w:rPr>
          <w:lang w:eastAsia="es-CR"/>
        </w:rPr>
      </w:pPr>
      <w:bookmarkStart w:id="583" w:name="_Toc384670860"/>
      <w:r w:rsidRPr="00A50B51">
        <w:rPr>
          <w:lang w:eastAsia="es-CR"/>
        </w:rPr>
        <w:t xml:space="preserve">La experiencia y el conocimiento del especialista ayudaron a la creación de </w:t>
      </w:r>
      <w:r w:rsidR="005359FC" w:rsidRPr="00A50B51">
        <w:rPr>
          <w:lang w:eastAsia="es-CR"/>
        </w:rPr>
        <w:t>dos</w:t>
      </w:r>
      <w:r w:rsidRPr="00A50B51">
        <w:rPr>
          <w:lang w:eastAsia="es-CR"/>
        </w:rPr>
        <w:t xml:space="preserve"> pruebas aud</w:t>
      </w:r>
      <w:r w:rsidR="005359FC" w:rsidRPr="00A50B51">
        <w:rPr>
          <w:lang w:eastAsia="es-CR"/>
        </w:rPr>
        <w:t xml:space="preserve">iológicas: </w:t>
      </w:r>
      <w:commentRangeStart w:id="584"/>
      <w:r w:rsidR="005359FC" w:rsidRPr="00A50B51">
        <w:rPr>
          <w:lang w:eastAsia="es-CR"/>
        </w:rPr>
        <w:t>Sensibilidad de oído</w:t>
      </w:r>
      <w:r w:rsidRPr="00A50B51">
        <w:rPr>
          <w:lang w:eastAsia="es-CR"/>
        </w:rPr>
        <w:t xml:space="preserve"> </w:t>
      </w:r>
      <w:commentRangeEnd w:id="584"/>
      <w:r w:rsidR="00973066">
        <w:rPr>
          <w:rStyle w:val="CommentReference"/>
          <w:lang w:val="es-CR"/>
        </w:rPr>
        <w:commentReference w:id="584"/>
      </w:r>
      <w:r w:rsidRPr="00A50B51">
        <w:rPr>
          <w:lang w:eastAsia="es-CR"/>
        </w:rPr>
        <w:t>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583"/>
      <w:r w:rsidR="00B4508E" w:rsidRPr="00A50B51">
        <w:rPr>
          <w:lang w:eastAsia="es-CR"/>
        </w:rPr>
        <w:t>.</w:t>
      </w:r>
    </w:p>
    <w:p w:rsidR="004C0D76" w:rsidRPr="00A50B51" w:rsidRDefault="004C0D76" w:rsidP="001D22BA">
      <w:pPr>
        <w:pStyle w:val="ListParagraph"/>
        <w:numPr>
          <w:ilvl w:val="0"/>
          <w:numId w:val="26"/>
        </w:numPr>
        <w:rPr>
          <w:lang w:eastAsia="es-CR"/>
        </w:rPr>
      </w:pPr>
      <w:commentRangeStart w:id="585"/>
      <w:r w:rsidRPr="00A50B51">
        <w:rPr>
          <w:lang w:eastAsia="es-CR"/>
        </w:rPr>
        <w:t>Es importante destacar</w:t>
      </w:r>
      <w:r w:rsidR="00973066">
        <w:rPr>
          <w:lang w:eastAsia="es-CR"/>
        </w:rPr>
        <w:t>,</w:t>
      </w:r>
      <w:r w:rsidRPr="00A50B51">
        <w:rPr>
          <w:lang w:eastAsia="es-CR"/>
        </w:rPr>
        <w:t xml:space="preserve">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tecnológicas</w:t>
      </w:r>
      <w:r w:rsidRPr="00A50B51">
        <w:rPr>
          <w:lang w:eastAsia="es-CR"/>
        </w:rPr>
        <w:t>.</w:t>
      </w:r>
      <w:commentRangeEnd w:id="585"/>
      <w:r w:rsidR="00973066">
        <w:rPr>
          <w:rStyle w:val="CommentReference"/>
          <w:lang w:val="es-CR"/>
        </w:rPr>
        <w:commentReference w:id="585"/>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commentRangeStart w:id="586"/>
      <w:r w:rsidRPr="00A50B51">
        <w:rPr>
          <w:lang w:eastAsia="es-CR"/>
        </w:rPr>
        <w:t xml:space="preserve">El nivel de aceptación de </w:t>
      </w:r>
      <w:r w:rsidR="00CA5D77" w:rsidRPr="00A50B51">
        <w:rPr>
          <w:lang w:eastAsia="es-CR"/>
        </w:rPr>
        <w:t>100 %</w:t>
      </w:r>
      <w:r w:rsidRPr="00A50B51">
        <w:rPr>
          <w:lang w:eastAsia="es-CR"/>
        </w:rPr>
        <w:t xml:space="preserve">, </w:t>
      </w:r>
      <w:commentRangeEnd w:id="586"/>
      <w:r w:rsidR="00973066">
        <w:rPr>
          <w:rStyle w:val="CommentReference"/>
          <w:lang w:val="es-CR"/>
        </w:rPr>
        <w:commentReference w:id="586"/>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 xml:space="preserve">La  finalización de la aplicación, permite terminar de manera exitosa un proyecto de gran exigencia. Iniciando por el gran nivel de investigación, definición y análisis que requiere el planteamiento de esta </w:t>
      </w:r>
      <w:commentRangeStart w:id="587"/>
      <w:r w:rsidRPr="00A50B51">
        <w:rPr>
          <w:lang w:eastAsia="es-CR"/>
        </w:rPr>
        <w:t>innovadora idea</w:t>
      </w:r>
      <w:commentRangeEnd w:id="587"/>
      <w:r w:rsidR="00973066">
        <w:rPr>
          <w:rStyle w:val="CommentReference"/>
          <w:lang w:val="es-CR"/>
        </w:rPr>
        <w:commentReference w:id="587"/>
      </w:r>
      <w:r w:rsidRPr="00A50B51">
        <w:rPr>
          <w:lang w:eastAsia="es-CR"/>
        </w:rPr>
        <w:t>, en donde la informática  y el área de la salud se unen para brindar opciones en un mercado competitivo</w:t>
      </w:r>
      <w:commentRangeStart w:id="588"/>
      <w:r w:rsidRPr="00A50B51">
        <w:rPr>
          <w:lang w:eastAsia="es-CR"/>
        </w:rPr>
        <w:t xml:space="preserve">. Seguido por los procesos de capacitación </w:t>
      </w:r>
      <w:r w:rsidR="00946648" w:rsidRPr="00A50B51">
        <w:rPr>
          <w:lang w:eastAsia="es-CR"/>
        </w:rPr>
        <w:t xml:space="preserve">autodidacta </w:t>
      </w:r>
      <w:r w:rsidRPr="00A50B51">
        <w:rPr>
          <w:lang w:eastAsia="es-CR"/>
        </w:rPr>
        <w:t>en herramientas desconocidas para ambos ingenieros</w:t>
      </w:r>
      <w:commentRangeEnd w:id="588"/>
      <w:r w:rsidR="00973066">
        <w:rPr>
          <w:rStyle w:val="CommentReference"/>
          <w:lang w:val="es-CR"/>
        </w:rPr>
        <w:commentReference w:id="588"/>
      </w:r>
      <w:r w:rsidRPr="00A50B51">
        <w:rPr>
          <w:lang w:eastAsia="es-CR"/>
        </w:rPr>
        <w:t xml:space="preserve">,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4C072D" w:rsidRPr="00A50B51" w:rsidRDefault="004C072D" w:rsidP="004C072D">
      <w:pPr>
        <w:pStyle w:val="ListParagraph"/>
        <w:numPr>
          <w:ilvl w:val="0"/>
          <w:numId w:val="26"/>
        </w:numPr>
        <w:rPr>
          <w:ins w:id="589" w:author="Personal" w:date="2014-08-23T17:48:00Z"/>
          <w:lang w:eastAsia="es-CR"/>
        </w:rPr>
      </w:pPr>
      <w:commentRangeStart w:id="590"/>
      <w:ins w:id="591" w:author="Personal" w:date="2014-08-23T17:48:00Z">
        <w:r w:rsidRPr="00061017">
          <w:rPr>
            <w:lang w:eastAsia="es-CR"/>
          </w:rPr>
          <w:t>El</w:t>
        </w:r>
        <w:commentRangeEnd w:id="590"/>
        <w:r>
          <w:rPr>
            <w:rStyle w:val="CommentReference"/>
            <w:lang w:val="es-CR"/>
          </w:rPr>
          <w:commentReference w:id="590"/>
        </w:r>
        <w:r w:rsidRPr="00061017">
          <w:rPr>
            <w:lang w:eastAsia="es-CR"/>
          </w:rPr>
          <w:t xml:space="preserve"> aplicativo es creado para una población específica y contribuye en temas de desplazamiento, tiempo y economía, generando altas posibilidades de que finalmente los usuarios contacten o puedan ser contactados por los especialistas.</w:t>
        </w:r>
      </w:ins>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592" w:name="_Toc347566012"/>
      <w:bookmarkStart w:id="593" w:name="_Toc393656044"/>
      <w:r w:rsidRPr="00A50B51">
        <w:rPr>
          <w:rFonts w:cs="Times New Roman"/>
          <w:szCs w:val="24"/>
        </w:rPr>
        <w:t>Recomendaciones</w:t>
      </w:r>
      <w:bookmarkEnd w:id="592"/>
      <w:r w:rsidR="00236590" w:rsidRPr="00A50B51">
        <w:rPr>
          <w:rFonts w:cs="Times New Roman"/>
          <w:szCs w:val="24"/>
        </w:rPr>
        <w:t>.</w:t>
      </w:r>
      <w:bookmarkEnd w:id="593"/>
    </w:p>
    <w:p w:rsidR="003B1E10" w:rsidRPr="00A50B51" w:rsidRDefault="003B1E10" w:rsidP="001D22BA">
      <w:pPr>
        <w:pStyle w:val="ListParagraph"/>
        <w:numPr>
          <w:ilvl w:val="0"/>
          <w:numId w:val="27"/>
        </w:numPr>
        <w:rPr>
          <w:lang w:eastAsia="es-CR"/>
        </w:rPr>
      </w:pPr>
      <w:bookmarkStart w:id="594" w:name="_Toc384670862"/>
      <w:commentRangeStart w:id="595"/>
      <w:del w:id="596" w:author="Personal" w:date="2014-08-23T19:20:00Z">
        <w:r w:rsidRPr="00A50B51" w:rsidDel="007D2624">
          <w:rPr>
            <w:lang w:eastAsia="es-CR"/>
          </w:rPr>
          <w:delText>Audinsa Audiología</w:delText>
        </w:r>
        <w:r w:rsidR="00C91A09" w:rsidRPr="00A50B51" w:rsidDel="007D2624">
          <w:rPr>
            <w:lang w:eastAsia="es-CR"/>
          </w:rPr>
          <w:delText xml:space="preserve"> Móvil</w:delText>
        </w:r>
      </w:del>
      <w:ins w:id="597" w:author="Personal" w:date="2014-08-23T19:20:00Z">
        <w:r w:rsidR="007D2624">
          <w:rPr>
            <w:lang w:eastAsia="es-CR"/>
          </w:rPr>
          <w:t>AUDINSA Salud Auditiva</w:t>
        </w:r>
      </w:ins>
      <w:r w:rsidRPr="00A50B51">
        <w:rPr>
          <w:lang w:eastAsia="es-CR"/>
        </w:rPr>
        <w:t xml:space="preserve"> se considera</w:t>
      </w:r>
      <w:r w:rsidR="00C91A09" w:rsidRPr="00A50B51">
        <w:rPr>
          <w:lang w:eastAsia="es-CR"/>
        </w:rPr>
        <w:t xml:space="preserve"> como</w:t>
      </w:r>
      <w:r w:rsidRPr="00A50B51">
        <w:rPr>
          <w:lang w:eastAsia="es-CR"/>
        </w:rPr>
        <w:t xml:space="preserve"> una primera versión</w:t>
      </w:r>
      <w:r w:rsidR="00973066">
        <w:rPr>
          <w:lang w:eastAsia="es-CR"/>
        </w:rPr>
        <w:t>,</w:t>
      </w:r>
      <w:r w:rsidRPr="00A50B51">
        <w:rPr>
          <w:lang w:eastAsia="es-CR"/>
        </w:rPr>
        <w:t xml:space="preserve">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actualizadas.</w:t>
      </w:r>
      <w:bookmarkEnd w:id="594"/>
      <w:commentRangeEnd w:id="595"/>
      <w:r w:rsidR="00973066">
        <w:rPr>
          <w:rStyle w:val="CommentReference"/>
          <w:lang w:val="es-CR"/>
        </w:rPr>
        <w:commentReference w:id="595"/>
      </w:r>
    </w:p>
    <w:p w:rsidR="003B1E10" w:rsidRPr="00A50B51" w:rsidRDefault="003B1E10" w:rsidP="001D22BA">
      <w:pPr>
        <w:pStyle w:val="ListParagraph"/>
        <w:numPr>
          <w:ilvl w:val="0"/>
          <w:numId w:val="27"/>
        </w:numPr>
        <w:rPr>
          <w:lang w:eastAsia="es-CR"/>
        </w:rPr>
      </w:pPr>
      <w:bookmarkStart w:id="598" w:name="_Toc384670863"/>
      <w:commentRangeStart w:id="599"/>
      <w:r w:rsidRPr="00A50B51">
        <w:rPr>
          <w:lang w:eastAsia="es-CR"/>
        </w:rPr>
        <w:t xml:space="preserve">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w:t>
      </w:r>
      <w:r w:rsidRPr="00A50B51">
        <w:rPr>
          <w:lang w:eastAsia="es-CR"/>
        </w:rPr>
        <w:lastRenderedPageBreak/>
        <w:t>usuario solicitar unos ajustes a los profesionales que mejor le parezcan en caso de que desee obtener estos datos desde su página web o de algún otro medio.</w:t>
      </w:r>
      <w:bookmarkEnd w:id="598"/>
      <w:commentRangeEnd w:id="599"/>
      <w:r w:rsidR="002A0B50">
        <w:rPr>
          <w:rStyle w:val="CommentReference"/>
          <w:lang w:val="es-CR"/>
        </w:rPr>
        <w:commentReference w:id="599"/>
      </w:r>
    </w:p>
    <w:p w:rsidR="003B1E10" w:rsidRPr="00A50B51" w:rsidRDefault="003B1E10" w:rsidP="001D22BA">
      <w:pPr>
        <w:pStyle w:val="ListParagraph"/>
        <w:numPr>
          <w:ilvl w:val="0"/>
          <w:numId w:val="27"/>
        </w:numPr>
        <w:rPr>
          <w:lang w:eastAsia="es-CR"/>
        </w:rPr>
      </w:pPr>
      <w:bookmarkStart w:id="600"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600"/>
    </w:p>
    <w:p w:rsidR="003B1E10" w:rsidRPr="00A50B51" w:rsidRDefault="003B1E10" w:rsidP="001D22BA">
      <w:pPr>
        <w:pStyle w:val="ListParagraph"/>
        <w:numPr>
          <w:ilvl w:val="0"/>
          <w:numId w:val="27"/>
        </w:numPr>
        <w:rPr>
          <w:lang w:eastAsia="es-CR"/>
        </w:rPr>
      </w:pPr>
      <w:bookmarkStart w:id="601"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602" w:name="_Toc384670866"/>
      <w:bookmarkEnd w:id="601"/>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602"/>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0D2721"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A50B51" w:rsidRDefault="00061017" w:rsidP="001D22BA">
      <w:pPr>
        <w:pStyle w:val="ListParagraph"/>
        <w:numPr>
          <w:ilvl w:val="0"/>
          <w:numId w:val="27"/>
        </w:numPr>
        <w:rPr>
          <w:lang w:eastAsia="es-CR"/>
        </w:rPr>
      </w:pPr>
      <w:r w:rsidRPr="00A50B51">
        <w:rPr>
          <w:lang w:eastAsia="es-CR"/>
        </w:rPr>
        <w:t>Se le recomienda a la clínica definir y crear posteriormente el examen de Habla en Ruido solicitado inicialmente, ya que en las etapas finales del proyecto fue necesario quitarlo del alcance porque el especialista no ha terminado de definir cómo evaluar esto en la aplicación</w:t>
      </w:r>
      <w:commentRangeStart w:id="603"/>
      <w:r w:rsidRPr="00A50B51">
        <w:rPr>
          <w:lang w:eastAsia="es-CR"/>
        </w:rPr>
        <w:t>. Esto no genera un impacto relevante pa</w:t>
      </w:r>
      <w:r>
        <w:rPr>
          <w:lang w:eastAsia="es-CR"/>
        </w:rPr>
        <w:t>ra el objetivo de este proyecto.</w:t>
      </w:r>
      <w:commentRangeEnd w:id="603"/>
      <w:r w:rsidR="00973066">
        <w:rPr>
          <w:rStyle w:val="CommentReference"/>
          <w:lang w:val="es-CR"/>
        </w:rPr>
        <w:commentReference w:id="603"/>
      </w:r>
    </w:p>
    <w:p w:rsidR="004C072D" w:rsidRDefault="004C072D" w:rsidP="004C072D">
      <w:pPr>
        <w:pStyle w:val="ListParagraph"/>
        <w:numPr>
          <w:ilvl w:val="0"/>
          <w:numId w:val="27"/>
        </w:numPr>
        <w:rPr>
          <w:ins w:id="604" w:author="Personal" w:date="2014-08-23T17:49:00Z"/>
          <w:lang w:eastAsia="es-CR"/>
        </w:rPr>
      </w:pPr>
      <w:commentRangeStart w:id="605"/>
      <w:ins w:id="606" w:author="Personal" w:date="2014-08-23T17:49:00Z">
        <w:r>
          <w:rPr>
            <w:lang w:eastAsia="es-CR"/>
          </w:rPr>
          <w:t>La</w:t>
        </w:r>
        <w:commentRangeEnd w:id="605"/>
        <w:r>
          <w:rPr>
            <w:rStyle w:val="CommentReference"/>
            <w:lang w:val="es-CR"/>
          </w:rPr>
          <w:commentReference w:id="605"/>
        </w:r>
        <w:r>
          <w:rPr>
            <w:lang w:eastAsia="es-CR"/>
          </w:rPr>
          <w:t xml:space="preserve"> empresa debe de considerar crear formas de evaluar la información que reciba, con el fin de realizar estudios que permitan indagar acerca de los padecimientos de los costarricenses.</w:t>
        </w:r>
      </w:ins>
    </w:p>
    <w:p w:rsidR="004C072D" w:rsidRDefault="004C072D" w:rsidP="004C072D">
      <w:pPr>
        <w:pStyle w:val="ListParagraph"/>
        <w:numPr>
          <w:ilvl w:val="0"/>
          <w:numId w:val="27"/>
        </w:numPr>
        <w:rPr>
          <w:ins w:id="607" w:author="Personal" w:date="2014-08-23T17:49:00Z"/>
          <w:lang w:eastAsia="es-CR"/>
        </w:rPr>
      </w:pPr>
      <w:ins w:id="608" w:author="Personal" w:date="2014-08-23T17:49:00Z">
        <w:r>
          <w:rPr>
            <w:lang w:eastAsia="es-CR"/>
          </w:rPr>
          <w:t>Se recomienda brindar a los clientes de Audinsa la posibilidad de enviar sugerencias a la clínica, acerca de la aplicación creada.</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609"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610"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609"/>
          <w:bookmarkEnd w:id="610"/>
          <w:r w:rsidR="00E2576F" w:rsidRPr="00E2576F">
            <w:rPr>
              <w:color w:val="000000" w:themeColor="text1"/>
            </w:rPr>
            <w:br w:type="page"/>
          </w:r>
        </w:p>
        <w:sdt>
          <w:sdtPr>
            <w:rPr>
              <w:szCs w:val="24"/>
            </w:rPr>
            <w:id w:val="111145805"/>
            <w:bibliography/>
          </w:sdtPr>
          <w:sdtContent>
            <w:p w:rsidR="00E2576F" w:rsidRDefault="004D1EA8" w:rsidP="00E2576F">
              <w:pPr>
                <w:pStyle w:val="Bibliography"/>
                <w:ind w:left="720" w:hanging="720"/>
                <w:rPr>
                  <w:noProof/>
                </w:rPr>
              </w:pPr>
              <w:r w:rsidRPr="00A50B51">
                <w:rPr>
                  <w:szCs w:val="24"/>
                </w:rPr>
                <w:fldChar w:fldCharType="begin"/>
              </w:r>
              <w:r w:rsidR="006C3900" w:rsidRPr="00A50B51">
                <w:rPr>
                  <w:szCs w:val="24"/>
                </w:rPr>
                <w:instrText xml:space="preserve"> BIBLIOGRAPHY </w:instrText>
              </w:r>
              <w:r w:rsidRPr="00A50B51">
                <w:rPr>
                  <w:szCs w:val="24"/>
                </w:rPr>
                <w:fldChar w:fldCharType="separate"/>
              </w:r>
              <w:r w:rsidR="00E2576F">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E2576F" w:rsidRDefault="00E2576F" w:rsidP="00E2576F">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E2576F" w:rsidRDefault="00E2576F" w:rsidP="00E2576F">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E2576F" w:rsidRDefault="00E2576F" w:rsidP="00E2576F">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E2576F" w:rsidRDefault="00E2576F" w:rsidP="00E2576F">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E2576F" w:rsidRDefault="00E2576F" w:rsidP="00E2576F">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E2576F" w:rsidRDefault="00E2576F" w:rsidP="00E2576F">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E2576F" w:rsidRDefault="00E2576F" w:rsidP="00E2576F">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E2576F" w:rsidRDefault="00E2576F" w:rsidP="00E2576F">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E2576F" w:rsidRDefault="00E2576F" w:rsidP="00E2576F">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E2576F" w:rsidRDefault="00E2576F" w:rsidP="00E2576F">
              <w:pPr>
                <w:pStyle w:val="Bibliography"/>
                <w:ind w:left="720" w:hanging="720"/>
                <w:rPr>
                  <w:noProof/>
                </w:rPr>
              </w:pPr>
              <w:r w:rsidRPr="00E2576F">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E2576F" w:rsidRDefault="00E2576F" w:rsidP="00E2576F">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E2576F" w:rsidRDefault="00E2576F" w:rsidP="00E2576F">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xml:space="preserve">. Recuperado el 7 de Mayo de 2012, de Laboratorio / Especiales: </w:t>
              </w:r>
              <w:r>
                <w:rPr>
                  <w:noProof/>
                </w:rPr>
                <w:lastRenderedPageBreak/>
                <w:t>http://www.pcactual.com/articulo/laboratorio/especiales/8728/auricular_ideal_los_formatos_tecnologias_que_adaptan.html</w:t>
              </w:r>
            </w:p>
            <w:p w:rsidR="00E2576F" w:rsidRDefault="00E2576F" w:rsidP="00E2576F">
              <w:pPr>
                <w:pStyle w:val="Bibliography"/>
                <w:ind w:left="720" w:hanging="720"/>
                <w:rPr>
                  <w:noProof/>
                </w:rPr>
              </w:pPr>
              <w:r>
                <w:rPr>
                  <w:noProof/>
                </w:rPr>
                <w:t>Rodríguez, R., &amp; A'Gaytán, P. (2006). Manual de audiprotesismo. Guadalajara, Jalisco, México. Obtenido de http://www.blauton.com.mx/files/Audioprotesismo%20COMPLETO1.pdf</w:t>
              </w:r>
            </w:p>
            <w:p w:rsidR="00E2576F" w:rsidRDefault="00E2576F" w:rsidP="00E2576F">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E2576F" w:rsidRDefault="00E2576F" w:rsidP="00E2576F">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E2576F" w:rsidRDefault="00E2576F" w:rsidP="00E2576F">
              <w:pPr>
                <w:pStyle w:val="Bibliography"/>
                <w:ind w:left="720" w:hanging="720"/>
                <w:rPr>
                  <w:noProof/>
                </w:rPr>
              </w:pPr>
              <w:r w:rsidRPr="00E2576F">
                <w:rPr>
                  <w:noProof/>
                  <w:lang w:val="en-US"/>
                </w:rPr>
                <w:t xml:space="preserve">Unitron Hearing. (2012). </w:t>
              </w:r>
              <w:r w:rsidRPr="00E2576F">
                <w:rPr>
                  <w:i/>
                  <w:iCs/>
                  <w:noProof/>
                  <w:lang w:val="en-US"/>
                </w:rPr>
                <w:t>Hearing Self Assessment</w:t>
              </w:r>
              <w:r w:rsidRPr="00E2576F">
                <w:rPr>
                  <w:noProof/>
                  <w:lang w:val="en-US"/>
                </w:rPr>
                <w:t xml:space="preserve">. </w:t>
              </w:r>
              <w:r>
                <w:rPr>
                  <w:noProof/>
                </w:rPr>
                <w:t>Recuperado el 20 de Setiembre de 2012, de Steps to Better Hearing: http://www.unitronhearing.com/unitron/us/en/about_us.html</w:t>
              </w:r>
            </w:p>
            <w:p w:rsidR="00E2576F" w:rsidRDefault="00E2576F" w:rsidP="00E2576F">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4D1EA8" w:rsidP="00E2576F">
              <w:pPr>
                <w:pStyle w:val="Bibliography"/>
                <w:ind w:left="720" w:hanging="720"/>
                <w:rPr>
                  <w:szCs w:val="24"/>
                </w:rPr>
              </w:pPr>
              <w:r w:rsidRPr="00A50B51">
                <w:rPr>
                  <w:b/>
                  <w:bCs/>
                  <w:noProof/>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611"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12" w:name="_Toc393656046"/>
      <w:r w:rsidRPr="00E2576F">
        <w:t>Anexos</w:t>
      </w:r>
      <w:bookmarkEnd w:id="611"/>
      <w:bookmarkEnd w:id="612"/>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613" w:name="_Toc347566015"/>
      <w:bookmarkStart w:id="614" w:name="_Toc393656047"/>
      <w:r w:rsidRPr="00A50B51">
        <w:rPr>
          <w:sz w:val="24"/>
          <w:szCs w:val="24"/>
        </w:rPr>
        <w:lastRenderedPageBreak/>
        <w:t>Carta de aceptación de tutor</w:t>
      </w:r>
      <w:bookmarkEnd w:id="613"/>
      <w:bookmarkEnd w:id="614"/>
    </w:p>
    <w:p w:rsidR="00AD0B2F" w:rsidRPr="00A50B51" w:rsidRDefault="00AD0B2F" w:rsidP="00E80081">
      <w:pPr>
        <w:jc w:val="center"/>
        <w:rPr>
          <w:szCs w:val="24"/>
          <w:lang w:eastAsia="es-CR"/>
        </w:rPr>
      </w:pPr>
      <w:r w:rsidRPr="00A50B51">
        <w:rPr>
          <w:noProof/>
          <w:szCs w:val="24"/>
          <w:lang w:eastAsia="es-CR"/>
        </w:rPr>
        <w:drawing>
          <wp:inline distT="0" distB="0" distL="0" distR="0" wp14:anchorId="628754CC" wp14:editId="7CCD00C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615" w:name="_Toc347566016"/>
      <w:bookmarkStart w:id="616" w:name="_Toc393656048"/>
      <w:r w:rsidRPr="00A50B51">
        <w:rPr>
          <w:sz w:val="24"/>
          <w:szCs w:val="24"/>
        </w:rPr>
        <w:lastRenderedPageBreak/>
        <w:t>Carta de apoyo de la empresa</w:t>
      </w:r>
      <w:bookmarkEnd w:id="615"/>
      <w:bookmarkEnd w:id="616"/>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5FA4D1D9" wp14:editId="51136B2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617" w:name="_Toc393656049"/>
      <w:r w:rsidRPr="00A50B51">
        <w:rPr>
          <w:sz w:val="24"/>
          <w:szCs w:val="24"/>
        </w:rPr>
        <w:lastRenderedPageBreak/>
        <w:t>Carta de revisión del filólogo</w:t>
      </w:r>
      <w:bookmarkEnd w:id="617"/>
    </w:p>
    <w:p w:rsidR="00E47EB1" w:rsidRPr="00A50B51" w:rsidRDefault="00E47EB1" w:rsidP="00C41690">
      <w:pPr>
        <w:jc w:val="center"/>
      </w:pPr>
      <w:r w:rsidRPr="00A50B51">
        <w:rPr>
          <w:noProof/>
          <w:lang w:eastAsia="es-CR"/>
        </w:rPr>
        <w:drawing>
          <wp:inline distT="0" distB="0" distL="0" distR="0" wp14:anchorId="710220D6" wp14:editId="79B2ACFF">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3">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618" w:name="_Toc393656050"/>
      <w:r w:rsidRPr="00A50B51">
        <w:rPr>
          <w:sz w:val="24"/>
          <w:szCs w:val="24"/>
        </w:rPr>
        <w:lastRenderedPageBreak/>
        <w:t>Declaración jurada de no plagio</w:t>
      </w:r>
      <w:bookmarkEnd w:id="618"/>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619" w:name="_Ref394738981"/>
      <w:bookmarkStart w:id="620" w:name="_Toc393656051"/>
      <w:bookmarkStart w:id="621" w:name="_Ref385187690"/>
      <w:bookmarkStart w:id="622" w:name="_Toc347566017"/>
      <w:r>
        <w:rPr>
          <w:sz w:val="24"/>
          <w:szCs w:val="24"/>
        </w:rPr>
        <w:lastRenderedPageBreak/>
        <w:t>Razones de la creación de la aplicación móvil Audinsa</w:t>
      </w:r>
      <w:bookmarkEnd w:id="619"/>
    </w:p>
    <w:p w:rsidR="002D08D0" w:rsidRDefault="002D08D0" w:rsidP="00150C23">
      <w:pPr>
        <w:jc w:val="center"/>
      </w:pPr>
      <w:r w:rsidRPr="00150C23">
        <w:rPr>
          <w:noProof/>
          <w:lang w:eastAsia="es-CR"/>
        </w:rPr>
        <w:drawing>
          <wp:inline distT="0" distB="0" distL="0" distR="0" wp14:anchorId="17D21B35" wp14:editId="726A7D78">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623" w:name="_Ref394745743"/>
      <w:r>
        <w:rPr>
          <w:sz w:val="24"/>
          <w:szCs w:val="24"/>
        </w:rPr>
        <w:lastRenderedPageBreak/>
        <w:t>Minutas</w:t>
      </w:r>
      <w:bookmarkEnd w:id="620"/>
      <w:bookmarkEnd w:id="623"/>
    </w:p>
    <w:bookmarkEnd w:id="621"/>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0D2721"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624" w:name="_Ref386054355"/>
      <w:bookmarkStart w:id="625" w:name="_Toc393656052"/>
      <w:r w:rsidRPr="00A50B51">
        <w:rPr>
          <w:sz w:val="24"/>
          <w:szCs w:val="24"/>
        </w:rPr>
        <w:lastRenderedPageBreak/>
        <w:t xml:space="preserve">Instrumento </w:t>
      </w:r>
      <w:bookmarkEnd w:id="622"/>
      <w:r w:rsidR="000B20AA" w:rsidRPr="00A50B51">
        <w:rPr>
          <w:sz w:val="24"/>
          <w:szCs w:val="24"/>
        </w:rPr>
        <w:t>cuestionario</w:t>
      </w:r>
      <w:bookmarkEnd w:id="624"/>
      <w:bookmarkEnd w:id="625"/>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Otro</w:t>
      </w:r>
      <w:proofErr w:type="spellEnd"/>
      <w:r w:rsidRPr="00A50B51">
        <w:rPr>
          <w:szCs w:val="24"/>
          <w:lang w:val="en-US"/>
        </w:rPr>
        <w:t>: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626" w:name="_Toc347566018"/>
      <w:bookmarkStart w:id="627"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628" w:name="_Toc393656053"/>
      <w:bookmarkStart w:id="629" w:name="_Ref394742896"/>
      <w:r w:rsidRPr="00A50B51">
        <w:rPr>
          <w:sz w:val="24"/>
          <w:szCs w:val="24"/>
        </w:rPr>
        <w:lastRenderedPageBreak/>
        <w:t>Análisis de aplicaciones similares</w:t>
      </w:r>
      <w:bookmarkEnd w:id="626"/>
      <w:bookmarkEnd w:id="627"/>
      <w:bookmarkEnd w:id="628"/>
      <w:bookmarkEnd w:id="629"/>
    </w:p>
    <w:p w:rsidR="007C30EC" w:rsidRPr="00A50B51" w:rsidRDefault="007C30EC" w:rsidP="00C41690">
      <w:pPr>
        <w:pStyle w:val="13"/>
        <w:rPr>
          <w:rFonts w:cs="Times New Roman"/>
          <w:szCs w:val="24"/>
        </w:rPr>
      </w:pPr>
      <w:bookmarkStart w:id="630" w:name="_Ref343436073"/>
      <w:bookmarkStart w:id="631" w:name="_Ref343436102"/>
      <w:bookmarkStart w:id="632" w:name="_Toc347566019"/>
      <w:bookmarkStart w:id="633" w:name="_Toc393656054"/>
      <w:r w:rsidRPr="00A50B51">
        <w:rPr>
          <w:rFonts w:cs="Times New Roman"/>
          <w:szCs w:val="24"/>
        </w:rPr>
        <w:t xml:space="preserve">Análisis de la aplicación </w:t>
      </w:r>
      <w:proofErr w:type="spellStart"/>
      <w:r w:rsidRPr="00A50B51">
        <w:rPr>
          <w:rFonts w:cs="Times New Roman"/>
          <w:szCs w:val="24"/>
        </w:rPr>
        <w:t>uHear</w:t>
      </w:r>
      <w:bookmarkEnd w:id="630"/>
      <w:bookmarkEnd w:id="631"/>
      <w:bookmarkEnd w:id="632"/>
      <w:bookmarkEnd w:id="633"/>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634" w:name="_Toc343369218"/>
      <w:bookmarkStart w:id="635" w:name="_Toc3936561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634"/>
      <w:bookmarkEnd w:id="635"/>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636" w:name="_Toc343369219"/>
      <w:bookmarkStart w:id="637" w:name="_Toc3936561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636"/>
      <w:bookmarkEnd w:id="637"/>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638" w:name="_Toc343369220"/>
      <w:bookmarkStart w:id="639" w:name="_Toc3936561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638"/>
      <w:bookmarkEnd w:id="639"/>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8"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640" w:name="_Toc343369221"/>
      <w:bookmarkStart w:id="641" w:name="_Toc3936561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640"/>
      <w:bookmarkEnd w:id="641"/>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9"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642" w:name="_Toc343369222"/>
      <w:bookmarkStart w:id="643" w:name="_Toc3936561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642"/>
      <w:bookmarkEnd w:id="643"/>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90"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644" w:name="_Toc343369223"/>
      <w:bookmarkStart w:id="645" w:name="_Toc3936561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40</w:t>
      </w:r>
      <w:r w:rsidR="004D1EA8" w:rsidRPr="00A50B51">
        <w:rPr>
          <w:noProof/>
          <w:sz w:val="24"/>
          <w:szCs w:val="24"/>
        </w:rPr>
        <w:fldChar w:fldCharType="end"/>
      </w:r>
      <w:r w:rsidRPr="00A50B51">
        <w:rPr>
          <w:sz w:val="24"/>
          <w:szCs w:val="24"/>
        </w:rPr>
        <w:t xml:space="preserve"> – Consejos auditivos</w:t>
      </w:r>
      <w:bookmarkEnd w:id="644"/>
      <w:bookmarkEnd w:id="645"/>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91"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646" w:name="_Toc343369224"/>
      <w:bookmarkStart w:id="647" w:name="_Toc3936561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646"/>
      <w:bookmarkEnd w:id="647"/>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648" w:name="_Toc347566020"/>
      <w:bookmarkStart w:id="649" w:name="_Toc393656055"/>
      <w:r w:rsidRPr="00A50B51">
        <w:rPr>
          <w:rFonts w:cs="Times New Roman"/>
          <w:szCs w:val="24"/>
        </w:rPr>
        <w:t xml:space="preserve">Análisis de la aplicación Test en </w:t>
      </w:r>
      <w:r w:rsidR="00A46C74" w:rsidRPr="00A50B51">
        <w:rPr>
          <w:rFonts w:cs="Times New Roman"/>
          <w:szCs w:val="24"/>
        </w:rPr>
        <w:t>línea</w:t>
      </w:r>
      <w:bookmarkEnd w:id="648"/>
      <w:bookmarkEnd w:id="649"/>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2"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3">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4">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5">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6">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650" w:name="_Toc343369225"/>
      <w:bookmarkStart w:id="651" w:name="_Toc3936561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650"/>
      <w:bookmarkEnd w:id="651"/>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652" w:name="_Toc347566021"/>
      <w:bookmarkStart w:id="653" w:name="_Toc393656056"/>
      <w:r w:rsidRPr="00A50B51">
        <w:rPr>
          <w:rFonts w:cs="Times New Roman"/>
          <w:szCs w:val="24"/>
        </w:rPr>
        <w:lastRenderedPageBreak/>
        <w:t>Análisis de la aplicación Test auditivo</w:t>
      </w:r>
      <w:bookmarkEnd w:id="652"/>
      <w:bookmarkEnd w:id="653"/>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654" w:name="_Toc3936561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654"/>
      <w:proofErr w:type="spellEnd"/>
    </w:p>
    <w:p w:rsidR="00C112FC" w:rsidRPr="00A50B51" w:rsidRDefault="00E31A26" w:rsidP="00C41690">
      <w:pPr>
        <w:pStyle w:val="13"/>
        <w:rPr>
          <w:rFonts w:cs="Times New Roman"/>
          <w:szCs w:val="24"/>
        </w:rPr>
      </w:pPr>
      <w:bookmarkStart w:id="655" w:name="_Toc347566022"/>
      <w:bookmarkStart w:id="656" w:name="_Toc393656057"/>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proofErr w:type="spellStart"/>
      <w:r w:rsidR="00C112FC" w:rsidRPr="00A50B51">
        <w:rPr>
          <w:rFonts w:cs="Times New Roman"/>
          <w:szCs w:val="24"/>
        </w:rPr>
        <w:t>Android</w:t>
      </w:r>
      <w:bookmarkEnd w:id="655"/>
      <w:bookmarkEnd w:id="656"/>
      <w:proofErr w:type="spellEnd"/>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0D2721" w:rsidRPr="00A50B51">
        <w:rPr>
          <w:szCs w:val="24"/>
        </w:rPr>
        <w:t xml:space="preserve">Análisis de la aplicación </w:t>
      </w:r>
      <w:proofErr w:type="spellStart"/>
      <w:r w:rsidR="000D2721"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657" w:name="_Toc393656115"/>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0D2721">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657"/>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658" w:name="_Toc3936561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658"/>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659" w:name="_Toc3936561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659"/>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660" w:name="_Toc3936561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660"/>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661" w:name="_Toc3936561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661"/>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662" w:name="_Toc393656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662"/>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Beto" w:date="2014-08-23T20:14:00Z" w:initials="B">
    <w:p w:rsidR="005544BA" w:rsidRDefault="005544BA">
      <w:pPr>
        <w:pStyle w:val="CommentText"/>
      </w:pPr>
      <w:r>
        <w:rPr>
          <w:rStyle w:val="CommentReference"/>
        </w:rPr>
        <w:annotationRef/>
      </w:r>
      <w:r>
        <w:t>Pedro Fonseca: Todas las observaciones y modificaciones que propongo, las pueden obviar si me convencen de ello. LLAMAR A 83338381</w:t>
      </w:r>
    </w:p>
  </w:comment>
  <w:comment w:id="13" w:author="Beto" w:date="2014-08-23T20:14:00Z" w:initials="B">
    <w:p w:rsidR="005544BA" w:rsidRDefault="005544BA">
      <w:pPr>
        <w:pStyle w:val="CommentText"/>
      </w:pPr>
      <w:r>
        <w:rPr>
          <w:rStyle w:val="CommentReference"/>
        </w:rPr>
        <w:annotationRef/>
      </w:r>
      <w:r>
        <w:t>Pedro Fonseca</w:t>
      </w:r>
      <w:r w:rsidRPr="001D6E95">
        <w:t xml:space="preserve">: </w:t>
      </w:r>
      <w:r>
        <w:t>¿En qué área? Cubre todo</w:t>
      </w:r>
    </w:p>
  </w:comment>
  <w:comment w:id="15" w:author="Personal" w:date="2014-08-23T20:14:00Z" w:initials="P">
    <w:p w:rsidR="00362C20" w:rsidRDefault="00362C20">
      <w:pPr>
        <w:pStyle w:val="CommentText"/>
      </w:pPr>
      <w:r>
        <w:rPr>
          <w:rStyle w:val="CommentReference"/>
        </w:rPr>
        <w:annotationRef/>
      </w:r>
      <w:r>
        <w:t xml:space="preserve">Se agrega en el área de la </w:t>
      </w:r>
      <w:proofErr w:type="spellStart"/>
      <w:r>
        <w:t>audicion</w:t>
      </w:r>
      <w:proofErr w:type="spellEnd"/>
    </w:p>
  </w:comment>
  <w:comment w:id="16" w:author="Beto" w:date="2014-08-23T20:14:00Z" w:initials="B">
    <w:p w:rsidR="005544BA" w:rsidRDefault="005544BA">
      <w:pPr>
        <w:pStyle w:val="CommentText"/>
      </w:pPr>
      <w:r>
        <w:rPr>
          <w:rStyle w:val="CommentReference"/>
        </w:rPr>
        <w:annotationRef/>
      </w:r>
      <w:r>
        <w:t>Pedro Fonseca</w:t>
      </w:r>
      <w:r w:rsidRPr="001D6E95">
        <w:t>:</w:t>
      </w:r>
      <w:r>
        <w:t xml:space="preserve"> ¿Eso no existe en ninguna parte del mundo?</w:t>
      </w:r>
    </w:p>
  </w:comment>
  <w:comment w:id="18" w:author="Personal" w:date="2014-08-23T20:14:00Z" w:initials="P">
    <w:p w:rsidR="00362C20" w:rsidRDefault="00362C20">
      <w:pPr>
        <w:pStyle w:val="CommentText"/>
      </w:pPr>
      <w:r>
        <w:rPr>
          <w:rStyle w:val="CommentReference"/>
        </w:rPr>
        <w:annotationRef/>
      </w:r>
      <w:r>
        <w:t>Se agrega en el país</w:t>
      </w:r>
    </w:p>
  </w:comment>
  <w:comment w:id="20" w:author="Beto" w:date="2014-08-23T20:14:00Z" w:initials="B">
    <w:p w:rsidR="005544BA" w:rsidRDefault="005544BA">
      <w:pPr>
        <w:pStyle w:val="CommentText"/>
      </w:pPr>
      <w:r>
        <w:t>Pedro Fonseca</w:t>
      </w:r>
      <w:r w:rsidRPr="00A66010">
        <w:t xml:space="preserve">: </w:t>
      </w:r>
      <w:r>
        <w:rPr>
          <w:rStyle w:val="CommentReference"/>
        </w:rPr>
        <w:annotationRef/>
      </w:r>
      <w:r>
        <w:t>El presente proyecto guiará al lector en una serie de capítulos, que detallarán</w:t>
      </w:r>
    </w:p>
  </w:comment>
  <w:comment w:id="21" w:author="Personal" w:date="2014-08-23T20:14:00Z" w:initials="P">
    <w:p w:rsidR="005544BA" w:rsidRDefault="005544BA">
      <w:pPr>
        <w:pStyle w:val="CommentText"/>
      </w:pPr>
      <w:r>
        <w:rPr>
          <w:rStyle w:val="CommentReference"/>
        </w:rPr>
        <w:annotationRef/>
      </w:r>
      <w:r>
        <w:t>Fue revisado por el filólogo</w:t>
      </w:r>
    </w:p>
  </w:comment>
  <w:comment w:id="120" w:author="Personal" w:date="2014-08-23T20:14:00Z" w:initials="P">
    <w:p w:rsidR="005544BA" w:rsidRDefault="005544BA">
      <w:pPr>
        <w:pStyle w:val="CommentText"/>
      </w:pPr>
      <w:r>
        <w:rPr>
          <w:rStyle w:val="CommentReference"/>
        </w:rPr>
        <w:annotationRef/>
      </w:r>
      <w:r>
        <w:t>Listo el ajuste</w:t>
      </w:r>
    </w:p>
  </w:comment>
  <w:comment w:id="119" w:author="Beto" w:date="2014-08-23T20:14:00Z" w:initials="B">
    <w:p w:rsidR="005544BA" w:rsidRPr="0041665F" w:rsidRDefault="005544BA">
      <w:pPr>
        <w:pStyle w:val="CommentText"/>
      </w:pPr>
      <w:r>
        <w:rPr>
          <w:rStyle w:val="CommentReference"/>
        </w:rPr>
        <w:annotationRef/>
      </w:r>
      <w:r>
        <w:t>Pedro Fonseca</w:t>
      </w:r>
      <w:r w:rsidRPr="0041665F">
        <w:t>: Acceso</w:t>
      </w:r>
    </w:p>
  </w:comment>
  <w:comment w:id="124" w:author="Personal" w:date="2014-08-23T20:14:00Z" w:initials="P">
    <w:p w:rsidR="005544BA" w:rsidRDefault="005544BA">
      <w:pPr>
        <w:pStyle w:val="CommentText"/>
      </w:pPr>
      <w:r>
        <w:rPr>
          <w:rStyle w:val="CommentReference"/>
        </w:rPr>
        <w:annotationRef/>
      </w:r>
      <w:r>
        <w:t>Fue tomado textualmente de  la misión de la empresa , dada por la usuaria, modificarla sería ajustar la misión</w:t>
      </w:r>
    </w:p>
  </w:comment>
  <w:comment w:id="123" w:author="Beto" w:date="2014-08-23T20:14:00Z" w:initials="B">
    <w:p w:rsidR="005544BA" w:rsidRPr="001D6E95" w:rsidRDefault="005544BA">
      <w:pPr>
        <w:pStyle w:val="CommentText"/>
      </w:pPr>
      <w:r>
        <w:rPr>
          <w:rStyle w:val="CommentReference"/>
        </w:rPr>
        <w:annotationRef/>
      </w:r>
      <w:r>
        <w:t>Pedro Fonseca</w:t>
      </w:r>
      <w:r w:rsidRPr="001D6E95">
        <w:t xml:space="preserve">: </w:t>
      </w:r>
      <w:r>
        <w:t>¿</w:t>
      </w:r>
      <w:r w:rsidRPr="001D6E95">
        <w:t>Concepto de Integral para Audinsa?</w:t>
      </w:r>
      <w:r>
        <w:t xml:space="preserve">  Detectar a tiempo los problemas… Educación, Rehabilitación.</w:t>
      </w:r>
    </w:p>
  </w:comment>
  <w:comment w:id="126" w:author="Beto" w:date="2014-08-23T20:14:00Z" w:initials="B">
    <w:p w:rsidR="005544BA" w:rsidRPr="00F06BE3" w:rsidRDefault="005544BA">
      <w:pPr>
        <w:pStyle w:val="CommentText"/>
      </w:pPr>
      <w:r>
        <w:rPr>
          <w:rStyle w:val="CommentReference"/>
        </w:rPr>
        <w:annotationRef/>
      </w:r>
      <w:r>
        <w:t>Pedro Fonseca</w:t>
      </w:r>
      <w:r w:rsidRPr="00F06BE3">
        <w:t>: ¿Cuántos ticos tienen esos dispositivos inteligentes?</w:t>
      </w:r>
    </w:p>
  </w:comment>
  <w:comment w:id="128" w:author="Personal" w:date="2014-08-23T20:14:00Z" w:initials="P">
    <w:p w:rsidR="00826154" w:rsidRDefault="00826154">
      <w:pPr>
        <w:pStyle w:val="CommentText"/>
      </w:pPr>
      <w:r>
        <w:rPr>
          <w:rStyle w:val="CommentReference"/>
        </w:rPr>
        <w:annotationRef/>
      </w:r>
      <w:r>
        <w:t>Se agrega, pero la nota es del 2014, no hay problema???</w:t>
      </w:r>
    </w:p>
  </w:comment>
  <w:comment w:id="138" w:author="Personal" w:date="2014-08-23T20:14:00Z" w:initials="P">
    <w:p w:rsidR="007573CC" w:rsidRDefault="007573CC">
      <w:pPr>
        <w:pStyle w:val="CommentText"/>
      </w:pPr>
      <w:r>
        <w:rPr>
          <w:rStyle w:val="CommentReference"/>
        </w:rPr>
        <w:annotationRef/>
      </w:r>
      <w:r>
        <w:t xml:space="preserve">BETO , busqué en la </w:t>
      </w:r>
      <w:proofErr w:type="spellStart"/>
      <w:r>
        <w:t>app</w:t>
      </w:r>
      <w:proofErr w:type="spellEnd"/>
      <w:r>
        <w:t xml:space="preserve"> store y no vi las calificaciones revisar si lo dejamos o lo eliminamos</w:t>
      </w:r>
    </w:p>
  </w:comment>
  <w:comment w:id="139" w:author="Beto" w:date="2014-08-23T20:14:00Z" w:initials="B">
    <w:p w:rsidR="005544BA" w:rsidRPr="00F06BE3" w:rsidRDefault="005544BA">
      <w:pPr>
        <w:pStyle w:val="CommentText"/>
      </w:pPr>
      <w:r>
        <w:rPr>
          <w:rStyle w:val="CommentReference"/>
        </w:rPr>
        <w:annotationRef/>
      </w:r>
      <w:r>
        <w:t>Pedro Fonseca</w:t>
      </w:r>
      <w:r w:rsidRPr="00F06BE3">
        <w:t xml:space="preserve">: Cada vez que se refiere a algo que se puede medir, debe medirlo. </w:t>
      </w:r>
      <w:proofErr w:type="spellStart"/>
      <w:r>
        <w:t>Ej</w:t>
      </w:r>
      <w:proofErr w:type="spellEnd"/>
      <w:r>
        <w:t>: El 30% de los usuarios…</w:t>
      </w:r>
    </w:p>
  </w:comment>
  <w:comment w:id="151" w:author="Personal" w:date="2014-08-23T20:14:00Z" w:initials="P">
    <w:p w:rsidR="0026326B" w:rsidRDefault="0026326B">
      <w:pPr>
        <w:pStyle w:val="CommentText"/>
      </w:pPr>
      <w:r>
        <w:rPr>
          <w:rStyle w:val="CommentReference"/>
        </w:rPr>
        <w:annotationRef/>
      </w:r>
      <w:r>
        <w:t xml:space="preserve">Según veo el concepto de </w:t>
      </w:r>
      <w:proofErr w:type="spellStart"/>
      <w:r>
        <w:t>freeware</w:t>
      </w:r>
      <w:proofErr w:type="spellEnd"/>
      <w:r>
        <w:t xml:space="preserve"> indica que  </w:t>
      </w:r>
      <w:r>
        <w:rPr>
          <w:rFonts w:ascii="Arial" w:hAnsi="Arial" w:cs="Arial"/>
          <w:color w:val="222222"/>
          <w:shd w:val="clear" w:color="auto" w:fill="FFFFFF"/>
        </w:rPr>
        <w:t xml:space="preserve">el producto </w:t>
      </w:r>
      <w:proofErr w:type="spellStart"/>
      <w:r>
        <w:rPr>
          <w:rFonts w:ascii="Arial" w:hAnsi="Arial" w:cs="Arial"/>
          <w:color w:val="222222"/>
          <w:shd w:val="clear" w:color="auto" w:fill="FFFFFF"/>
        </w:rPr>
        <w:t>sen</w:t>
      </w:r>
      <w:proofErr w:type="spellEnd"/>
      <w:r>
        <w:rPr>
          <w:rFonts w:ascii="Arial" w:hAnsi="Arial" w:cs="Arial"/>
          <w:color w:val="222222"/>
          <w:shd w:val="clear" w:color="auto" w:fill="FFFFFF"/>
        </w:rPr>
        <w:t xml:space="preserve"> prueba durante un tiempo limitado, pero la </w:t>
      </w:r>
      <w:proofErr w:type="spellStart"/>
      <w:r>
        <w:rPr>
          <w:rFonts w:ascii="Arial" w:hAnsi="Arial" w:cs="Arial"/>
          <w:color w:val="222222"/>
          <w:shd w:val="clear" w:color="auto" w:fill="FFFFFF"/>
        </w:rPr>
        <w:t>app</w:t>
      </w:r>
      <w:proofErr w:type="spellEnd"/>
      <w:r>
        <w:rPr>
          <w:rFonts w:ascii="Arial" w:hAnsi="Arial" w:cs="Arial"/>
          <w:color w:val="222222"/>
          <w:shd w:val="clear" w:color="auto" w:fill="FFFFFF"/>
        </w:rPr>
        <w:t xml:space="preserve"> no se pretende cobrar luego</w:t>
      </w:r>
    </w:p>
  </w:comment>
  <w:comment w:id="149" w:author="Beto" w:date="2014-08-23T20:14:00Z" w:initials="B">
    <w:p w:rsidR="005544BA" w:rsidRPr="00F06BE3" w:rsidRDefault="005544BA">
      <w:pPr>
        <w:pStyle w:val="CommentText"/>
      </w:pPr>
      <w:r>
        <w:rPr>
          <w:rStyle w:val="CommentReference"/>
        </w:rPr>
        <w:annotationRef/>
      </w:r>
      <w:r>
        <w:t>Pedro Fonseca</w:t>
      </w:r>
      <w:r w:rsidRPr="00F06BE3">
        <w:t>: Propone: Desarrollar una aplicaci</w:t>
      </w:r>
      <w:r>
        <w:t>ón, ¿</w:t>
      </w:r>
      <w:proofErr w:type="spellStart"/>
      <w:r>
        <w:t>freeware</w:t>
      </w:r>
      <w:proofErr w:type="spellEnd"/>
      <w:r>
        <w:t>? Que se ejecutará en un dispositivo móvil inteligente</w:t>
      </w:r>
    </w:p>
  </w:comment>
  <w:comment w:id="158" w:author="Personal" w:date="2014-08-23T20:14:00Z" w:initials="P">
    <w:p w:rsidR="00AB4A48" w:rsidRPr="00A50B51" w:rsidRDefault="00AB4A48" w:rsidP="000B3A33">
      <w:pPr>
        <w:pStyle w:val="Caption"/>
        <w:jc w:val="both"/>
        <w:rPr>
          <w:sz w:val="24"/>
          <w:szCs w:val="24"/>
        </w:rPr>
      </w:pPr>
      <w:r>
        <w:rPr>
          <w:rStyle w:val="CommentReference"/>
        </w:rPr>
        <w:annotationRef/>
      </w:r>
      <w:r>
        <w:rPr>
          <w:sz w:val="24"/>
          <w:szCs w:val="24"/>
        </w:rPr>
        <w:t xml:space="preserve"> </w:t>
      </w:r>
      <w:r w:rsidR="000B3A33">
        <w:rPr>
          <w:sz w:val="24"/>
          <w:szCs w:val="24"/>
        </w:rPr>
        <w:t>Para el usuario la mejor es la que se creó , el cuadro comparativo  y revisión de las existentes en el mercado se realizó para prevenir que existiera alguna que cumpliera con las necesidades de la empresa, y si esto sucedía no se iba a requerir  de la creada.</w:t>
      </w:r>
    </w:p>
    <w:p w:rsidR="00AB4A48" w:rsidRDefault="00AB4A48">
      <w:pPr>
        <w:pStyle w:val="CommentText"/>
      </w:pPr>
    </w:p>
  </w:comment>
  <w:comment w:id="157" w:author="Beto" w:date="2014-08-23T20:14:00Z" w:initials="B">
    <w:p w:rsidR="005544BA" w:rsidRDefault="005544BA">
      <w:pPr>
        <w:pStyle w:val="CommentText"/>
      </w:pPr>
      <w:r>
        <w:rPr>
          <w:rStyle w:val="CommentReference"/>
        </w:rPr>
        <w:annotationRef/>
      </w:r>
      <w:r>
        <w:t>Pedro Fonseca</w:t>
      </w:r>
      <w:r w:rsidRPr="00F06BE3">
        <w:t xml:space="preserve">: ¿Hay alguna hecha mejor o peor que la propuesta? </w:t>
      </w:r>
    </w:p>
  </w:comment>
  <w:comment w:id="159" w:author="Personal" w:date="2014-08-23T20:14:00Z" w:initials="P">
    <w:p w:rsidR="000B3A33" w:rsidRDefault="000B3A33">
      <w:pPr>
        <w:pStyle w:val="CommentText"/>
      </w:pPr>
      <w:r>
        <w:rPr>
          <w:rStyle w:val="CommentReference"/>
        </w:rPr>
        <w:annotationRef/>
      </w:r>
      <w:r>
        <w:t>BETP REVISAR JUNTOS</w:t>
      </w:r>
    </w:p>
  </w:comment>
  <w:comment w:id="160" w:author="Beto" w:date="2014-08-23T20:14:00Z" w:initials="B">
    <w:p w:rsidR="005544BA" w:rsidRPr="00F06BE3" w:rsidRDefault="005544BA">
      <w:pPr>
        <w:pStyle w:val="CommentText"/>
      </w:pPr>
      <w:r>
        <w:rPr>
          <w:rStyle w:val="CommentReference"/>
        </w:rPr>
        <w:annotationRef/>
      </w:r>
      <w:r>
        <w:t>Pedro Fonseca</w:t>
      </w:r>
      <w:r w:rsidRPr="00F06BE3">
        <w:t>: ¿Cómo trabajaría la aplicaci</w:t>
      </w:r>
      <w:r>
        <w:t>ón? ¿Cómo miden los decibeles?</w:t>
      </w:r>
    </w:p>
  </w:comment>
  <w:comment w:id="167" w:author="Beto" w:date="2014-08-23T20:14:00Z" w:initials="B">
    <w:p w:rsidR="005544BA" w:rsidRDefault="005544BA">
      <w:pPr>
        <w:pStyle w:val="CommentText"/>
      </w:pPr>
      <w:r>
        <w:rPr>
          <w:rStyle w:val="CommentReference"/>
        </w:rPr>
        <w:annotationRef/>
      </w:r>
      <w:r>
        <w:t>Pedro Fonseca</w:t>
      </w:r>
      <w:r w:rsidRPr="0041665F">
        <w:t>: Ver observación anterior</w:t>
      </w:r>
    </w:p>
  </w:comment>
  <w:comment w:id="168" w:author="Personal" w:date="2014-08-23T20:14:00Z" w:initials="P">
    <w:p w:rsidR="000B3A33" w:rsidRDefault="000B3A33">
      <w:pPr>
        <w:pStyle w:val="CommentText"/>
      </w:pPr>
      <w:r>
        <w:rPr>
          <w:rStyle w:val="CommentReference"/>
        </w:rPr>
        <w:annotationRef/>
      </w:r>
      <w:r>
        <w:t>Este texto se tomó de la misión brindada por tanto no se indaga en el tema de integral</w:t>
      </w:r>
    </w:p>
  </w:comment>
  <w:comment w:id="239" w:author="Personal" w:date="2014-08-23T20:14:00Z" w:initials="P">
    <w:p w:rsidR="000B3A33" w:rsidRDefault="000B3A33">
      <w:pPr>
        <w:pStyle w:val="CommentText"/>
      </w:pPr>
      <w:r>
        <w:rPr>
          <w:rStyle w:val="CommentReference"/>
        </w:rPr>
        <w:annotationRef/>
      </w:r>
      <w:r>
        <w:t>REVISAR JUNTOS</w:t>
      </w:r>
    </w:p>
  </w:comment>
  <w:comment w:id="240" w:author="Beto" w:date="2014-08-23T20:14:00Z" w:initials="B">
    <w:p w:rsidR="005544BA" w:rsidRDefault="005544BA">
      <w:pPr>
        <w:pStyle w:val="CommentText"/>
      </w:pPr>
      <w:r>
        <w:rPr>
          <w:rStyle w:val="CommentReference"/>
        </w:rPr>
        <w:annotationRef/>
      </w:r>
      <w:r>
        <w:t>Pedro Fonseca</w:t>
      </w:r>
      <w:r w:rsidRPr="0041665F">
        <w:t>: ¿?</w:t>
      </w:r>
    </w:p>
  </w:comment>
  <w:comment w:id="362" w:author="Personal" w:date="2014-08-23T20:14:00Z" w:initials="P">
    <w:p w:rsidR="00D0796C" w:rsidRDefault="00D0796C">
      <w:pPr>
        <w:pStyle w:val="CommentText"/>
      </w:pPr>
      <w:r>
        <w:rPr>
          <w:rStyle w:val="CommentReference"/>
        </w:rPr>
        <w:annotationRef/>
      </w:r>
      <w:r>
        <w:t>DEFINIR MONTO JUNTOS</w:t>
      </w:r>
    </w:p>
  </w:comment>
  <w:comment w:id="371" w:author="Beto" w:date="2014-08-23T20:14:00Z" w:initials="B">
    <w:p w:rsidR="005544BA" w:rsidRPr="00E96780" w:rsidRDefault="005544BA">
      <w:pPr>
        <w:pStyle w:val="CommentText"/>
      </w:pPr>
      <w:r>
        <w:rPr>
          <w:rStyle w:val="CommentReference"/>
        </w:rPr>
        <w:annotationRef/>
      </w:r>
      <w:r>
        <w:t>Pedro Fonseca</w:t>
      </w:r>
      <w:r w:rsidRPr="00E96780">
        <w:t>: Costos. Hay costos como: Transporte, vi</w:t>
      </w:r>
      <w:r>
        <w:t>áticos (desayuno, almuerzo, cena, gasolina, materiales). Si bien es cierto que el trabajo es ad honorem, incluyan los gastos reales- El hecho de usar software libre también tiene costos paralelos, tómenlo en consideración.</w:t>
      </w:r>
    </w:p>
  </w:comment>
  <w:comment w:id="422" w:author="Beto" w:date="2014-08-23T20:14:00Z" w:initials="B">
    <w:p w:rsidR="005544BA" w:rsidRPr="00F27882" w:rsidRDefault="005544BA">
      <w:pPr>
        <w:pStyle w:val="CommentText"/>
      </w:pPr>
      <w:r>
        <w:rPr>
          <w:rStyle w:val="CommentReference"/>
        </w:rPr>
        <w:annotationRef/>
      </w:r>
      <w:r>
        <w:t>Pedro Fonseca</w:t>
      </w:r>
      <w:r w:rsidRPr="00F27882">
        <w:t>: Aplicación proyectada a software que se ejecutar</w:t>
      </w:r>
      <w:r>
        <w:t>á en un dispositivo móvil inteligente</w:t>
      </w:r>
    </w:p>
  </w:comment>
  <w:comment w:id="423" w:author="Personal" w:date="2014-08-23T20:14:00Z" w:initials="P">
    <w:p w:rsidR="007E429A" w:rsidRDefault="007E429A">
      <w:pPr>
        <w:pStyle w:val="CommentText"/>
      </w:pPr>
      <w:r>
        <w:rPr>
          <w:rStyle w:val="CommentReference"/>
        </w:rPr>
        <w:annotationRef/>
      </w:r>
      <w:r>
        <w:t>REVISAR JUNTOS</w:t>
      </w:r>
    </w:p>
  </w:comment>
  <w:comment w:id="424" w:author="Personal" w:date="2014-08-23T20:14:00Z" w:initials="P">
    <w:p w:rsidR="00136FF3" w:rsidRDefault="00136FF3">
      <w:pPr>
        <w:pStyle w:val="CommentText"/>
      </w:pPr>
      <w:r>
        <w:rPr>
          <w:rStyle w:val="CommentReference"/>
        </w:rPr>
        <w:annotationRef/>
      </w:r>
      <w:r>
        <w:t>Listo, solicitar revisión</w:t>
      </w:r>
    </w:p>
  </w:comment>
  <w:comment w:id="425" w:author="Beto" w:date="2014-08-23T20:14:00Z" w:initials="B">
    <w:p w:rsidR="005544BA" w:rsidRPr="00F27882" w:rsidRDefault="005544BA">
      <w:pPr>
        <w:pStyle w:val="CommentText"/>
      </w:pPr>
      <w:r>
        <w:rPr>
          <w:rStyle w:val="CommentReference"/>
        </w:rPr>
        <w:annotationRef/>
      </w:r>
      <w:r>
        <w:t>Pedro Fonseca</w:t>
      </w:r>
      <w:r w:rsidRPr="00F27882">
        <w:t xml:space="preserve">: </w:t>
      </w:r>
      <w:r>
        <w:t>Éste párrafo es muy importante y hay que mejorar la redacción. Por ejemplo</w:t>
      </w:r>
      <w:r w:rsidRPr="00F27882">
        <w:t>: El product</w:t>
      </w:r>
      <w:r>
        <w:t>o</w:t>
      </w:r>
      <w:r w:rsidRPr="00F27882">
        <w:t xml:space="preserve"> desarrollado, de acuerdo con los requerimientos estudiados, se llamar</w:t>
      </w:r>
      <w:r>
        <w:t xml:space="preserve">á Audinsa Audiología Móvil, aplicación desarrollada bajo el sistema operativo </w:t>
      </w:r>
      <w:proofErr w:type="spellStart"/>
      <w:r>
        <w:t>Android</w:t>
      </w:r>
      <w:proofErr w:type="spellEnd"/>
      <w:r>
        <w:t>, para cumplir así con el objetivo general, y que permitirá apoyar la labor…. Mediante exámenes …</w:t>
      </w:r>
    </w:p>
  </w:comment>
  <w:comment w:id="429" w:author="Personal" w:date="2014-08-23T20:14:00Z" w:initials="P">
    <w:p w:rsidR="000026AC" w:rsidRDefault="000026AC">
      <w:pPr>
        <w:pStyle w:val="CommentText"/>
      </w:pPr>
      <w:r>
        <w:rPr>
          <w:rStyle w:val="CommentReference"/>
        </w:rPr>
        <w:annotationRef/>
      </w:r>
      <w:r>
        <w:t xml:space="preserve">Se agrega en el marco referencial la definición de teléfono móvil, revisar JUNTOS, creo que hay que cambiar dispositivo por teléfono pues en </w:t>
      </w:r>
      <w:proofErr w:type="spellStart"/>
      <w:r>
        <w:t>tablets</w:t>
      </w:r>
      <w:proofErr w:type="spellEnd"/>
      <w:r>
        <w:t xml:space="preserve"> no probamos, ni las contemplamos en costos</w:t>
      </w:r>
    </w:p>
  </w:comment>
  <w:comment w:id="428" w:author="Beto" w:date="2014-08-23T20:14:00Z" w:initials="B">
    <w:p w:rsidR="005544BA" w:rsidRDefault="005544BA">
      <w:pPr>
        <w:pStyle w:val="CommentText"/>
      </w:pPr>
      <w:r>
        <w:rPr>
          <w:rStyle w:val="CommentReference"/>
        </w:rPr>
        <w:annotationRef/>
      </w:r>
      <w:r>
        <w:t>Pedro Fonseca</w:t>
      </w:r>
      <w:r w:rsidRPr="00F27882">
        <w:t xml:space="preserve">: </w:t>
      </w:r>
      <w:r>
        <w:t>¿</w:t>
      </w:r>
      <w:r w:rsidRPr="00F27882">
        <w:t>Existe alguna caracterización de los dispositivos m</w:t>
      </w:r>
      <w:r>
        <w:t>óviles?</w:t>
      </w:r>
      <w:r w:rsidRPr="00F27882">
        <w:t xml:space="preserve"> </w:t>
      </w:r>
      <w:r>
        <w:t>Por ejemplo por generación/modelo. ¿Qué implica que un dispositivo móvil sea “inteligente”?</w:t>
      </w:r>
    </w:p>
  </w:comment>
  <w:comment w:id="431" w:author="Personal" w:date="2014-08-23T20:14:00Z" w:initials="P">
    <w:p w:rsidR="005544BA" w:rsidRDefault="005544BA" w:rsidP="0041665F">
      <w:pPr>
        <w:pStyle w:val="CommentText"/>
      </w:pPr>
      <w:r>
        <w:rPr>
          <w:rStyle w:val="CommentReference"/>
        </w:rPr>
        <w:annotationRef/>
      </w:r>
      <w:r w:rsidR="00727C3E">
        <w:t>Ajus</w:t>
      </w:r>
      <w:r>
        <w:t>te observaciones lector externo</w:t>
      </w:r>
    </w:p>
  </w:comment>
  <w:comment w:id="449" w:author="Personal" w:date="2014-08-23T20:14:00Z" w:initials="P">
    <w:p w:rsidR="005544BA" w:rsidRDefault="005544BA">
      <w:pPr>
        <w:pStyle w:val="CommentText"/>
      </w:pPr>
      <w:r>
        <w:rPr>
          <w:rStyle w:val="CommentReference"/>
        </w:rPr>
        <w:annotationRef/>
      </w:r>
      <w:r>
        <w:t xml:space="preserve">Observaciones lector </w:t>
      </w:r>
      <w:proofErr w:type="spellStart"/>
      <w:r>
        <w:t>extgerno</w:t>
      </w:r>
      <w:proofErr w:type="spellEnd"/>
    </w:p>
  </w:comment>
  <w:comment w:id="451" w:author="Personal" w:date="2014-08-23T20:14:00Z" w:initials="P">
    <w:p w:rsidR="00C76C60" w:rsidRDefault="00C76C60">
      <w:pPr>
        <w:pStyle w:val="CommentText"/>
      </w:pPr>
      <w:r>
        <w:rPr>
          <w:rStyle w:val="CommentReference"/>
        </w:rPr>
        <w:annotationRef/>
      </w:r>
      <w:r w:rsidR="004A3AD4">
        <w:t>Listo</w:t>
      </w:r>
      <w:r>
        <w:t xml:space="preserve"> </w:t>
      </w:r>
      <w:r w:rsidR="006A35B4">
        <w:rPr>
          <w:vanish/>
          <w:szCs w:val="24"/>
          <w:lang w:eastAsia="es-CR"/>
        </w:rPr>
        <w:t>11111alizada con las 40 preguntasque den paso al producto final.</w:t>
      </w:r>
      <w:r w:rsidR="006A35B4">
        <w:rPr>
          <w:vanish/>
          <w:szCs w:val="24"/>
          <w:lang w:eastAsia="es-CR"/>
        </w:rPr>
        <w:cr/>
        <w:t>ten en el mercado actual tro SOsuced</w:t>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r w:rsidR="006A35B4">
        <w:rPr>
          <w:vanish/>
          <w:szCs w:val="24"/>
          <w:lang w:eastAsia="es-CR"/>
        </w:rPr>
        <w:pgNum/>
      </w:r>
    </w:p>
  </w:comment>
  <w:comment w:id="452" w:author="Beto" w:date="2014-08-23T20:14:00Z" w:initials="B">
    <w:p w:rsidR="005544BA" w:rsidRDefault="005544BA">
      <w:pPr>
        <w:pStyle w:val="CommentText"/>
      </w:pPr>
      <w:r>
        <w:rPr>
          <w:rStyle w:val="CommentReference"/>
        </w:rPr>
        <w:annotationRef/>
      </w:r>
      <w:r>
        <w:t>Pedro Fonseca</w:t>
      </w:r>
      <w:r w:rsidRPr="0041665F">
        <w:t>: Quitar esto</w:t>
      </w:r>
    </w:p>
  </w:comment>
  <w:comment w:id="454" w:author="Beto" w:date="2014-08-23T20:14:00Z" w:initials="B">
    <w:p w:rsidR="005544BA" w:rsidRPr="00F27882" w:rsidRDefault="005544BA">
      <w:pPr>
        <w:pStyle w:val="CommentText"/>
      </w:pPr>
      <w:r>
        <w:rPr>
          <w:rStyle w:val="CommentReference"/>
        </w:rPr>
        <w:annotationRef/>
      </w:r>
      <w:r>
        <w:t>Pedro Fonseca</w:t>
      </w:r>
      <w:r w:rsidRPr="00F27882">
        <w:t>: Quitar esto por: El an</w:t>
      </w:r>
      <w:r>
        <w:t>álisis incluyó.</w:t>
      </w:r>
    </w:p>
  </w:comment>
  <w:comment w:id="456" w:author="Personal" w:date="2014-08-23T20:14:00Z" w:initials="P">
    <w:p w:rsidR="004A3AD4" w:rsidRDefault="004A3AD4">
      <w:pPr>
        <w:pStyle w:val="CommentText"/>
      </w:pPr>
      <w:r>
        <w:rPr>
          <w:rStyle w:val="CommentReference"/>
        </w:rPr>
        <w:annotationRef/>
      </w:r>
      <w:r>
        <w:t>REVISAR JUNTOS</w:t>
      </w:r>
    </w:p>
  </w:comment>
  <w:comment w:id="457" w:author="Beto" w:date="2014-08-23T20:14:00Z" w:initials="B">
    <w:p w:rsidR="005544BA" w:rsidRPr="00085E05" w:rsidRDefault="005544BA">
      <w:pPr>
        <w:pStyle w:val="CommentText"/>
      </w:pPr>
      <w:r>
        <w:rPr>
          <w:rStyle w:val="CommentReference"/>
        </w:rPr>
        <w:annotationRef/>
      </w:r>
      <w:r>
        <w:t>Pedro Fonseca</w:t>
      </w:r>
      <w:r w:rsidRPr="00085E05">
        <w:t xml:space="preserve">: Normalmente uno selecciona una herramienta por sus cualidades y no por medio de una encuesta. </w:t>
      </w:r>
      <w:r>
        <w:t>No es lo mejor, pero si se trata de mercado es otra cosa. La encuesta para que tenga validez debe usar un 30% de la muestra y ¿40 personas serán una muestra concreta?</w:t>
      </w:r>
    </w:p>
  </w:comment>
  <w:comment w:id="463" w:author="Personal" w:date="2014-08-23T20:14:00Z" w:initials="P">
    <w:p w:rsidR="00A30B09" w:rsidRDefault="00A30B09">
      <w:pPr>
        <w:pStyle w:val="CommentText"/>
      </w:pPr>
      <w:r>
        <w:rPr>
          <w:rStyle w:val="CommentReference"/>
        </w:rPr>
        <w:annotationRef/>
      </w:r>
      <w:r>
        <w:t xml:space="preserve">REVISAR JUNTOS </w:t>
      </w:r>
    </w:p>
  </w:comment>
  <w:comment w:id="462" w:author="Beto" w:date="2014-08-23T20:14:00Z" w:initials="B">
    <w:p w:rsidR="005544BA" w:rsidRPr="00085E05" w:rsidRDefault="005544BA">
      <w:pPr>
        <w:pStyle w:val="CommentText"/>
      </w:pPr>
      <w:r>
        <w:rPr>
          <w:rStyle w:val="CommentReference"/>
        </w:rPr>
        <w:annotationRef/>
      </w:r>
      <w:r>
        <w:t>Pedro Fonseca</w:t>
      </w:r>
      <w:r w:rsidRPr="00085E05">
        <w:t>: ¿Es por la encuesta o porque es el m</w:t>
      </w:r>
      <w:r>
        <w:t>ás usado a nivel de Costa Rica o mundial?</w:t>
      </w:r>
    </w:p>
  </w:comment>
  <w:comment w:id="465" w:author="Personal" w:date="2014-08-23T20:14:00Z" w:initials="P">
    <w:p w:rsidR="00DC1876" w:rsidRDefault="00DC1876">
      <w:pPr>
        <w:pStyle w:val="CommentText"/>
      </w:pPr>
      <w:r>
        <w:rPr>
          <w:rStyle w:val="CommentReference"/>
        </w:rPr>
        <w:annotationRef/>
      </w:r>
      <w:r>
        <w:t xml:space="preserve">Solo en </w:t>
      </w:r>
      <w:proofErr w:type="spellStart"/>
      <w:r>
        <w:t>Android</w:t>
      </w:r>
      <w:proofErr w:type="spellEnd"/>
      <w:r>
        <w:t xml:space="preserve">, en otro sistema operativo sería otro desarrollo diferente y casi que otro proyecto. El usuario está al tanto y de acuerdo pues el tema de que el SO es libre le resultó atractivo, esto junto con los resultados de las encuestas. Se puede generar una recomendación para que el usuario emplee los mismo requerimientos y los contrate para crear una </w:t>
      </w:r>
      <w:proofErr w:type="spellStart"/>
      <w:r>
        <w:t>app</w:t>
      </w:r>
      <w:proofErr w:type="spellEnd"/>
      <w:r>
        <w:t xml:space="preserve"> en otro SO</w:t>
      </w:r>
    </w:p>
  </w:comment>
  <w:comment w:id="464" w:author="Beto" w:date="2014-08-23T20:14:00Z" w:initials="B">
    <w:p w:rsidR="005544BA" w:rsidRPr="00085E05" w:rsidRDefault="005544BA">
      <w:pPr>
        <w:pStyle w:val="CommentText"/>
      </w:pPr>
      <w:r>
        <w:rPr>
          <w:rStyle w:val="CommentReference"/>
        </w:rPr>
        <w:annotationRef/>
      </w:r>
      <w:r>
        <w:t>Pedro Fonseca</w:t>
      </w:r>
      <w:r w:rsidRPr="00085E05">
        <w:t xml:space="preserve">: OJO: </w:t>
      </w:r>
      <w:r>
        <w:t>¿</w:t>
      </w:r>
      <w:r w:rsidRPr="00085E05">
        <w:t>Esa aplicaci</w:t>
      </w:r>
      <w:r>
        <w:t xml:space="preserve">ón solo se usará en un sector de la población que usa </w:t>
      </w:r>
      <w:proofErr w:type="spellStart"/>
      <w:r>
        <w:t>Android</w:t>
      </w:r>
      <w:proofErr w:type="spellEnd"/>
      <w:r>
        <w:t>? Yo como vendedor desearía que mi proyecto llegue a todos.</w:t>
      </w:r>
    </w:p>
  </w:comment>
  <w:comment w:id="466" w:author="Beto" w:date="2014-08-23T20:14:00Z" w:initials="B">
    <w:p w:rsidR="005544BA" w:rsidRPr="00A77EA6" w:rsidRDefault="005544BA">
      <w:pPr>
        <w:pStyle w:val="CommentText"/>
      </w:pPr>
      <w:r>
        <w:rPr>
          <w:rStyle w:val="CommentReference"/>
        </w:rPr>
        <w:annotationRef/>
      </w:r>
      <w:r>
        <w:t>Pedro Fonseca</w:t>
      </w:r>
      <w:r w:rsidRPr="00A77EA6">
        <w:t>: ¿Para qué? Deben especificar que es parte de su investigaci</w:t>
      </w:r>
      <w:r>
        <w:t>ón para implementar de la mejor forma su aplicación.</w:t>
      </w:r>
    </w:p>
  </w:comment>
  <w:comment w:id="478" w:author="Personal" w:date="2014-08-23T20:14:00Z" w:initials="P">
    <w:p w:rsidR="005544BA" w:rsidRDefault="005544BA">
      <w:pPr>
        <w:pStyle w:val="CommentText"/>
      </w:pPr>
      <w:r>
        <w:rPr>
          <w:rStyle w:val="CommentReference"/>
        </w:rPr>
        <w:annotationRef/>
      </w:r>
      <w:r>
        <w:t>Observaciones lector externo</w:t>
      </w:r>
    </w:p>
  </w:comment>
  <w:comment w:id="488" w:author="Personal" w:date="2014-08-23T20:17:00Z" w:initials="P">
    <w:p w:rsidR="004240F1" w:rsidRDefault="004240F1">
      <w:pPr>
        <w:pStyle w:val="CommentText"/>
      </w:pPr>
      <w:r>
        <w:rPr>
          <w:rStyle w:val="CommentReference"/>
        </w:rPr>
        <w:annotationRef/>
      </w:r>
      <w:r>
        <w:t>Listo se elimina y se refuerza el p</w:t>
      </w:r>
    </w:p>
  </w:comment>
  <w:comment w:id="481" w:author="Beto" w:date="2014-08-23T20:14:00Z" w:initials="B">
    <w:p w:rsidR="005544BA" w:rsidRPr="00A77EA6" w:rsidRDefault="005544BA">
      <w:pPr>
        <w:pStyle w:val="CommentText"/>
      </w:pPr>
      <w:r>
        <w:rPr>
          <w:rStyle w:val="CommentReference"/>
        </w:rPr>
        <w:annotationRef/>
      </w:r>
      <w:r>
        <w:t>Pedro Fonseca</w:t>
      </w:r>
      <w:r w:rsidRPr="00A77EA6">
        <w:t>: OJO: La aplicaci</w:t>
      </w:r>
      <w:r>
        <w:t>ón es el resultado del análisis y la obtención de los requerimientos, NO el análisis de otros productos que hay en el mercado. Yo entiendo, pero deben ser más claros. A mí me quedó la idea primera.</w:t>
      </w:r>
    </w:p>
  </w:comment>
  <w:comment w:id="492" w:author="Personal" w:date="2014-08-23T20:14:00Z" w:initials="P">
    <w:p w:rsidR="005544BA" w:rsidRDefault="005544BA">
      <w:pPr>
        <w:pStyle w:val="CommentText"/>
      </w:pPr>
      <w:r>
        <w:rPr>
          <w:rStyle w:val="CommentReference"/>
        </w:rPr>
        <w:annotationRef/>
      </w:r>
      <w:r>
        <w:t>Observaciones lector externo</w:t>
      </w:r>
    </w:p>
  </w:comment>
  <w:comment w:id="495" w:author="Personal" w:date="2014-08-23T20:22:00Z" w:initials="P">
    <w:p w:rsidR="007A6967" w:rsidRDefault="007A6967">
      <w:pPr>
        <w:pStyle w:val="CommentText"/>
      </w:pPr>
      <w:r>
        <w:rPr>
          <w:rStyle w:val="CommentReference"/>
        </w:rPr>
        <w:annotationRef/>
      </w:r>
      <w:r>
        <w:t>REVISAR JUNTOS</w:t>
      </w:r>
    </w:p>
  </w:comment>
  <w:comment w:id="494" w:author="Beto" w:date="2014-08-23T20:14:00Z" w:initials="B">
    <w:p w:rsidR="005544BA" w:rsidRPr="002E6351" w:rsidRDefault="005544BA">
      <w:pPr>
        <w:pStyle w:val="CommentText"/>
      </w:pPr>
      <w:r>
        <w:rPr>
          <w:rStyle w:val="CommentReference"/>
        </w:rPr>
        <w:annotationRef/>
      </w:r>
      <w:r>
        <w:t>Pedro Fonseca</w:t>
      </w:r>
      <w:r w:rsidRPr="00A77EA6">
        <w:t>: ¿Existe alguna entidad a nivel mundial</w:t>
      </w:r>
      <w:r>
        <w:t xml:space="preserve"> certificada</w:t>
      </w:r>
      <w:r w:rsidRPr="00A77EA6">
        <w:t xml:space="preserve"> que d</w:t>
      </w:r>
      <w:r>
        <w:t>é índices confiables? Por ejemplo: De acuerdo con la Asociación de Control de dispositivos móviles</w:t>
      </w:r>
      <w:r w:rsidRPr="002E6351">
        <w:t>…</w:t>
      </w:r>
    </w:p>
  </w:comment>
  <w:comment w:id="497" w:author="Personal" w:date="2014-08-23T20:23:00Z" w:initials="P">
    <w:p w:rsidR="006A35B4" w:rsidRDefault="006A35B4">
      <w:pPr>
        <w:pStyle w:val="CommentText"/>
      </w:pPr>
      <w:r>
        <w:rPr>
          <w:rStyle w:val="CommentReference"/>
        </w:rPr>
        <w:annotationRef/>
      </w:r>
      <w:r>
        <w:t xml:space="preserve">De </w:t>
      </w:r>
      <w:proofErr w:type="spellStart"/>
      <w:r>
        <w:t>launvestigación</w:t>
      </w:r>
      <w:proofErr w:type="spellEnd"/>
      <w:r>
        <w:t xml:space="preserve"> realizada con las 40 preguntas</w:t>
      </w:r>
    </w:p>
  </w:comment>
  <w:comment w:id="496" w:author="Beto" w:date="2014-08-23T20:14:00Z" w:initials="B">
    <w:p w:rsidR="005544BA" w:rsidRPr="002E6351" w:rsidRDefault="005544BA">
      <w:pPr>
        <w:pStyle w:val="CommentText"/>
      </w:pPr>
      <w:r>
        <w:rPr>
          <w:rStyle w:val="CommentReference"/>
        </w:rPr>
        <w:annotationRef/>
      </w:r>
      <w:r>
        <w:t>Pedro Fonseca</w:t>
      </w:r>
      <w:r w:rsidRPr="002E6351">
        <w:t xml:space="preserve">: </w:t>
      </w:r>
      <w:r>
        <w:t>¿De dónde extraen estas estadísticas de 40 usuarios?</w:t>
      </w:r>
    </w:p>
  </w:comment>
  <w:comment w:id="520" w:author="Personal" w:date="2014-08-23T20:14:00Z" w:initials="P">
    <w:p w:rsidR="005544BA" w:rsidRDefault="005544BA">
      <w:pPr>
        <w:pStyle w:val="CommentText"/>
      </w:pPr>
      <w:r>
        <w:rPr>
          <w:rStyle w:val="CommentReference"/>
        </w:rPr>
        <w:annotationRef/>
      </w:r>
      <w:r>
        <w:t>Observaciones lector externo</w:t>
      </w:r>
    </w:p>
  </w:comment>
  <w:comment w:id="526" w:author="Personal" w:date="2014-08-23T20:14:00Z" w:initials="P">
    <w:p w:rsidR="005544BA" w:rsidRDefault="005544BA">
      <w:pPr>
        <w:pStyle w:val="CommentText"/>
      </w:pPr>
      <w:r>
        <w:rPr>
          <w:rStyle w:val="CommentReference"/>
        </w:rPr>
        <w:annotationRef/>
      </w:r>
      <w:r>
        <w:t>Observaciones lector externo</w:t>
      </w:r>
    </w:p>
  </w:comment>
  <w:comment w:id="554" w:author="Personal" w:date="2014-08-23T20:14:00Z" w:initials="P">
    <w:p w:rsidR="005544BA" w:rsidRDefault="005544BA">
      <w:pPr>
        <w:pStyle w:val="CommentText"/>
      </w:pPr>
      <w:r>
        <w:rPr>
          <w:rStyle w:val="CommentReference"/>
        </w:rPr>
        <w:annotationRef/>
      </w:r>
      <w:r>
        <w:t>Observaciones lector externo</w:t>
      </w:r>
    </w:p>
  </w:comment>
  <w:comment w:id="564" w:author="Beto" w:date="2014-08-23T20:14:00Z" w:initials="B">
    <w:p w:rsidR="005544BA" w:rsidRPr="0041665F" w:rsidRDefault="005544BA">
      <w:pPr>
        <w:pStyle w:val="CommentText"/>
      </w:pPr>
      <w:r>
        <w:rPr>
          <w:rStyle w:val="CommentReference"/>
        </w:rPr>
        <w:annotationRef/>
      </w:r>
      <w:r>
        <w:t>Pedro Fonseca</w:t>
      </w:r>
      <w:r w:rsidRPr="0041665F">
        <w:t>:</w:t>
      </w:r>
    </w:p>
    <w:p w:rsidR="005544BA" w:rsidRPr="00A66010" w:rsidRDefault="005544BA">
      <w:pPr>
        <w:pStyle w:val="CommentText"/>
      </w:pPr>
      <w:r w:rsidRPr="00A66010">
        <w:t>FASE I – Reconocimiento</w:t>
      </w:r>
    </w:p>
    <w:p w:rsidR="005544BA" w:rsidRPr="00A66010" w:rsidRDefault="005544BA">
      <w:pPr>
        <w:pStyle w:val="CommentText"/>
      </w:pPr>
      <w:r w:rsidRPr="00A66010">
        <w:t>PASA</w:t>
      </w:r>
    </w:p>
    <w:p w:rsidR="005544BA" w:rsidRPr="00A66010" w:rsidRDefault="005544BA">
      <w:pPr>
        <w:pStyle w:val="CommentText"/>
      </w:pPr>
      <w:r w:rsidRPr="00A66010">
        <w:t>PASA</w:t>
      </w:r>
    </w:p>
    <w:p w:rsidR="005544BA" w:rsidRPr="00A66010" w:rsidRDefault="005544BA">
      <w:pPr>
        <w:pStyle w:val="CommentText"/>
      </w:pPr>
      <w:r w:rsidRPr="00A66010">
        <w:t>PASA</w:t>
      </w:r>
    </w:p>
    <w:p w:rsidR="005544BA" w:rsidRDefault="005544BA">
      <w:pPr>
        <w:pStyle w:val="CommentText"/>
      </w:pPr>
      <w:r>
        <w:t>FALLA</w:t>
      </w:r>
    </w:p>
    <w:p w:rsidR="005544BA" w:rsidRDefault="005544BA">
      <w:pPr>
        <w:pStyle w:val="CommentText"/>
        <w:pBdr>
          <w:top w:val="single" w:sz="6" w:space="1" w:color="auto"/>
          <w:bottom w:val="single" w:sz="6" w:space="1" w:color="auto"/>
        </w:pBdr>
      </w:pPr>
      <w:r>
        <w:t xml:space="preserve">FASE II - </w:t>
      </w:r>
      <w:proofErr w:type="spellStart"/>
      <w:r>
        <w:t>Corrreción</w:t>
      </w:r>
      <w:proofErr w:type="spellEnd"/>
      <w:r>
        <w:t xml:space="preserve"> del error</w:t>
      </w:r>
    </w:p>
    <w:p w:rsidR="005544BA" w:rsidRDefault="005544BA">
      <w:pPr>
        <w:pStyle w:val="CommentText"/>
        <w:pBdr>
          <w:bottom w:val="single" w:sz="6" w:space="1" w:color="auto"/>
          <w:between w:val="single" w:sz="6" w:space="1" w:color="auto"/>
        </w:pBdr>
      </w:pPr>
      <w:r>
        <w:t>FASE III - Pruebas con el especialista</w:t>
      </w:r>
    </w:p>
    <w:p w:rsidR="005544BA" w:rsidRDefault="005544BA">
      <w:pPr>
        <w:pStyle w:val="CommentText"/>
        <w:pBdr>
          <w:bottom w:val="single" w:sz="6" w:space="1" w:color="auto"/>
          <w:between w:val="single" w:sz="6" w:space="1" w:color="auto"/>
        </w:pBdr>
      </w:pPr>
      <w:r>
        <w:t xml:space="preserve">FASE IV - </w:t>
      </w:r>
      <w:proofErr w:type="spellStart"/>
      <w:r>
        <w:t>Correción</w:t>
      </w:r>
      <w:proofErr w:type="spellEnd"/>
    </w:p>
    <w:p w:rsidR="005544BA" w:rsidRDefault="005544BA">
      <w:pPr>
        <w:pStyle w:val="CommentText"/>
      </w:pPr>
      <w:r>
        <w:t>FASE V - Prueba final</w:t>
      </w:r>
    </w:p>
    <w:p w:rsidR="005544BA" w:rsidRPr="00A66010" w:rsidRDefault="005544BA">
      <w:pPr>
        <w:pStyle w:val="CommentText"/>
      </w:pPr>
      <w:r>
        <w:t>0 ERRORES</w:t>
      </w:r>
    </w:p>
  </w:comment>
  <w:comment w:id="565" w:author="Beto" w:date="2014-08-23T20:14:00Z" w:initials="B">
    <w:p w:rsidR="005544BA" w:rsidRDefault="005544BA">
      <w:pPr>
        <w:pStyle w:val="CommentText"/>
      </w:pPr>
      <w:r>
        <w:rPr>
          <w:rStyle w:val="CommentReference"/>
        </w:rPr>
        <w:annotationRef/>
      </w:r>
      <w:r>
        <w:t>Pedro Fonseca</w:t>
      </w:r>
      <w:r w:rsidRPr="00A66010">
        <w:t>: Posterior a N cantidad de pruebas la aplicaci</w:t>
      </w:r>
      <w:r>
        <w:t>ón esta lista para ser probada por el especialista.</w:t>
      </w:r>
    </w:p>
  </w:comment>
  <w:comment w:id="569" w:author="Personal" w:date="2014-08-23T20:14:00Z" w:initials="P">
    <w:p w:rsidR="005544BA" w:rsidRDefault="005544BA">
      <w:pPr>
        <w:pStyle w:val="CommentText"/>
      </w:pPr>
      <w:r>
        <w:rPr>
          <w:rStyle w:val="CommentReference"/>
        </w:rPr>
        <w:annotationRef/>
      </w:r>
      <w:r>
        <w:t>Observaciones lector externo</w:t>
      </w:r>
    </w:p>
  </w:comment>
  <w:comment w:id="582" w:author="Beto" w:date="2014-08-23T20:14:00Z" w:initials="B">
    <w:p w:rsidR="005544BA" w:rsidRDefault="005544BA">
      <w:pPr>
        <w:pStyle w:val="CommentText"/>
        <w:pBdr>
          <w:bottom w:val="single" w:sz="6" w:space="1" w:color="auto"/>
        </w:pBdr>
      </w:pPr>
      <w:r>
        <w:rPr>
          <w:rStyle w:val="CommentReference"/>
        </w:rPr>
        <w:annotationRef/>
      </w:r>
      <w:r>
        <w:t>Pedro Fonseca</w:t>
      </w:r>
      <w:r w:rsidRPr="00A66010">
        <w:t>:</w:t>
      </w:r>
      <w:r>
        <w:t xml:space="preserve"> ¿Es cierto? ¿Cómo cuantos? ¿Saben si las personas no la hacen de lado? Cuidado.</w:t>
      </w:r>
    </w:p>
    <w:p w:rsidR="005544BA" w:rsidRDefault="005544BA">
      <w:pPr>
        <w:pStyle w:val="CommentText"/>
      </w:pPr>
      <w:r>
        <w:t xml:space="preserve">La aplicación permite una comunicación más sencilla, fácil, et con usuarios de dispositivos móviles inteligente </w:t>
      </w:r>
      <w:proofErr w:type="spellStart"/>
      <w:r>
        <w:t>Android</w:t>
      </w:r>
      <w:proofErr w:type="spellEnd"/>
      <w:r>
        <w:t>.</w:t>
      </w:r>
    </w:p>
  </w:comment>
  <w:comment w:id="584" w:author="Beto" w:date="2014-08-23T20:14:00Z" w:initials="B">
    <w:p w:rsidR="005544BA" w:rsidRDefault="005544BA">
      <w:pPr>
        <w:pStyle w:val="CommentText"/>
      </w:pPr>
      <w:r>
        <w:rPr>
          <w:rStyle w:val="CommentReference"/>
        </w:rPr>
        <w:annotationRef/>
      </w:r>
      <w:r>
        <w:t>Pedro Fonseca</w:t>
      </w:r>
      <w:r w:rsidRPr="00A66010">
        <w:t>:</w:t>
      </w:r>
      <w:r>
        <w:t xml:space="preserve"> Debe existir un test para ello.</w:t>
      </w:r>
    </w:p>
  </w:comment>
  <w:comment w:id="585" w:author="Beto" w:date="2014-08-23T20:14:00Z" w:initials="B">
    <w:p w:rsidR="005544BA" w:rsidRDefault="005544BA">
      <w:pPr>
        <w:pStyle w:val="CommentText"/>
      </w:pPr>
      <w:r>
        <w:rPr>
          <w:rStyle w:val="CommentReference"/>
        </w:rPr>
        <w:annotationRef/>
      </w:r>
      <w:r>
        <w:t>Pedro Fonseca</w:t>
      </w:r>
      <w:r w:rsidRPr="00A66010">
        <w:t>:</w:t>
      </w:r>
      <w:r>
        <w:t xml:space="preserve"> Es un objetivo, eso es normal.</w:t>
      </w:r>
    </w:p>
  </w:comment>
  <w:comment w:id="586" w:author="Beto" w:date="2014-08-23T20:14:00Z" w:initials="B">
    <w:p w:rsidR="005544BA" w:rsidRDefault="005544BA">
      <w:pPr>
        <w:pStyle w:val="CommentText"/>
      </w:pPr>
      <w:r>
        <w:rPr>
          <w:rStyle w:val="CommentReference"/>
        </w:rPr>
        <w:annotationRef/>
      </w:r>
      <w:r>
        <w:t>Pedro Fonseca</w:t>
      </w:r>
      <w:r w:rsidRPr="00A66010">
        <w:t>:</w:t>
      </w:r>
      <w:r>
        <w:t xml:space="preserve"> ¿100% de quiénes? ¿Audinsa o usuarios?</w:t>
      </w:r>
    </w:p>
  </w:comment>
  <w:comment w:id="587" w:author="Beto" w:date="2014-08-23T20:14:00Z" w:initials="B">
    <w:p w:rsidR="005544BA" w:rsidRDefault="005544BA">
      <w:pPr>
        <w:pStyle w:val="CommentText"/>
      </w:pPr>
      <w:r>
        <w:rPr>
          <w:rStyle w:val="CommentReference"/>
        </w:rPr>
        <w:annotationRef/>
      </w:r>
      <w:r>
        <w:t>Pedro Fonseca</w:t>
      </w:r>
      <w:r w:rsidRPr="00A66010">
        <w:t>:</w:t>
      </w:r>
      <w:r>
        <w:t xml:space="preserve"> ¿Quién la dio? ¿Ya existía?</w:t>
      </w:r>
    </w:p>
  </w:comment>
  <w:comment w:id="588" w:author="Beto" w:date="2014-08-23T20:14:00Z" w:initials="B">
    <w:p w:rsidR="005544BA" w:rsidRDefault="005544BA">
      <w:pPr>
        <w:pStyle w:val="CommentText"/>
      </w:pPr>
      <w:r>
        <w:rPr>
          <w:rStyle w:val="CommentReference"/>
        </w:rPr>
        <w:annotationRef/>
      </w:r>
      <w:r>
        <w:t>Pedro Fonseca</w:t>
      </w:r>
      <w:r w:rsidRPr="00A66010">
        <w:t>:</w:t>
      </w:r>
      <w:r>
        <w:t xml:space="preserve"> Esa es labor de los informáticos.</w:t>
      </w:r>
    </w:p>
  </w:comment>
  <w:comment w:id="590" w:author="Personal" w:date="2014-08-23T20:14:00Z" w:initials="P">
    <w:p w:rsidR="005544BA" w:rsidRDefault="005544BA">
      <w:pPr>
        <w:pStyle w:val="CommentText"/>
      </w:pPr>
      <w:r>
        <w:rPr>
          <w:rStyle w:val="CommentReference"/>
        </w:rPr>
        <w:annotationRef/>
      </w:r>
      <w:r>
        <w:t>Observaciones lector externo</w:t>
      </w:r>
    </w:p>
  </w:comment>
  <w:comment w:id="595" w:author="Beto" w:date="2014-08-23T20:14:00Z" w:initials="B">
    <w:p w:rsidR="005544BA" w:rsidRPr="002A0B50" w:rsidRDefault="005544BA">
      <w:pPr>
        <w:pStyle w:val="CommentText"/>
      </w:pPr>
      <w:r>
        <w:rPr>
          <w:rStyle w:val="CommentReference"/>
        </w:rPr>
        <w:annotationRef/>
      </w:r>
      <w:r>
        <w:t>Pedro Fonseca</w:t>
      </w:r>
      <w:r w:rsidRPr="00A66010">
        <w:t>:</w:t>
      </w:r>
      <w:r>
        <w:t xml:space="preserve"> Plan de B</w:t>
      </w:r>
      <w:r w:rsidRPr="002A0B50">
        <w:t xml:space="preserve">: </w:t>
      </w:r>
      <w:r>
        <w:t xml:space="preserve">¿Cómo solicitarán el </w:t>
      </w:r>
      <w:proofErr w:type="spellStart"/>
      <w:r>
        <w:t>feedback</w:t>
      </w:r>
      <w:proofErr w:type="spellEnd"/>
      <w:r>
        <w:t>? Debe existir algo.</w:t>
      </w:r>
    </w:p>
  </w:comment>
  <w:comment w:id="599" w:author="Beto" w:date="2014-08-23T20:14:00Z" w:initials="B">
    <w:p w:rsidR="005544BA" w:rsidRDefault="005544BA">
      <w:pPr>
        <w:pStyle w:val="CommentText"/>
      </w:pPr>
      <w:r>
        <w:rPr>
          <w:rStyle w:val="CommentReference"/>
        </w:rPr>
        <w:annotationRef/>
      </w:r>
      <w:r>
        <w:t>Pedro Fonseca</w:t>
      </w:r>
      <w:r w:rsidRPr="00A66010">
        <w:t xml:space="preserve">: </w:t>
      </w:r>
      <w:r>
        <w:t>OJO. Se puede prestar para caos.</w:t>
      </w:r>
    </w:p>
  </w:comment>
  <w:comment w:id="603" w:author="Beto" w:date="2014-08-23T20:14:00Z" w:initials="B">
    <w:p w:rsidR="005544BA" w:rsidRDefault="005544BA">
      <w:pPr>
        <w:pStyle w:val="CommentText"/>
        <w:pBdr>
          <w:bottom w:val="single" w:sz="6" w:space="1" w:color="auto"/>
        </w:pBdr>
      </w:pPr>
      <w:r>
        <w:rPr>
          <w:rStyle w:val="CommentReference"/>
        </w:rPr>
        <w:annotationRef/>
      </w:r>
      <w:r>
        <w:t>Pedro Fonseca</w:t>
      </w:r>
      <w:r w:rsidRPr="00A66010">
        <w:t>:</w:t>
      </w:r>
      <w:r>
        <w:t xml:space="preserve"> Bueno son muchos, parece que la tarea le faltó. Cuidado.</w:t>
      </w:r>
    </w:p>
    <w:p w:rsidR="005544BA" w:rsidRDefault="005544BA">
      <w:pPr>
        <w:pStyle w:val="CommentText"/>
      </w:pPr>
      <w:r>
        <w:t>¿La aplicación envía los datos a la clínica?</w:t>
      </w:r>
    </w:p>
  </w:comment>
  <w:comment w:id="605" w:author="Personal" w:date="2014-08-23T20:14:00Z" w:initials="P">
    <w:p w:rsidR="005544BA" w:rsidRDefault="005544BA">
      <w:pPr>
        <w:pStyle w:val="CommentText"/>
      </w:pPr>
      <w:r>
        <w:rPr>
          <w:rStyle w:val="CommentReference"/>
        </w:rPr>
        <w:annotationRef/>
      </w:r>
      <w:r>
        <w:t>Observaciones lector externo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0C8F" w:rsidRDefault="00700C8F" w:rsidP="004D3CC3">
      <w:pPr>
        <w:spacing w:line="240" w:lineRule="auto"/>
      </w:pPr>
      <w:r>
        <w:separator/>
      </w:r>
    </w:p>
  </w:endnote>
  <w:endnote w:type="continuationSeparator" w:id="0">
    <w:p w:rsidR="00700C8F" w:rsidRDefault="00700C8F" w:rsidP="004D3CC3">
      <w:pPr>
        <w:spacing w:line="240" w:lineRule="auto"/>
      </w:pPr>
      <w:r>
        <w:continuationSeparator/>
      </w:r>
    </w:p>
  </w:endnote>
  <w:endnote w:type="continuationNotice" w:id="1">
    <w:p w:rsidR="00700C8F" w:rsidRDefault="00700C8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5544BA" w:rsidRDefault="005544BA">
        <w:pPr>
          <w:pStyle w:val="Footer"/>
          <w:jc w:val="right"/>
        </w:pPr>
        <w:r>
          <w:fldChar w:fldCharType="begin"/>
        </w:r>
        <w:r>
          <w:instrText xml:space="preserve"> PAGE   \* MERGEFORMAT </w:instrText>
        </w:r>
        <w:r>
          <w:fldChar w:fldCharType="separate"/>
        </w:r>
        <w:r w:rsidR="00727C3E">
          <w:rPr>
            <w:noProof/>
          </w:rPr>
          <w:t>0</w:t>
        </w:r>
        <w:r>
          <w:rPr>
            <w:noProof/>
          </w:rPr>
          <w:fldChar w:fldCharType="end"/>
        </w:r>
      </w:p>
    </w:sdtContent>
  </w:sdt>
  <w:p w:rsidR="005544BA" w:rsidRDefault="005544B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4BA" w:rsidRPr="007D6EC9" w:rsidRDefault="005544BA"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5544BA" w:rsidRPr="007D6EC9" w:rsidRDefault="005544BA"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6A35B4">
          <w:rPr>
            <w:rStyle w:val="FooterDocumentChar"/>
            <w:rFonts w:eastAsia="Calibri"/>
            <w:noProof/>
          </w:rPr>
          <w:t>90</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0C8F" w:rsidRDefault="00700C8F" w:rsidP="004D3CC3">
      <w:pPr>
        <w:spacing w:line="240" w:lineRule="auto"/>
      </w:pPr>
      <w:r>
        <w:separator/>
      </w:r>
    </w:p>
  </w:footnote>
  <w:footnote w:type="continuationSeparator" w:id="0">
    <w:p w:rsidR="00700C8F" w:rsidRDefault="00700C8F" w:rsidP="004D3CC3">
      <w:pPr>
        <w:spacing w:line="240" w:lineRule="auto"/>
      </w:pPr>
      <w:r>
        <w:continuationSeparator/>
      </w:r>
    </w:p>
  </w:footnote>
  <w:footnote w:type="continuationNotice" w:id="1">
    <w:p w:rsidR="00700C8F" w:rsidRDefault="00700C8F">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4BA" w:rsidRDefault="005544BA">
    <w:pPr>
      <w:pStyle w:val="Header"/>
      <w:jc w:val="right"/>
    </w:pPr>
  </w:p>
  <w:p w:rsidR="005544BA" w:rsidRDefault="005544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4BA" w:rsidRPr="007D6EC9" w:rsidRDefault="005544BA"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5544BA" w:rsidRDefault="005544BA">
        <w:pPr>
          <w:pStyle w:val="Header"/>
          <w:jc w:val="right"/>
        </w:pPr>
        <w:r>
          <w:fldChar w:fldCharType="begin"/>
        </w:r>
        <w:r>
          <w:instrText xml:space="preserve"> PAGE   \* MERGEFORMAT </w:instrText>
        </w:r>
        <w:r>
          <w:fldChar w:fldCharType="separate"/>
        </w:r>
        <w:r w:rsidR="000026AC">
          <w:rPr>
            <w:noProof/>
          </w:rPr>
          <w:t>vii</w:t>
        </w:r>
        <w:r>
          <w:rPr>
            <w:noProof/>
          </w:rPr>
          <w:fldChar w:fldCharType="end"/>
        </w:r>
      </w:p>
    </w:sdtContent>
  </w:sdt>
  <w:p w:rsidR="005544BA" w:rsidRDefault="005544B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4BA" w:rsidRPr="007D6EC9" w:rsidRDefault="005544BA"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44BA" w:rsidRPr="007D6EC9" w:rsidRDefault="005544BA">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26AC"/>
    <w:rsid w:val="00002C32"/>
    <w:rsid w:val="00005A7B"/>
    <w:rsid w:val="00011955"/>
    <w:rsid w:val="00014F69"/>
    <w:rsid w:val="000177C7"/>
    <w:rsid w:val="00021537"/>
    <w:rsid w:val="0002698A"/>
    <w:rsid w:val="00032038"/>
    <w:rsid w:val="00047720"/>
    <w:rsid w:val="00050A78"/>
    <w:rsid w:val="00051055"/>
    <w:rsid w:val="000519D8"/>
    <w:rsid w:val="0005292A"/>
    <w:rsid w:val="00052FD8"/>
    <w:rsid w:val="00056482"/>
    <w:rsid w:val="0005650B"/>
    <w:rsid w:val="00057AFE"/>
    <w:rsid w:val="00061017"/>
    <w:rsid w:val="00061B3A"/>
    <w:rsid w:val="00064A2C"/>
    <w:rsid w:val="00065160"/>
    <w:rsid w:val="0006681C"/>
    <w:rsid w:val="00066B45"/>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8CA"/>
    <w:rsid w:val="000F2541"/>
    <w:rsid w:val="000F25F0"/>
    <w:rsid w:val="000F43DC"/>
    <w:rsid w:val="000F6B70"/>
    <w:rsid w:val="000F6E57"/>
    <w:rsid w:val="000F769F"/>
    <w:rsid w:val="000F7FA8"/>
    <w:rsid w:val="00103D3E"/>
    <w:rsid w:val="0010711A"/>
    <w:rsid w:val="00107188"/>
    <w:rsid w:val="0011110B"/>
    <w:rsid w:val="001116B2"/>
    <w:rsid w:val="0011602A"/>
    <w:rsid w:val="00116518"/>
    <w:rsid w:val="001207CC"/>
    <w:rsid w:val="0012289E"/>
    <w:rsid w:val="00123AB3"/>
    <w:rsid w:val="00130B24"/>
    <w:rsid w:val="0013278B"/>
    <w:rsid w:val="0013295F"/>
    <w:rsid w:val="00134F37"/>
    <w:rsid w:val="001363FA"/>
    <w:rsid w:val="00136BFF"/>
    <w:rsid w:val="00136FF3"/>
    <w:rsid w:val="00143A2B"/>
    <w:rsid w:val="0014587A"/>
    <w:rsid w:val="00146419"/>
    <w:rsid w:val="00147825"/>
    <w:rsid w:val="00150C23"/>
    <w:rsid w:val="00153167"/>
    <w:rsid w:val="001533E9"/>
    <w:rsid w:val="001571B4"/>
    <w:rsid w:val="00161845"/>
    <w:rsid w:val="00163B7F"/>
    <w:rsid w:val="00167CC6"/>
    <w:rsid w:val="00170C33"/>
    <w:rsid w:val="001823AF"/>
    <w:rsid w:val="0019327D"/>
    <w:rsid w:val="0019345F"/>
    <w:rsid w:val="001935CE"/>
    <w:rsid w:val="001A2402"/>
    <w:rsid w:val="001A36B9"/>
    <w:rsid w:val="001A37B8"/>
    <w:rsid w:val="001A64AD"/>
    <w:rsid w:val="001A6F80"/>
    <w:rsid w:val="001B0D10"/>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5284"/>
    <w:rsid w:val="002164DA"/>
    <w:rsid w:val="00216B4C"/>
    <w:rsid w:val="00222F11"/>
    <w:rsid w:val="00222FAE"/>
    <w:rsid w:val="002256C9"/>
    <w:rsid w:val="00226148"/>
    <w:rsid w:val="00226A41"/>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04"/>
    <w:rsid w:val="00296255"/>
    <w:rsid w:val="002A0B50"/>
    <w:rsid w:val="002A1F37"/>
    <w:rsid w:val="002A4A6F"/>
    <w:rsid w:val="002A5549"/>
    <w:rsid w:val="002A5D84"/>
    <w:rsid w:val="002A6888"/>
    <w:rsid w:val="002B1BBB"/>
    <w:rsid w:val="002B29F0"/>
    <w:rsid w:val="002C0DA1"/>
    <w:rsid w:val="002C4CAF"/>
    <w:rsid w:val="002C7EE0"/>
    <w:rsid w:val="002D08D0"/>
    <w:rsid w:val="002D097B"/>
    <w:rsid w:val="002D3421"/>
    <w:rsid w:val="002D6899"/>
    <w:rsid w:val="002E35DA"/>
    <w:rsid w:val="002E4E5E"/>
    <w:rsid w:val="002E6351"/>
    <w:rsid w:val="002E7DDC"/>
    <w:rsid w:val="002F0F35"/>
    <w:rsid w:val="002F34E2"/>
    <w:rsid w:val="00301C74"/>
    <w:rsid w:val="003020D5"/>
    <w:rsid w:val="003023E5"/>
    <w:rsid w:val="0030495E"/>
    <w:rsid w:val="00306A41"/>
    <w:rsid w:val="0030775C"/>
    <w:rsid w:val="00311F48"/>
    <w:rsid w:val="00313EA3"/>
    <w:rsid w:val="0031450A"/>
    <w:rsid w:val="00316F98"/>
    <w:rsid w:val="00324A74"/>
    <w:rsid w:val="00326801"/>
    <w:rsid w:val="0032690B"/>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5850"/>
    <w:rsid w:val="003D5F01"/>
    <w:rsid w:val="003D7E58"/>
    <w:rsid w:val="003E2ACA"/>
    <w:rsid w:val="003E38EA"/>
    <w:rsid w:val="003E3F8F"/>
    <w:rsid w:val="003E5866"/>
    <w:rsid w:val="003E72A6"/>
    <w:rsid w:val="003E7978"/>
    <w:rsid w:val="003E7DE9"/>
    <w:rsid w:val="003E7F97"/>
    <w:rsid w:val="003F1A4F"/>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67DE"/>
    <w:rsid w:val="004D1EA8"/>
    <w:rsid w:val="004D3CC3"/>
    <w:rsid w:val="004D468A"/>
    <w:rsid w:val="004D5B9E"/>
    <w:rsid w:val="004D744E"/>
    <w:rsid w:val="004D7B1D"/>
    <w:rsid w:val="004E3DE3"/>
    <w:rsid w:val="004E63D2"/>
    <w:rsid w:val="004E649A"/>
    <w:rsid w:val="004E7069"/>
    <w:rsid w:val="004F1093"/>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736A"/>
    <w:rsid w:val="00572410"/>
    <w:rsid w:val="00572725"/>
    <w:rsid w:val="00576B1B"/>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35B4"/>
    <w:rsid w:val="006A443B"/>
    <w:rsid w:val="006A774D"/>
    <w:rsid w:val="006B51F7"/>
    <w:rsid w:val="006C22A4"/>
    <w:rsid w:val="006C3900"/>
    <w:rsid w:val="006C42AB"/>
    <w:rsid w:val="006C70B0"/>
    <w:rsid w:val="006C7152"/>
    <w:rsid w:val="006D16C1"/>
    <w:rsid w:val="006D38E1"/>
    <w:rsid w:val="006D40D9"/>
    <w:rsid w:val="006D686A"/>
    <w:rsid w:val="006D73D9"/>
    <w:rsid w:val="006E12BE"/>
    <w:rsid w:val="006E1F18"/>
    <w:rsid w:val="006E2BE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AE6"/>
    <w:rsid w:val="00755463"/>
    <w:rsid w:val="007573CC"/>
    <w:rsid w:val="007676CF"/>
    <w:rsid w:val="007729F7"/>
    <w:rsid w:val="0077371F"/>
    <w:rsid w:val="00774D30"/>
    <w:rsid w:val="0077557B"/>
    <w:rsid w:val="00776106"/>
    <w:rsid w:val="00777112"/>
    <w:rsid w:val="00780545"/>
    <w:rsid w:val="0078193A"/>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803C5D"/>
    <w:rsid w:val="008122D8"/>
    <w:rsid w:val="00813E78"/>
    <w:rsid w:val="00814187"/>
    <w:rsid w:val="008219C9"/>
    <w:rsid w:val="00822AE5"/>
    <w:rsid w:val="008232F0"/>
    <w:rsid w:val="00824B95"/>
    <w:rsid w:val="00826154"/>
    <w:rsid w:val="00826A99"/>
    <w:rsid w:val="00831DFC"/>
    <w:rsid w:val="008320C7"/>
    <w:rsid w:val="008343A5"/>
    <w:rsid w:val="00835403"/>
    <w:rsid w:val="0083784F"/>
    <w:rsid w:val="008415D1"/>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102B"/>
    <w:rsid w:val="00971E95"/>
    <w:rsid w:val="009728CC"/>
    <w:rsid w:val="00972CA5"/>
    <w:rsid w:val="00973066"/>
    <w:rsid w:val="009742FC"/>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6010"/>
    <w:rsid w:val="00A66F8E"/>
    <w:rsid w:val="00A67370"/>
    <w:rsid w:val="00A77EA6"/>
    <w:rsid w:val="00A85EE9"/>
    <w:rsid w:val="00A86A5E"/>
    <w:rsid w:val="00A87132"/>
    <w:rsid w:val="00A9168A"/>
    <w:rsid w:val="00A9183A"/>
    <w:rsid w:val="00A91DC6"/>
    <w:rsid w:val="00A93D2D"/>
    <w:rsid w:val="00A94AA4"/>
    <w:rsid w:val="00A97F56"/>
    <w:rsid w:val="00AA1338"/>
    <w:rsid w:val="00AA23B2"/>
    <w:rsid w:val="00AA6279"/>
    <w:rsid w:val="00AA6674"/>
    <w:rsid w:val="00AA6CD9"/>
    <w:rsid w:val="00AA7A48"/>
    <w:rsid w:val="00AB4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0011"/>
    <w:rsid w:val="00BA219E"/>
    <w:rsid w:val="00BA36D5"/>
    <w:rsid w:val="00BA7244"/>
    <w:rsid w:val="00BA75A9"/>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74B4"/>
    <w:rsid w:val="00C67ABE"/>
    <w:rsid w:val="00C75BEA"/>
    <w:rsid w:val="00C763F8"/>
    <w:rsid w:val="00C76A10"/>
    <w:rsid w:val="00C76C60"/>
    <w:rsid w:val="00C77FA9"/>
    <w:rsid w:val="00C80CE8"/>
    <w:rsid w:val="00C8181A"/>
    <w:rsid w:val="00C82288"/>
    <w:rsid w:val="00C83970"/>
    <w:rsid w:val="00C8535D"/>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D8"/>
    <w:rsid w:val="00D35392"/>
    <w:rsid w:val="00D35628"/>
    <w:rsid w:val="00D45082"/>
    <w:rsid w:val="00D463C3"/>
    <w:rsid w:val="00D558ED"/>
    <w:rsid w:val="00D570BC"/>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A096B"/>
    <w:rsid w:val="00DA120B"/>
    <w:rsid w:val="00DA439E"/>
    <w:rsid w:val="00DA697C"/>
    <w:rsid w:val="00DB06B1"/>
    <w:rsid w:val="00DB2C05"/>
    <w:rsid w:val="00DB3002"/>
    <w:rsid w:val="00DB32D9"/>
    <w:rsid w:val="00DB412A"/>
    <w:rsid w:val="00DC1306"/>
    <w:rsid w:val="00DC187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6780"/>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77D65"/>
    <w:rsid w:val="00F83038"/>
    <w:rsid w:val="00F85A9C"/>
    <w:rsid w:val="00F9104A"/>
    <w:rsid w:val="00F915F6"/>
    <w:rsid w:val="00F92598"/>
    <w:rsid w:val="00F94943"/>
    <w:rsid w:val="00FA289D"/>
    <w:rsid w:val="00FA316E"/>
    <w:rsid w:val="00FA4878"/>
    <w:rsid w:val="00FB2ADE"/>
    <w:rsid w:val="00FB33B8"/>
    <w:rsid w:val="00FB6758"/>
    <w:rsid w:val="00FC02AA"/>
    <w:rsid w:val="00FC053C"/>
    <w:rsid w:val="00FC09AC"/>
    <w:rsid w:val="00FC1B38"/>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glossaryDocument" Target="glossary/document.xml"/><Relationship Id="rId16" Type="http://schemas.openxmlformats.org/officeDocument/2006/relationships/header" Target="header3.xml"/><Relationship Id="rId107" Type="http://schemas.openxmlformats.org/officeDocument/2006/relationships/image" Target="media/image79.png"/><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diagramColors" Target="diagrams/colors1.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4.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3.emf"/><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Beto\Documents\My%20Android%20Projects\audinsaapp\documentacion\01%20-Documento%20de%20tesis.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diagramData" Target="diagrams/data1.xm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00.png"/><Relationship Id="rId104"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hyperlink" Target="http://www.spanish.hear-it.org/Pruebe-su-audicion"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61" Type="http://schemas.openxmlformats.org/officeDocument/2006/relationships/image" Target="media/image36.png"/><Relationship Id="rId82" Type="http://schemas.openxmlformats.org/officeDocument/2006/relationships/image" Target="media/image57.jpe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footnotes" Target="footnotes.xml"/><Relationship Id="rId51" Type="http://schemas.openxmlformats.org/officeDocument/2006/relationships/hyperlink" Target="http://www.surveymonkey.com" TargetMode="External"/><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jpeg"/><Relationship Id="rId88" Type="http://schemas.openxmlformats.org/officeDocument/2006/relationships/image" Target="media/image63.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9D1B1725-13CF-4BAB-8713-040B475A1091}" type="presOf" srcId="{F9E5AD84-5F1D-4A6C-A533-CEA3461C6CE6}" destId="{B5A0FDE1-1A36-4C7E-8A2C-F9A5C0B1F25C}" srcOrd="0" destOrd="0" presId="urn:microsoft.com/office/officeart/2005/8/layout/process1"/>
    <dgm:cxn modelId="{6128FCDD-E45A-485A-BBC0-BF14901604A4}" type="presOf" srcId="{86ACC8E4-3A40-410F-A97A-DB1E3F94189C}" destId="{46E8DB74-7AA3-47B5-AB8E-09E3FB3FE5E3}" srcOrd="0" destOrd="0" presId="urn:microsoft.com/office/officeart/2005/8/layout/process1"/>
    <dgm:cxn modelId="{01A58534-05A2-4519-BC3B-A75A4B55F751}" type="presOf" srcId="{4FB88B6F-5ED9-4DC5-8653-8ACD15CB8E9A}" destId="{A7F87E14-13BA-4443-A1EA-8918FA58FB4D}" srcOrd="0" destOrd="0" presId="urn:microsoft.com/office/officeart/2005/8/layout/process1"/>
    <dgm:cxn modelId="{E5D7DF8A-8FDD-4630-A67E-7653C6B5EE38}" type="presOf" srcId="{3191B895-4101-426A-B211-73C602CE6005}" destId="{8EFBB16C-9A17-48B8-A9F5-32E9ACD42439}" srcOrd="0" destOrd="0" presId="urn:microsoft.com/office/officeart/2005/8/layout/process1"/>
    <dgm:cxn modelId="{7180DD47-47FA-4A21-957E-577F025270C4}" type="presOf" srcId="{56A9DB38-7E47-4573-B651-754D898775EF}" destId="{A4E0265B-D7AE-4225-850B-0BD0D1998EF7}" srcOrd="0" destOrd="0" presId="urn:microsoft.com/office/officeart/2005/8/layout/process1"/>
    <dgm:cxn modelId="{832B5067-19AB-44B7-B735-64DE34044ECC}" type="presOf" srcId="{2CC10C10-A38E-482B-9003-BFE649B99BD7}" destId="{DAFE53BA-A880-40A1-B6A6-CD8BCD9B3F77}"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08910E07-77E9-4EED-ABC2-7E349D885552}" type="presOf" srcId="{2CC10C10-A38E-482B-9003-BFE649B99BD7}" destId="{BBEB9A2B-C446-4FB2-8CB3-02140FCE289E}"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24983B81-463F-4E97-A09F-7D1AB3D6D7A4}" type="presOf" srcId="{86ACC8E4-3A40-410F-A97A-DB1E3F94189C}" destId="{CBD08FD5-83B8-4E52-B6C7-0C74553110C2}" srcOrd="1" destOrd="0" presId="urn:microsoft.com/office/officeart/2005/8/layout/process1"/>
    <dgm:cxn modelId="{986D05B0-1757-49F6-BC51-6E0D86B1C904}" type="presOf" srcId="{56A9DB38-7E47-4573-B651-754D898775EF}" destId="{FD90A96B-5FB0-4F6F-B59B-919C934CBDC9}" srcOrd="1" destOrd="0" presId="urn:microsoft.com/office/officeart/2005/8/layout/process1"/>
    <dgm:cxn modelId="{459EF308-2019-48E1-A34F-1B5807D6F17B}" type="presOf" srcId="{5091F586-330F-4700-A126-9AC33A4EE55E}" destId="{AA56951D-E679-444A-BE56-D6AAA61CF526}"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6E1C71AC-59A5-4CB8-B4E0-840F547CD5DD}" type="presOf" srcId="{5091F586-330F-4700-A126-9AC33A4EE55E}" destId="{C3B5F9A1-98F0-4206-A1AD-B7391B579AEC}" srcOrd="1" destOrd="0" presId="urn:microsoft.com/office/officeart/2005/8/layout/process1"/>
    <dgm:cxn modelId="{8082AF21-AAA1-49A6-B0A3-D52E6724F94E}" type="presOf" srcId="{03227A0D-F74C-49B7-8C34-31E6F2E32557}" destId="{155104C5-6E9D-43E9-871D-394E58D3E816}" srcOrd="0" destOrd="0" presId="urn:microsoft.com/office/officeart/2005/8/layout/process1"/>
    <dgm:cxn modelId="{EDF3128C-F85E-4E12-A06A-F737F72D6CEC}" type="presOf" srcId="{25B150B5-342E-4E4B-AD2C-B2116E7DCF74}" destId="{27533378-6F13-4082-8BBB-22B5E7117CC0}" srcOrd="0" destOrd="0" presId="urn:microsoft.com/office/officeart/2005/8/layout/process1"/>
    <dgm:cxn modelId="{1C835987-BFA9-4F5F-B7EB-E05D84AFA328}" type="presOf" srcId="{9CEA9DC4-6055-4CF2-9BEE-93D98CFB8EF7}" destId="{12F4001F-7FBB-45AF-BDF9-A7176AFC645D}" srcOrd="0" destOrd="0" presId="urn:microsoft.com/office/officeart/2005/8/layout/process1"/>
    <dgm:cxn modelId="{11CBCDA5-2AFD-4DCF-B0D9-06FEA860DF37}" type="presParOf" srcId="{A7F87E14-13BA-4443-A1EA-8918FA58FB4D}" destId="{12F4001F-7FBB-45AF-BDF9-A7176AFC645D}" srcOrd="0" destOrd="0" presId="urn:microsoft.com/office/officeart/2005/8/layout/process1"/>
    <dgm:cxn modelId="{8AEDED68-9432-470A-BB6F-BA0A73DE9063}" type="presParOf" srcId="{A7F87E14-13BA-4443-A1EA-8918FA58FB4D}" destId="{BBEB9A2B-C446-4FB2-8CB3-02140FCE289E}" srcOrd="1" destOrd="0" presId="urn:microsoft.com/office/officeart/2005/8/layout/process1"/>
    <dgm:cxn modelId="{2DC5F6B9-B82C-442F-999E-B174B3BED7C5}" type="presParOf" srcId="{BBEB9A2B-C446-4FB2-8CB3-02140FCE289E}" destId="{DAFE53BA-A880-40A1-B6A6-CD8BCD9B3F77}" srcOrd="0" destOrd="0" presId="urn:microsoft.com/office/officeart/2005/8/layout/process1"/>
    <dgm:cxn modelId="{0E096B6D-FB65-4D78-A30C-B4429B224A81}" type="presParOf" srcId="{A7F87E14-13BA-4443-A1EA-8918FA58FB4D}" destId="{8EFBB16C-9A17-48B8-A9F5-32E9ACD42439}" srcOrd="2" destOrd="0" presId="urn:microsoft.com/office/officeart/2005/8/layout/process1"/>
    <dgm:cxn modelId="{5B472457-C11C-426B-8CDF-31379C56A919}" type="presParOf" srcId="{A7F87E14-13BA-4443-A1EA-8918FA58FB4D}" destId="{AA56951D-E679-444A-BE56-D6AAA61CF526}" srcOrd="3" destOrd="0" presId="urn:microsoft.com/office/officeart/2005/8/layout/process1"/>
    <dgm:cxn modelId="{A93B780D-02F5-4B9D-ACAC-5CDB262CE034}" type="presParOf" srcId="{AA56951D-E679-444A-BE56-D6AAA61CF526}" destId="{C3B5F9A1-98F0-4206-A1AD-B7391B579AEC}" srcOrd="0" destOrd="0" presId="urn:microsoft.com/office/officeart/2005/8/layout/process1"/>
    <dgm:cxn modelId="{DB34B4C2-02AE-44C4-A57A-74C343BD8E23}" type="presParOf" srcId="{A7F87E14-13BA-4443-A1EA-8918FA58FB4D}" destId="{27533378-6F13-4082-8BBB-22B5E7117CC0}" srcOrd="4" destOrd="0" presId="urn:microsoft.com/office/officeart/2005/8/layout/process1"/>
    <dgm:cxn modelId="{3DBB226A-7898-4E11-80BE-18596C33F8D7}" type="presParOf" srcId="{A7F87E14-13BA-4443-A1EA-8918FA58FB4D}" destId="{A4E0265B-D7AE-4225-850B-0BD0D1998EF7}" srcOrd="5" destOrd="0" presId="urn:microsoft.com/office/officeart/2005/8/layout/process1"/>
    <dgm:cxn modelId="{1DE3232E-4E4F-47E2-B744-5910B68A743A}" type="presParOf" srcId="{A4E0265B-D7AE-4225-850B-0BD0D1998EF7}" destId="{FD90A96B-5FB0-4F6F-B59B-919C934CBDC9}" srcOrd="0" destOrd="0" presId="urn:microsoft.com/office/officeart/2005/8/layout/process1"/>
    <dgm:cxn modelId="{AD4E10F3-4B9B-4331-8260-F82AD84B2133}" type="presParOf" srcId="{A7F87E14-13BA-4443-A1EA-8918FA58FB4D}" destId="{B5A0FDE1-1A36-4C7E-8A2C-F9A5C0B1F25C}" srcOrd="6" destOrd="0" presId="urn:microsoft.com/office/officeart/2005/8/layout/process1"/>
    <dgm:cxn modelId="{CE3AED47-8896-4068-9788-7569768FFA44}" type="presParOf" srcId="{A7F87E14-13BA-4443-A1EA-8918FA58FB4D}" destId="{46E8DB74-7AA3-47B5-AB8E-09E3FB3FE5E3}" srcOrd="7" destOrd="0" presId="urn:microsoft.com/office/officeart/2005/8/layout/process1"/>
    <dgm:cxn modelId="{45D6A3E1-DDBC-47C6-A783-9C14DED875D6}" type="presParOf" srcId="{46E8DB74-7AA3-47B5-AB8E-09E3FB3FE5E3}" destId="{CBD08FD5-83B8-4E52-B6C7-0C74553110C2}" srcOrd="0" destOrd="0" presId="urn:microsoft.com/office/officeart/2005/8/layout/process1"/>
    <dgm:cxn modelId="{0656FE33-66E7-46A9-9FBD-A0009B72656B}"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5417E"/>
    <w:rsid w:val="0026503C"/>
    <w:rsid w:val="00266C86"/>
    <w:rsid w:val="00274928"/>
    <w:rsid w:val="00276DAC"/>
    <w:rsid w:val="002E46F4"/>
    <w:rsid w:val="00301A6B"/>
    <w:rsid w:val="00395A54"/>
    <w:rsid w:val="003B76BA"/>
    <w:rsid w:val="003E47D4"/>
    <w:rsid w:val="003F01D6"/>
    <w:rsid w:val="003F59C6"/>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10</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11</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9</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15</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20</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12</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8</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7</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16</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17</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18</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14</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13</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6</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19</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10</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11</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9</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15</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20</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12</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8</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7</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16</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17</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18</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14</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13</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6</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19</b:RefOrder>
  </b:Source>
</b:Sources>
</file>

<file path=customXml/itemProps1.xml><?xml version="1.0" encoding="utf-8"?>
<ds:datastoreItem xmlns:ds="http://schemas.openxmlformats.org/officeDocument/2006/customXml" ds:itemID="{88F9EC01-5134-42BA-B4CA-58DB2608CC20}">
  <ds:schemaRefs>
    <ds:schemaRef ds:uri="http://schemas.openxmlformats.org/officeDocument/2006/bibliography"/>
  </ds:schemaRefs>
</ds:datastoreItem>
</file>

<file path=customXml/itemProps2.xml><?xml version="1.0" encoding="utf-8"?>
<ds:datastoreItem xmlns:ds="http://schemas.openxmlformats.org/officeDocument/2006/customXml" ds:itemID="{54AD267D-D4E4-47C0-A8BF-F5D972AD9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1693</TotalTime>
  <Pages>144</Pages>
  <Words>21781</Words>
  <Characters>119799</Characters>
  <Application>Microsoft Office Word</Application>
  <DocSecurity>0</DocSecurity>
  <Lines>998</Lines>
  <Paragraphs>282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141298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33</cp:revision>
  <cp:lastPrinted>2014-07-21T04:07:00Z</cp:lastPrinted>
  <dcterms:created xsi:type="dcterms:W3CDTF">2014-07-27T22:04:00Z</dcterms:created>
  <dcterms:modified xsi:type="dcterms:W3CDTF">2014-08-24T02:25:00Z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