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F77D65"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4A452E"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4A452E"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4A452E"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34EC2231" wp14:editId="61E88D36">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0F2541" w:rsidP="008E0A96">
      <w:pPr>
        <w:jc w:val="center"/>
        <w:rPr>
          <w:szCs w:val="24"/>
          <w:lang w:val="es-ES_tradnl" w:eastAsia="es-CR"/>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szCs w:val="24"/>
          <w:lang w:val="es-ES_tradnl" w:eastAsia="es-CR"/>
        </w:rPr>
        <w:t>Ing. Daniela Campos Ulate</w:t>
      </w:r>
      <w:r w:rsidRPr="00A50B51">
        <w:rPr>
          <w:szCs w:val="24"/>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A452E"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0F2541"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F77D65"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-177800</wp:posOffset>
                </wp:positionV>
                <wp:extent cx="7124700" cy="9090025"/>
                <wp:effectExtent l="32385" t="32385" r="34290" b="40640"/>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317E4189" wp14:editId="53A4F458">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4A452E"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4A452E"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0F2541" w:rsidP="008E0A96">
      <w:pPr>
        <w:jc w:val="center"/>
        <w:rPr>
          <w:b/>
          <w:szCs w:val="24"/>
          <w:lang w:val="es-ES"/>
        </w:rPr>
      </w:pPr>
      <w:r w:rsidRPr="00A50B51">
        <w:rPr>
          <w:szCs w:val="24"/>
        </w:rPr>
        <w:fldChar w:fldCharType="begin"/>
      </w:r>
      <w:r w:rsidR="0030495E" w:rsidRPr="00A50B51">
        <w:rPr>
          <w:szCs w:val="24"/>
        </w:rPr>
        <w:instrText xml:space="preserve"> DOCPROPERTY  "Author 2"  \* MERGEFORMAT </w:instrText>
      </w:r>
      <w:r w:rsidRPr="00A50B51">
        <w:rPr>
          <w:szCs w:val="24"/>
        </w:rPr>
        <w:fldChar w:fldCharType="separate"/>
      </w:r>
      <w:r w:rsidR="00383259" w:rsidRPr="00A50B51">
        <w:rPr>
          <w:b/>
          <w:szCs w:val="24"/>
          <w:lang w:val="es-ES"/>
        </w:rPr>
        <w:t>Ing. Daniela Campos Ulate</w:t>
      </w:r>
      <w:r w:rsidRPr="00A50B51">
        <w:rPr>
          <w:szCs w:val="24"/>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4A452E"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r w:rsidRPr="00A50B51">
        <w:rPr>
          <w:sz w:val="24"/>
          <w:szCs w:val="24"/>
        </w:rPr>
        <w:lastRenderedPageBreak/>
        <w:t>AGRADECIMIENTOS</w:t>
      </w:r>
      <w:bookmarkEnd w:id="1"/>
      <w:bookmarkEnd w:id="2"/>
      <w:bookmarkEnd w:id="3"/>
      <w:bookmarkEnd w:id="4"/>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5" w:name="_Toc347565928"/>
      <w:bookmarkStart w:id="6" w:name="_Toc347566065"/>
      <w:bookmarkStart w:id="7" w:name="_Toc347566208"/>
      <w:bookmarkStart w:id="8" w:name="_Toc386825581"/>
      <w:bookmarkStart w:id="9" w:name="_Toc393650934"/>
      <w:bookmarkStart w:id="10" w:name="_Toc393651036"/>
      <w:bookmarkStart w:id="11" w:name="_Toc393655957"/>
      <w:r w:rsidRPr="00A50B51">
        <w:rPr>
          <w:sz w:val="24"/>
          <w:szCs w:val="24"/>
        </w:rPr>
        <w:lastRenderedPageBreak/>
        <w:t>Resumen ejecutivo</w:t>
      </w:r>
      <w:bookmarkEnd w:id="5"/>
      <w:bookmarkEnd w:id="6"/>
      <w:bookmarkEnd w:id="7"/>
      <w:bookmarkEnd w:id="8"/>
      <w:bookmarkEnd w:id="9"/>
      <w:bookmarkEnd w:id="10"/>
      <w:bookmarkEnd w:id="11"/>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pioneras 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2" w:name="_Toc386825582"/>
      <w:bookmarkStart w:id="13" w:name="_Toc393650935"/>
      <w:bookmarkStart w:id="14" w:name="_Toc393651037"/>
      <w:bookmarkStart w:id="15" w:name="_Toc393655958"/>
      <w:bookmarkStart w:id="16" w:name="_Toc347565929"/>
      <w:bookmarkStart w:id="17" w:name="_Toc347566066"/>
      <w:bookmarkStart w:id="18" w:name="_Toc347566209"/>
      <w:r w:rsidRPr="00A50B51">
        <w:rPr>
          <w:sz w:val="24"/>
          <w:szCs w:val="24"/>
        </w:rPr>
        <w:lastRenderedPageBreak/>
        <w:t>Resumen de capítulos</w:t>
      </w:r>
      <w:bookmarkEnd w:id="12"/>
      <w:bookmarkEnd w:id="13"/>
      <w:bookmarkEnd w:id="14"/>
      <w:bookmarkEnd w:id="15"/>
    </w:p>
    <w:p w:rsidR="00B633E6" w:rsidRPr="00A50B51" w:rsidRDefault="00B633E6" w:rsidP="008E0A96">
      <w:pPr>
        <w:pStyle w:val="12"/>
        <w:rPr>
          <w:sz w:val="24"/>
          <w:szCs w:val="24"/>
        </w:rPr>
      </w:pPr>
      <w:bookmarkStart w:id="19" w:name="_Toc386825583"/>
      <w:bookmarkStart w:id="20" w:name="_Toc393650936"/>
      <w:bookmarkStart w:id="21" w:name="_Toc393651038"/>
      <w:bookmarkStart w:id="22" w:name="_Toc393655959"/>
      <w:r w:rsidRPr="00A50B51">
        <w:rPr>
          <w:sz w:val="24"/>
          <w:szCs w:val="24"/>
        </w:rPr>
        <w:t xml:space="preserve">Capítulo </w:t>
      </w:r>
      <w:r w:rsidR="00A85EE9" w:rsidRPr="00A50B51">
        <w:rPr>
          <w:sz w:val="24"/>
          <w:szCs w:val="24"/>
        </w:rPr>
        <w:t>I</w:t>
      </w:r>
      <w:bookmarkEnd w:id="19"/>
      <w:bookmarkEnd w:id="20"/>
      <w:bookmarkEnd w:id="21"/>
      <w:bookmarkEnd w:id="2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3" w:name="_Toc386825584"/>
      <w:bookmarkStart w:id="24" w:name="_Toc393650937"/>
      <w:bookmarkStart w:id="25" w:name="_Toc393651039"/>
      <w:bookmarkStart w:id="26" w:name="_Toc393655960"/>
      <w:r w:rsidRPr="00A50B51">
        <w:rPr>
          <w:sz w:val="24"/>
          <w:szCs w:val="24"/>
        </w:rPr>
        <w:t xml:space="preserve">Capítulo </w:t>
      </w:r>
      <w:r w:rsidR="00A85EE9" w:rsidRPr="00A50B51">
        <w:rPr>
          <w:sz w:val="24"/>
          <w:szCs w:val="24"/>
        </w:rPr>
        <w:t>II</w:t>
      </w:r>
      <w:bookmarkEnd w:id="23"/>
      <w:bookmarkEnd w:id="24"/>
      <w:bookmarkEnd w:id="25"/>
      <w:bookmarkEnd w:id="26"/>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27" w:name="_Toc386825585"/>
      <w:bookmarkStart w:id="28" w:name="_Toc393650938"/>
      <w:bookmarkStart w:id="29" w:name="_Toc393651040"/>
      <w:bookmarkStart w:id="30" w:name="_Toc393655961"/>
      <w:r w:rsidRPr="00A50B51">
        <w:rPr>
          <w:sz w:val="24"/>
          <w:szCs w:val="24"/>
        </w:rPr>
        <w:t xml:space="preserve">Capítulo </w:t>
      </w:r>
      <w:r w:rsidR="00A85EE9" w:rsidRPr="00A50B51">
        <w:rPr>
          <w:sz w:val="24"/>
          <w:szCs w:val="24"/>
        </w:rPr>
        <w:t>III</w:t>
      </w:r>
      <w:bookmarkEnd w:id="27"/>
      <w:bookmarkEnd w:id="28"/>
      <w:bookmarkEnd w:id="29"/>
      <w:bookmarkEnd w:id="30"/>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1" w:name="_Toc386825586"/>
      <w:bookmarkStart w:id="32" w:name="_Toc393650939"/>
      <w:bookmarkStart w:id="33" w:name="_Toc393651041"/>
      <w:bookmarkStart w:id="34" w:name="_Toc393655962"/>
      <w:r w:rsidRPr="00A50B51">
        <w:rPr>
          <w:sz w:val="24"/>
          <w:szCs w:val="24"/>
        </w:rPr>
        <w:t xml:space="preserve">Capítulo </w:t>
      </w:r>
      <w:r w:rsidR="00A85EE9" w:rsidRPr="00A50B51">
        <w:rPr>
          <w:sz w:val="24"/>
          <w:szCs w:val="24"/>
        </w:rPr>
        <w:t>IV</w:t>
      </w:r>
      <w:bookmarkEnd w:id="31"/>
      <w:bookmarkEnd w:id="32"/>
      <w:bookmarkEnd w:id="33"/>
      <w:bookmarkEnd w:id="34"/>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35" w:name="_Toc386825587"/>
      <w:bookmarkStart w:id="36" w:name="_Toc393650940"/>
      <w:bookmarkStart w:id="37" w:name="_Toc393651042"/>
      <w:bookmarkStart w:id="38" w:name="_Toc393655963"/>
      <w:r w:rsidRPr="00A50B51">
        <w:rPr>
          <w:sz w:val="24"/>
          <w:szCs w:val="24"/>
        </w:rPr>
        <w:t xml:space="preserve">Capítulo </w:t>
      </w:r>
      <w:r w:rsidR="00A85EE9" w:rsidRPr="00A50B51">
        <w:rPr>
          <w:sz w:val="24"/>
          <w:szCs w:val="24"/>
        </w:rPr>
        <w:t>V</w:t>
      </w:r>
      <w:bookmarkEnd w:id="35"/>
      <w:bookmarkEnd w:id="36"/>
      <w:bookmarkEnd w:id="37"/>
      <w:bookmarkEnd w:id="38"/>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39" w:name="_Toc393650941"/>
      <w:bookmarkStart w:id="40" w:name="_Toc393651043"/>
      <w:bookmarkStart w:id="41" w:name="_Toc393655964"/>
      <w:r w:rsidRPr="00A50B51">
        <w:rPr>
          <w:sz w:val="24"/>
          <w:szCs w:val="24"/>
        </w:rPr>
        <w:lastRenderedPageBreak/>
        <w:t>Palabras Claves</w:t>
      </w:r>
      <w:bookmarkEnd w:id="16"/>
      <w:bookmarkEnd w:id="17"/>
      <w:bookmarkEnd w:id="18"/>
      <w:bookmarkEnd w:id="39"/>
      <w:bookmarkEnd w:id="40"/>
      <w:bookmarkEnd w:id="41"/>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2" w:name="_Toc347566210" w:displacedByCustomXml="next"/>
    <w:bookmarkStart w:id="43" w:name="_Toc335830474" w:displacedByCustomXml="next"/>
    <w:bookmarkStart w:id="44" w:name="_Toc326180317" w:displacedByCustomXml="next"/>
    <w:bookmarkStart w:id="45" w:name="_Toc325312420" w:displacedByCustomXml="next"/>
    <w:bookmarkStart w:id="46" w:name="_Toc325312280" w:displacedByCustomXml="next"/>
    <w:bookmarkStart w:id="47" w:name="_Toc324865113" w:displacedByCustomXml="next"/>
    <w:bookmarkStart w:id="48" w:name="_Toc324848862" w:displacedByCustomXml="next"/>
    <w:bookmarkStart w:id="49" w:name="_Toc324262208" w:displacedByCustomXml="next"/>
    <w:bookmarkStart w:id="50" w:name="_Toc324261765" w:displacedByCustomXml="next"/>
    <w:bookmarkStart w:id="51" w:name="_Toc324260819" w:displacedByCustomXml="next"/>
    <w:bookmarkStart w:id="52" w:name="_Toc324258755" w:displacedByCustomXml="next"/>
    <w:bookmarkStart w:id="53" w:name="_Toc324014096" w:displacedByCustomXml="next"/>
    <w:bookmarkStart w:id="54" w:name="_Toc324014350" w:displacedByCustomXml="next"/>
    <w:bookmarkStart w:id="55" w:name="_Toc324014940" w:displacedByCustomXml="next"/>
    <w:bookmarkStart w:id="56" w:name="_Toc324017558" w:displacedByCustomXml="next"/>
    <w:bookmarkStart w:id="57" w:name="_Toc324185764" w:displacedByCustomXml="next"/>
    <w:bookmarkStart w:id="58" w:name="_Toc324186774" w:displacedByCustomXml="next"/>
    <w:bookmarkStart w:id="59" w:name="_Toc324267090" w:displacedByCustomXml="next"/>
    <w:bookmarkStart w:id="60" w:name="_Toc324267230" w:displacedByCustomXml="next"/>
    <w:bookmarkStart w:id="61" w:name="_Toc324267300" w:displacedByCustomXml="next"/>
    <w:bookmarkStart w:id="62" w:name="_Toc325817509" w:displacedByCustomXml="next"/>
    <w:bookmarkStart w:id="63" w:name="_Toc326160189" w:displacedByCustomXml="next"/>
    <w:bookmarkStart w:id="64" w:name="_Toc335824666" w:displacedByCustomXml="next"/>
    <w:bookmarkStart w:id="65" w:name="_Toc335824737" w:displacedByCustomXml="next"/>
    <w:bookmarkStart w:id="66" w:name="_Toc335824808" w:displacedByCustomXml="next"/>
    <w:bookmarkStart w:id="67" w:name="_Toc335824877" w:displacedByCustomXml="next"/>
    <w:bookmarkStart w:id="68" w:name="_Toc335825821" w:displacedByCustomXml="next"/>
    <w:bookmarkStart w:id="69" w:name="_Toc336537839" w:displacedByCustomXml="next"/>
    <w:bookmarkStart w:id="70" w:name="_Toc347565930" w:displacedByCustomXml="next"/>
    <w:bookmarkStart w:id="71" w:name="_Toc347566067" w:displacedByCustomXml="next"/>
    <w:bookmarkStart w:id="72" w:name="_Toc393650942" w:displacedByCustomXml="next"/>
    <w:bookmarkStart w:id="73" w:name="_Toc393651044" w:displacedByCustomXml="next"/>
    <w:bookmarkStart w:id="74"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End w:id="47" w:displacedByCustomXml="prev"/>
        <w:bookmarkEnd w:id="46" w:displacedByCustomXml="prev"/>
        <w:bookmarkEnd w:id="45" w:displacedByCustomXml="prev"/>
        <w:bookmarkEnd w:id="44" w:displacedByCustomXml="prev"/>
        <w:bookmarkEnd w:id="43" w:displacedByCustomXml="prev"/>
        <w:bookmarkEnd w:id="42" w:displacedByCustomXml="prev"/>
        <w:bookmarkStart w:id="75" w:name="_Toc347565931" w:displacedByCustomXml="prev"/>
        <w:bookmarkEnd w:id="75" w:displacedByCustomXml="prev"/>
        <w:p w:rsidR="00D66139" w:rsidRDefault="004A452E"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71"/>
              <w:bookmarkEnd w:id="70"/>
            </w:sdtContent>
          </w:sdt>
          <w:bookmarkEnd w:id="74"/>
          <w:bookmarkEnd w:id="73"/>
          <w:bookmarkEnd w:id="72"/>
          <w:r w:rsidR="000F2541" w:rsidRPr="00A50B51">
            <w:rPr>
              <w:szCs w:val="24"/>
            </w:rPr>
            <w:fldChar w:fldCharType="begin"/>
          </w:r>
          <w:r w:rsidR="00AD0B2F" w:rsidRPr="007D6EC9">
            <w:rPr>
              <w:szCs w:val="24"/>
            </w:rPr>
            <w:instrText xml:space="preserve"> TOC \o "1-3" \h \z \u </w:instrText>
          </w:r>
          <w:r w:rsidR="000F2541" w:rsidRPr="00A50B51">
            <w:rPr>
              <w:szCs w:val="24"/>
            </w:rPr>
            <w:fldChar w:fldCharType="separate"/>
          </w:r>
          <w:bookmarkStart w:id="76" w:name="_Toc347565932"/>
          <w:bookmarkEnd w:id="76"/>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D66139">
              <w:rPr>
                <w:noProof/>
                <w:webHidden/>
              </w:rPr>
              <w:fldChar w:fldCharType="begin"/>
            </w:r>
            <w:r w:rsidR="00D66139">
              <w:rPr>
                <w:noProof/>
                <w:webHidden/>
              </w:rPr>
              <w:instrText xml:space="preserve"> PAGEREF _Toc393655970 \h </w:instrText>
            </w:r>
            <w:r w:rsidR="00D66139">
              <w:rPr>
                <w:noProof/>
                <w:webHidden/>
              </w:rPr>
            </w:r>
            <w:r w:rsidR="00D66139">
              <w:rPr>
                <w:noProof/>
                <w:webHidden/>
              </w:rPr>
              <w:fldChar w:fldCharType="separate"/>
            </w:r>
            <w:r w:rsidR="000D2721">
              <w:rPr>
                <w:noProof/>
                <w:webHidden/>
              </w:rPr>
              <w:t>1</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D66139">
              <w:rPr>
                <w:noProof/>
                <w:webHidden/>
              </w:rPr>
              <w:fldChar w:fldCharType="begin"/>
            </w:r>
            <w:r w:rsidR="00D66139">
              <w:rPr>
                <w:noProof/>
                <w:webHidden/>
              </w:rPr>
              <w:instrText xml:space="preserve"> PAGEREF _Toc393655971 \h </w:instrText>
            </w:r>
            <w:r w:rsidR="00D66139">
              <w:rPr>
                <w:noProof/>
                <w:webHidden/>
              </w:rPr>
            </w:r>
            <w:r w:rsidR="00D66139">
              <w:rPr>
                <w:noProof/>
                <w:webHidden/>
              </w:rPr>
              <w:fldChar w:fldCharType="separate"/>
            </w:r>
            <w:r w:rsidR="000D2721">
              <w:rPr>
                <w:noProof/>
                <w:webHidden/>
              </w:rPr>
              <w:t>2</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D66139">
              <w:rPr>
                <w:noProof/>
                <w:webHidden/>
              </w:rPr>
              <w:fldChar w:fldCharType="begin"/>
            </w:r>
            <w:r w:rsidR="00D66139">
              <w:rPr>
                <w:noProof/>
                <w:webHidden/>
              </w:rPr>
              <w:instrText xml:space="preserve"> PAGEREF _Toc393655972 \h </w:instrText>
            </w:r>
            <w:r w:rsidR="00D66139">
              <w:rPr>
                <w:noProof/>
                <w:webHidden/>
              </w:rPr>
            </w:r>
            <w:r w:rsidR="00D66139">
              <w:rPr>
                <w:noProof/>
                <w:webHidden/>
              </w:rPr>
              <w:fldChar w:fldCharType="separate"/>
            </w:r>
            <w:r w:rsidR="000D2721">
              <w:rPr>
                <w:noProof/>
                <w:webHidden/>
              </w:rPr>
              <w:t>3</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D66139">
              <w:rPr>
                <w:noProof/>
                <w:webHidden/>
              </w:rPr>
              <w:fldChar w:fldCharType="begin"/>
            </w:r>
            <w:r w:rsidR="00D66139">
              <w:rPr>
                <w:noProof/>
                <w:webHidden/>
              </w:rPr>
              <w:instrText xml:space="preserve"> PAGEREF _Toc393655973 \h </w:instrText>
            </w:r>
            <w:r w:rsidR="00D66139">
              <w:rPr>
                <w:noProof/>
                <w:webHidden/>
              </w:rPr>
            </w:r>
            <w:r w:rsidR="00D66139">
              <w:rPr>
                <w:noProof/>
                <w:webHidden/>
              </w:rPr>
              <w:fldChar w:fldCharType="separate"/>
            </w:r>
            <w:r w:rsidR="000D2721">
              <w:rPr>
                <w:noProof/>
                <w:webHidden/>
              </w:rPr>
              <w:t>4</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D66139">
              <w:rPr>
                <w:noProof/>
                <w:webHidden/>
              </w:rPr>
              <w:fldChar w:fldCharType="begin"/>
            </w:r>
            <w:r w:rsidR="00D66139">
              <w:rPr>
                <w:noProof/>
                <w:webHidden/>
              </w:rPr>
              <w:instrText xml:space="preserve"> PAGEREF _Toc393655974 \h </w:instrText>
            </w:r>
            <w:r w:rsidR="00D66139">
              <w:rPr>
                <w:noProof/>
                <w:webHidden/>
              </w:rPr>
            </w:r>
            <w:r w:rsidR="00D66139">
              <w:rPr>
                <w:noProof/>
                <w:webHidden/>
              </w:rPr>
              <w:fldChar w:fldCharType="separate"/>
            </w:r>
            <w:r w:rsidR="000D2721">
              <w:rPr>
                <w:noProof/>
                <w:webHidden/>
              </w:rPr>
              <w:t>4</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D66139">
              <w:rPr>
                <w:noProof/>
                <w:webHidden/>
              </w:rPr>
              <w:fldChar w:fldCharType="begin"/>
            </w:r>
            <w:r w:rsidR="00D66139">
              <w:rPr>
                <w:noProof/>
                <w:webHidden/>
              </w:rPr>
              <w:instrText xml:space="preserve"> PAGEREF _Toc393655975 \h </w:instrText>
            </w:r>
            <w:r w:rsidR="00D66139">
              <w:rPr>
                <w:noProof/>
                <w:webHidden/>
              </w:rPr>
            </w:r>
            <w:r w:rsidR="00D66139">
              <w:rPr>
                <w:noProof/>
                <w:webHidden/>
              </w:rPr>
              <w:fldChar w:fldCharType="separate"/>
            </w:r>
            <w:r w:rsidR="000D2721">
              <w:rPr>
                <w:noProof/>
                <w:webHidden/>
              </w:rPr>
              <w:t>4</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D66139">
              <w:rPr>
                <w:noProof/>
                <w:webHidden/>
              </w:rPr>
              <w:fldChar w:fldCharType="begin"/>
            </w:r>
            <w:r w:rsidR="00D66139">
              <w:rPr>
                <w:noProof/>
                <w:webHidden/>
              </w:rPr>
              <w:instrText xml:space="preserve"> PAGEREF _Toc393655976 \h </w:instrText>
            </w:r>
            <w:r w:rsidR="00D66139">
              <w:rPr>
                <w:noProof/>
                <w:webHidden/>
              </w:rPr>
            </w:r>
            <w:r w:rsidR="00D66139">
              <w:rPr>
                <w:noProof/>
                <w:webHidden/>
              </w:rPr>
              <w:fldChar w:fldCharType="separate"/>
            </w:r>
            <w:r w:rsidR="000D2721">
              <w:rPr>
                <w:noProof/>
                <w:webHidden/>
              </w:rPr>
              <w:t>4</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D66139">
              <w:rPr>
                <w:noProof/>
                <w:webHidden/>
              </w:rPr>
              <w:fldChar w:fldCharType="begin"/>
            </w:r>
            <w:r w:rsidR="00D66139">
              <w:rPr>
                <w:noProof/>
                <w:webHidden/>
              </w:rPr>
              <w:instrText xml:space="preserve"> PAGEREF _Toc393655977 \h </w:instrText>
            </w:r>
            <w:r w:rsidR="00D66139">
              <w:rPr>
                <w:noProof/>
                <w:webHidden/>
              </w:rPr>
            </w:r>
            <w:r w:rsidR="00D66139">
              <w:rPr>
                <w:noProof/>
                <w:webHidden/>
              </w:rPr>
              <w:fldChar w:fldCharType="separate"/>
            </w:r>
            <w:r w:rsidR="000D2721">
              <w:rPr>
                <w:noProof/>
                <w:webHidden/>
              </w:rPr>
              <w:t>6</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D66139">
              <w:rPr>
                <w:noProof/>
                <w:webHidden/>
              </w:rPr>
              <w:fldChar w:fldCharType="begin"/>
            </w:r>
            <w:r w:rsidR="00D66139">
              <w:rPr>
                <w:noProof/>
                <w:webHidden/>
              </w:rPr>
              <w:instrText xml:space="preserve"> PAGEREF _Toc393655978 \h </w:instrText>
            </w:r>
            <w:r w:rsidR="00D66139">
              <w:rPr>
                <w:noProof/>
                <w:webHidden/>
              </w:rPr>
            </w:r>
            <w:r w:rsidR="00D66139">
              <w:rPr>
                <w:noProof/>
                <w:webHidden/>
              </w:rPr>
              <w:fldChar w:fldCharType="separate"/>
            </w:r>
            <w:r w:rsidR="000D2721">
              <w:rPr>
                <w:noProof/>
                <w:webHidden/>
              </w:rPr>
              <w:t>7</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D66139">
              <w:rPr>
                <w:noProof/>
                <w:webHidden/>
              </w:rPr>
              <w:fldChar w:fldCharType="begin"/>
            </w:r>
            <w:r w:rsidR="00D66139">
              <w:rPr>
                <w:noProof/>
                <w:webHidden/>
              </w:rPr>
              <w:instrText xml:space="preserve"> PAGEREF _Toc393655979 \h </w:instrText>
            </w:r>
            <w:r w:rsidR="00D66139">
              <w:rPr>
                <w:noProof/>
                <w:webHidden/>
              </w:rPr>
            </w:r>
            <w:r w:rsidR="00D66139">
              <w:rPr>
                <w:noProof/>
                <w:webHidden/>
              </w:rPr>
              <w:fldChar w:fldCharType="separate"/>
            </w:r>
            <w:r w:rsidR="000D2721">
              <w:rPr>
                <w:noProof/>
                <w:webHidden/>
              </w:rPr>
              <w:t>7</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D66139">
              <w:rPr>
                <w:noProof/>
                <w:webHidden/>
              </w:rPr>
              <w:fldChar w:fldCharType="begin"/>
            </w:r>
            <w:r w:rsidR="00D66139">
              <w:rPr>
                <w:noProof/>
                <w:webHidden/>
              </w:rPr>
              <w:instrText xml:space="preserve"> PAGEREF _Toc393655980 \h </w:instrText>
            </w:r>
            <w:r w:rsidR="00D66139">
              <w:rPr>
                <w:noProof/>
                <w:webHidden/>
              </w:rPr>
            </w:r>
            <w:r w:rsidR="00D66139">
              <w:rPr>
                <w:noProof/>
                <w:webHidden/>
              </w:rPr>
              <w:fldChar w:fldCharType="separate"/>
            </w:r>
            <w:r w:rsidR="000D2721">
              <w:rPr>
                <w:noProof/>
                <w:webHidden/>
              </w:rPr>
              <w:t>7</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D66139">
              <w:rPr>
                <w:noProof/>
                <w:webHidden/>
              </w:rPr>
              <w:fldChar w:fldCharType="begin"/>
            </w:r>
            <w:r w:rsidR="00D66139">
              <w:rPr>
                <w:noProof/>
                <w:webHidden/>
              </w:rPr>
              <w:instrText xml:space="preserve"> PAGEREF _Toc393655981 \h </w:instrText>
            </w:r>
            <w:r w:rsidR="00D66139">
              <w:rPr>
                <w:noProof/>
                <w:webHidden/>
              </w:rPr>
            </w:r>
            <w:r w:rsidR="00D66139">
              <w:rPr>
                <w:noProof/>
                <w:webHidden/>
              </w:rPr>
              <w:fldChar w:fldCharType="separate"/>
            </w:r>
            <w:r w:rsidR="000D2721">
              <w:rPr>
                <w:noProof/>
                <w:webHidden/>
              </w:rPr>
              <w:t>7</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D66139">
              <w:rPr>
                <w:noProof/>
                <w:webHidden/>
              </w:rPr>
              <w:fldChar w:fldCharType="begin"/>
            </w:r>
            <w:r w:rsidR="00D66139">
              <w:rPr>
                <w:noProof/>
                <w:webHidden/>
              </w:rPr>
              <w:instrText xml:space="preserve"> PAGEREF _Toc393655982 \h </w:instrText>
            </w:r>
            <w:r w:rsidR="00D66139">
              <w:rPr>
                <w:noProof/>
                <w:webHidden/>
              </w:rPr>
            </w:r>
            <w:r w:rsidR="00D66139">
              <w:rPr>
                <w:noProof/>
                <w:webHidden/>
              </w:rPr>
              <w:fldChar w:fldCharType="separate"/>
            </w:r>
            <w:r w:rsidR="000D2721">
              <w:rPr>
                <w:noProof/>
                <w:webHidden/>
              </w:rPr>
              <w:t>8</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D66139">
              <w:rPr>
                <w:noProof/>
                <w:webHidden/>
              </w:rPr>
              <w:fldChar w:fldCharType="begin"/>
            </w:r>
            <w:r w:rsidR="00D66139">
              <w:rPr>
                <w:noProof/>
                <w:webHidden/>
              </w:rPr>
              <w:instrText xml:space="preserve"> PAGEREF _Toc393655983 \h </w:instrText>
            </w:r>
            <w:r w:rsidR="00D66139">
              <w:rPr>
                <w:noProof/>
                <w:webHidden/>
              </w:rPr>
            </w:r>
            <w:r w:rsidR="00D66139">
              <w:rPr>
                <w:noProof/>
                <w:webHidden/>
              </w:rPr>
              <w:fldChar w:fldCharType="separate"/>
            </w:r>
            <w:r w:rsidR="000D2721">
              <w:rPr>
                <w:noProof/>
                <w:webHidden/>
              </w:rPr>
              <w:t>8</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D66139">
              <w:rPr>
                <w:noProof/>
                <w:webHidden/>
              </w:rPr>
              <w:fldChar w:fldCharType="begin"/>
            </w:r>
            <w:r w:rsidR="00D66139">
              <w:rPr>
                <w:noProof/>
                <w:webHidden/>
              </w:rPr>
              <w:instrText xml:space="preserve"> PAGEREF _Toc393655984 \h </w:instrText>
            </w:r>
            <w:r w:rsidR="00D66139">
              <w:rPr>
                <w:noProof/>
                <w:webHidden/>
              </w:rPr>
            </w:r>
            <w:r w:rsidR="00D66139">
              <w:rPr>
                <w:noProof/>
                <w:webHidden/>
              </w:rPr>
              <w:fldChar w:fldCharType="separate"/>
            </w:r>
            <w:r w:rsidR="000D2721">
              <w:rPr>
                <w:noProof/>
                <w:webHidden/>
              </w:rPr>
              <w:t>8</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D66139">
              <w:rPr>
                <w:noProof/>
                <w:webHidden/>
              </w:rPr>
              <w:fldChar w:fldCharType="begin"/>
            </w:r>
            <w:r w:rsidR="00D66139">
              <w:rPr>
                <w:noProof/>
                <w:webHidden/>
              </w:rPr>
              <w:instrText xml:space="preserve"> PAGEREF _Toc393655985 \h </w:instrText>
            </w:r>
            <w:r w:rsidR="00D66139">
              <w:rPr>
                <w:noProof/>
                <w:webHidden/>
              </w:rPr>
            </w:r>
            <w:r w:rsidR="00D66139">
              <w:rPr>
                <w:noProof/>
                <w:webHidden/>
              </w:rPr>
              <w:fldChar w:fldCharType="separate"/>
            </w:r>
            <w:r w:rsidR="000D2721">
              <w:rPr>
                <w:noProof/>
                <w:webHidden/>
              </w:rPr>
              <w:t>8</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D66139">
              <w:rPr>
                <w:noProof/>
                <w:webHidden/>
              </w:rPr>
              <w:fldChar w:fldCharType="begin"/>
            </w:r>
            <w:r w:rsidR="00D66139">
              <w:rPr>
                <w:noProof/>
                <w:webHidden/>
              </w:rPr>
              <w:instrText xml:space="preserve"> PAGEREF _Toc393655986 \h </w:instrText>
            </w:r>
            <w:r w:rsidR="00D66139">
              <w:rPr>
                <w:noProof/>
                <w:webHidden/>
              </w:rPr>
            </w:r>
            <w:r w:rsidR="00D66139">
              <w:rPr>
                <w:noProof/>
                <w:webHidden/>
              </w:rPr>
              <w:fldChar w:fldCharType="separate"/>
            </w:r>
            <w:r w:rsidR="000D2721">
              <w:rPr>
                <w:noProof/>
                <w:webHidden/>
              </w:rPr>
              <w:t>8</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D66139">
              <w:rPr>
                <w:noProof/>
                <w:webHidden/>
              </w:rPr>
              <w:fldChar w:fldCharType="begin"/>
            </w:r>
            <w:r w:rsidR="00D66139">
              <w:rPr>
                <w:noProof/>
                <w:webHidden/>
              </w:rPr>
              <w:instrText xml:space="preserve"> PAGEREF _Toc393655987 \h </w:instrText>
            </w:r>
            <w:r w:rsidR="00D66139">
              <w:rPr>
                <w:noProof/>
                <w:webHidden/>
              </w:rPr>
            </w:r>
            <w:r w:rsidR="00D66139">
              <w:rPr>
                <w:noProof/>
                <w:webHidden/>
              </w:rPr>
              <w:fldChar w:fldCharType="separate"/>
            </w:r>
            <w:r w:rsidR="000D2721">
              <w:rPr>
                <w:noProof/>
                <w:webHidden/>
              </w:rPr>
              <w:t>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D66139">
              <w:rPr>
                <w:noProof/>
                <w:webHidden/>
              </w:rPr>
              <w:fldChar w:fldCharType="begin"/>
            </w:r>
            <w:r w:rsidR="00D66139">
              <w:rPr>
                <w:noProof/>
                <w:webHidden/>
              </w:rPr>
              <w:instrText xml:space="preserve"> PAGEREF _Toc393655988 \h </w:instrText>
            </w:r>
            <w:r w:rsidR="00D66139">
              <w:rPr>
                <w:noProof/>
                <w:webHidden/>
              </w:rPr>
            </w:r>
            <w:r w:rsidR="00D66139">
              <w:rPr>
                <w:noProof/>
                <w:webHidden/>
              </w:rPr>
              <w:fldChar w:fldCharType="separate"/>
            </w:r>
            <w:r w:rsidR="000D2721">
              <w:rPr>
                <w:noProof/>
                <w:webHidden/>
              </w:rPr>
              <w:t>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D66139">
              <w:rPr>
                <w:noProof/>
                <w:webHidden/>
              </w:rPr>
              <w:fldChar w:fldCharType="begin"/>
            </w:r>
            <w:r w:rsidR="00D66139">
              <w:rPr>
                <w:noProof/>
                <w:webHidden/>
              </w:rPr>
              <w:instrText xml:space="preserve"> PAGEREF _Toc393655990 \h </w:instrText>
            </w:r>
            <w:r w:rsidR="00D66139">
              <w:rPr>
                <w:noProof/>
                <w:webHidden/>
              </w:rPr>
            </w:r>
            <w:r w:rsidR="00D66139">
              <w:rPr>
                <w:noProof/>
                <w:webHidden/>
              </w:rPr>
              <w:fldChar w:fldCharType="separate"/>
            </w:r>
            <w:r w:rsidR="000D2721">
              <w:rPr>
                <w:noProof/>
                <w:webHidden/>
              </w:rPr>
              <w:t>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D66139">
              <w:rPr>
                <w:noProof/>
                <w:webHidden/>
              </w:rPr>
              <w:fldChar w:fldCharType="begin"/>
            </w:r>
            <w:r w:rsidR="00D66139">
              <w:rPr>
                <w:noProof/>
                <w:webHidden/>
              </w:rPr>
              <w:instrText xml:space="preserve"> PAGEREF _Toc393655991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D66139">
              <w:rPr>
                <w:noProof/>
                <w:webHidden/>
              </w:rPr>
              <w:fldChar w:fldCharType="begin"/>
            </w:r>
            <w:r w:rsidR="00D66139">
              <w:rPr>
                <w:noProof/>
                <w:webHidden/>
              </w:rPr>
              <w:instrText xml:space="preserve"> PAGEREF _Toc393655992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D66139">
              <w:rPr>
                <w:noProof/>
                <w:webHidden/>
              </w:rPr>
              <w:fldChar w:fldCharType="begin"/>
            </w:r>
            <w:r w:rsidR="00D66139">
              <w:rPr>
                <w:noProof/>
                <w:webHidden/>
              </w:rPr>
              <w:instrText xml:space="preserve"> PAGEREF _Toc393655993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D66139">
              <w:rPr>
                <w:noProof/>
                <w:webHidden/>
              </w:rPr>
              <w:fldChar w:fldCharType="begin"/>
            </w:r>
            <w:r w:rsidR="00D66139">
              <w:rPr>
                <w:noProof/>
                <w:webHidden/>
              </w:rPr>
              <w:instrText xml:space="preserve"> PAGEREF _Toc393655994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D66139">
              <w:rPr>
                <w:noProof/>
                <w:webHidden/>
              </w:rPr>
              <w:fldChar w:fldCharType="begin"/>
            </w:r>
            <w:r w:rsidR="00D66139">
              <w:rPr>
                <w:noProof/>
                <w:webHidden/>
              </w:rPr>
              <w:instrText xml:space="preserve"> PAGEREF _Toc393655995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D66139">
              <w:rPr>
                <w:noProof/>
                <w:webHidden/>
              </w:rPr>
              <w:fldChar w:fldCharType="begin"/>
            </w:r>
            <w:r w:rsidR="00D66139">
              <w:rPr>
                <w:noProof/>
                <w:webHidden/>
              </w:rPr>
              <w:instrText xml:space="preserve"> PAGEREF _Toc393655996 \h </w:instrText>
            </w:r>
            <w:r w:rsidR="00D66139">
              <w:rPr>
                <w:noProof/>
                <w:webHidden/>
              </w:rPr>
            </w:r>
            <w:r w:rsidR="00D66139">
              <w:rPr>
                <w:noProof/>
                <w:webHidden/>
              </w:rPr>
              <w:fldChar w:fldCharType="separate"/>
            </w:r>
            <w:r w:rsidR="000D2721">
              <w:rPr>
                <w:noProof/>
                <w:webHidden/>
              </w:rPr>
              <w:t>11</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D66139">
              <w:rPr>
                <w:noProof/>
                <w:webHidden/>
              </w:rPr>
              <w:fldChar w:fldCharType="begin"/>
            </w:r>
            <w:r w:rsidR="00D66139">
              <w:rPr>
                <w:noProof/>
                <w:webHidden/>
              </w:rPr>
              <w:instrText xml:space="preserve"> PAGEREF _Toc393655997 \h </w:instrText>
            </w:r>
            <w:r w:rsidR="00D66139">
              <w:rPr>
                <w:noProof/>
                <w:webHidden/>
              </w:rPr>
            </w:r>
            <w:r w:rsidR="00D66139">
              <w:rPr>
                <w:noProof/>
                <w:webHidden/>
              </w:rPr>
              <w:fldChar w:fldCharType="separate"/>
            </w:r>
            <w:r w:rsidR="000D2721">
              <w:rPr>
                <w:noProof/>
                <w:webHidden/>
              </w:rPr>
              <w:t>11</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D66139">
              <w:rPr>
                <w:noProof/>
                <w:webHidden/>
              </w:rPr>
              <w:fldChar w:fldCharType="begin"/>
            </w:r>
            <w:r w:rsidR="00D66139">
              <w:rPr>
                <w:noProof/>
                <w:webHidden/>
              </w:rPr>
              <w:instrText xml:space="preserve"> PAGEREF _Toc393655998 \h </w:instrText>
            </w:r>
            <w:r w:rsidR="00D66139">
              <w:rPr>
                <w:noProof/>
                <w:webHidden/>
              </w:rPr>
            </w:r>
            <w:r w:rsidR="00D66139">
              <w:rPr>
                <w:noProof/>
                <w:webHidden/>
              </w:rPr>
              <w:fldChar w:fldCharType="separate"/>
            </w:r>
            <w:r w:rsidR="000D2721">
              <w:rPr>
                <w:noProof/>
                <w:webHidden/>
              </w:rPr>
              <w:t>11</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D66139">
              <w:rPr>
                <w:noProof/>
                <w:webHidden/>
              </w:rPr>
              <w:fldChar w:fldCharType="begin"/>
            </w:r>
            <w:r w:rsidR="00D66139">
              <w:rPr>
                <w:noProof/>
                <w:webHidden/>
              </w:rPr>
              <w:instrText xml:space="preserve"> PAGEREF _Toc393655999 \h </w:instrText>
            </w:r>
            <w:r w:rsidR="00D66139">
              <w:rPr>
                <w:noProof/>
                <w:webHidden/>
              </w:rPr>
            </w:r>
            <w:r w:rsidR="00D66139">
              <w:rPr>
                <w:noProof/>
                <w:webHidden/>
              </w:rPr>
              <w:fldChar w:fldCharType="separate"/>
            </w:r>
            <w:r w:rsidR="000D2721">
              <w:rPr>
                <w:noProof/>
                <w:webHidden/>
              </w:rPr>
              <w:t>11</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D66139">
              <w:rPr>
                <w:noProof/>
                <w:webHidden/>
              </w:rPr>
              <w:fldChar w:fldCharType="begin"/>
            </w:r>
            <w:r w:rsidR="00D66139">
              <w:rPr>
                <w:noProof/>
                <w:webHidden/>
              </w:rPr>
              <w:instrText xml:space="preserve"> PAGEREF _Toc393656000 \h </w:instrText>
            </w:r>
            <w:r w:rsidR="00D66139">
              <w:rPr>
                <w:noProof/>
                <w:webHidden/>
              </w:rPr>
            </w:r>
            <w:r w:rsidR="00D66139">
              <w:rPr>
                <w:noProof/>
                <w:webHidden/>
              </w:rPr>
              <w:fldChar w:fldCharType="separate"/>
            </w:r>
            <w:r w:rsidR="000D2721">
              <w:rPr>
                <w:noProof/>
                <w:webHidden/>
              </w:rPr>
              <w:t>11</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D66139">
              <w:rPr>
                <w:noProof/>
                <w:webHidden/>
              </w:rPr>
              <w:fldChar w:fldCharType="begin"/>
            </w:r>
            <w:r w:rsidR="00D66139">
              <w:rPr>
                <w:noProof/>
                <w:webHidden/>
              </w:rPr>
              <w:instrText xml:space="preserve"> PAGEREF _Toc393656001 \h </w:instrText>
            </w:r>
            <w:r w:rsidR="00D66139">
              <w:rPr>
                <w:noProof/>
                <w:webHidden/>
              </w:rPr>
            </w:r>
            <w:r w:rsidR="00D66139">
              <w:rPr>
                <w:noProof/>
                <w:webHidden/>
              </w:rPr>
              <w:fldChar w:fldCharType="separate"/>
            </w:r>
            <w:r w:rsidR="000D2721">
              <w:rPr>
                <w:noProof/>
                <w:webHidden/>
              </w:rPr>
              <w:t>12</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D66139">
              <w:rPr>
                <w:noProof/>
                <w:webHidden/>
              </w:rPr>
              <w:fldChar w:fldCharType="begin"/>
            </w:r>
            <w:r w:rsidR="00D66139">
              <w:rPr>
                <w:noProof/>
                <w:webHidden/>
              </w:rPr>
              <w:instrText xml:space="preserve"> PAGEREF _Toc393656002 \h </w:instrText>
            </w:r>
            <w:r w:rsidR="00D66139">
              <w:rPr>
                <w:noProof/>
                <w:webHidden/>
              </w:rPr>
            </w:r>
            <w:r w:rsidR="00D66139">
              <w:rPr>
                <w:noProof/>
                <w:webHidden/>
              </w:rPr>
              <w:fldChar w:fldCharType="separate"/>
            </w:r>
            <w:r w:rsidR="000D2721">
              <w:rPr>
                <w:noProof/>
                <w:webHidden/>
              </w:rPr>
              <w:t>12</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D66139">
              <w:rPr>
                <w:noProof/>
                <w:webHidden/>
              </w:rPr>
              <w:fldChar w:fldCharType="begin"/>
            </w:r>
            <w:r w:rsidR="00D66139">
              <w:rPr>
                <w:noProof/>
                <w:webHidden/>
              </w:rPr>
              <w:instrText xml:space="preserve"> PAGEREF _Toc393656003 \h </w:instrText>
            </w:r>
            <w:r w:rsidR="00D66139">
              <w:rPr>
                <w:noProof/>
                <w:webHidden/>
              </w:rPr>
            </w:r>
            <w:r w:rsidR="00D66139">
              <w:rPr>
                <w:noProof/>
                <w:webHidden/>
              </w:rPr>
              <w:fldChar w:fldCharType="separate"/>
            </w:r>
            <w:r w:rsidR="000D2721">
              <w:rPr>
                <w:noProof/>
                <w:webHidden/>
              </w:rPr>
              <w:t>13</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D66139">
              <w:rPr>
                <w:noProof/>
                <w:webHidden/>
              </w:rPr>
              <w:fldChar w:fldCharType="begin"/>
            </w:r>
            <w:r w:rsidR="00D66139">
              <w:rPr>
                <w:noProof/>
                <w:webHidden/>
              </w:rPr>
              <w:instrText xml:space="preserve"> PAGEREF _Toc393656004 \h </w:instrText>
            </w:r>
            <w:r w:rsidR="00D66139">
              <w:rPr>
                <w:noProof/>
                <w:webHidden/>
              </w:rPr>
            </w:r>
            <w:r w:rsidR="00D66139">
              <w:rPr>
                <w:noProof/>
                <w:webHidden/>
              </w:rPr>
              <w:fldChar w:fldCharType="separate"/>
            </w:r>
            <w:r w:rsidR="000D2721">
              <w:rPr>
                <w:noProof/>
                <w:webHidden/>
              </w:rPr>
              <w:t>13</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D66139">
              <w:rPr>
                <w:noProof/>
                <w:webHidden/>
              </w:rPr>
              <w:fldChar w:fldCharType="begin"/>
            </w:r>
            <w:r w:rsidR="00D66139">
              <w:rPr>
                <w:noProof/>
                <w:webHidden/>
              </w:rPr>
              <w:instrText xml:space="preserve"> PAGEREF _Toc393656005 \h </w:instrText>
            </w:r>
            <w:r w:rsidR="00D66139">
              <w:rPr>
                <w:noProof/>
                <w:webHidden/>
              </w:rPr>
            </w:r>
            <w:r w:rsidR="00D66139">
              <w:rPr>
                <w:noProof/>
                <w:webHidden/>
              </w:rPr>
              <w:fldChar w:fldCharType="separate"/>
            </w:r>
            <w:r w:rsidR="000D2721">
              <w:rPr>
                <w:noProof/>
                <w:webHidden/>
              </w:rPr>
              <w:t>13</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D66139">
              <w:rPr>
                <w:noProof/>
                <w:webHidden/>
              </w:rPr>
              <w:fldChar w:fldCharType="begin"/>
            </w:r>
            <w:r w:rsidR="00D66139">
              <w:rPr>
                <w:noProof/>
                <w:webHidden/>
              </w:rPr>
              <w:instrText xml:space="preserve"> PAGEREF _Toc393656006 \h </w:instrText>
            </w:r>
            <w:r w:rsidR="00D66139">
              <w:rPr>
                <w:noProof/>
                <w:webHidden/>
              </w:rPr>
            </w:r>
            <w:r w:rsidR="00D66139">
              <w:rPr>
                <w:noProof/>
                <w:webHidden/>
              </w:rPr>
              <w:fldChar w:fldCharType="separate"/>
            </w:r>
            <w:r w:rsidR="000D2721">
              <w:rPr>
                <w:noProof/>
                <w:webHidden/>
              </w:rPr>
              <w:t>14</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D66139">
              <w:rPr>
                <w:noProof/>
                <w:webHidden/>
              </w:rPr>
              <w:fldChar w:fldCharType="begin"/>
            </w:r>
            <w:r w:rsidR="00D66139">
              <w:rPr>
                <w:noProof/>
                <w:webHidden/>
              </w:rPr>
              <w:instrText xml:space="preserve"> PAGEREF _Toc393656007 \h </w:instrText>
            </w:r>
            <w:r w:rsidR="00D66139">
              <w:rPr>
                <w:noProof/>
                <w:webHidden/>
              </w:rPr>
            </w:r>
            <w:r w:rsidR="00D66139">
              <w:rPr>
                <w:noProof/>
                <w:webHidden/>
              </w:rPr>
              <w:fldChar w:fldCharType="separate"/>
            </w:r>
            <w:r w:rsidR="000D2721">
              <w:rPr>
                <w:noProof/>
                <w:webHidden/>
              </w:rPr>
              <w:t>15</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D66139">
              <w:rPr>
                <w:noProof/>
                <w:webHidden/>
              </w:rPr>
              <w:fldChar w:fldCharType="begin"/>
            </w:r>
            <w:r w:rsidR="00D66139">
              <w:rPr>
                <w:noProof/>
                <w:webHidden/>
              </w:rPr>
              <w:instrText xml:space="preserve"> PAGEREF _Toc393656008 \h </w:instrText>
            </w:r>
            <w:r w:rsidR="00D66139">
              <w:rPr>
                <w:noProof/>
                <w:webHidden/>
              </w:rPr>
            </w:r>
            <w:r w:rsidR="00D66139">
              <w:rPr>
                <w:noProof/>
                <w:webHidden/>
              </w:rPr>
              <w:fldChar w:fldCharType="separate"/>
            </w:r>
            <w:r w:rsidR="000D2721">
              <w:rPr>
                <w:noProof/>
                <w:webHidden/>
              </w:rPr>
              <w:t>15</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D66139">
              <w:rPr>
                <w:noProof/>
                <w:webHidden/>
              </w:rPr>
              <w:fldChar w:fldCharType="begin"/>
            </w:r>
            <w:r w:rsidR="00D66139">
              <w:rPr>
                <w:noProof/>
                <w:webHidden/>
              </w:rPr>
              <w:instrText xml:space="preserve"> PAGEREF _Toc393656009 \h </w:instrText>
            </w:r>
            <w:r w:rsidR="00D66139">
              <w:rPr>
                <w:noProof/>
                <w:webHidden/>
              </w:rPr>
            </w:r>
            <w:r w:rsidR="00D66139">
              <w:rPr>
                <w:noProof/>
                <w:webHidden/>
              </w:rPr>
              <w:fldChar w:fldCharType="separate"/>
            </w:r>
            <w:r w:rsidR="000D2721">
              <w:rPr>
                <w:noProof/>
                <w:webHidden/>
              </w:rPr>
              <w:t>15</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D66139">
              <w:rPr>
                <w:noProof/>
                <w:webHidden/>
              </w:rPr>
              <w:fldChar w:fldCharType="begin"/>
            </w:r>
            <w:r w:rsidR="00D66139">
              <w:rPr>
                <w:noProof/>
                <w:webHidden/>
              </w:rPr>
              <w:instrText xml:space="preserve"> PAGEREF _Toc393656010 \h </w:instrText>
            </w:r>
            <w:r w:rsidR="00D66139">
              <w:rPr>
                <w:noProof/>
                <w:webHidden/>
              </w:rPr>
            </w:r>
            <w:r w:rsidR="00D66139">
              <w:rPr>
                <w:noProof/>
                <w:webHidden/>
              </w:rPr>
              <w:fldChar w:fldCharType="separate"/>
            </w:r>
            <w:r w:rsidR="000D2721">
              <w:rPr>
                <w:noProof/>
                <w:webHidden/>
              </w:rPr>
              <w:t>16</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D66139">
              <w:rPr>
                <w:noProof/>
                <w:webHidden/>
              </w:rPr>
              <w:fldChar w:fldCharType="begin"/>
            </w:r>
            <w:r w:rsidR="00D66139">
              <w:rPr>
                <w:noProof/>
                <w:webHidden/>
              </w:rPr>
              <w:instrText xml:space="preserve"> PAGEREF _Toc393656011 \h </w:instrText>
            </w:r>
            <w:r w:rsidR="00D66139">
              <w:rPr>
                <w:noProof/>
                <w:webHidden/>
              </w:rPr>
            </w:r>
            <w:r w:rsidR="00D66139">
              <w:rPr>
                <w:noProof/>
                <w:webHidden/>
              </w:rPr>
              <w:fldChar w:fldCharType="separate"/>
            </w:r>
            <w:r w:rsidR="000D2721">
              <w:rPr>
                <w:noProof/>
                <w:webHidden/>
              </w:rPr>
              <w:t>17</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D66139">
              <w:rPr>
                <w:noProof/>
                <w:webHidden/>
              </w:rPr>
              <w:fldChar w:fldCharType="begin"/>
            </w:r>
            <w:r w:rsidR="00D66139">
              <w:rPr>
                <w:noProof/>
                <w:webHidden/>
              </w:rPr>
              <w:instrText xml:space="preserve"> PAGEREF _Toc393656012 \h </w:instrText>
            </w:r>
            <w:r w:rsidR="00D66139">
              <w:rPr>
                <w:noProof/>
                <w:webHidden/>
              </w:rPr>
            </w:r>
            <w:r w:rsidR="00D66139">
              <w:rPr>
                <w:noProof/>
                <w:webHidden/>
              </w:rPr>
              <w:fldChar w:fldCharType="separate"/>
            </w:r>
            <w:r w:rsidR="000D2721">
              <w:rPr>
                <w:noProof/>
                <w:webHidden/>
              </w:rPr>
              <w:t>17</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D66139">
              <w:rPr>
                <w:noProof/>
                <w:webHidden/>
              </w:rPr>
              <w:fldChar w:fldCharType="begin"/>
            </w:r>
            <w:r w:rsidR="00D66139">
              <w:rPr>
                <w:noProof/>
                <w:webHidden/>
              </w:rPr>
              <w:instrText xml:space="preserve"> PAGEREF _Toc393656013 \h </w:instrText>
            </w:r>
            <w:r w:rsidR="00D66139">
              <w:rPr>
                <w:noProof/>
                <w:webHidden/>
              </w:rPr>
            </w:r>
            <w:r w:rsidR="00D66139">
              <w:rPr>
                <w:noProof/>
                <w:webHidden/>
              </w:rPr>
              <w:fldChar w:fldCharType="separate"/>
            </w:r>
            <w:r w:rsidR="000D2721">
              <w:rPr>
                <w:noProof/>
                <w:webHidden/>
              </w:rPr>
              <w:t>17</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D66139">
              <w:rPr>
                <w:noProof/>
                <w:webHidden/>
              </w:rPr>
              <w:fldChar w:fldCharType="begin"/>
            </w:r>
            <w:r w:rsidR="00D66139">
              <w:rPr>
                <w:noProof/>
                <w:webHidden/>
              </w:rPr>
              <w:instrText xml:space="preserve"> PAGEREF _Toc393656014 \h </w:instrText>
            </w:r>
            <w:r w:rsidR="00D66139">
              <w:rPr>
                <w:noProof/>
                <w:webHidden/>
              </w:rPr>
            </w:r>
            <w:r w:rsidR="00D66139">
              <w:rPr>
                <w:noProof/>
                <w:webHidden/>
              </w:rPr>
              <w:fldChar w:fldCharType="separate"/>
            </w:r>
            <w:r w:rsidR="000D2721">
              <w:rPr>
                <w:noProof/>
                <w:webHidden/>
              </w:rPr>
              <w:t>19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D66139">
              <w:rPr>
                <w:noProof/>
                <w:webHidden/>
              </w:rPr>
              <w:fldChar w:fldCharType="begin"/>
            </w:r>
            <w:r w:rsidR="00D66139">
              <w:rPr>
                <w:noProof/>
                <w:webHidden/>
              </w:rPr>
              <w:instrText xml:space="preserve"> PAGEREF _Toc393656015 \h </w:instrText>
            </w:r>
            <w:r w:rsidR="00D66139">
              <w:rPr>
                <w:noProof/>
                <w:webHidden/>
              </w:rPr>
            </w:r>
            <w:r w:rsidR="00D66139">
              <w:rPr>
                <w:noProof/>
                <w:webHidden/>
              </w:rPr>
              <w:fldChar w:fldCharType="separate"/>
            </w:r>
            <w:r w:rsidR="000D2721">
              <w:rPr>
                <w:noProof/>
                <w:webHidden/>
              </w:rPr>
              <w:t>19</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D66139">
              <w:rPr>
                <w:noProof/>
                <w:webHidden/>
              </w:rPr>
              <w:fldChar w:fldCharType="begin"/>
            </w:r>
            <w:r w:rsidR="00D66139">
              <w:rPr>
                <w:noProof/>
                <w:webHidden/>
              </w:rPr>
              <w:instrText xml:space="preserve"> PAGEREF _Toc393656016 \h </w:instrText>
            </w:r>
            <w:r w:rsidR="00D66139">
              <w:rPr>
                <w:noProof/>
                <w:webHidden/>
              </w:rPr>
            </w:r>
            <w:r w:rsidR="00D66139">
              <w:rPr>
                <w:noProof/>
                <w:webHidden/>
              </w:rPr>
              <w:fldChar w:fldCharType="separate"/>
            </w:r>
            <w:r w:rsidR="000D2721">
              <w:rPr>
                <w:noProof/>
                <w:webHidden/>
              </w:rPr>
              <w:t>23</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D66139">
              <w:rPr>
                <w:noProof/>
                <w:webHidden/>
              </w:rPr>
              <w:fldChar w:fldCharType="begin"/>
            </w:r>
            <w:r w:rsidR="00D66139">
              <w:rPr>
                <w:noProof/>
                <w:webHidden/>
              </w:rPr>
              <w:instrText xml:space="preserve"> PAGEREF _Toc393656017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D66139">
              <w:rPr>
                <w:noProof/>
                <w:webHidden/>
              </w:rPr>
              <w:fldChar w:fldCharType="begin"/>
            </w:r>
            <w:r w:rsidR="00D66139">
              <w:rPr>
                <w:noProof/>
                <w:webHidden/>
              </w:rPr>
              <w:instrText xml:space="preserve"> PAGEREF _Toc393656018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D66139">
              <w:rPr>
                <w:noProof/>
                <w:webHidden/>
              </w:rPr>
              <w:fldChar w:fldCharType="begin"/>
            </w:r>
            <w:r w:rsidR="00D66139">
              <w:rPr>
                <w:noProof/>
                <w:webHidden/>
              </w:rPr>
              <w:instrText xml:space="preserve"> PAGEREF _Toc393656019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D66139">
              <w:rPr>
                <w:noProof/>
                <w:webHidden/>
              </w:rPr>
              <w:fldChar w:fldCharType="begin"/>
            </w:r>
            <w:r w:rsidR="00D66139">
              <w:rPr>
                <w:noProof/>
                <w:webHidden/>
              </w:rPr>
              <w:instrText xml:space="preserve"> PAGEREF _Toc393656020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D66139">
              <w:rPr>
                <w:noProof/>
                <w:webHidden/>
              </w:rPr>
              <w:fldChar w:fldCharType="begin"/>
            </w:r>
            <w:r w:rsidR="00D66139">
              <w:rPr>
                <w:noProof/>
                <w:webHidden/>
              </w:rPr>
              <w:instrText xml:space="preserve"> PAGEREF _Toc393656021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D66139">
              <w:rPr>
                <w:noProof/>
                <w:webHidden/>
              </w:rPr>
              <w:fldChar w:fldCharType="begin"/>
            </w:r>
            <w:r w:rsidR="00D66139">
              <w:rPr>
                <w:noProof/>
                <w:webHidden/>
              </w:rPr>
              <w:instrText xml:space="preserve"> PAGEREF _Toc393656022 \h </w:instrText>
            </w:r>
            <w:r w:rsidR="00D66139">
              <w:rPr>
                <w:noProof/>
                <w:webHidden/>
              </w:rPr>
            </w:r>
            <w:r w:rsidR="00D66139">
              <w:rPr>
                <w:noProof/>
                <w:webHidden/>
              </w:rPr>
              <w:fldChar w:fldCharType="separate"/>
            </w:r>
            <w:r w:rsidR="000D2721">
              <w:rPr>
                <w:noProof/>
                <w:webHidden/>
              </w:rPr>
              <w:t>24</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D66139">
              <w:rPr>
                <w:noProof/>
                <w:webHidden/>
              </w:rPr>
              <w:fldChar w:fldCharType="begin"/>
            </w:r>
            <w:r w:rsidR="00D66139">
              <w:rPr>
                <w:noProof/>
                <w:webHidden/>
              </w:rPr>
              <w:instrText xml:space="preserve"> PAGEREF _Toc393656023 \h </w:instrText>
            </w:r>
            <w:r w:rsidR="00D66139">
              <w:rPr>
                <w:noProof/>
                <w:webHidden/>
              </w:rPr>
            </w:r>
            <w:r w:rsidR="00D66139">
              <w:rPr>
                <w:noProof/>
                <w:webHidden/>
              </w:rPr>
              <w:fldChar w:fldCharType="separate"/>
            </w:r>
            <w:r w:rsidR="000D2721">
              <w:rPr>
                <w:noProof/>
                <w:webHidden/>
              </w:rPr>
              <w:t>25</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D66139">
              <w:rPr>
                <w:noProof/>
                <w:webHidden/>
              </w:rPr>
              <w:fldChar w:fldCharType="begin"/>
            </w:r>
            <w:r w:rsidR="00D66139">
              <w:rPr>
                <w:noProof/>
                <w:webHidden/>
              </w:rPr>
              <w:instrText xml:space="preserve"> PAGEREF _Toc393656024 \h </w:instrText>
            </w:r>
            <w:r w:rsidR="00D66139">
              <w:rPr>
                <w:noProof/>
                <w:webHidden/>
              </w:rPr>
            </w:r>
            <w:r w:rsidR="00D66139">
              <w:rPr>
                <w:noProof/>
                <w:webHidden/>
              </w:rPr>
              <w:fldChar w:fldCharType="separate"/>
            </w:r>
            <w:r w:rsidR="000D2721">
              <w:rPr>
                <w:noProof/>
                <w:webHidden/>
              </w:rPr>
              <w:t>26</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D66139">
              <w:rPr>
                <w:noProof/>
                <w:webHidden/>
              </w:rPr>
              <w:fldChar w:fldCharType="begin"/>
            </w:r>
            <w:r w:rsidR="00D66139">
              <w:rPr>
                <w:noProof/>
                <w:webHidden/>
              </w:rPr>
              <w:instrText xml:space="preserve"> PAGEREF _Toc393656025 \h </w:instrText>
            </w:r>
            <w:r w:rsidR="00D66139">
              <w:rPr>
                <w:noProof/>
                <w:webHidden/>
              </w:rPr>
            </w:r>
            <w:r w:rsidR="00D66139">
              <w:rPr>
                <w:noProof/>
                <w:webHidden/>
              </w:rPr>
              <w:fldChar w:fldCharType="separate"/>
            </w:r>
            <w:r w:rsidR="000D2721">
              <w:rPr>
                <w:noProof/>
                <w:webHidden/>
              </w:rPr>
              <w:t>26</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D66139">
              <w:rPr>
                <w:noProof/>
                <w:webHidden/>
              </w:rPr>
              <w:fldChar w:fldCharType="begin"/>
            </w:r>
            <w:r w:rsidR="00D66139">
              <w:rPr>
                <w:noProof/>
                <w:webHidden/>
              </w:rPr>
              <w:instrText xml:space="preserve"> PAGEREF _Toc393656026 \h </w:instrText>
            </w:r>
            <w:r w:rsidR="00D66139">
              <w:rPr>
                <w:noProof/>
                <w:webHidden/>
              </w:rPr>
            </w:r>
            <w:r w:rsidR="00D66139">
              <w:rPr>
                <w:noProof/>
                <w:webHidden/>
              </w:rPr>
              <w:fldChar w:fldCharType="separate"/>
            </w:r>
            <w:r w:rsidR="000D2721">
              <w:rPr>
                <w:noProof/>
                <w:webHidden/>
              </w:rPr>
              <w:t>26</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D66139">
              <w:rPr>
                <w:noProof/>
                <w:webHidden/>
              </w:rPr>
              <w:fldChar w:fldCharType="begin"/>
            </w:r>
            <w:r w:rsidR="00D66139">
              <w:rPr>
                <w:noProof/>
                <w:webHidden/>
              </w:rPr>
              <w:instrText xml:space="preserve"> PAGEREF _Toc393656027 \h </w:instrText>
            </w:r>
            <w:r w:rsidR="00D66139">
              <w:rPr>
                <w:noProof/>
                <w:webHidden/>
              </w:rPr>
            </w:r>
            <w:r w:rsidR="00D66139">
              <w:rPr>
                <w:noProof/>
                <w:webHidden/>
              </w:rPr>
              <w:fldChar w:fldCharType="separate"/>
            </w:r>
            <w:r w:rsidR="000D2721">
              <w:rPr>
                <w:noProof/>
                <w:webHidden/>
              </w:rPr>
              <w:t>27</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D66139">
              <w:rPr>
                <w:noProof/>
                <w:webHidden/>
              </w:rPr>
              <w:fldChar w:fldCharType="begin"/>
            </w:r>
            <w:r w:rsidR="00D66139">
              <w:rPr>
                <w:noProof/>
                <w:webHidden/>
              </w:rPr>
              <w:instrText xml:space="preserve"> PAGEREF _Toc393656028 \h </w:instrText>
            </w:r>
            <w:r w:rsidR="00D66139">
              <w:rPr>
                <w:noProof/>
                <w:webHidden/>
              </w:rPr>
            </w:r>
            <w:r w:rsidR="00D66139">
              <w:rPr>
                <w:noProof/>
                <w:webHidden/>
              </w:rPr>
              <w:fldChar w:fldCharType="separate"/>
            </w:r>
            <w:r w:rsidR="000D2721">
              <w:rPr>
                <w:noProof/>
                <w:webHidden/>
              </w:rPr>
              <w:t>28</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D66139">
              <w:rPr>
                <w:noProof/>
                <w:webHidden/>
              </w:rPr>
              <w:fldChar w:fldCharType="begin"/>
            </w:r>
            <w:r w:rsidR="00D66139">
              <w:rPr>
                <w:noProof/>
                <w:webHidden/>
              </w:rPr>
              <w:instrText xml:space="preserve"> PAGEREF _Toc393656029 \h </w:instrText>
            </w:r>
            <w:r w:rsidR="00D66139">
              <w:rPr>
                <w:noProof/>
                <w:webHidden/>
              </w:rPr>
            </w:r>
            <w:r w:rsidR="00D66139">
              <w:rPr>
                <w:noProof/>
                <w:webHidden/>
              </w:rPr>
              <w:fldChar w:fldCharType="separate"/>
            </w:r>
            <w:r w:rsidR="000D2721">
              <w:rPr>
                <w:noProof/>
                <w:webHidden/>
              </w:rPr>
              <w:t>28</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D66139">
              <w:rPr>
                <w:noProof/>
                <w:webHidden/>
              </w:rPr>
              <w:fldChar w:fldCharType="begin"/>
            </w:r>
            <w:r w:rsidR="00D66139">
              <w:rPr>
                <w:noProof/>
                <w:webHidden/>
              </w:rPr>
              <w:instrText xml:space="preserve"> PAGEREF _Toc393656030 \h </w:instrText>
            </w:r>
            <w:r w:rsidR="00D66139">
              <w:rPr>
                <w:noProof/>
                <w:webHidden/>
              </w:rPr>
            </w:r>
            <w:r w:rsidR="00D66139">
              <w:rPr>
                <w:noProof/>
                <w:webHidden/>
              </w:rPr>
              <w:fldChar w:fldCharType="separate"/>
            </w:r>
            <w:r w:rsidR="000D2721">
              <w:rPr>
                <w:noProof/>
                <w:webHidden/>
              </w:rPr>
              <w:t>32</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D66139">
              <w:rPr>
                <w:noProof/>
                <w:webHidden/>
              </w:rPr>
              <w:fldChar w:fldCharType="begin"/>
            </w:r>
            <w:r w:rsidR="00D66139">
              <w:rPr>
                <w:noProof/>
                <w:webHidden/>
              </w:rPr>
              <w:instrText xml:space="preserve"> PAGEREF _Toc393656031 \h </w:instrText>
            </w:r>
            <w:r w:rsidR="00D66139">
              <w:rPr>
                <w:noProof/>
                <w:webHidden/>
              </w:rPr>
            </w:r>
            <w:r w:rsidR="00D66139">
              <w:rPr>
                <w:noProof/>
                <w:webHidden/>
              </w:rPr>
              <w:fldChar w:fldCharType="separate"/>
            </w:r>
            <w:r w:rsidR="000D2721">
              <w:rPr>
                <w:noProof/>
                <w:webHidden/>
              </w:rPr>
              <w:t>34</w:t>
            </w:r>
            <w:r w:rsidR="00D66139">
              <w:rPr>
                <w:noProof/>
                <w:webHidden/>
              </w:rPr>
              <w:fldChar w:fldCharType="end"/>
            </w:r>
          </w:hyperlink>
        </w:p>
        <w:p w:rsidR="00D66139" w:rsidRDefault="004A452E">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D66139">
              <w:rPr>
                <w:noProof/>
                <w:webHidden/>
              </w:rPr>
              <w:fldChar w:fldCharType="begin"/>
            </w:r>
            <w:r w:rsidR="00D66139">
              <w:rPr>
                <w:noProof/>
                <w:webHidden/>
              </w:rPr>
              <w:instrText xml:space="preserve"> PAGEREF _Toc393656032 \h </w:instrText>
            </w:r>
            <w:r w:rsidR="00D66139">
              <w:rPr>
                <w:noProof/>
                <w:webHidden/>
              </w:rPr>
            </w:r>
            <w:r w:rsidR="00D66139">
              <w:rPr>
                <w:noProof/>
                <w:webHidden/>
              </w:rPr>
              <w:fldChar w:fldCharType="separate"/>
            </w:r>
            <w:r w:rsidR="000D2721">
              <w:rPr>
                <w:noProof/>
                <w:webHidden/>
              </w:rPr>
              <w:t>35</w:t>
            </w:r>
            <w:r w:rsidR="00D66139">
              <w:rPr>
                <w:noProof/>
                <w:webHidden/>
              </w:rPr>
              <w:fldChar w:fldCharType="end"/>
            </w:r>
          </w:hyperlink>
        </w:p>
        <w:p w:rsidR="00D66139" w:rsidRDefault="004A452E">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D66139">
              <w:rPr>
                <w:noProof/>
                <w:webHidden/>
              </w:rPr>
              <w:fldChar w:fldCharType="begin"/>
            </w:r>
            <w:r w:rsidR="00D66139">
              <w:rPr>
                <w:noProof/>
                <w:webHidden/>
              </w:rPr>
              <w:instrText xml:space="preserve"> PAGEREF _Toc393656033 \h </w:instrText>
            </w:r>
            <w:r w:rsidR="00D66139">
              <w:rPr>
                <w:noProof/>
                <w:webHidden/>
              </w:rPr>
            </w:r>
            <w:r w:rsidR="00D66139">
              <w:rPr>
                <w:noProof/>
                <w:webHidden/>
              </w:rPr>
              <w:fldChar w:fldCharType="separate"/>
            </w:r>
            <w:r w:rsidR="000D2721">
              <w:rPr>
                <w:noProof/>
                <w:webHidden/>
              </w:rPr>
              <w:t>36</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D66139">
              <w:rPr>
                <w:noProof/>
                <w:webHidden/>
              </w:rPr>
              <w:fldChar w:fldCharType="begin"/>
            </w:r>
            <w:r w:rsidR="00D66139">
              <w:rPr>
                <w:noProof/>
                <w:webHidden/>
              </w:rPr>
              <w:instrText xml:space="preserve"> PAGEREF _Toc393656034 \h </w:instrText>
            </w:r>
            <w:r w:rsidR="00D66139">
              <w:rPr>
                <w:noProof/>
                <w:webHidden/>
              </w:rPr>
            </w:r>
            <w:r w:rsidR="00D66139">
              <w:rPr>
                <w:noProof/>
                <w:webHidden/>
              </w:rPr>
              <w:fldChar w:fldCharType="separate"/>
            </w:r>
            <w:r w:rsidR="000D2721">
              <w:rPr>
                <w:noProof/>
                <w:webHidden/>
              </w:rPr>
              <w:t>39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D66139">
              <w:rPr>
                <w:noProof/>
                <w:webHidden/>
              </w:rPr>
              <w:fldChar w:fldCharType="begin"/>
            </w:r>
            <w:r w:rsidR="00D66139">
              <w:rPr>
                <w:noProof/>
                <w:webHidden/>
              </w:rPr>
              <w:instrText xml:space="preserve"> PAGEREF _Toc393656035 \h </w:instrText>
            </w:r>
            <w:r w:rsidR="00D66139">
              <w:rPr>
                <w:noProof/>
                <w:webHidden/>
              </w:rPr>
            </w:r>
            <w:r w:rsidR="00D66139">
              <w:rPr>
                <w:noProof/>
                <w:webHidden/>
              </w:rPr>
              <w:fldChar w:fldCharType="separate"/>
            </w:r>
            <w:r w:rsidR="000D2721">
              <w:rPr>
                <w:noProof/>
                <w:webHidden/>
              </w:rPr>
              <w:t>39</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D66139">
              <w:rPr>
                <w:noProof/>
                <w:webHidden/>
              </w:rPr>
              <w:fldChar w:fldCharType="begin"/>
            </w:r>
            <w:r w:rsidR="00D66139">
              <w:rPr>
                <w:noProof/>
                <w:webHidden/>
              </w:rPr>
              <w:instrText xml:space="preserve"> PAGEREF _Toc393656036 \h </w:instrText>
            </w:r>
            <w:r w:rsidR="00D66139">
              <w:rPr>
                <w:noProof/>
                <w:webHidden/>
              </w:rPr>
            </w:r>
            <w:r w:rsidR="00D66139">
              <w:rPr>
                <w:noProof/>
                <w:webHidden/>
              </w:rPr>
              <w:fldChar w:fldCharType="separate"/>
            </w:r>
            <w:r w:rsidR="000D2721">
              <w:rPr>
                <w:noProof/>
                <w:webHidden/>
              </w:rPr>
              <w:t>44</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D66139">
              <w:rPr>
                <w:noProof/>
                <w:webHidden/>
              </w:rPr>
              <w:fldChar w:fldCharType="begin"/>
            </w:r>
            <w:r w:rsidR="00D66139">
              <w:rPr>
                <w:noProof/>
                <w:webHidden/>
              </w:rPr>
              <w:instrText xml:space="preserve"> PAGEREF _Toc393656037 \h </w:instrText>
            </w:r>
            <w:r w:rsidR="00D66139">
              <w:rPr>
                <w:noProof/>
                <w:webHidden/>
              </w:rPr>
            </w:r>
            <w:r w:rsidR="00D66139">
              <w:rPr>
                <w:noProof/>
                <w:webHidden/>
              </w:rPr>
              <w:fldChar w:fldCharType="separate"/>
            </w:r>
            <w:r w:rsidR="000D2721">
              <w:rPr>
                <w:noProof/>
                <w:webHidden/>
              </w:rPr>
              <w:t>50</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D66139">
              <w:rPr>
                <w:noProof/>
                <w:webHidden/>
              </w:rPr>
              <w:fldChar w:fldCharType="begin"/>
            </w:r>
            <w:r w:rsidR="00D66139">
              <w:rPr>
                <w:noProof/>
                <w:webHidden/>
              </w:rPr>
              <w:instrText xml:space="preserve"> PAGEREF _Toc393656038 \h </w:instrText>
            </w:r>
            <w:r w:rsidR="00D66139">
              <w:rPr>
                <w:noProof/>
                <w:webHidden/>
              </w:rPr>
            </w:r>
            <w:r w:rsidR="00D66139">
              <w:rPr>
                <w:noProof/>
                <w:webHidden/>
              </w:rPr>
              <w:fldChar w:fldCharType="separate"/>
            </w:r>
            <w:r w:rsidR="000D2721">
              <w:rPr>
                <w:noProof/>
                <w:webHidden/>
              </w:rPr>
              <w:t>51</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D66139">
              <w:rPr>
                <w:noProof/>
                <w:webHidden/>
              </w:rPr>
              <w:fldChar w:fldCharType="begin"/>
            </w:r>
            <w:r w:rsidR="00D66139">
              <w:rPr>
                <w:noProof/>
                <w:webHidden/>
              </w:rPr>
              <w:instrText xml:space="preserve"> PAGEREF _Toc393656039 \h </w:instrText>
            </w:r>
            <w:r w:rsidR="00D66139">
              <w:rPr>
                <w:noProof/>
                <w:webHidden/>
              </w:rPr>
            </w:r>
            <w:r w:rsidR="00D66139">
              <w:rPr>
                <w:noProof/>
                <w:webHidden/>
              </w:rPr>
              <w:fldChar w:fldCharType="separate"/>
            </w:r>
            <w:r w:rsidR="000D2721">
              <w:rPr>
                <w:noProof/>
                <w:webHidden/>
              </w:rPr>
              <w:t>51</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D66139">
              <w:rPr>
                <w:noProof/>
                <w:webHidden/>
              </w:rPr>
              <w:fldChar w:fldCharType="begin"/>
            </w:r>
            <w:r w:rsidR="00D66139">
              <w:rPr>
                <w:noProof/>
                <w:webHidden/>
              </w:rPr>
              <w:instrText xml:space="preserve"> PAGEREF _Toc393656040 \h </w:instrText>
            </w:r>
            <w:r w:rsidR="00D66139">
              <w:rPr>
                <w:noProof/>
                <w:webHidden/>
              </w:rPr>
            </w:r>
            <w:r w:rsidR="00D66139">
              <w:rPr>
                <w:noProof/>
                <w:webHidden/>
              </w:rPr>
              <w:fldChar w:fldCharType="separate"/>
            </w:r>
            <w:r w:rsidR="000D2721">
              <w:rPr>
                <w:noProof/>
                <w:webHidden/>
              </w:rPr>
              <w:t>52</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D66139">
              <w:rPr>
                <w:noProof/>
                <w:webHidden/>
              </w:rPr>
              <w:fldChar w:fldCharType="begin"/>
            </w:r>
            <w:r w:rsidR="00D66139">
              <w:rPr>
                <w:noProof/>
                <w:webHidden/>
              </w:rPr>
              <w:instrText xml:space="preserve"> PAGEREF _Toc393656041 \h </w:instrText>
            </w:r>
            <w:r w:rsidR="00D66139">
              <w:rPr>
                <w:noProof/>
                <w:webHidden/>
              </w:rPr>
            </w:r>
            <w:r w:rsidR="00D66139">
              <w:rPr>
                <w:noProof/>
                <w:webHidden/>
              </w:rPr>
              <w:fldChar w:fldCharType="separate"/>
            </w:r>
            <w:r w:rsidR="000D2721">
              <w:rPr>
                <w:noProof/>
                <w:webHidden/>
              </w:rPr>
              <w:t>94</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D66139">
              <w:rPr>
                <w:noProof/>
                <w:webHidden/>
              </w:rPr>
              <w:fldChar w:fldCharType="begin"/>
            </w:r>
            <w:r w:rsidR="00D66139">
              <w:rPr>
                <w:noProof/>
                <w:webHidden/>
              </w:rPr>
              <w:instrText xml:space="preserve"> PAGEREF _Toc393656042 \h </w:instrText>
            </w:r>
            <w:r w:rsidR="00D66139">
              <w:rPr>
                <w:noProof/>
                <w:webHidden/>
              </w:rPr>
            </w:r>
            <w:r w:rsidR="00D66139">
              <w:rPr>
                <w:noProof/>
                <w:webHidden/>
              </w:rPr>
              <w:fldChar w:fldCharType="separate"/>
            </w:r>
            <w:r w:rsidR="000D2721">
              <w:rPr>
                <w:noProof/>
                <w:webHidden/>
              </w:rPr>
              <w:t>95</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D66139">
              <w:rPr>
                <w:noProof/>
                <w:webHidden/>
              </w:rPr>
              <w:fldChar w:fldCharType="begin"/>
            </w:r>
            <w:r w:rsidR="00D66139">
              <w:rPr>
                <w:noProof/>
                <w:webHidden/>
              </w:rPr>
              <w:instrText xml:space="preserve"> PAGEREF _Toc393656043 \h </w:instrText>
            </w:r>
            <w:r w:rsidR="00D66139">
              <w:rPr>
                <w:noProof/>
                <w:webHidden/>
              </w:rPr>
            </w:r>
            <w:r w:rsidR="00D66139">
              <w:rPr>
                <w:noProof/>
                <w:webHidden/>
              </w:rPr>
              <w:fldChar w:fldCharType="separate"/>
            </w:r>
            <w:r w:rsidR="000D2721">
              <w:rPr>
                <w:noProof/>
                <w:webHidden/>
              </w:rPr>
              <w:t>95</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D66139">
              <w:rPr>
                <w:noProof/>
                <w:webHidden/>
              </w:rPr>
              <w:fldChar w:fldCharType="begin"/>
            </w:r>
            <w:r w:rsidR="00D66139">
              <w:rPr>
                <w:noProof/>
                <w:webHidden/>
              </w:rPr>
              <w:instrText xml:space="preserve"> PAGEREF _Toc393656044 \h </w:instrText>
            </w:r>
            <w:r w:rsidR="00D66139">
              <w:rPr>
                <w:noProof/>
                <w:webHidden/>
              </w:rPr>
            </w:r>
            <w:r w:rsidR="00D66139">
              <w:rPr>
                <w:noProof/>
                <w:webHidden/>
              </w:rPr>
              <w:fldChar w:fldCharType="separate"/>
            </w:r>
            <w:r w:rsidR="000D2721">
              <w:rPr>
                <w:noProof/>
                <w:webHidden/>
              </w:rPr>
              <w:t>96</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D66139">
              <w:rPr>
                <w:noProof/>
                <w:webHidden/>
              </w:rPr>
              <w:fldChar w:fldCharType="begin"/>
            </w:r>
            <w:r w:rsidR="00D66139">
              <w:rPr>
                <w:noProof/>
                <w:webHidden/>
              </w:rPr>
              <w:instrText xml:space="preserve"> PAGEREF _Toc393656045 \h </w:instrText>
            </w:r>
            <w:r w:rsidR="00D66139">
              <w:rPr>
                <w:noProof/>
                <w:webHidden/>
              </w:rPr>
            </w:r>
            <w:r w:rsidR="00D66139">
              <w:rPr>
                <w:noProof/>
                <w:webHidden/>
              </w:rPr>
              <w:fldChar w:fldCharType="separate"/>
            </w:r>
            <w:r w:rsidR="000D2721">
              <w:rPr>
                <w:noProof/>
                <w:webHidden/>
              </w:rPr>
              <w:t>98</w:t>
            </w:r>
            <w:r w:rsidR="00D66139">
              <w:rPr>
                <w:noProof/>
                <w:webHidden/>
              </w:rPr>
              <w:fldChar w:fldCharType="end"/>
            </w:r>
          </w:hyperlink>
        </w:p>
        <w:p w:rsidR="00D66139" w:rsidRDefault="004A452E">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D66139">
              <w:rPr>
                <w:noProof/>
                <w:webHidden/>
              </w:rPr>
              <w:fldChar w:fldCharType="begin"/>
            </w:r>
            <w:r w:rsidR="00D66139">
              <w:rPr>
                <w:noProof/>
                <w:webHidden/>
              </w:rPr>
              <w:instrText xml:space="preserve"> PAGEREF _Toc393656046 \h </w:instrText>
            </w:r>
            <w:r w:rsidR="00D66139">
              <w:rPr>
                <w:noProof/>
                <w:webHidden/>
              </w:rPr>
            </w:r>
            <w:r w:rsidR="00D66139">
              <w:rPr>
                <w:noProof/>
                <w:webHidden/>
              </w:rPr>
              <w:fldChar w:fldCharType="separate"/>
            </w:r>
            <w:r w:rsidR="000D2721">
              <w:rPr>
                <w:noProof/>
                <w:webHidden/>
              </w:rPr>
              <w:t>101</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D66139">
              <w:rPr>
                <w:noProof/>
                <w:webHidden/>
              </w:rPr>
              <w:fldChar w:fldCharType="begin"/>
            </w:r>
            <w:r w:rsidR="00D66139">
              <w:rPr>
                <w:noProof/>
                <w:webHidden/>
              </w:rPr>
              <w:instrText xml:space="preserve"> PAGEREF _Toc393656047 \h </w:instrText>
            </w:r>
            <w:r w:rsidR="00D66139">
              <w:rPr>
                <w:noProof/>
                <w:webHidden/>
              </w:rPr>
            </w:r>
            <w:r w:rsidR="00D66139">
              <w:rPr>
                <w:noProof/>
                <w:webHidden/>
              </w:rPr>
              <w:fldChar w:fldCharType="separate"/>
            </w:r>
            <w:r w:rsidR="000D2721">
              <w:rPr>
                <w:noProof/>
                <w:webHidden/>
              </w:rPr>
              <w:t>102</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D66139">
              <w:rPr>
                <w:noProof/>
                <w:webHidden/>
              </w:rPr>
              <w:fldChar w:fldCharType="begin"/>
            </w:r>
            <w:r w:rsidR="00D66139">
              <w:rPr>
                <w:noProof/>
                <w:webHidden/>
              </w:rPr>
              <w:instrText xml:space="preserve"> PAGEREF _Toc393656048 \h </w:instrText>
            </w:r>
            <w:r w:rsidR="00D66139">
              <w:rPr>
                <w:noProof/>
                <w:webHidden/>
              </w:rPr>
            </w:r>
            <w:r w:rsidR="00D66139">
              <w:rPr>
                <w:noProof/>
                <w:webHidden/>
              </w:rPr>
              <w:fldChar w:fldCharType="separate"/>
            </w:r>
            <w:r w:rsidR="000D2721">
              <w:rPr>
                <w:noProof/>
                <w:webHidden/>
              </w:rPr>
              <w:t>103</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D66139">
              <w:rPr>
                <w:noProof/>
                <w:webHidden/>
              </w:rPr>
              <w:fldChar w:fldCharType="begin"/>
            </w:r>
            <w:r w:rsidR="00D66139">
              <w:rPr>
                <w:noProof/>
                <w:webHidden/>
              </w:rPr>
              <w:instrText xml:space="preserve"> PAGEREF _Toc393656049 \h </w:instrText>
            </w:r>
            <w:r w:rsidR="00D66139">
              <w:rPr>
                <w:noProof/>
                <w:webHidden/>
              </w:rPr>
            </w:r>
            <w:r w:rsidR="00D66139">
              <w:rPr>
                <w:noProof/>
                <w:webHidden/>
              </w:rPr>
              <w:fldChar w:fldCharType="separate"/>
            </w:r>
            <w:r w:rsidR="000D2721">
              <w:rPr>
                <w:noProof/>
                <w:webHidden/>
              </w:rPr>
              <w:t>104</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D66139">
              <w:rPr>
                <w:noProof/>
                <w:webHidden/>
              </w:rPr>
              <w:fldChar w:fldCharType="begin"/>
            </w:r>
            <w:r w:rsidR="00D66139">
              <w:rPr>
                <w:noProof/>
                <w:webHidden/>
              </w:rPr>
              <w:instrText xml:space="preserve"> PAGEREF _Toc393656050 \h </w:instrText>
            </w:r>
            <w:r w:rsidR="00D66139">
              <w:rPr>
                <w:noProof/>
                <w:webHidden/>
              </w:rPr>
            </w:r>
            <w:r w:rsidR="00D66139">
              <w:rPr>
                <w:noProof/>
                <w:webHidden/>
              </w:rPr>
              <w:fldChar w:fldCharType="separate"/>
            </w:r>
            <w:r w:rsidR="000D2721">
              <w:rPr>
                <w:noProof/>
                <w:webHidden/>
              </w:rPr>
              <w:t>105</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D66139">
              <w:rPr>
                <w:noProof/>
                <w:webHidden/>
              </w:rPr>
              <w:fldChar w:fldCharType="begin"/>
            </w:r>
            <w:r w:rsidR="00D66139">
              <w:rPr>
                <w:noProof/>
                <w:webHidden/>
              </w:rPr>
              <w:instrText xml:space="preserve"> PAGEREF _Toc393656051 \h </w:instrText>
            </w:r>
            <w:r w:rsidR="00D66139">
              <w:rPr>
                <w:noProof/>
                <w:webHidden/>
              </w:rPr>
            </w:r>
            <w:r w:rsidR="00D66139">
              <w:rPr>
                <w:noProof/>
                <w:webHidden/>
              </w:rPr>
              <w:fldChar w:fldCharType="separate"/>
            </w:r>
            <w:r w:rsidR="000D2721">
              <w:rPr>
                <w:noProof/>
                <w:webHidden/>
              </w:rPr>
              <w:t>106</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D66139">
              <w:rPr>
                <w:noProof/>
                <w:webHidden/>
              </w:rPr>
              <w:fldChar w:fldCharType="begin"/>
            </w:r>
            <w:r w:rsidR="00D66139">
              <w:rPr>
                <w:noProof/>
                <w:webHidden/>
              </w:rPr>
              <w:instrText xml:space="preserve"> PAGEREF _Toc393656052 \h </w:instrText>
            </w:r>
            <w:r w:rsidR="00D66139">
              <w:rPr>
                <w:noProof/>
                <w:webHidden/>
              </w:rPr>
            </w:r>
            <w:r w:rsidR="00D66139">
              <w:rPr>
                <w:noProof/>
                <w:webHidden/>
              </w:rPr>
              <w:fldChar w:fldCharType="separate"/>
            </w:r>
            <w:r w:rsidR="000D2721">
              <w:rPr>
                <w:noProof/>
                <w:webHidden/>
              </w:rPr>
              <w:t>111</w:t>
            </w:r>
            <w:r w:rsidR="00D66139">
              <w:rPr>
                <w:noProof/>
                <w:webHidden/>
              </w:rPr>
              <w:fldChar w:fldCharType="end"/>
            </w:r>
          </w:hyperlink>
        </w:p>
        <w:p w:rsidR="00D66139" w:rsidRDefault="004A452E">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D66139">
              <w:rPr>
                <w:noProof/>
                <w:webHidden/>
              </w:rPr>
              <w:fldChar w:fldCharType="begin"/>
            </w:r>
            <w:r w:rsidR="00D66139">
              <w:rPr>
                <w:noProof/>
                <w:webHidden/>
              </w:rPr>
              <w:instrText xml:space="preserve"> PAGEREF _Toc393656053 \h </w:instrText>
            </w:r>
            <w:r w:rsidR="00D66139">
              <w:rPr>
                <w:noProof/>
                <w:webHidden/>
              </w:rPr>
            </w:r>
            <w:r w:rsidR="00D66139">
              <w:rPr>
                <w:noProof/>
                <w:webHidden/>
              </w:rPr>
              <w:fldChar w:fldCharType="separate"/>
            </w:r>
            <w:r w:rsidR="000D2721">
              <w:rPr>
                <w:noProof/>
                <w:webHidden/>
              </w:rPr>
              <w:t>114</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D66139">
              <w:rPr>
                <w:noProof/>
                <w:webHidden/>
              </w:rPr>
              <w:fldChar w:fldCharType="begin"/>
            </w:r>
            <w:r w:rsidR="00D66139">
              <w:rPr>
                <w:noProof/>
                <w:webHidden/>
              </w:rPr>
              <w:instrText xml:space="preserve"> PAGEREF _Toc393656054 \h </w:instrText>
            </w:r>
            <w:r w:rsidR="00D66139">
              <w:rPr>
                <w:noProof/>
                <w:webHidden/>
              </w:rPr>
            </w:r>
            <w:r w:rsidR="00D66139">
              <w:rPr>
                <w:noProof/>
                <w:webHidden/>
              </w:rPr>
              <w:fldChar w:fldCharType="separate"/>
            </w:r>
            <w:r w:rsidR="000D2721">
              <w:rPr>
                <w:noProof/>
                <w:webHidden/>
              </w:rPr>
              <w:t>114</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D66139">
              <w:rPr>
                <w:noProof/>
                <w:webHidden/>
              </w:rPr>
              <w:fldChar w:fldCharType="begin"/>
            </w:r>
            <w:r w:rsidR="00D66139">
              <w:rPr>
                <w:noProof/>
                <w:webHidden/>
              </w:rPr>
              <w:instrText xml:space="preserve"> PAGEREF _Toc393656055 \h </w:instrText>
            </w:r>
            <w:r w:rsidR="00D66139">
              <w:rPr>
                <w:noProof/>
                <w:webHidden/>
              </w:rPr>
            </w:r>
            <w:r w:rsidR="00D66139">
              <w:rPr>
                <w:noProof/>
                <w:webHidden/>
              </w:rPr>
              <w:fldChar w:fldCharType="separate"/>
            </w:r>
            <w:r w:rsidR="000D2721">
              <w:rPr>
                <w:noProof/>
                <w:webHidden/>
              </w:rPr>
              <w:t>120</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D66139">
              <w:rPr>
                <w:noProof/>
                <w:webHidden/>
              </w:rPr>
              <w:fldChar w:fldCharType="begin"/>
            </w:r>
            <w:r w:rsidR="00D66139">
              <w:rPr>
                <w:noProof/>
                <w:webHidden/>
              </w:rPr>
              <w:instrText xml:space="preserve"> PAGEREF _Toc393656056 \h </w:instrText>
            </w:r>
            <w:r w:rsidR="00D66139">
              <w:rPr>
                <w:noProof/>
                <w:webHidden/>
              </w:rPr>
            </w:r>
            <w:r w:rsidR="00D66139">
              <w:rPr>
                <w:noProof/>
                <w:webHidden/>
              </w:rPr>
              <w:fldChar w:fldCharType="separate"/>
            </w:r>
            <w:r w:rsidR="000D2721">
              <w:rPr>
                <w:noProof/>
                <w:webHidden/>
              </w:rPr>
              <w:t>122</w:t>
            </w:r>
            <w:r w:rsidR="00D66139">
              <w:rPr>
                <w:noProof/>
                <w:webHidden/>
              </w:rPr>
              <w:fldChar w:fldCharType="end"/>
            </w:r>
          </w:hyperlink>
        </w:p>
        <w:p w:rsidR="00D66139" w:rsidRDefault="004A452E">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D66139">
              <w:rPr>
                <w:noProof/>
                <w:webHidden/>
              </w:rPr>
              <w:fldChar w:fldCharType="begin"/>
            </w:r>
            <w:r w:rsidR="00D66139">
              <w:rPr>
                <w:noProof/>
                <w:webHidden/>
              </w:rPr>
              <w:instrText xml:space="preserve"> PAGEREF _Toc393656057 \h </w:instrText>
            </w:r>
            <w:r w:rsidR="00D66139">
              <w:rPr>
                <w:noProof/>
                <w:webHidden/>
              </w:rPr>
            </w:r>
            <w:r w:rsidR="00D66139">
              <w:rPr>
                <w:noProof/>
                <w:webHidden/>
              </w:rPr>
              <w:fldChar w:fldCharType="separate"/>
            </w:r>
            <w:r w:rsidR="000D2721">
              <w:rPr>
                <w:noProof/>
                <w:webHidden/>
              </w:rPr>
              <w:t>124</w:t>
            </w:r>
            <w:r w:rsidR="00D66139">
              <w:rPr>
                <w:noProof/>
                <w:webHidden/>
              </w:rPr>
              <w:fldChar w:fldCharType="end"/>
            </w:r>
          </w:hyperlink>
        </w:p>
        <w:p w:rsidR="00AD0B2F" w:rsidRPr="00A50B51" w:rsidRDefault="000F2541"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77" w:name="_Toc347565933"/>
      <w:bookmarkStart w:id="78" w:name="_Toc393650943"/>
      <w:bookmarkStart w:id="79" w:name="_Toc393651045"/>
      <w:bookmarkStart w:id="80" w:name="_Toc393655966"/>
      <w:r w:rsidRPr="00A50B51">
        <w:rPr>
          <w:sz w:val="24"/>
          <w:szCs w:val="24"/>
        </w:rPr>
        <w:lastRenderedPageBreak/>
        <w:t>Índices de ilustraciones, gráficas y figuras</w:t>
      </w:r>
      <w:bookmarkEnd w:id="77"/>
      <w:bookmarkEnd w:id="78"/>
      <w:bookmarkEnd w:id="79"/>
      <w:bookmarkEnd w:id="80"/>
    </w:p>
    <w:p w:rsidR="00AD0B2F" w:rsidRPr="00A50B51" w:rsidRDefault="00AD0B2F" w:rsidP="008E0A96">
      <w:pPr>
        <w:pStyle w:val="12"/>
        <w:rPr>
          <w:sz w:val="24"/>
          <w:szCs w:val="24"/>
        </w:rPr>
      </w:pPr>
      <w:bookmarkStart w:id="81" w:name="_Toc347565934"/>
      <w:bookmarkStart w:id="82" w:name="_Toc393650944"/>
      <w:bookmarkStart w:id="83" w:name="_Toc393651046"/>
      <w:bookmarkStart w:id="84" w:name="_Toc393655967"/>
      <w:r w:rsidRPr="00A50B51">
        <w:rPr>
          <w:sz w:val="24"/>
          <w:szCs w:val="24"/>
        </w:rPr>
        <w:t>Índice de ilustraciones</w:t>
      </w:r>
      <w:bookmarkEnd w:id="81"/>
      <w:bookmarkEnd w:id="82"/>
      <w:bookmarkEnd w:id="83"/>
      <w:bookmarkEnd w:id="84"/>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3656072" w:history="1">
        <w:r w:rsidR="00D66139" w:rsidRPr="00005580">
          <w:rPr>
            <w:rStyle w:val="Hyperlink"/>
            <w:rFonts w:eastAsia="Calibri"/>
            <w:noProof/>
          </w:rPr>
          <w:t>Ilustración 1 – Oído medio</w:t>
        </w:r>
        <w:r w:rsidR="00D66139">
          <w:rPr>
            <w:noProof/>
            <w:webHidden/>
          </w:rPr>
          <w:tab/>
        </w:r>
        <w:r w:rsidR="00D66139">
          <w:rPr>
            <w:noProof/>
            <w:webHidden/>
          </w:rPr>
          <w:fldChar w:fldCharType="begin"/>
        </w:r>
        <w:r w:rsidR="00D66139">
          <w:rPr>
            <w:noProof/>
            <w:webHidden/>
          </w:rPr>
          <w:instrText xml:space="preserve"> PAGEREF _Toc393656072 \h </w:instrText>
        </w:r>
        <w:r w:rsidR="00D66139">
          <w:rPr>
            <w:noProof/>
            <w:webHidden/>
          </w:rPr>
        </w:r>
        <w:r w:rsidR="00D66139">
          <w:rPr>
            <w:noProof/>
            <w:webHidden/>
          </w:rPr>
          <w:fldChar w:fldCharType="separate"/>
        </w:r>
        <w:r w:rsidR="000D2721">
          <w:rPr>
            <w:noProof/>
            <w:webHidden/>
          </w:rPr>
          <w:t>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D66139">
          <w:rPr>
            <w:noProof/>
            <w:webHidden/>
          </w:rPr>
          <w:fldChar w:fldCharType="begin"/>
        </w:r>
        <w:r w:rsidR="00D66139">
          <w:rPr>
            <w:noProof/>
            <w:webHidden/>
          </w:rPr>
          <w:instrText xml:space="preserve"> PAGEREF _Toc393656073 \h </w:instrText>
        </w:r>
        <w:r w:rsidR="00D66139">
          <w:rPr>
            <w:noProof/>
            <w:webHidden/>
          </w:rPr>
        </w:r>
        <w:r w:rsidR="00D66139">
          <w:rPr>
            <w:noProof/>
            <w:webHidden/>
          </w:rPr>
          <w:fldChar w:fldCharType="separate"/>
        </w:r>
        <w:r w:rsidR="000D2721">
          <w:rPr>
            <w:noProof/>
            <w:webHidden/>
          </w:rPr>
          <w:t>10</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D66139">
          <w:rPr>
            <w:noProof/>
            <w:webHidden/>
          </w:rPr>
          <w:fldChar w:fldCharType="begin"/>
        </w:r>
        <w:r w:rsidR="00D66139">
          <w:rPr>
            <w:noProof/>
            <w:webHidden/>
          </w:rPr>
          <w:instrText xml:space="preserve"> PAGEREF _Toc393656074 \h </w:instrText>
        </w:r>
        <w:r w:rsidR="00D66139">
          <w:rPr>
            <w:noProof/>
            <w:webHidden/>
          </w:rPr>
        </w:r>
        <w:r w:rsidR="00D66139">
          <w:rPr>
            <w:noProof/>
            <w:webHidden/>
          </w:rPr>
          <w:fldChar w:fldCharType="separate"/>
        </w:r>
        <w:r w:rsidR="000D2721">
          <w:rPr>
            <w:noProof/>
            <w:webHidden/>
          </w:rPr>
          <w:t>12</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D66139">
          <w:rPr>
            <w:noProof/>
            <w:webHidden/>
          </w:rPr>
          <w:fldChar w:fldCharType="begin"/>
        </w:r>
        <w:r w:rsidR="00D66139">
          <w:rPr>
            <w:noProof/>
            <w:webHidden/>
          </w:rPr>
          <w:instrText xml:space="preserve"> PAGEREF _Toc393656075 \h </w:instrText>
        </w:r>
        <w:r w:rsidR="00D66139">
          <w:rPr>
            <w:noProof/>
            <w:webHidden/>
          </w:rPr>
        </w:r>
        <w:r w:rsidR="00D66139">
          <w:rPr>
            <w:noProof/>
            <w:webHidden/>
          </w:rPr>
          <w:fldChar w:fldCharType="separate"/>
        </w:r>
        <w:r w:rsidR="000D2721">
          <w:rPr>
            <w:noProof/>
            <w:webHidden/>
          </w:rPr>
          <w:t>13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D66139">
          <w:rPr>
            <w:noProof/>
            <w:webHidden/>
          </w:rPr>
          <w:fldChar w:fldCharType="begin"/>
        </w:r>
        <w:r w:rsidR="00D66139">
          <w:rPr>
            <w:noProof/>
            <w:webHidden/>
          </w:rPr>
          <w:instrText xml:space="preserve"> PAGEREF _Toc393656076 \h </w:instrText>
        </w:r>
        <w:r w:rsidR="00D66139">
          <w:rPr>
            <w:noProof/>
            <w:webHidden/>
          </w:rPr>
        </w:r>
        <w:r w:rsidR="00D66139">
          <w:rPr>
            <w:noProof/>
            <w:webHidden/>
          </w:rPr>
          <w:fldChar w:fldCharType="separate"/>
        </w:r>
        <w:r w:rsidR="000D2721">
          <w:rPr>
            <w:noProof/>
            <w:webHidden/>
          </w:rPr>
          <w:t>14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D66139">
          <w:rPr>
            <w:noProof/>
            <w:webHidden/>
          </w:rPr>
          <w:fldChar w:fldCharType="begin"/>
        </w:r>
        <w:r w:rsidR="00D66139">
          <w:rPr>
            <w:noProof/>
            <w:webHidden/>
          </w:rPr>
          <w:instrText xml:space="preserve"> PAGEREF _Toc393656077 \h </w:instrText>
        </w:r>
        <w:r w:rsidR="00D66139">
          <w:rPr>
            <w:noProof/>
            <w:webHidden/>
          </w:rPr>
        </w:r>
        <w:r w:rsidR="00D66139">
          <w:rPr>
            <w:noProof/>
            <w:webHidden/>
          </w:rPr>
          <w:fldChar w:fldCharType="separate"/>
        </w:r>
        <w:r w:rsidR="000D2721">
          <w:rPr>
            <w:noProof/>
            <w:webHidden/>
          </w:rPr>
          <w:t>21</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D66139">
          <w:rPr>
            <w:noProof/>
            <w:webHidden/>
          </w:rPr>
          <w:fldChar w:fldCharType="begin"/>
        </w:r>
        <w:r w:rsidR="00D66139">
          <w:rPr>
            <w:noProof/>
            <w:webHidden/>
          </w:rPr>
          <w:instrText xml:space="preserve"> PAGEREF _Toc393656078 \h </w:instrText>
        </w:r>
        <w:r w:rsidR="00D66139">
          <w:rPr>
            <w:noProof/>
            <w:webHidden/>
          </w:rPr>
        </w:r>
        <w:r w:rsidR="00D66139">
          <w:rPr>
            <w:noProof/>
            <w:webHidden/>
          </w:rPr>
          <w:fldChar w:fldCharType="separate"/>
        </w:r>
        <w:r w:rsidR="000D2721">
          <w:rPr>
            <w:noProof/>
            <w:webHidden/>
          </w:rPr>
          <w:t>25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D66139">
          <w:rPr>
            <w:noProof/>
            <w:webHidden/>
          </w:rPr>
          <w:fldChar w:fldCharType="begin"/>
        </w:r>
        <w:r w:rsidR="00D66139">
          <w:rPr>
            <w:noProof/>
            <w:webHidden/>
          </w:rPr>
          <w:instrText xml:space="preserve"> PAGEREF _Toc393656079 \h </w:instrText>
        </w:r>
        <w:r w:rsidR="00D66139">
          <w:rPr>
            <w:noProof/>
            <w:webHidden/>
          </w:rPr>
        </w:r>
        <w:r w:rsidR="00D66139">
          <w:rPr>
            <w:noProof/>
            <w:webHidden/>
          </w:rPr>
          <w:fldChar w:fldCharType="separate"/>
        </w:r>
        <w:r w:rsidR="000D2721">
          <w:rPr>
            <w:noProof/>
            <w:webHidden/>
          </w:rPr>
          <w:t>33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D66139">
          <w:rPr>
            <w:noProof/>
            <w:webHidden/>
          </w:rPr>
          <w:fldChar w:fldCharType="begin"/>
        </w:r>
        <w:r w:rsidR="00D66139">
          <w:rPr>
            <w:noProof/>
            <w:webHidden/>
          </w:rPr>
          <w:instrText xml:space="preserve"> PAGEREF _Toc393656080 \h </w:instrText>
        </w:r>
        <w:r w:rsidR="00D66139">
          <w:rPr>
            <w:noProof/>
            <w:webHidden/>
          </w:rPr>
        </w:r>
        <w:r w:rsidR="00D66139">
          <w:rPr>
            <w:noProof/>
            <w:webHidden/>
          </w:rPr>
          <w:fldChar w:fldCharType="separate"/>
        </w:r>
        <w:r w:rsidR="000D2721">
          <w:rPr>
            <w:noProof/>
            <w:webHidden/>
          </w:rPr>
          <w:t>34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D66139">
          <w:rPr>
            <w:noProof/>
            <w:webHidden/>
          </w:rPr>
          <w:fldChar w:fldCharType="begin"/>
        </w:r>
        <w:r w:rsidR="00D66139">
          <w:rPr>
            <w:noProof/>
            <w:webHidden/>
          </w:rPr>
          <w:instrText xml:space="preserve"> PAGEREF _Toc393656081 \h </w:instrText>
        </w:r>
        <w:r w:rsidR="00D66139">
          <w:rPr>
            <w:noProof/>
            <w:webHidden/>
          </w:rPr>
        </w:r>
        <w:r w:rsidR="00D66139">
          <w:rPr>
            <w:noProof/>
            <w:webHidden/>
          </w:rPr>
          <w:fldChar w:fldCharType="separate"/>
        </w:r>
        <w:r w:rsidR="000D2721">
          <w:rPr>
            <w:noProof/>
            <w:webHidden/>
          </w:rPr>
          <w:t>35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D66139">
          <w:rPr>
            <w:noProof/>
            <w:webHidden/>
          </w:rPr>
          <w:fldChar w:fldCharType="begin"/>
        </w:r>
        <w:r w:rsidR="00D66139">
          <w:rPr>
            <w:noProof/>
            <w:webHidden/>
          </w:rPr>
          <w:instrText xml:space="preserve"> PAGEREF _Toc393656082 \h </w:instrText>
        </w:r>
        <w:r w:rsidR="00D66139">
          <w:rPr>
            <w:noProof/>
            <w:webHidden/>
          </w:rPr>
        </w:r>
        <w:r w:rsidR="00D66139">
          <w:rPr>
            <w:noProof/>
            <w:webHidden/>
          </w:rPr>
          <w:fldChar w:fldCharType="separate"/>
        </w:r>
        <w:r w:rsidR="000D2721">
          <w:rPr>
            <w:noProof/>
            <w:webHidden/>
          </w:rPr>
          <w:t>38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D66139">
          <w:rPr>
            <w:noProof/>
            <w:webHidden/>
          </w:rPr>
          <w:fldChar w:fldCharType="begin"/>
        </w:r>
        <w:r w:rsidR="00D66139">
          <w:rPr>
            <w:noProof/>
            <w:webHidden/>
          </w:rPr>
          <w:instrText xml:space="preserve"> PAGEREF _Toc393656083 \h </w:instrText>
        </w:r>
        <w:r w:rsidR="00D66139">
          <w:rPr>
            <w:noProof/>
            <w:webHidden/>
          </w:rPr>
        </w:r>
        <w:r w:rsidR="00D66139">
          <w:rPr>
            <w:noProof/>
            <w:webHidden/>
          </w:rPr>
          <w:fldChar w:fldCharType="separate"/>
        </w:r>
        <w:r w:rsidR="000D2721">
          <w:rPr>
            <w:noProof/>
            <w:webHidden/>
          </w:rPr>
          <w:t>39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D66139">
          <w:rPr>
            <w:noProof/>
            <w:webHidden/>
          </w:rPr>
          <w:fldChar w:fldCharType="begin"/>
        </w:r>
        <w:r w:rsidR="00D66139">
          <w:rPr>
            <w:noProof/>
            <w:webHidden/>
          </w:rPr>
          <w:instrText xml:space="preserve"> PAGEREF _Toc393656084 \h </w:instrText>
        </w:r>
        <w:r w:rsidR="00D66139">
          <w:rPr>
            <w:noProof/>
            <w:webHidden/>
          </w:rPr>
        </w:r>
        <w:r w:rsidR="00D66139">
          <w:rPr>
            <w:noProof/>
            <w:webHidden/>
          </w:rPr>
          <w:fldChar w:fldCharType="separate"/>
        </w:r>
        <w:r w:rsidR="000D2721">
          <w:rPr>
            <w:noProof/>
            <w:webHidden/>
          </w:rPr>
          <w:t>68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D66139">
          <w:rPr>
            <w:noProof/>
            <w:webHidden/>
          </w:rPr>
          <w:fldChar w:fldCharType="begin"/>
        </w:r>
        <w:r w:rsidR="00D66139">
          <w:rPr>
            <w:noProof/>
            <w:webHidden/>
          </w:rPr>
          <w:instrText xml:space="preserve"> PAGEREF _Toc393656085 \h </w:instrText>
        </w:r>
        <w:r w:rsidR="00D66139">
          <w:rPr>
            <w:noProof/>
            <w:webHidden/>
          </w:rPr>
        </w:r>
        <w:r w:rsidR="00D66139">
          <w:rPr>
            <w:noProof/>
            <w:webHidden/>
          </w:rPr>
          <w:fldChar w:fldCharType="separate"/>
        </w:r>
        <w:r w:rsidR="000D2721">
          <w:rPr>
            <w:noProof/>
            <w:webHidden/>
          </w:rPr>
          <w:t>68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D66139">
          <w:rPr>
            <w:noProof/>
            <w:webHidden/>
          </w:rPr>
          <w:fldChar w:fldCharType="begin"/>
        </w:r>
        <w:r w:rsidR="00D66139">
          <w:rPr>
            <w:noProof/>
            <w:webHidden/>
          </w:rPr>
          <w:instrText xml:space="preserve"> PAGEREF _Toc393656086 \h </w:instrText>
        </w:r>
        <w:r w:rsidR="00D66139">
          <w:rPr>
            <w:noProof/>
            <w:webHidden/>
          </w:rPr>
        </w:r>
        <w:r w:rsidR="00D66139">
          <w:rPr>
            <w:noProof/>
            <w:webHidden/>
          </w:rPr>
          <w:fldChar w:fldCharType="separate"/>
        </w:r>
        <w:r w:rsidR="000D2721">
          <w:rPr>
            <w:noProof/>
            <w:webHidden/>
          </w:rPr>
          <w:t>69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D66139">
          <w:rPr>
            <w:noProof/>
            <w:webHidden/>
          </w:rPr>
          <w:fldChar w:fldCharType="begin"/>
        </w:r>
        <w:r w:rsidR="00D66139">
          <w:rPr>
            <w:noProof/>
            <w:webHidden/>
          </w:rPr>
          <w:instrText xml:space="preserve"> PAGEREF _Toc393656087 \h </w:instrText>
        </w:r>
        <w:r w:rsidR="00D66139">
          <w:rPr>
            <w:noProof/>
            <w:webHidden/>
          </w:rPr>
        </w:r>
        <w:r w:rsidR="00D66139">
          <w:rPr>
            <w:noProof/>
            <w:webHidden/>
          </w:rPr>
          <w:fldChar w:fldCharType="separate"/>
        </w:r>
        <w:r w:rsidR="000D2721">
          <w:rPr>
            <w:noProof/>
            <w:webHidden/>
          </w:rPr>
          <w:t>70</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D66139">
          <w:rPr>
            <w:noProof/>
            <w:webHidden/>
          </w:rPr>
          <w:fldChar w:fldCharType="begin"/>
        </w:r>
        <w:r w:rsidR="00D66139">
          <w:rPr>
            <w:noProof/>
            <w:webHidden/>
          </w:rPr>
          <w:instrText xml:space="preserve"> PAGEREF _Toc393656088 \h </w:instrText>
        </w:r>
        <w:r w:rsidR="00D66139">
          <w:rPr>
            <w:noProof/>
            <w:webHidden/>
          </w:rPr>
        </w:r>
        <w:r w:rsidR="00D66139">
          <w:rPr>
            <w:noProof/>
            <w:webHidden/>
          </w:rPr>
          <w:fldChar w:fldCharType="separate"/>
        </w:r>
        <w:r w:rsidR="000D2721">
          <w:rPr>
            <w:noProof/>
            <w:webHidden/>
          </w:rPr>
          <w:t>71</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D66139">
          <w:rPr>
            <w:noProof/>
            <w:webHidden/>
          </w:rPr>
          <w:fldChar w:fldCharType="begin"/>
        </w:r>
        <w:r w:rsidR="00D66139">
          <w:rPr>
            <w:noProof/>
            <w:webHidden/>
          </w:rPr>
          <w:instrText xml:space="preserve"> PAGEREF _Toc393656089 \h </w:instrText>
        </w:r>
        <w:r w:rsidR="00D66139">
          <w:rPr>
            <w:noProof/>
            <w:webHidden/>
          </w:rPr>
        </w:r>
        <w:r w:rsidR="00D66139">
          <w:rPr>
            <w:noProof/>
            <w:webHidden/>
          </w:rPr>
          <w:fldChar w:fldCharType="separate"/>
        </w:r>
        <w:r w:rsidR="000D2721">
          <w:rPr>
            <w:noProof/>
            <w:webHidden/>
          </w:rPr>
          <w:t>72</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D66139">
          <w:rPr>
            <w:noProof/>
            <w:webHidden/>
          </w:rPr>
          <w:fldChar w:fldCharType="begin"/>
        </w:r>
        <w:r w:rsidR="00D66139">
          <w:rPr>
            <w:noProof/>
            <w:webHidden/>
          </w:rPr>
          <w:instrText xml:space="preserve"> PAGEREF _Toc393656090 \h </w:instrText>
        </w:r>
        <w:r w:rsidR="00D66139">
          <w:rPr>
            <w:noProof/>
            <w:webHidden/>
          </w:rPr>
        </w:r>
        <w:r w:rsidR="00D66139">
          <w:rPr>
            <w:noProof/>
            <w:webHidden/>
          </w:rPr>
          <w:fldChar w:fldCharType="separate"/>
        </w:r>
        <w:r w:rsidR="000D2721">
          <w:rPr>
            <w:noProof/>
            <w:webHidden/>
          </w:rPr>
          <w:t>73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D66139">
          <w:rPr>
            <w:noProof/>
            <w:webHidden/>
          </w:rPr>
          <w:fldChar w:fldCharType="begin"/>
        </w:r>
        <w:r w:rsidR="00D66139">
          <w:rPr>
            <w:noProof/>
            <w:webHidden/>
          </w:rPr>
          <w:instrText xml:space="preserve"> PAGEREF _Toc393656091 \h </w:instrText>
        </w:r>
        <w:r w:rsidR="00D66139">
          <w:rPr>
            <w:noProof/>
            <w:webHidden/>
          </w:rPr>
        </w:r>
        <w:r w:rsidR="00D66139">
          <w:rPr>
            <w:noProof/>
            <w:webHidden/>
          </w:rPr>
          <w:fldChar w:fldCharType="separate"/>
        </w:r>
        <w:r w:rsidR="000D2721">
          <w:rPr>
            <w:noProof/>
            <w:webHidden/>
          </w:rPr>
          <w:t>74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D66139">
          <w:rPr>
            <w:noProof/>
            <w:webHidden/>
          </w:rPr>
          <w:fldChar w:fldCharType="begin"/>
        </w:r>
        <w:r w:rsidR="00D66139">
          <w:rPr>
            <w:noProof/>
            <w:webHidden/>
          </w:rPr>
          <w:instrText xml:space="preserve"> PAGEREF _Toc393656092 \h </w:instrText>
        </w:r>
        <w:r w:rsidR="00D66139">
          <w:rPr>
            <w:noProof/>
            <w:webHidden/>
          </w:rPr>
        </w:r>
        <w:r w:rsidR="00D66139">
          <w:rPr>
            <w:noProof/>
            <w:webHidden/>
          </w:rPr>
          <w:fldChar w:fldCharType="separate"/>
        </w:r>
        <w:r w:rsidR="000D2721">
          <w:rPr>
            <w:noProof/>
            <w:webHidden/>
          </w:rPr>
          <w:t>75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D66139">
          <w:rPr>
            <w:noProof/>
            <w:webHidden/>
          </w:rPr>
          <w:fldChar w:fldCharType="begin"/>
        </w:r>
        <w:r w:rsidR="00D66139">
          <w:rPr>
            <w:noProof/>
            <w:webHidden/>
          </w:rPr>
          <w:instrText xml:space="preserve"> PAGEREF _Toc393656093 \h </w:instrText>
        </w:r>
        <w:r w:rsidR="00D66139">
          <w:rPr>
            <w:noProof/>
            <w:webHidden/>
          </w:rPr>
        </w:r>
        <w:r w:rsidR="00D66139">
          <w:rPr>
            <w:noProof/>
            <w:webHidden/>
          </w:rPr>
          <w:fldChar w:fldCharType="separate"/>
        </w:r>
        <w:r w:rsidR="000D2721">
          <w:rPr>
            <w:noProof/>
            <w:webHidden/>
          </w:rPr>
          <w:t>76</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D66139">
          <w:rPr>
            <w:noProof/>
            <w:webHidden/>
          </w:rPr>
          <w:fldChar w:fldCharType="begin"/>
        </w:r>
        <w:r w:rsidR="00D66139">
          <w:rPr>
            <w:noProof/>
            <w:webHidden/>
          </w:rPr>
          <w:instrText xml:space="preserve"> PAGEREF _Toc393656094 \h </w:instrText>
        </w:r>
        <w:r w:rsidR="00D66139">
          <w:rPr>
            <w:noProof/>
            <w:webHidden/>
          </w:rPr>
        </w:r>
        <w:r w:rsidR="00D66139">
          <w:rPr>
            <w:noProof/>
            <w:webHidden/>
          </w:rPr>
          <w:fldChar w:fldCharType="separate"/>
        </w:r>
        <w:r w:rsidR="000D2721">
          <w:rPr>
            <w:noProof/>
            <w:webHidden/>
          </w:rPr>
          <w:t>77</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D66139">
          <w:rPr>
            <w:noProof/>
            <w:webHidden/>
          </w:rPr>
          <w:fldChar w:fldCharType="begin"/>
        </w:r>
        <w:r w:rsidR="00D66139">
          <w:rPr>
            <w:noProof/>
            <w:webHidden/>
          </w:rPr>
          <w:instrText xml:space="preserve"> PAGEREF _Toc393656095 \h </w:instrText>
        </w:r>
        <w:r w:rsidR="00D66139">
          <w:rPr>
            <w:noProof/>
            <w:webHidden/>
          </w:rPr>
        </w:r>
        <w:r w:rsidR="00D66139">
          <w:rPr>
            <w:noProof/>
            <w:webHidden/>
          </w:rPr>
          <w:fldChar w:fldCharType="separate"/>
        </w:r>
        <w:r w:rsidR="000D2721">
          <w:rPr>
            <w:noProof/>
            <w:webHidden/>
          </w:rPr>
          <w:t>78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D66139">
          <w:rPr>
            <w:noProof/>
            <w:webHidden/>
          </w:rPr>
          <w:fldChar w:fldCharType="begin"/>
        </w:r>
        <w:r w:rsidR="00D66139">
          <w:rPr>
            <w:noProof/>
            <w:webHidden/>
          </w:rPr>
          <w:instrText xml:space="preserve"> PAGEREF _Toc393656096 \h </w:instrText>
        </w:r>
        <w:r w:rsidR="00D66139">
          <w:rPr>
            <w:noProof/>
            <w:webHidden/>
          </w:rPr>
        </w:r>
        <w:r w:rsidR="00D66139">
          <w:rPr>
            <w:noProof/>
            <w:webHidden/>
          </w:rPr>
          <w:fldChar w:fldCharType="separate"/>
        </w:r>
        <w:r w:rsidR="000D2721">
          <w:rPr>
            <w:noProof/>
            <w:webHidden/>
          </w:rPr>
          <w:t>79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D66139">
          <w:rPr>
            <w:noProof/>
            <w:webHidden/>
          </w:rPr>
          <w:fldChar w:fldCharType="begin"/>
        </w:r>
        <w:r w:rsidR="00D66139">
          <w:rPr>
            <w:noProof/>
            <w:webHidden/>
          </w:rPr>
          <w:instrText xml:space="preserve"> PAGEREF _Toc393656097 \h </w:instrText>
        </w:r>
        <w:r w:rsidR="00D66139">
          <w:rPr>
            <w:noProof/>
            <w:webHidden/>
          </w:rPr>
        </w:r>
        <w:r w:rsidR="00D66139">
          <w:rPr>
            <w:noProof/>
            <w:webHidden/>
          </w:rPr>
          <w:fldChar w:fldCharType="separate"/>
        </w:r>
        <w:r w:rsidR="000D2721">
          <w:rPr>
            <w:noProof/>
            <w:webHidden/>
          </w:rPr>
          <w:t>80</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D66139">
          <w:rPr>
            <w:noProof/>
            <w:webHidden/>
          </w:rPr>
          <w:fldChar w:fldCharType="begin"/>
        </w:r>
        <w:r w:rsidR="00D66139">
          <w:rPr>
            <w:noProof/>
            <w:webHidden/>
          </w:rPr>
          <w:instrText xml:space="preserve"> PAGEREF _Toc393656098 \h </w:instrText>
        </w:r>
        <w:r w:rsidR="00D66139">
          <w:rPr>
            <w:noProof/>
            <w:webHidden/>
          </w:rPr>
        </w:r>
        <w:r w:rsidR="00D66139">
          <w:rPr>
            <w:noProof/>
            <w:webHidden/>
          </w:rPr>
          <w:fldChar w:fldCharType="separate"/>
        </w:r>
        <w:r w:rsidR="000D2721">
          <w:rPr>
            <w:noProof/>
            <w:webHidden/>
          </w:rPr>
          <w:t>81</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D66139">
          <w:rPr>
            <w:noProof/>
            <w:webHidden/>
          </w:rPr>
          <w:fldChar w:fldCharType="begin"/>
        </w:r>
        <w:r w:rsidR="00D66139">
          <w:rPr>
            <w:noProof/>
            <w:webHidden/>
          </w:rPr>
          <w:instrText xml:space="preserve"> PAGEREF _Toc393656099 \h </w:instrText>
        </w:r>
        <w:r w:rsidR="00D66139">
          <w:rPr>
            <w:noProof/>
            <w:webHidden/>
          </w:rPr>
        </w:r>
        <w:r w:rsidR="00D66139">
          <w:rPr>
            <w:noProof/>
            <w:webHidden/>
          </w:rPr>
          <w:fldChar w:fldCharType="separate"/>
        </w:r>
        <w:r w:rsidR="000D2721">
          <w:rPr>
            <w:noProof/>
            <w:webHidden/>
          </w:rPr>
          <w:t>82</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D66139">
          <w:rPr>
            <w:noProof/>
            <w:webHidden/>
          </w:rPr>
          <w:fldChar w:fldCharType="begin"/>
        </w:r>
        <w:r w:rsidR="00D66139">
          <w:rPr>
            <w:noProof/>
            <w:webHidden/>
          </w:rPr>
          <w:instrText xml:space="preserve"> PAGEREF _Toc393656100 \h </w:instrText>
        </w:r>
        <w:r w:rsidR="00D66139">
          <w:rPr>
            <w:noProof/>
            <w:webHidden/>
          </w:rPr>
        </w:r>
        <w:r w:rsidR="00D66139">
          <w:rPr>
            <w:noProof/>
            <w:webHidden/>
          </w:rPr>
          <w:fldChar w:fldCharType="separate"/>
        </w:r>
        <w:r w:rsidR="000D2721">
          <w:rPr>
            <w:noProof/>
            <w:webHidden/>
          </w:rPr>
          <w:t>83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D66139">
          <w:rPr>
            <w:noProof/>
            <w:webHidden/>
          </w:rPr>
          <w:fldChar w:fldCharType="begin"/>
        </w:r>
        <w:r w:rsidR="00D66139">
          <w:rPr>
            <w:noProof/>
            <w:webHidden/>
          </w:rPr>
          <w:instrText xml:space="preserve"> PAGEREF _Toc393656101 \h </w:instrText>
        </w:r>
        <w:r w:rsidR="00D66139">
          <w:rPr>
            <w:noProof/>
            <w:webHidden/>
          </w:rPr>
        </w:r>
        <w:r w:rsidR="00D66139">
          <w:rPr>
            <w:noProof/>
            <w:webHidden/>
          </w:rPr>
          <w:fldChar w:fldCharType="separate"/>
        </w:r>
        <w:r w:rsidR="000D2721">
          <w:rPr>
            <w:noProof/>
            <w:webHidden/>
          </w:rPr>
          <w:t>84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D66139">
          <w:rPr>
            <w:noProof/>
            <w:webHidden/>
          </w:rPr>
          <w:fldChar w:fldCharType="begin"/>
        </w:r>
        <w:r w:rsidR="00D66139">
          <w:rPr>
            <w:noProof/>
            <w:webHidden/>
          </w:rPr>
          <w:instrText xml:space="preserve"> PAGEREF _Toc393656102 \h </w:instrText>
        </w:r>
        <w:r w:rsidR="00D66139">
          <w:rPr>
            <w:noProof/>
            <w:webHidden/>
          </w:rPr>
        </w:r>
        <w:r w:rsidR="00D66139">
          <w:rPr>
            <w:noProof/>
            <w:webHidden/>
          </w:rPr>
          <w:fldChar w:fldCharType="separate"/>
        </w:r>
        <w:r w:rsidR="000D2721">
          <w:rPr>
            <w:noProof/>
            <w:webHidden/>
          </w:rPr>
          <w:t>85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D66139">
          <w:rPr>
            <w:noProof/>
            <w:webHidden/>
          </w:rPr>
          <w:fldChar w:fldCharType="begin"/>
        </w:r>
        <w:r w:rsidR="00D66139">
          <w:rPr>
            <w:noProof/>
            <w:webHidden/>
          </w:rPr>
          <w:instrText xml:space="preserve"> PAGEREF _Toc393656103 \h </w:instrText>
        </w:r>
        <w:r w:rsidR="00D66139">
          <w:rPr>
            <w:noProof/>
            <w:webHidden/>
          </w:rPr>
        </w:r>
        <w:r w:rsidR="00D66139">
          <w:rPr>
            <w:noProof/>
            <w:webHidden/>
          </w:rPr>
          <w:fldChar w:fldCharType="separate"/>
        </w:r>
        <w:r w:rsidR="000D2721">
          <w:rPr>
            <w:noProof/>
            <w:webHidden/>
          </w:rPr>
          <w:t>86</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D66139">
          <w:rPr>
            <w:noProof/>
            <w:webHidden/>
          </w:rPr>
          <w:fldChar w:fldCharType="begin"/>
        </w:r>
        <w:r w:rsidR="00D66139">
          <w:rPr>
            <w:noProof/>
            <w:webHidden/>
          </w:rPr>
          <w:instrText xml:space="preserve"> PAGEREF _Toc393656104 \h </w:instrText>
        </w:r>
        <w:r w:rsidR="00D66139">
          <w:rPr>
            <w:noProof/>
            <w:webHidden/>
          </w:rPr>
        </w:r>
        <w:r w:rsidR="00D66139">
          <w:rPr>
            <w:noProof/>
            <w:webHidden/>
          </w:rPr>
          <w:fldChar w:fldCharType="separate"/>
        </w:r>
        <w:r w:rsidR="000D2721">
          <w:rPr>
            <w:noProof/>
            <w:webHidden/>
          </w:rPr>
          <w:t>87</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D66139">
          <w:rPr>
            <w:noProof/>
            <w:webHidden/>
          </w:rPr>
          <w:fldChar w:fldCharType="begin"/>
        </w:r>
        <w:r w:rsidR="00D66139">
          <w:rPr>
            <w:noProof/>
            <w:webHidden/>
          </w:rPr>
          <w:instrText xml:space="preserve"> PAGEREF _Toc393656105 \h </w:instrText>
        </w:r>
        <w:r w:rsidR="00D66139">
          <w:rPr>
            <w:noProof/>
            <w:webHidden/>
          </w:rPr>
        </w:r>
        <w:r w:rsidR="00D66139">
          <w:rPr>
            <w:noProof/>
            <w:webHidden/>
          </w:rPr>
          <w:fldChar w:fldCharType="separate"/>
        </w:r>
        <w:r w:rsidR="000D2721">
          <w:rPr>
            <w:noProof/>
            <w:webHidden/>
          </w:rPr>
          <w:t>88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D66139">
          <w:rPr>
            <w:noProof/>
            <w:webHidden/>
          </w:rPr>
          <w:fldChar w:fldCharType="begin"/>
        </w:r>
        <w:r w:rsidR="00D66139">
          <w:rPr>
            <w:noProof/>
            <w:webHidden/>
          </w:rPr>
          <w:instrText xml:space="preserve"> PAGEREF _Toc393656106 \h </w:instrText>
        </w:r>
        <w:r w:rsidR="00D66139">
          <w:rPr>
            <w:noProof/>
            <w:webHidden/>
          </w:rPr>
        </w:r>
        <w:r w:rsidR="00D66139">
          <w:rPr>
            <w:noProof/>
            <w:webHidden/>
          </w:rPr>
          <w:fldChar w:fldCharType="separate"/>
        </w:r>
        <w:r w:rsidR="000D2721">
          <w:rPr>
            <w:noProof/>
            <w:webHidden/>
          </w:rPr>
          <w:t>114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D66139">
          <w:rPr>
            <w:noProof/>
            <w:webHidden/>
          </w:rPr>
          <w:fldChar w:fldCharType="begin"/>
        </w:r>
        <w:r w:rsidR="00D66139">
          <w:rPr>
            <w:noProof/>
            <w:webHidden/>
          </w:rPr>
          <w:instrText xml:space="preserve"> PAGEREF _Toc393656107 \h </w:instrText>
        </w:r>
        <w:r w:rsidR="00D66139">
          <w:rPr>
            <w:noProof/>
            <w:webHidden/>
          </w:rPr>
        </w:r>
        <w:r w:rsidR="00D66139">
          <w:rPr>
            <w:noProof/>
            <w:webHidden/>
          </w:rPr>
          <w:fldChar w:fldCharType="separate"/>
        </w:r>
        <w:r w:rsidR="000D2721">
          <w:rPr>
            <w:noProof/>
            <w:webHidden/>
          </w:rPr>
          <w:t>115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D66139">
          <w:rPr>
            <w:noProof/>
            <w:webHidden/>
          </w:rPr>
          <w:fldChar w:fldCharType="begin"/>
        </w:r>
        <w:r w:rsidR="00D66139">
          <w:rPr>
            <w:noProof/>
            <w:webHidden/>
          </w:rPr>
          <w:instrText xml:space="preserve"> PAGEREF _Toc393656108 \h </w:instrText>
        </w:r>
        <w:r w:rsidR="00D66139">
          <w:rPr>
            <w:noProof/>
            <w:webHidden/>
          </w:rPr>
        </w:r>
        <w:r w:rsidR="00D66139">
          <w:rPr>
            <w:noProof/>
            <w:webHidden/>
          </w:rPr>
          <w:fldChar w:fldCharType="separate"/>
        </w:r>
        <w:r w:rsidR="000D2721">
          <w:rPr>
            <w:noProof/>
            <w:webHidden/>
          </w:rPr>
          <w:t>116</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D66139">
          <w:rPr>
            <w:noProof/>
            <w:webHidden/>
          </w:rPr>
          <w:fldChar w:fldCharType="begin"/>
        </w:r>
        <w:r w:rsidR="00D66139">
          <w:rPr>
            <w:noProof/>
            <w:webHidden/>
          </w:rPr>
          <w:instrText xml:space="preserve"> PAGEREF _Toc393656109 \h </w:instrText>
        </w:r>
        <w:r w:rsidR="00D66139">
          <w:rPr>
            <w:noProof/>
            <w:webHidden/>
          </w:rPr>
        </w:r>
        <w:r w:rsidR="00D66139">
          <w:rPr>
            <w:noProof/>
            <w:webHidden/>
          </w:rPr>
          <w:fldChar w:fldCharType="separate"/>
        </w:r>
        <w:r w:rsidR="000D2721">
          <w:rPr>
            <w:noProof/>
            <w:webHidden/>
          </w:rPr>
          <w:t>117</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D66139">
          <w:rPr>
            <w:noProof/>
            <w:webHidden/>
          </w:rPr>
          <w:fldChar w:fldCharType="begin"/>
        </w:r>
        <w:r w:rsidR="00D66139">
          <w:rPr>
            <w:noProof/>
            <w:webHidden/>
          </w:rPr>
          <w:instrText xml:space="preserve"> PAGEREF _Toc393656110 \h </w:instrText>
        </w:r>
        <w:r w:rsidR="00D66139">
          <w:rPr>
            <w:noProof/>
            <w:webHidden/>
          </w:rPr>
        </w:r>
        <w:r w:rsidR="00D66139">
          <w:rPr>
            <w:noProof/>
            <w:webHidden/>
          </w:rPr>
          <w:fldChar w:fldCharType="separate"/>
        </w:r>
        <w:r w:rsidR="000D2721">
          <w:rPr>
            <w:noProof/>
            <w:webHidden/>
          </w:rPr>
          <w:t>118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D66139">
          <w:rPr>
            <w:noProof/>
            <w:webHidden/>
          </w:rPr>
          <w:fldChar w:fldCharType="begin"/>
        </w:r>
        <w:r w:rsidR="00D66139">
          <w:rPr>
            <w:noProof/>
            <w:webHidden/>
          </w:rPr>
          <w:instrText xml:space="preserve"> PAGEREF _Toc393656111 \h </w:instrText>
        </w:r>
        <w:r w:rsidR="00D66139">
          <w:rPr>
            <w:noProof/>
            <w:webHidden/>
          </w:rPr>
        </w:r>
        <w:r w:rsidR="00D66139">
          <w:rPr>
            <w:noProof/>
            <w:webHidden/>
          </w:rPr>
          <w:fldChar w:fldCharType="separate"/>
        </w:r>
        <w:r w:rsidR="000D2721">
          <w:rPr>
            <w:noProof/>
            <w:webHidden/>
          </w:rPr>
          <w:t>119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D66139">
          <w:rPr>
            <w:noProof/>
            <w:webHidden/>
          </w:rPr>
          <w:fldChar w:fldCharType="begin"/>
        </w:r>
        <w:r w:rsidR="00D66139">
          <w:rPr>
            <w:noProof/>
            <w:webHidden/>
          </w:rPr>
          <w:instrText xml:space="preserve"> PAGEREF _Toc393656112 \h </w:instrText>
        </w:r>
        <w:r w:rsidR="00D66139">
          <w:rPr>
            <w:noProof/>
            <w:webHidden/>
          </w:rPr>
        </w:r>
        <w:r w:rsidR="00D66139">
          <w:rPr>
            <w:noProof/>
            <w:webHidden/>
          </w:rPr>
          <w:fldChar w:fldCharType="separate"/>
        </w:r>
        <w:r w:rsidR="000D2721">
          <w:rPr>
            <w:noProof/>
            <w:webHidden/>
          </w:rPr>
          <w:t>120</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D66139">
          <w:rPr>
            <w:noProof/>
            <w:webHidden/>
          </w:rPr>
          <w:fldChar w:fldCharType="begin"/>
        </w:r>
        <w:r w:rsidR="00D66139">
          <w:rPr>
            <w:noProof/>
            <w:webHidden/>
          </w:rPr>
          <w:instrText xml:space="preserve"> PAGEREF _Toc393656113 \h </w:instrText>
        </w:r>
        <w:r w:rsidR="00D66139">
          <w:rPr>
            <w:noProof/>
            <w:webHidden/>
          </w:rPr>
        </w:r>
        <w:r w:rsidR="00D66139">
          <w:rPr>
            <w:noProof/>
            <w:webHidden/>
          </w:rPr>
          <w:fldChar w:fldCharType="separate"/>
        </w:r>
        <w:r w:rsidR="000D2721">
          <w:rPr>
            <w:noProof/>
            <w:webHidden/>
          </w:rPr>
          <w:t>121</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D66139">
          <w:rPr>
            <w:noProof/>
            <w:webHidden/>
          </w:rPr>
          <w:fldChar w:fldCharType="begin"/>
        </w:r>
        <w:r w:rsidR="00D66139">
          <w:rPr>
            <w:noProof/>
            <w:webHidden/>
          </w:rPr>
          <w:instrText xml:space="preserve"> PAGEREF _Toc393656114 \h </w:instrText>
        </w:r>
        <w:r w:rsidR="00D66139">
          <w:rPr>
            <w:noProof/>
            <w:webHidden/>
          </w:rPr>
        </w:r>
        <w:r w:rsidR="00D66139">
          <w:rPr>
            <w:noProof/>
            <w:webHidden/>
          </w:rPr>
          <w:fldChar w:fldCharType="separate"/>
        </w:r>
        <w:r w:rsidR="000D2721">
          <w:rPr>
            <w:noProof/>
            <w:webHidden/>
          </w:rPr>
          <w:t>124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D66139">
          <w:rPr>
            <w:noProof/>
            <w:webHidden/>
          </w:rPr>
          <w:fldChar w:fldCharType="begin"/>
        </w:r>
        <w:r w:rsidR="00D66139">
          <w:rPr>
            <w:noProof/>
            <w:webHidden/>
          </w:rPr>
          <w:instrText xml:space="preserve"> PAGEREF _Toc393656115 \h </w:instrText>
        </w:r>
        <w:r w:rsidR="00D66139">
          <w:rPr>
            <w:noProof/>
            <w:webHidden/>
          </w:rPr>
        </w:r>
        <w:r w:rsidR="00D66139">
          <w:rPr>
            <w:noProof/>
            <w:webHidden/>
          </w:rPr>
          <w:fldChar w:fldCharType="separate"/>
        </w:r>
        <w:r w:rsidR="000D2721">
          <w:rPr>
            <w:noProof/>
            <w:webHidden/>
          </w:rPr>
          <w:t>125</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D66139">
          <w:rPr>
            <w:noProof/>
            <w:webHidden/>
          </w:rPr>
          <w:fldChar w:fldCharType="begin"/>
        </w:r>
        <w:r w:rsidR="00D66139">
          <w:rPr>
            <w:noProof/>
            <w:webHidden/>
          </w:rPr>
          <w:instrText xml:space="preserve"> PAGEREF _Toc393656116 \h </w:instrText>
        </w:r>
        <w:r w:rsidR="00D66139">
          <w:rPr>
            <w:noProof/>
            <w:webHidden/>
          </w:rPr>
        </w:r>
        <w:r w:rsidR="00D66139">
          <w:rPr>
            <w:noProof/>
            <w:webHidden/>
          </w:rPr>
          <w:fldChar w:fldCharType="separate"/>
        </w:r>
        <w:r w:rsidR="000D2721">
          <w:rPr>
            <w:noProof/>
            <w:webHidden/>
          </w:rPr>
          <w:t>126</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D66139">
          <w:rPr>
            <w:noProof/>
            <w:webHidden/>
          </w:rPr>
          <w:fldChar w:fldCharType="begin"/>
        </w:r>
        <w:r w:rsidR="00D66139">
          <w:rPr>
            <w:noProof/>
            <w:webHidden/>
          </w:rPr>
          <w:instrText xml:space="preserve"> PAGEREF _Toc393656117 \h </w:instrText>
        </w:r>
        <w:r w:rsidR="00D66139">
          <w:rPr>
            <w:noProof/>
            <w:webHidden/>
          </w:rPr>
        </w:r>
        <w:r w:rsidR="00D66139">
          <w:rPr>
            <w:noProof/>
            <w:webHidden/>
          </w:rPr>
          <w:fldChar w:fldCharType="separate"/>
        </w:r>
        <w:r w:rsidR="000D2721">
          <w:rPr>
            <w:noProof/>
            <w:webHidden/>
          </w:rPr>
          <w:t>127</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D66139">
          <w:rPr>
            <w:noProof/>
            <w:webHidden/>
          </w:rPr>
          <w:fldChar w:fldCharType="begin"/>
        </w:r>
        <w:r w:rsidR="00D66139">
          <w:rPr>
            <w:noProof/>
            <w:webHidden/>
          </w:rPr>
          <w:instrText xml:space="preserve"> PAGEREF _Toc393656118 \h </w:instrText>
        </w:r>
        <w:r w:rsidR="00D66139">
          <w:rPr>
            <w:noProof/>
            <w:webHidden/>
          </w:rPr>
        </w:r>
        <w:r w:rsidR="00D66139">
          <w:rPr>
            <w:noProof/>
            <w:webHidden/>
          </w:rPr>
          <w:fldChar w:fldCharType="separate"/>
        </w:r>
        <w:r w:rsidR="000D2721">
          <w:rPr>
            <w:noProof/>
            <w:webHidden/>
          </w:rPr>
          <w:t>128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D66139">
          <w:rPr>
            <w:noProof/>
            <w:webHidden/>
          </w:rPr>
          <w:fldChar w:fldCharType="begin"/>
        </w:r>
        <w:r w:rsidR="00D66139">
          <w:rPr>
            <w:noProof/>
            <w:webHidden/>
          </w:rPr>
          <w:instrText xml:space="preserve"> PAGEREF _Toc393656119 \h </w:instrText>
        </w:r>
        <w:r w:rsidR="00D66139">
          <w:rPr>
            <w:noProof/>
            <w:webHidden/>
          </w:rPr>
        </w:r>
        <w:r w:rsidR="00D66139">
          <w:rPr>
            <w:noProof/>
            <w:webHidden/>
          </w:rPr>
          <w:fldChar w:fldCharType="separate"/>
        </w:r>
        <w:r w:rsidR="000D2721">
          <w:rPr>
            <w:noProof/>
            <w:webHidden/>
          </w:rPr>
          <w:t>129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D66139">
          <w:rPr>
            <w:noProof/>
            <w:webHidden/>
          </w:rPr>
          <w:fldChar w:fldCharType="begin"/>
        </w:r>
        <w:r w:rsidR="00D66139">
          <w:rPr>
            <w:noProof/>
            <w:webHidden/>
          </w:rPr>
          <w:instrText xml:space="preserve"> PAGEREF _Toc393656120 \h </w:instrText>
        </w:r>
        <w:r w:rsidR="00D66139">
          <w:rPr>
            <w:noProof/>
            <w:webHidden/>
          </w:rPr>
        </w:r>
        <w:r w:rsidR="00D66139">
          <w:rPr>
            <w:noProof/>
            <w:webHidden/>
          </w:rPr>
          <w:fldChar w:fldCharType="separate"/>
        </w:r>
        <w:r w:rsidR="000D2721">
          <w:rPr>
            <w:noProof/>
            <w:webHidden/>
          </w:rPr>
          <w:t>130</w:t>
        </w:r>
        <w:r w:rsidR="00D66139">
          <w:rPr>
            <w:noProof/>
            <w:webHidden/>
          </w:rPr>
          <w:fldChar w:fldCharType="end"/>
        </w:r>
      </w:hyperlink>
    </w:p>
    <w:p w:rsidR="00146419" w:rsidRPr="00A50B51" w:rsidRDefault="000F2541"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85" w:name="_Toc393650945"/>
      <w:bookmarkStart w:id="86" w:name="_Toc393651047"/>
      <w:bookmarkStart w:id="87" w:name="_Toc393655968"/>
      <w:r w:rsidRPr="00A50B51">
        <w:rPr>
          <w:sz w:val="24"/>
          <w:szCs w:val="24"/>
        </w:rPr>
        <w:lastRenderedPageBreak/>
        <w:t>Índice de tablas</w:t>
      </w:r>
      <w:bookmarkEnd w:id="85"/>
      <w:bookmarkEnd w:id="86"/>
      <w:bookmarkEnd w:id="87"/>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sidR="00D66139">
          <w:rPr>
            <w:noProof/>
            <w:webHidden/>
          </w:rPr>
          <w:fldChar w:fldCharType="begin"/>
        </w:r>
        <w:r w:rsidR="00D66139">
          <w:rPr>
            <w:noProof/>
            <w:webHidden/>
          </w:rPr>
          <w:instrText xml:space="preserve"> PAGEREF _Toc393656066 \h </w:instrText>
        </w:r>
        <w:r w:rsidR="00D66139">
          <w:rPr>
            <w:noProof/>
            <w:webHidden/>
          </w:rPr>
        </w:r>
        <w:r w:rsidR="00D66139">
          <w:rPr>
            <w:noProof/>
            <w:webHidden/>
          </w:rPr>
          <w:fldChar w:fldCharType="separate"/>
        </w:r>
        <w:r w:rsidR="000D2721">
          <w:rPr>
            <w:noProof/>
            <w:webHidden/>
          </w:rPr>
          <w:t>26</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D66139">
          <w:rPr>
            <w:noProof/>
            <w:webHidden/>
          </w:rPr>
          <w:fldChar w:fldCharType="begin"/>
        </w:r>
        <w:r w:rsidR="00D66139">
          <w:rPr>
            <w:noProof/>
            <w:webHidden/>
          </w:rPr>
          <w:instrText xml:space="preserve"> PAGEREF _Toc393656067 \h </w:instrText>
        </w:r>
        <w:r w:rsidR="00D66139">
          <w:rPr>
            <w:noProof/>
            <w:webHidden/>
          </w:rPr>
        </w:r>
        <w:r w:rsidR="00D66139">
          <w:rPr>
            <w:noProof/>
            <w:webHidden/>
          </w:rPr>
          <w:fldChar w:fldCharType="separate"/>
        </w:r>
        <w:r w:rsidR="000D2721">
          <w:rPr>
            <w:noProof/>
            <w:webHidden/>
          </w:rPr>
          <w:t>27</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D66139">
          <w:rPr>
            <w:noProof/>
            <w:webHidden/>
          </w:rPr>
          <w:fldChar w:fldCharType="begin"/>
        </w:r>
        <w:r w:rsidR="00D66139">
          <w:rPr>
            <w:noProof/>
            <w:webHidden/>
          </w:rPr>
          <w:instrText xml:space="preserve"> PAGEREF _Toc393656068 \h </w:instrText>
        </w:r>
        <w:r w:rsidR="00D66139">
          <w:rPr>
            <w:noProof/>
            <w:webHidden/>
          </w:rPr>
        </w:r>
        <w:r w:rsidR="00D66139">
          <w:rPr>
            <w:noProof/>
            <w:webHidden/>
          </w:rPr>
          <w:fldChar w:fldCharType="separate"/>
        </w:r>
        <w:r w:rsidR="000D2721">
          <w:rPr>
            <w:noProof/>
            <w:webHidden/>
          </w:rPr>
          <w:t>29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D66139">
          <w:rPr>
            <w:noProof/>
            <w:webHidden/>
          </w:rPr>
          <w:fldChar w:fldCharType="begin"/>
        </w:r>
        <w:r w:rsidR="00D66139">
          <w:rPr>
            <w:noProof/>
            <w:webHidden/>
          </w:rPr>
          <w:instrText xml:space="preserve"> PAGEREF _Toc393656069 \h </w:instrText>
        </w:r>
        <w:r w:rsidR="00D66139">
          <w:rPr>
            <w:noProof/>
            <w:webHidden/>
          </w:rPr>
        </w:r>
        <w:r w:rsidR="00D66139">
          <w:rPr>
            <w:noProof/>
            <w:webHidden/>
          </w:rPr>
          <w:fldChar w:fldCharType="separate"/>
        </w:r>
        <w:r w:rsidR="000D2721">
          <w:rPr>
            <w:noProof/>
            <w:webHidden/>
          </w:rPr>
          <w:t>43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D66139">
          <w:rPr>
            <w:noProof/>
            <w:webHidden/>
          </w:rPr>
          <w:fldChar w:fldCharType="begin"/>
        </w:r>
        <w:r w:rsidR="00D66139">
          <w:rPr>
            <w:noProof/>
            <w:webHidden/>
          </w:rPr>
          <w:instrText xml:space="preserve"> PAGEREF _Toc393656070 \h </w:instrText>
        </w:r>
        <w:r w:rsidR="00D66139">
          <w:rPr>
            <w:noProof/>
            <w:webHidden/>
          </w:rPr>
        </w:r>
        <w:r w:rsidR="00D66139">
          <w:rPr>
            <w:noProof/>
            <w:webHidden/>
          </w:rPr>
          <w:fldChar w:fldCharType="separate"/>
        </w:r>
        <w:r w:rsidR="000D2721">
          <w:rPr>
            <w:noProof/>
            <w:webHidden/>
          </w:rPr>
          <w:t>49</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D66139">
          <w:rPr>
            <w:noProof/>
            <w:webHidden/>
          </w:rPr>
          <w:fldChar w:fldCharType="begin"/>
        </w:r>
        <w:r w:rsidR="00D66139">
          <w:rPr>
            <w:noProof/>
            <w:webHidden/>
          </w:rPr>
          <w:instrText xml:space="preserve"> PAGEREF _Toc393656071 \h </w:instrText>
        </w:r>
        <w:r w:rsidR="00D66139">
          <w:rPr>
            <w:noProof/>
            <w:webHidden/>
          </w:rPr>
        </w:r>
        <w:r w:rsidR="00D66139">
          <w:rPr>
            <w:noProof/>
            <w:webHidden/>
          </w:rPr>
          <w:fldChar w:fldCharType="separate"/>
        </w:r>
        <w:r w:rsidR="000D2721">
          <w:rPr>
            <w:noProof/>
            <w:webHidden/>
          </w:rPr>
          <w:t>93</w:t>
        </w:r>
        <w:r w:rsidR="00D66139">
          <w:rPr>
            <w:noProof/>
            <w:webHidden/>
          </w:rPr>
          <w:fldChar w:fldCharType="end"/>
        </w:r>
      </w:hyperlink>
    </w:p>
    <w:p w:rsidR="00EF4951" w:rsidRPr="00A50B51" w:rsidRDefault="000F2541"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88" w:name="_Toc393650946"/>
      <w:bookmarkStart w:id="89" w:name="_Toc393651048"/>
      <w:bookmarkStart w:id="90" w:name="_Toc393655969"/>
      <w:r w:rsidR="007B5CDC" w:rsidRPr="00A50B51">
        <w:rPr>
          <w:sz w:val="24"/>
          <w:szCs w:val="24"/>
        </w:rPr>
        <w:t>Índice de gráficos</w:t>
      </w:r>
      <w:bookmarkEnd w:id="88"/>
      <w:bookmarkEnd w:id="89"/>
      <w:bookmarkEnd w:id="90"/>
    </w:p>
    <w:p w:rsidR="00D66139" w:rsidRDefault="000F2541">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sidR="00D66139">
          <w:rPr>
            <w:noProof/>
            <w:webHidden/>
          </w:rPr>
          <w:fldChar w:fldCharType="begin"/>
        </w:r>
        <w:r w:rsidR="00D66139">
          <w:rPr>
            <w:noProof/>
            <w:webHidden/>
          </w:rPr>
          <w:instrText xml:space="preserve"> PAGEREF _Toc393656058 \h </w:instrText>
        </w:r>
        <w:r w:rsidR="00D66139">
          <w:rPr>
            <w:noProof/>
            <w:webHidden/>
          </w:rPr>
        </w:r>
        <w:r w:rsidR="00D66139">
          <w:rPr>
            <w:noProof/>
            <w:webHidden/>
          </w:rPr>
          <w:fldChar w:fldCharType="separate"/>
        </w:r>
        <w:r w:rsidR="000D2721">
          <w:rPr>
            <w:noProof/>
            <w:webHidden/>
          </w:rPr>
          <w:t>53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D66139">
          <w:rPr>
            <w:noProof/>
            <w:webHidden/>
          </w:rPr>
          <w:fldChar w:fldCharType="begin"/>
        </w:r>
        <w:r w:rsidR="00D66139">
          <w:rPr>
            <w:noProof/>
            <w:webHidden/>
          </w:rPr>
          <w:instrText xml:space="preserve"> PAGEREF _Toc393656059 \h </w:instrText>
        </w:r>
        <w:r w:rsidR="00D66139">
          <w:rPr>
            <w:noProof/>
            <w:webHidden/>
          </w:rPr>
        </w:r>
        <w:r w:rsidR="00D66139">
          <w:rPr>
            <w:noProof/>
            <w:webHidden/>
          </w:rPr>
          <w:fldChar w:fldCharType="separate"/>
        </w:r>
        <w:r w:rsidR="000D2721">
          <w:rPr>
            <w:noProof/>
            <w:webHidden/>
          </w:rPr>
          <w:t>58</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D66139">
          <w:rPr>
            <w:noProof/>
            <w:webHidden/>
          </w:rPr>
          <w:fldChar w:fldCharType="begin"/>
        </w:r>
        <w:r w:rsidR="00D66139">
          <w:rPr>
            <w:noProof/>
            <w:webHidden/>
          </w:rPr>
          <w:instrText xml:space="preserve"> PAGEREF _Toc393656060 \h </w:instrText>
        </w:r>
        <w:r w:rsidR="00D66139">
          <w:rPr>
            <w:noProof/>
            <w:webHidden/>
          </w:rPr>
        </w:r>
        <w:r w:rsidR="00D66139">
          <w:rPr>
            <w:noProof/>
            <w:webHidden/>
          </w:rPr>
          <w:fldChar w:fldCharType="separate"/>
        </w:r>
        <w:r w:rsidR="000D2721">
          <w:rPr>
            <w:noProof/>
            <w:webHidden/>
          </w:rPr>
          <w:t>60</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D66139">
          <w:rPr>
            <w:noProof/>
            <w:webHidden/>
          </w:rPr>
          <w:fldChar w:fldCharType="begin"/>
        </w:r>
        <w:r w:rsidR="00D66139">
          <w:rPr>
            <w:noProof/>
            <w:webHidden/>
          </w:rPr>
          <w:instrText xml:space="preserve"> PAGEREF _Toc393656061 \h </w:instrText>
        </w:r>
        <w:r w:rsidR="00D66139">
          <w:rPr>
            <w:noProof/>
            <w:webHidden/>
          </w:rPr>
        </w:r>
        <w:r w:rsidR="00D66139">
          <w:rPr>
            <w:noProof/>
            <w:webHidden/>
          </w:rPr>
          <w:fldChar w:fldCharType="separate"/>
        </w:r>
        <w:r w:rsidR="000D2721">
          <w:rPr>
            <w:noProof/>
            <w:webHidden/>
          </w:rPr>
          <w:t>61</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D66139">
          <w:rPr>
            <w:noProof/>
            <w:webHidden/>
          </w:rPr>
          <w:fldChar w:fldCharType="begin"/>
        </w:r>
        <w:r w:rsidR="00D66139">
          <w:rPr>
            <w:noProof/>
            <w:webHidden/>
          </w:rPr>
          <w:instrText xml:space="preserve"> PAGEREF _Toc393656062 \h </w:instrText>
        </w:r>
        <w:r w:rsidR="00D66139">
          <w:rPr>
            <w:noProof/>
            <w:webHidden/>
          </w:rPr>
        </w:r>
        <w:r w:rsidR="00D66139">
          <w:rPr>
            <w:noProof/>
            <w:webHidden/>
          </w:rPr>
          <w:fldChar w:fldCharType="separate"/>
        </w:r>
        <w:r w:rsidR="000D2721">
          <w:rPr>
            <w:noProof/>
            <w:webHidden/>
          </w:rPr>
          <w:t>62</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D66139">
          <w:rPr>
            <w:noProof/>
            <w:webHidden/>
          </w:rPr>
          <w:fldChar w:fldCharType="begin"/>
        </w:r>
        <w:r w:rsidR="00D66139">
          <w:rPr>
            <w:noProof/>
            <w:webHidden/>
          </w:rPr>
          <w:instrText xml:space="preserve"> PAGEREF _Toc393656063 \h </w:instrText>
        </w:r>
        <w:r w:rsidR="00D66139">
          <w:rPr>
            <w:noProof/>
            <w:webHidden/>
          </w:rPr>
        </w:r>
        <w:r w:rsidR="00D66139">
          <w:rPr>
            <w:noProof/>
            <w:webHidden/>
          </w:rPr>
          <w:fldChar w:fldCharType="separate"/>
        </w:r>
        <w:r w:rsidR="000D2721">
          <w:rPr>
            <w:noProof/>
            <w:webHidden/>
          </w:rPr>
          <w:t>63</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D66139">
          <w:rPr>
            <w:noProof/>
            <w:webHidden/>
          </w:rPr>
          <w:fldChar w:fldCharType="begin"/>
        </w:r>
        <w:r w:rsidR="00D66139">
          <w:rPr>
            <w:noProof/>
            <w:webHidden/>
          </w:rPr>
          <w:instrText xml:space="preserve"> PAGEREF _Toc393656064 \h </w:instrText>
        </w:r>
        <w:r w:rsidR="00D66139">
          <w:rPr>
            <w:noProof/>
            <w:webHidden/>
          </w:rPr>
        </w:r>
        <w:r w:rsidR="00D66139">
          <w:rPr>
            <w:noProof/>
            <w:webHidden/>
          </w:rPr>
          <w:fldChar w:fldCharType="separate"/>
        </w:r>
        <w:r w:rsidR="000D2721">
          <w:rPr>
            <w:noProof/>
            <w:webHidden/>
          </w:rPr>
          <w:t>64</w:t>
        </w:r>
        <w:r w:rsidR="00D66139">
          <w:rPr>
            <w:noProof/>
            <w:webHidden/>
          </w:rPr>
          <w:fldChar w:fldCharType="end"/>
        </w:r>
      </w:hyperlink>
    </w:p>
    <w:p w:rsidR="00D66139" w:rsidRDefault="004A452E">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D66139">
          <w:rPr>
            <w:noProof/>
            <w:webHidden/>
          </w:rPr>
          <w:fldChar w:fldCharType="begin"/>
        </w:r>
        <w:r w:rsidR="00D66139">
          <w:rPr>
            <w:noProof/>
            <w:webHidden/>
          </w:rPr>
          <w:instrText xml:space="preserve"> PAGEREF _Toc393656065 \h </w:instrText>
        </w:r>
        <w:r w:rsidR="00D66139">
          <w:rPr>
            <w:noProof/>
            <w:webHidden/>
          </w:rPr>
        </w:r>
        <w:r w:rsidR="00D66139">
          <w:rPr>
            <w:noProof/>
            <w:webHidden/>
          </w:rPr>
          <w:fldChar w:fldCharType="separate"/>
        </w:r>
        <w:r w:rsidR="000D2721">
          <w:rPr>
            <w:noProof/>
            <w:webHidden/>
          </w:rPr>
          <w:t>65</w:t>
        </w:r>
        <w:r w:rsidR="00D66139">
          <w:rPr>
            <w:noProof/>
            <w:webHidden/>
          </w:rPr>
          <w:fldChar w:fldCharType="end"/>
        </w:r>
      </w:hyperlink>
    </w:p>
    <w:p w:rsidR="007B5CDC" w:rsidRPr="00A50B51" w:rsidRDefault="000F2541"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91" w:name="_Toc347565935"/>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97102B" w:rsidRPr="0097102B" w:rsidRDefault="00AD0B2F" w:rsidP="001D22BA">
      <w:pPr>
        <w:pStyle w:val="t1"/>
        <w:numPr>
          <w:ilvl w:val="0"/>
          <w:numId w:val="32"/>
        </w:numPr>
      </w:pPr>
      <w:bookmarkStart w:id="92" w:name="_Toc393655970"/>
      <w:r w:rsidRPr="0097102B">
        <w:t xml:space="preserve">CAPÍTULO </w:t>
      </w:r>
      <w:r w:rsidR="00C76A10" w:rsidRPr="0097102B">
        <w:t>I</w:t>
      </w:r>
      <w:bookmarkEnd w:id="91"/>
      <w:r w:rsidR="0097102B" w:rsidRPr="0097102B">
        <w:t xml:space="preserve"> - Introducción</w:t>
      </w:r>
      <w:bookmarkEnd w:id="92"/>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93" w:name="_Toc347565936"/>
      <w:bookmarkStart w:id="94" w:name="_Toc393655971"/>
      <w:r w:rsidRPr="00A50B51">
        <w:rPr>
          <w:sz w:val="24"/>
          <w:szCs w:val="24"/>
        </w:rPr>
        <w:lastRenderedPageBreak/>
        <w:t>Antecedentes</w:t>
      </w:r>
      <w:bookmarkEnd w:id="93"/>
      <w:bookmarkEnd w:id="94"/>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alcance.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integral,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stas es la realización de un programa de software para audiómetro de tamizaje, desarrollado por Diego Murillo Gómez y Carlos Castro Castro</w:t>
      </w:r>
      <w:r w:rsidR="00C47A2F" w:rsidRPr="00A50B51">
        <w:rPr>
          <w:szCs w:val="24"/>
          <w:lang w:eastAsia="es-CR"/>
        </w:rPr>
        <w:t xml:space="preserve"> </w:t>
      </w:r>
      <w:sdt>
        <w:sdtPr>
          <w:rPr>
            <w:szCs w:val="24"/>
            <w:lang w:eastAsia="es-CR"/>
          </w:rPr>
          <w:id w:val="-1644881670"/>
          <w:citation/>
        </w:sdtPr>
        <w:sdtContent>
          <w:r w:rsidR="000F2541" w:rsidRPr="00A50B51">
            <w:rPr>
              <w:szCs w:val="24"/>
              <w:lang w:eastAsia="es-CR"/>
            </w:rPr>
            <w:fldChar w:fldCharType="begin"/>
          </w:r>
          <w:r w:rsidR="007B666E"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r w:rsidR="00C47A2F" w:rsidRPr="00A50B51">
        <w:rPr>
          <w:szCs w:val="24"/>
          <w:lang w:eastAsia="es-CR"/>
        </w:rPr>
        <w:t>por</w:t>
      </w:r>
      <w:r w:rsidR="00E91F33" w:rsidRPr="00A50B51">
        <w:rPr>
          <w:szCs w:val="24"/>
          <w:lang w:eastAsia="es-CR"/>
        </w:rPr>
        <w:t xml:space="preserve"> seguir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Content>
          <w:r w:rsidR="000F2541" w:rsidRPr="00A50B51">
            <w:rPr>
              <w:szCs w:val="24"/>
              <w:lang w:eastAsia="es-CR"/>
            </w:rPr>
            <w:fldChar w:fldCharType="begin"/>
          </w:r>
          <w:r w:rsidRPr="00A50B51">
            <w:rPr>
              <w:szCs w:val="24"/>
              <w:lang w:eastAsia="es-CR"/>
            </w:rPr>
            <w:instrText xml:space="preserve"> CITATION Uni12 \l 5130 </w:instrText>
          </w:r>
          <w:r w:rsidR="000F2541" w:rsidRPr="00A50B51">
            <w:rPr>
              <w:szCs w:val="24"/>
              <w:lang w:eastAsia="es-CR"/>
            </w:rPr>
            <w:fldChar w:fldCharType="separate"/>
          </w:r>
          <w:r w:rsidR="00E2576F" w:rsidRPr="00E2576F">
            <w:rPr>
              <w:noProof/>
              <w:szCs w:val="24"/>
              <w:lang w:eastAsia="es-CR"/>
            </w:rPr>
            <w:t>(Unitron Hearing, 2012)</w:t>
          </w:r>
          <w:r w:rsidR="000F2541"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uHear, la cual ha recibido una muy buena aceptación por parte de los usuarios. </w:t>
      </w:r>
      <w:r w:rsidR="00C47A2F" w:rsidRPr="00A50B51">
        <w:rPr>
          <w:szCs w:val="24"/>
          <w:lang w:eastAsia="es-CR"/>
        </w:rPr>
        <w:t>E</w:t>
      </w:r>
      <w:r w:rsidRPr="00A50B51">
        <w:rPr>
          <w:szCs w:val="24"/>
          <w:lang w:eastAsia="es-CR"/>
        </w:rPr>
        <w:t>sta tiene una calificación de 4+ estrellas, basada en 2939 calificaciones por parte de usuarios en la tienda App Store de Apple. Los usuarios destacan la precisión de los resultados de la aplicación, junto con la interfaz intuitiva que posee.</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Content>
          <w:r w:rsidR="000F2541" w:rsidRPr="00A50B51">
            <w:rPr>
              <w:szCs w:val="24"/>
              <w:lang w:eastAsia="es-CR"/>
            </w:rPr>
            <w:fldChar w:fldCharType="begin"/>
          </w:r>
          <w:r w:rsidRPr="00A50B51">
            <w:rPr>
              <w:szCs w:val="24"/>
              <w:lang w:eastAsia="es-CR"/>
            </w:rPr>
            <w:instrText xml:space="preserve"> CITATION San12 \l 5130 </w:instrText>
          </w:r>
          <w:r w:rsidR="000F2541" w:rsidRPr="00A50B51">
            <w:rPr>
              <w:szCs w:val="24"/>
              <w:lang w:eastAsia="es-CR"/>
            </w:rPr>
            <w:fldChar w:fldCharType="separate"/>
          </w:r>
          <w:r w:rsidR="00E2576F" w:rsidRPr="00E2576F">
            <w:rPr>
              <w:noProof/>
              <w:szCs w:val="24"/>
              <w:lang w:eastAsia="es-CR"/>
            </w:rPr>
            <w:t>(Sana, 2012)</w:t>
          </w:r>
          <w:r w:rsidR="000F2541"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95" w:name="_Toc347565937"/>
      <w:bookmarkStart w:id="96" w:name="_Toc393655972"/>
      <w:r w:rsidRPr="00A50B51">
        <w:rPr>
          <w:sz w:val="24"/>
          <w:szCs w:val="24"/>
        </w:rPr>
        <w:t>Justificación</w:t>
      </w:r>
      <w:bookmarkEnd w:id="95"/>
      <w:bookmarkEnd w:id="96"/>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0F2541"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0F2541"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0F2541"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97" w:name="_Toc347565938"/>
      <w:bookmarkStart w:id="98"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97"/>
      <w:bookmarkEnd w:id="98"/>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pStyle w:val="12"/>
        <w:rPr>
          <w:sz w:val="24"/>
          <w:szCs w:val="24"/>
        </w:rPr>
      </w:pPr>
      <w:bookmarkStart w:id="99" w:name="_Toc347565939"/>
      <w:bookmarkStart w:id="100" w:name="_Toc393655974"/>
      <w:r w:rsidRPr="00A50B51">
        <w:rPr>
          <w:sz w:val="24"/>
          <w:szCs w:val="24"/>
        </w:rPr>
        <w:t>Objetivos</w:t>
      </w:r>
      <w:bookmarkEnd w:id="99"/>
      <w:bookmarkEnd w:id="100"/>
    </w:p>
    <w:p w:rsidR="00AD0B2F" w:rsidRPr="00A50B51" w:rsidRDefault="00AD0B2F" w:rsidP="008E0A96">
      <w:pPr>
        <w:pStyle w:val="13"/>
        <w:tabs>
          <w:tab w:val="left" w:pos="1134"/>
        </w:tabs>
        <w:rPr>
          <w:rFonts w:cs="Times New Roman"/>
          <w:szCs w:val="24"/>
        </w:rPr>
      </w:pPr>
      <w:bookmarkStart w:id="101" w:name="_Toc347565940"/>
      <w:bookmarkStart w:id="102" w:name="_Toc393655975"/>
      <w:r w:rsidRPr="00A50B51">
        <w:rPr>
          <w:rFonts w:cs="Times New Roman"/>
          <w:szCs w:val="24"/>
        </w:rPr>
        <w:t>General</w:t>
      </w:r>
      <w:bookmarkEnd w:id="101"/>
      <w:bookmarkEnd w:id="102"/>
    </w:p>
    <w:p w:rsidR="00AD0B2F" w:rsidRPr="00A50B51" w:rsidRDefault="00AD0B2F" w:rsidP="008E0A96">
      <w:pP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03" w:name="_Toc347565941"/>
      <w:bookmarkStart w:id="104" w:name="_Toc393655976"/>
      <w:r w:rsidRPr="00A50B51">
        <w:rPr>
          <w:rFonts w:cs="Times New Roman"/>
          <w:szCs w:val="24"/>
        </w:rPr>
        <w:t>Específicos</w:t>
      </w:r>
      <w:bookmarkEnd w:id="103"/>
      <w:bookmarkEnd w:id="104"/>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Default="001A6F80" w:rsidP="008E0A96">
      <w:pPr>
        <w:spacing w:after="200" w:line="276" w:lineRule="auto"/>
        <w:rPr>
          <w:rFonts w:eastAsiaTheme="minorHAnsi"/>
          <w:color w:val="000000"/>
          <w:szCs w:val="24"/>
          <w:lang w:eastAsia="en-US"/>
        </w:rPr>
        <w:sectPr w:rsidR="001A6F80"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1A6F80">
      <w:pPr>
        <w:pStyle w:val="t1"/>
        <w:numPr>
          <w:ilvl w:val="0"/>
          <w:numId w:val="0"/>
        </w:numPr>
        <w:ind w:left="360"/>
      </w:pPr>
      <w:bookmarkStart w:id="105" w:name="_Toc347565942"/>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AD0B2F" w:rsidP="001D22BA">
      <w:pPr>
        <w:pStyle w:val="t1"/>
        <w:numPr>
          <w:ilvl w:val="0"/>
          <w:numId w:val="32"/>
        </w:numPr>
      </w:pPr>
      <w:bookmarkStart w:id="106" w:name="_Toc393655977"/>
      <w:r w:rsidRPr="001A6F80">
        <w:t xml:space="preserve">CAPÍTULO </w:t>
      </w:r>
      <w:r w:rsidR="00212AA7" w:rsidRPr="001A6F80">
        <w:t>II</w:t>
      </w:r>
      <w:bookmarkEnd w:id="105"/>
      <w:r w:rsidR="001A6F80">
        <w:t xml:space="preserve"> – Marco teórico</w:t>
      </w:r>
      <w:bookmarkEnd w:id="106"/>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07" w:name="_Toc347565943"/>
      <w:bookmarkStart w:id="108" w:name="_Toc393655978"/>
      <w:r w:rsidRPr="00A50B51">
        <w:rPr>
          <w:sz w:val="24"/>
          <w:szCs w:val="24"/>
        </w:rPr>
        <w:lastRenderedPageBreak/>
        <w:t>Marco Referencial</w:t>
      </w:r>
      <w:bookmarkEnd w:id="107"/>
      <w:bookmarkEnd w:id="108"/>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0F2541" w:rsidRPr="00A50B51">
            <w:rPr>
              <w:szCs w:val="24"/>
              <w:lang w:eastAsia="es-CR"/>
            </w:rPr>
            <w:fldChar w:fldCharType="begin"/>
          </w:r>
          <w:r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09" w:name="_Toc347565944"/>
      <w:bookmarkStart w:id="110" w:name="_Toc393655979"/>
      <w:r w:rsidRPr="00A50B51">
        <w:rPr>
          <w:rFonts w:cs="Times New Roman"/>
          <w:szCs w:val="24"/>
          <w:lang w:eastAsia="es-CR"/>
        </w:rPr>
        <w:t>Misión</w:t>
      </w:r>
      <w:bookmarkEnd w:id="109"/>
      <w:bookmarkEnd w:id="110"/>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11" w:name="_Toc347565945"/>
      <w:bookmarkStart w:id="112" w:name="_Toc393655980"/>
      <w:r w:rsidRPr="00A50B51">
        <w:rPr>
          <w:rFonts w:cs="Times New Roman"/>
          <w:szCs w:val="24"/>
          <w:lang w:eastAsia="es-CR"/>
        </w:rPr>
        <w:t>Visión</w:t>
      </w:r>
      <w:bookmarkEnd w:id="111"/>
      <w:bookmarkEnd w:id="112"/>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0F2541" w:rsidRPr="00A50B51">
            <w:rPr>
              <w:szCs w:val="24"/>
              <w:lang w:eastAsia="es-CR"/>
            </w:rPr>
            <w:fldChar w:fldCharType="begin"/>
          </w:r>
          <w:r w:rsidR="00D03E52" w:rsidRPr="00A50B51">
            <w:rPr>
              <w:szCs w:val="24"/>
              <w:lang w:eastAsia="es-CR"/>
            </w:rPr>
            <w:instrText xml:space="preserve"> CITATION Clí12 \l 5130 </w:instrText>
          </w:r>
          <w:r w:rsidR="000F2541" w:rsidRPr="00A50B51">
            <w:rPr>
              <w:szCs w:val="24"/>
              <w:lang w:eastAsia="es-CR"/>
            </w:rPr>
            <w:fldChar w:fldCharType="separate"/>
          </w:r>
          <w:r w:rsidR="00E2576F" w:rsidRPr="00E2576F">
            <w:rPr>
              <w:noProof/>
              <w:szCs w:val="24"/>
              <w:lang w:eastAsia="es-CR"/>
            </w:rPr>
            <w:t>(Clínica Audinsa S.A.)</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13" w:name="_Toc347565946"/>
      <w:bookmarkStart w:id="114" w:name="_Toc393655981"/>
      <w:r w:rsidRPr="00A50B51">
        <w:rPr>
          <w:sz w:val="24"/>
          <w:szCs w:val="24"/>
        </w:rPr>
        <w:t>Marco Conceptual</w:t>
      </w:r>
      <w:bookmarkEnd w:id="113"/>
      <w:bookmarkEnd w:id="114"/>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15"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15"/>
      <w:r w:rsidR="00971E95" w:rsidRPr="00A50B51">
        <w:rPr>
          <w:szCs w:val="24"/>
          <w:lang w:eastAsia="es-CR"/>
        </w:rPr>
        <w:t xml:space="preserve"> </w:t>
      </w:r>
      <w:sdt>
        <w:sdtPr>
          <w:rPr>
            <w:szCs w:val="24"/>
            <w:lang w:eastAsia="es-CR"/>
          </w:rPr>
          <w:id w:val="29392553"/>
          <w:citation/>
        </w:sdtPr>
        <w:sdtContent>
          <w:r w:rsidR="000F2541" w:rsidRPr="00A50B51">
            <w:rPr>
              <w:szCs w:val="24"/>
              <w:lang w:eastAsia="es-CR"/>
            </w:rPr>
            <w:fldChar w:fldCharType="begin"/>
          </w:r>
          <w:r w:rsidR="00AE6366" w:rsidRPr="00A50B51">
            <w:rPr>
              <w:szCs w:val="24"/>
              <w:lang w:eastAsia="es-CR"/>
            </w:rPr>
            <w:instrText xml:space="preserve">CITATION Edi11 \l 5130 </w:instrText>
          </w:r>
          <w:r w:rsidR="000F2541" w:rsidRPr="00A50B51">
            <w:rPr>
              <w:szCs w:val="24"/>
              <w:lang w:eastAsia="es-CR"/>
            </w:rPr>
            <w:fldChar w:fldCharType="separate"/>
          </w:r>
          <w:r w:rsidR="00E2576F" w:rsidRPr="00E2576F">
            <w:rPr>
              <w:noProof/>
              <w:szCs w:val="24"/>
              <w:lang w:eastAsia="es-CR"/>
            </w:rPr>
            <w:t>(Editor Aplicaciones Médicas, 2011)</w:t>
          </w:r>
          <w:r w:rsidR="000F2541"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16" w:name="_Toc335825840"/>
      <w:bookmarkStart w:id="117" w:name="_Toc347565947"/>
      <w:bookmarkStart w:id="118" w:name="_Toc393655982"/>
      <w:r w:rsidRPr="00A50B51">
        <w:rPr>
          <w:rFonts w:cs="Times New Roman"/>
          <w:szCs w:val="24"/>
        </w:rPr>
        <w:t>El sonido</w:t>
      </w:r>
      <w:bookmarkEnd w:id="116"/>
      <w:bookmarkEnd w:id="117"/>
      <w:bookmarkEnd w:id="118"/>
    </w:p>
    <w:p w:rsidR="00AD0B2F" w:rsidRPr="00A50B51" w:rsidRDefault="00AD0B2F" w:rsidP="008E0A96">
      <w:pPr>
        <w:ind w:firstLine="708"/>
        <w:rPr>
          <w:szCs w:val="24"/>
          <w:lang w:eastAsia="es-CR"/>
        </w:rPr>
      </w:pPr>
      <w:bookmarkStart w:id="119"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19"/>
      <w:r w:rsidR="00971E95" w:rsidRPr="00A50B51">
        <w:rPr>
          <w:szCs w:val="24"/>
          <w:lang w:eastAsia="es-CR"/>
        </w:rPr>
        <w:t xml:space="preserve"> </w:t>
      </w:r>
      <w:sdt>
        <w:sdtPr>
          <w:rPr>
            <w:szCs w:val="24"/>
            <w:lang w:eastAsia="es-CR"/>
          </w:rPr>
          <w:id w:val="2109536037"/>
          <w:citation/>
        </w:sdt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E2576F" w:rsidRPr="00E2576F">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20" w:name="_Toc335825841"/>
      <w:bookmarkStart w:id="121" w:name="_Toc347565948"/>
      <w:bookmarkStart w:id="122" w:name="_Toc393655983"/>
      <w:r w:rsidRPr="00A50B51">
        <w:rPr>
          <w:rFonts w:cs="Times New Roman"/>
          <w:szCs w:val="24"/>
        </w:rPr>
        <w:t>Frecuencia</w:t>
      </w:r>
      <w:bookmarkEnd w:id="120"/>
      <w:bookmarkEnd w:id="121"/>
      <w:bookmarkEnd w:id="122"/>
    </w:p>
    <w:p w:rsidR="00AD0B2F" w:rsidRPr="00A50B51" w:rsidRDefault="00AD0B2F" w:rsidP="008E0A96">
      <w:pPr>
        <w:ind w:firstLine="708"/>
        <w:rPr>
          <w:szCs w:val="24"/>
          <w:lang w:eastAsia="es-CR"/>
        </w:rPr>
      </w:pPr>
      <w:bookmarkStart w:id="123" w:name="_Ref324257141"/>
      <w:r w:rsidRPr="00A50B51">
        <w:rPr>
          <w:szCs w:val="24"/>
          <w:lang w:eastAsia="es-CR"/>
        </w:rPr>
        <w:t xml:space="preserve">Corresponde a la medición del tiempo entre dos repeticiones. Es el número de vibraciones u oscilaciones completas que se efectúan en 1 segundo </w:t>
      </w:r>
      <w:bookmarkEnd w:id="123"/>
      <w:sdt>
        <w:sdtPr>
          <w:rPr>
            <w:szCs w:val="24"/>
            <w:lang w:eastAsia="es-CR"/>
          </w:rPr>
          <w:id w:val="231437300"/>
          <w:citation/>
        </w:sdtPr>
        <w:sdtContent>
          <w:r w:rsidR="000F2541" w:rsidRPr="00A50B51">
            <w:rPr>
              <w:szCs w:val="24"/>
              <w:lang w:eastAsia="es-CR"/>
            </w:rPr>
            <w:fldChar w:fldCharType="begin"/>
          </w:r>
          <w:r w:rsidR="00AE6366" w:rsidRPr="00A50B51">
            <w:rPr>
              <w:szCs w:val="24"/>
              <w:lang w:eastAsia="es-CR"/>
            </w:rPr>
            <w:instrText xml:space="preserve"> CITATION Fer12 \l 5130 </w:instrText>
          </w:r>
          <w:r w:rsidR="000F2541" w:rsidRPr="00A50B51">
            <w:rPr>
              <w:szCs w:val="24"/>
              <w:lang w:eastAsia="es-CR"/>
            </w:rPr>
            <w:fldChar w:fldCharType="separate"/>
          </w:r>
          <w:r w:rsidR="00E2576F" w:rsidRPr="00E2576F">
            <w:rPr>
              <w:noProof/>
              <w:szCs w:val="24"/>
              <w:lang w:eastAsia="es-CR"/>
            </w:rPr>
            <w:t>(Fernández, Gil, Moriel, &amp; Recio)</w:t>
          </w:r>
          <w:r w:rsidR="000F2541"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24" w:name="_Toc335825842"/>
      <w:bookmarkStart w:id="125" w:name="_Toc347565949"/>
      <w:bookmarkStart w:id="126" w:name="_Toc393655984"/>
      <w:r w:rsidRPr="00A50B51">
        <w:rPr>
          <w:rFonts w:cs="Times New Roman"/>
          <w:szCs w:val="24"/>
        </w:rPr>
        <w:t>Decibel</w:t>
      </w:r>
      <w:bookmarkEnd w:id="124"/>
      <w:bookmarkEnd w:id="125"/>
      <w:bookmarkEnd w:id="126"/>
    </w:p>
    <w:p w:rsidR="00AD0B2F" w:rsidRPr="00A50B51" w:rsidRDefault="00AD0B2F" w:rsidP="008E0A96">
      <w:pPr>
        <w:ind w:firstLine="708"/>
        <w:rPr>
          <w:szCs w:val="24"/>
          <w:lang w:eastAsia="es-CR"/>
        </w:rPr>
      </w:pPr>
      <w:bookmarkStart w:id="127" w:name="_Ref324257323"/>
      <w:r w:rsidRPr="00A50B51">
        <w:rPr>
          <w:szCs w:val="24"/>
          <w:lang w:eastAsia="es-CR"/>
        </w:rPr>
        <w:t>El decibelio es la principal unidad de medida utilizada para el nivel de potencia o nivel de intensidad del sonido</w:t>
      </w:r>
      <w:bookmarkEnd w:id="127"/>
      <w:r w:rsidR="00971E95" w:rsidRPr="00A50B51">
        <w:rPr>
          <w:szCs w:val="24"/>
          <w:lang w:eastAsia="es-CR"/>
        </w:rPr>
        <w:t xml:space="preserve"> </w:t>
      </w:r>
      <w:sdt>
        <w:sdtPr>
          <w:rPr>
            <w:szCs w:val="24"/>
            <w:lang w:eastAsia="es-CR"/>
          </w:rPr>
          <w:id w:val="1217865005"/>
          <w:citation/>
        </w:sdtPr>
        <w:sdtContent>
          <w:r w:rsidR="000F2541" w:rsidRPr="00A50B51">
            <w:rPr>
              <w:szCs w:val="24"/>
              <w:lang w:eastAsia="es-CR"/>
            </w:rPr>
            <w:fldChar w:fldCharType="begin"/>
          </w:r>
          <w:r w:rsidR="00DC1D80" w:rsidRPr="00A50B51">
            <w:rPr>
              <w:szCs w:val="24"/>
              <w:lang w:eastAsia="es-CR"/>
            </w:rPr>
            <w:instrText xml:space="preserve">CITATION Océ96 \l 5130 </w:instrText>
          </w:r>
          <w:r w:rsidR="000F2541" w:rsidRPr="00A50B51">
            <w:rPr>
              <w:szCs w:val="24"/>
              <w:lang w:eastAsia="es-CR"/>
            </w:rPr>
            <w:fldChar w:fldCharType="separate"/>
          </w:r>
          <w:r w:rsidR="00E2576F" w:rsidRPr="00E2576F">
            <w:rPr>
              <w:noProof/>
              <w:szCs w:val="24"/>
              <w:lang w:eastAsia="es-CR"/>
            </w:rPr>
            <w:t>(Océano, 1996)</w:t>
          </w:r>
          <w:r w:rsidR="000F2541"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28" w:name="_Toc335825843"/>
      <w:bookmarkStart w:id="129" w:name="_Toc347565950"/>
      <w:bookmarkStart w:id="130" w:name="_Toc393655985"/>
      <w:r w:rsidRPr="00A50B51">
        <w:rPr>
          <w:rFonts w:cs="Times New Roman"/>
          <w:szCs w:val="24"/>
        </w:rPr>
        <w:t>Hertz</w:t>
      </w:r>
      <w:bookmarkEnd w:id="128"/>
      <w:bookmarkEnd w:id="129"/>
      <w:bookmarkEnd w:id="130"/>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Content>
          <w:r w:rsidR="000F2541" w:rsidRPr="00A50B51">
            <w:rPr>
              <w:szCs w:val="24"/>
              <w:lang w:eastAsia="es-CR"/>
            </w:rPr>
            <w:fldChar w:fldCharType="begin"/>
          </w:r>
          <w:r w:rsidR="00BA219E" w:rsidRPr="00A50B51">
            <w:rPr>
              <w:szCs w:val="24"/>
              <w:lang w:eastAsia="es-CR"/>
            </w:rPr>
            <w:instrText xml:space="preserve"> CITATION Ros10 \l 5130 </w:instrText>
          </w:r>
          <w:r w:rsidR="000F2541" w:rsidRPr="00A50B51">
            <w:rPr>
              <w:szCs w:val="24"/>
              <w:lang w:eastAsia="es-CR"/>
            </w:rPr>
            <w:fldChar w:fldCharType="separate"/>
          </w:r>
          <w:r w:rsidR="00E2576F" w:rsidRPr="00E2576F">
            <w:rPr>
              <w:noProof/>
              <w:szCs w:val="24"/>
              <w:lang w:eastAsia="es-CR"/>
            </w:rPr>
            <w:t>(Rossi, 2010)</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31" w:name="_Toc335825844"/>
      <w:bookmarkStart w:id="132" w:name="_Toc347565951"/>
      <w:bookmarkStart w:id="133" w:name="_Toc393655986"/>
      <w:r w:rsidRPr="00A50B51">
        <w:rPr>
          <w:rFonts w:cs="Times New Roman"/>
          <w:szCs w:val="24"/>
        </w:rPr>
        <w:t>Anatomía y fisiología del oído</w:t>
      </w:r>
      <w:bookmarkEnd w:id="131"/>
      <w:bookmarkEnd w:id="132"/>
      <w:bookmarkEnd w:id="133"/>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34" w:name="_Toc335825845"/>
      <w:bookmarkStart w:id="135" w:name="_Toc347565952"/>
      <w:bookmarkStart w:id="136" w:name="_Toc393655987"/>
      <w:r w:rsidRPr="00A50B51">
        <w:rPr>
          <w:rFonts w:cs="Times New Roman"/>
          <w:szCs w:val="24"/>
        </w:rPr>
        <w:lastRenderedPageBreak/>
        <w:t>Oído externo</w:t>
      </w:r>
      <w:bookmarkEnd w:id="134"/>
      <w:bookmarkEnd w:id="135"/>
      <w:bookmarkEnd w:id="136"/>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37" w:name="_Toc335825846"/>
      <w:bookmarkStart w:id="138" w:name="_Toc347565953"/>
      <w:bookmarkStart w:id="139" w:name="_Toc393655988"/>
      <w:r w:rsidRPr="00A50B51">
        <w:rPr>
          <w:rFonts w:cs="Times New Roman"/>
          <w:szCs w:val="24"/>
        </w:rPr>
        <w:t>Oído medio</w:t>
      </w:r>
      <w:bookmarkEnd w:id="137"/>
      <w:bookmarkEnd w:id="138"/>
      <w:bookmarkEnd w:id="139"/>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6ED95A59" wp14:editId="236BE804">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El oído medio es un sistema cavitario,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7A3D74">
      <w:pPr>
        <w:pStyle w:val="13"/>
        <w:numPr>
          <w:ilvl w:val="0"/>
          <w:numId w:val="0"/>
        </w:numPr>
        <w:ind w:left="1072"/>
        <w:rPr>
          <w:rFonts w:cs="Times New Roman"/>
          <w:szCs w:val="24"/>
        </w:rPr>
      </w:pPr>
      <w:bookmarkStart w:id="140" w:name="_Toc390371350"/>
      <w:bookmarkStart w:id="141" w:name="_Toc390613948"/>
      <w:bookmarkStart w:id="142" w:name="_Toc390614052"/>
      <w:bookmarkStart w:id="143" w:name="_Toc335825847"/>
      <w:bookmarkStart w:id="144" w:name="_Toc347565954"/>
      <w:bookmarkEnd w:id="140"/>
      <w:bookmarkEnd w:id="141"/>
      <w:bookmarkEnd w:id="142"/>
    </w:p>
    <w:p w:rsidR="00D062A3" w:rsidRPr="00A50B51" w:rsidRDefault="00F77D65" w:rsidP="007A3D74">
      <w:pPr>
        <w:pStyle w:val="13"/>
        <w:numPr>
          <w:ilvl w:val="0"/>
          <w:numId w:val="0"/>
        </w:numPr>
        <w:ind w:left="1072"/>
        <w:rPr>
          <w:rFonts w:cs="Times New Roman"/>
          <w:szCs w:val="24"/>
        </w:rPr>
      </w:pPr>
      <w:bookmarkStart w:id="145" w:name="_Toc390615082"/>
      <w:bookmarkStart w:id="146" w:name="_Toc390615186"/>
      <w:bookmarkStart w:id="147" w:name="_Toc390615288"/>
      <w:bookmarkStart w:id="148" w:name="_Toc393650862"/>
      <w:bookmarkStart w:id="149" w:name="_Toc393650966"/>
      <w:bookmarkStart w:id="150" w:name="_Toc393651068"/>
      <w:bookmarkStart w:id="151" w:name="_Toc393655989"/>
      <w:r>
        <w:rPr>
          <w:rFonts w:cs="Times New Roman"/>
          <w:noProof/>
          <w:szCs w:val="24"/>
          <w:lang w:eastAsia="es-CR"/>
        </w:rPr>
        <mc:AlternateContent>
          <mc:Choice Requires="wps">
            <w:drawing>
              <wp:anchor distT="0" distB="0" distL="114300" distR="114300" simplePos="0" relativeHeight="251691520" behindDoc="0" locked="0" layoutInCell="1" allowOverlap="1">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A452E" w:rsidRPr="00226A41" w:rsidRDefault="004A452E" w:rsidP="00226A41">
                            <w:pPr>
                              <w:pStyle w:val="Caption"/>
                              <w:jc w:val="left"/>
                              <w:rPr>
                                <w:sz w:val="24"/>
                                <w:szCs w:val="24"/>
                              </w:rPr>
                            </w:pPr>
                            <w:bookmarkStart w:id="152" w:name="_Toc343369204"/>
                            <w:bookmarkStart w:id="15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52"/>
                            <w:bookmarkEnd w:id="153"/>
                          </w:p>
                          <w:p w:rsidR="004A452E" w:rsidRPr="00226A41" w:rsidRDefault="004A452E" w:rsidP="00226A41">
                            <w:pPr>
                              <w:pStyle w:val="CaptionSource"/>
                              <w:jc w:val="left"/>
                              <w:rPr>
                                <w:sz w:val="24"/>
                                <w:szCs w:val="24"/>
                              </w:rPr>
                            </w:pPr>
                            <w:sdt>
                              <w:sdtPr>
                                <w:rPr>
                                  <w:sz w:val="24"/>
                                  <w:szCs w:val="24"/>
                                </w:rPr>
                                <w:id w:val="1458531627"/>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4A452E" w:rsidRPr="00226A41" w:rsidRDefault="004A452E" w:rsidP="00226A41">
                      <w:pPr>
                        <w:pStyle w:val="Caption"/>
                        <w:jc w:val="left"/>
                        <w:rPr>
                          <w:sz w:val="24"/>
                          <w:szCs w:val="24"/>
                        </w:rPr>
                      </w:pPr>
                      <w:bookmarkStart w:id="154" w:name="_Toc343369204"/>
                      <w:bookmarkStart w:id="155"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54"/>
                      <w:bookmarkEnd w:id="155"/>
                    </w:p>
                    <w:p w:rsidR="004A452E" w:rsidRPr="00226A41" w:rsidRDefault="004A452E" w:rsidP="00226A41">
                      <w:pPr>
                        <w:pStyle w:val="CaptionSource"/>
                        <w:jc w:val="left"/>
                        <w:rPr>
                          <w:sz w:val="24"/>
                          <w:szCs w:val="24"/>
                        </w:rPr>
                      </w:pPr>
                      <w:sdt>
                        <w:sdtPr>
                          <w:rPr>
                            <w:sz w:val="24"/>
                            <w:szCs w:val="24"/>
                          </w:rPr>
                          <w:id w:val="1458531627"/>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45"/>
      <w:bookmarkEnd w:id="146"/>
      <w:bookmarkEnd w:id="147"/>
      <w:bookmarkEnd w:id="148"/>
      <w:bookmarkEnd w:id="149"/>
      <w:bookmarkEnd w:id="150"/>
      <w:bookmarkEnd w:id="151"/>
    </w:p>
    <w:p w:rsidR="00D062A3" w:rsidRPr="00A50B51" w:rsidRDefault="00D062A3" w:rsidP="007A3D74">
      <w:pPr>
        <w:pStyle w:val="13"/>
        <w:numPr>
          <w:ilvl w:val="0"/>
          <w:numId w:val="0"/>
        </w:numPr>
        <w:ind w:left="1072"/>
        <w:rPr>
          <w:rFonts w:cs="Times New Roman"/>
          <w:szCs w:val="24"/>
        </w:rPr>
      </w:pPr>
    </w:p>
    <w:p w:rsidR="00AD0B2F" w:rsidRPr="00A50B51" w:rsidRDefault="00AD0B2F" w:rsidP="008E0A96">
      <w:pPr>
        <w:pStyle w:val="13"/>
        <w:rPr>
          <w:rFonts w:cs="Times New Roman"/>
          <w:szCs w:val="24"/>
        </w:rPr>
      </w:pPr>
      <w:bookmarkStart w:id="156" w:name="_Toc393655990"/>
      <w:r w:rsidRPr="00A50B51">
        <w:rPr>
          <w:rFonts w:cs="Times New Roman"/>
          <w:szCs w:val="24"/>
        </w:rPr>
        <w:t>Oído interno</w:t>
      </w:r>
      <w:bookmarkEnd w:id="143"/>
      <w:bookmarkEnd w:id="144"/>
      <w:bookmarkEnd w:id="156"/>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BD9BAD1" wp14:editId="1AE0D5E5">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57" w:name="_Toc343369205"/>
      <w:bookmarkStart w:id="158" w:name="_Toc393656073"/>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w:t>
      </w:r>
      <w:r w:rsidR="000F2541" w:rsidRPr="00A50B51">
        <w:rPr>
          <w:noProof/>
          <w:sz w:val="24"/>
          <w:szCs w:val="24"/>
        </w:rPr>
        <w:fldChar w:fldCharType="end"/>
      </w:r>
      <w:r w:rsidRPr="00A50B51">
        <w:rPr>
          <w:sz w:val="24"/>
          <w:szCs w:val="24"/>
        </w:rPr>
        <w:t xml:space="preserve"> – Oído interno</w:t>
      </w:r>
      <w:bookmarkEnd w:id="157"/>
      <w:bookmarkEnd w:id="158"/>
    </w:p>
    <w:p w:rsidR="00AD0B2F" w:rsidRPr="00A50B51" w:rsidRDefault="004A452E" w:rsidP="008E0A96">
      <w:pPr>
        <w:pStyle w:val="CaptionSource"/>
        <w:rPr>
          <w:sz w:val="24"/>
          <w:szCs w:val="24"/>
        </w:rPr>
      </w:pPr>
      <w:sdt>
        <w:sdtPr>
          <w:rPr>
            <w:sz w:val="24"/>
            <w:szCs w:val="24"/>
          </w:rPr>
          <w:id w:val="184868752"/>
          <w:citation/>
        </w:sdt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E2576F" w:rsidRPr="00E2576F">
            <w:rPr>
              <w:noProof/>
              <w:sz w:val="24"/>
              <w:szCs w:val="24"/>
            </w:rPr>
            <w:t>(Rodríguez &amp; A'Gaytán, 2006)</w:t>
          </w:r>
          <w:r w:rsidR="000F2541" w:rsidRPr="00A50B51">
            <w:rPr>
              <w:sz w:val="24"/>
              <w:szCs w:val="24"/>
            </w:rPr>
            <w:fldChar w:fldCharType="end"/>
          </w:r>
        </w:sdtContent>
      </w:sdt>
    </w:p>
    <w:p w:rsidR="00AD0B2F" w:rsidRPr="00A50B51" w:rsidRDefault="00AD0B2F" w:rsidP="008E0A96">
      <w:pPr>
        <w:pStyle w:val="13"/>
        <w:rPr>
          <w:rFonts w:cs="Times New Roman"/>
          <w:szCs w:val="24"/>
        </w:rPr>
      </w:pPr>
      <w:bookmarkStart w:id="159" w:name="_Toc324842969"/>
      <w:bookmarkStart w:id="160" w:name="_Toc335825848"/>
      <w:bookmarkStart w:id="161" w:name="_Toc347565955"/>
      <w:bookmarkStart w:id="162" w:name="_Toc393655991"/>
      <w:r w:rsidRPr="00A50B51">
        <w:rPr>
          <w:rFonts w:cs="Times New Roman"/>
          <w:szCs w:val="24"/>
        </w:rPr>
        <w:t>Nivel de intensidad y umbrales del sonido</w:t>
      </w:r>
      <w:bookmarkEnd w:id="159"/>
      <w:bookmarkEnd w:id="160"/>
      <w:bookmarkEnd w:id="161"/>
      <w:bookmarkEnd w:id="162"/>
    </w:p>
    <w:p w:rsidR="00AD0B2F" w:rsidRPr="00A50B51" w:rsidRDefault="00AD0B2F" w:rsidP="008E0A96">
      <w:pPr>
        <w:pStyle w:val="13"/>
        <w:numPr>
          <w:ilvl w:val="3"/>
          <w:numId w:val="5"/>
        </w:numPr>
        <w:rPr>
          <w:rFonts w:cs="Times New Roman"/>
          <w:szCs w:val="24"/>
        </w:rPr>
      </w:pPr>
      <w:bookmarkStart w:id="163" w:name="_Toc335825849"/>
      <w:bookmarkStart w:id="164" w:name="_Toc347565956"/>
      <w:bookmarkStart w:id="165" w:name="_Toc393655992"/>
      <w:r w:rsidRPr="00A50B51">
        <w:rPr>
          <w:rFonts w:cs="Times New Roman"/>
          <w:szCs w:val="24"/>
        </w:rPr>
        <w:t>Ondas sonoras</w:t>
      </w:r>
      <w:bookmarkEnd w:id="163"/>
      <w:bookmarkEnd w:id="164"/>
      <w:bookmarkEnd w:id="165"/>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0F2541" w:rsidRPr="00A50B51">
            <w:rPr>
              <w:szCs w:val="24"/>
              <w:lang w:eastAsia="es-CR"/>
            </w:rPr>
            <w:fldChar w:fldCharType="begin"/>
          </w:r>
          <w:r w:rsidR="00B0197A" w:rsidRPr="00A50B51">
            <w:rPr>
              <w:szCs w:val="24"/>
              <w:lang w:eastAsia="es-CR"/>
            </w:rPr>
            <w:instrText xml:space="preserve"> CITATION Fis87 \l 5130 </w:instrText>
          </w:r>
          <w:r w:rsidR="000F2541" w:rsidRPr="00A50B51">
            <w:rPr>
              <w:szCs w:val="24"/>
              <w:lang w:eastAsia="es-CR"/>
            </w:rPr>
            <w:fldChar w:fldCharType="separate"/>
          </w:r>
          <w:r w:rsidR="00E2576F" w:rsidRPr="00E2576F">
            <w:rPr>
              <w:noProof/>
              <w:szCs w:val="24"/>
              <w:lang w:eastAsia="es-CR"/>
            </w:rPr>
            <w:t>(Fisher, 1987)</w:t>
          </w:r>
          <w:r w:rsidR="000F2541"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66" w:name="_Toc335825850"/>
      <w:bookmarkStart w:id="167" w:name="_Toc347565957"/>
      <w:bookmarkStart w:id="168" w:name="_Toc393655993"/>
      <w:r w:rsidRPr="00A50B51">
        <w:rPr>
          <w:rFonts w:cs="Times New Roman"/>
          <w:szCs w:val="24"/>
        </w:rPr>
        <w:t>Umbrales absolutos</w:t>
      </w:r>
      <w:bookmarkEnd w:id="166"/>
      <w:bookmarkEnd w:id="167"/>
      <w:bookmarkEnd w:id="168"/>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69" w:name="_Toc324842971"/>
      <w:bookmarkStart w:id="170" w:name="_Toc335825851"/>
      <w:bookmarkStart w:id="171" w:name="_Toc347565958"/>
      <w:bookmarkStart w:id="172" w:name="_Toc393655994"/>
      <w:r w:rsidRPr="00A50B51">
        <w:rPr>
          <w:rFonts w:cs="Times New Roman"/>
          <w:szCs w:val="24"/>
        </w:rPr>
        <w:t>Umbral de audibilidad</w:t>
      </w:r>
      <w:bookmarkEnd w:id="169"/>
      <w:bookmarkEnd w:id="170"/>
      <w:bookmarkEnd w:id="171"/>
      <w:bookmarkEnd w:id="172"/>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73" w:name="_Toc324842972"/>
      <w:bookmarkStart w:id="174" w:name="_Toc335825852"/>
      <w:bookmarkStart w:id="175" w:name="_Toc347565959"/>
      <w:bookmarkStart w:id="176" w:name="_Toc393655995"/>
      <w:r w:rsidRPr="00A50B51">
        <w:rPr>
          <w:rFonts w:cs="Times New Roman"/>
          <w:szCs w:val="24"/>
        </w:rPr>
        <w:t>Umbrales de frecuencia</w:t>
      </w:r>
      <w:bookmarkEnd w:id="173"/>
      <w:bookmarkEnd w:id="174"/>
      <w:bookmarkEnd w:id="175"/>
      <w:bookmarkEnd w:id="176"/>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77" w:name="_Toc335825853"/>
      <w:bookmarkStart w:id="178" w:name="_Toc347565960"/>
      <w:bookmarkStart w:id="179" w:name="_Toc393655996"/>
      <w:r w:rsidRPr="00A50B51">
        <w:rPr>
          <w:rFonts w:cs="Times New Roman"/>
          <w:szCs w:val="24"/>
        </w:rPr>
        <w:lastRenderedPageBreak/>
        <w:t>Umbral del dolor</w:t>
      </w:r>
      <w:bookmarkEnd w:id="177"/>
      <w:bookmarkEnd w:id="178"/>
      <w:bookmarkEnd w:id="179"/>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0F2541"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0F2541"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0F2541"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80" w:name="_Toc324842973"/>
      <w:bookmarkStart w:id="181" w:name="_Toc335825854"/>
      <w:bookmarkStart w:id="182" w:name="_Toc347565961"/>
      <w:bookmarkStart w:id="183" w:name="_Toc393655997"/>
      <w:r w:rsidRPr="00A50B51">
        <w:rPr>
          <w:rFonts w:cs="Times New Roman"/>
          <w:szCs w:val="24"/>
        </w:rPr>
        <w:t>Efectos nocivos del ruido en la audición</w:t>
      </w:r>
      <w:bookmarkEnd w:id="180"/>
      <w:bookmarkEnd w:id="181"/>
      <w:bookmarkEnd w:id="182"/>
      <w:bookmarkEnd w:id="183"/>
    </w:p>
    <w:p w:rsidR="00AD0B2F" w:rsidRPr="00A50B51" w:rsidRDefault="00AD0B2F" w:rsidP="008E0A96">
      <w:pPr>
        <w:pStyle w:val="13"/>
        <w:numPr>
          <w:ilvl w:val="3"/>
          <w:numId w:val="5"/>
        </w:numPr>
        <w:rPr>
          <w:rStyle w:val="Heading3Char"/>
          <w:rFonts w:cs="Times New Roman"/>
          <w:b/>
          <w:bCs/>
          <w:szCs w:val="24"/>
        </w:rPr>
      </w:pPr>
      <w:bookmarkStart w:id="184" w:name="_Toc324842974"/>
      <w:bookmarkStart w:id="185" w:name="_Toc335825855"/>
      <w:bookmarkStart w:id="186" w:name="_Toc347565962"/>
      <w:bookmarkStart w:id="187" w:name="_Toc393655998"/>
      <w:r w:rsidRPr="00A50B51">
        <w:rPr>
          <w:rStyle w:val="Heading3Char"/>
          <w:rFonts w:cs="Times New Roman"/>
          <w:b/>
          <w:bCs/>
          <w:szCs w:val="24"/>
        </w:rPr>
        <w:t>Trauma acústico (hipoacusia)</w:t>
      </w:r>
      <w:bookmarkEnd w:id="184"/>
      <w:bookmarkEnd w:id="185"/>
      <w:bookmarkEnd w:id="186"/>
      <w:bookmarkEnd w:id="187"/>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88" w:name="_Toc324842975"/>
      <w:bookmarkStart w:id="189" w:name="_Toc335825856"/>
      <w:bookmarkStart w:id="190" w:name="_Toc347565963"/>
      <w:bookmarkStart w:id="191" w:name="_Toc393655999"/>
      <w:r w:rsidRPr="00A50B51">
        <w:rPr>
          <w:rStyle w:val="Heading3Char"/>
          <w:rFonts w:cs="Times New Roman"/>
          <w:b/>
          <w:bCs/>
          <w:szCs w:val="24"/>
        </w:rPr>
        <w:t>Acúfenos</w:t>
      </w:r>
      <w:bookmarkEnd w:id="188"/>
      <w:bookmarkEnd w:id="189"/>
      <w:bookmarkEnd w:id="190"/>
      <w:bookmarkEnd w:id="191"/>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92" w:name="_Toc324842976"/>
      <w:bookmarkStart w:id="193" w:name="_Toc335825857"/>
      <w:bookmarkStart w:id="194" w:name="_Toc347565964"/>
      <w:bookmarkStart w:id="195" w:name="_Toc393656000"/>
      <w:r w:rsidRPr="00A50B51">
        <w:rPr>
          <w:rStyle w:val="Heading3Char"/>
          <w:rFonts w:cs="Times New Roman"/>
          <w:b/>
          <w:bCs/>
          <w:szCs w:val="24"/>
        </w:rPr>
        <w:t>Desplazamiento temporal de la audición – TTS</w:t>
      </w:r>
      <w:bookmarkEnd w:id="192"/>
      <w:bookmarkEnd w:id="193"/>
      <w:bookmarkEnd w:id="194"/>
      <w:bookmarkEnd w:id="195"/>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145818E5" wp14:editId="12BFB660">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96" w:name="_Toc343369206"/>
      <w:bookmarkStart w:id="197" w:name="_Toc393656074"/>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r w:rsidRPr="00A50B51">
        <w:rPr>
          <w:sz w:val="24"/>
          <w:szCs w:val="24"/>
        </w:rPr>
        <w:t xml:space="preserve"> – Umbrales del sonido</w:t>
      </w:r>
      <w:bookmarkEnd w:id="196"/>
      <w:bookmarkEnd w:id="197"/>
    </w:p>
    <w:p w:rsidR="00E2208B" w:rsidRPr="00A50B51" w:rsidRDefault="004A452E" w:rsidP="008E0A96">
      <w:pPr>
        <w:pStyle w:val="Caption"/>
        <w:rPr>
          <w:sz w:val="24"/>
          <w:szCs w:val="24"/>
        </w:rPr>
      </w:pPr>
      <w:sdt>
        <w:sdtPr>
          <w:rPr>
            <w:sz w:val="24"/>
            <w:szCs w:val="24"/>
          </w:rPr>
          <w:id w:val="-299541446"/>
          <w:citation/>
        </w:sdtPr>
        <w:sdtContent>
          <w:r w:rsidR="000F2541" w:rsidRPr="00A50B51">
            <w:rPr>
              <w:sz w:val="24"/>
              <w:szCs w:val="24"/>
            </w:rPr>
            <w:fldChar w:fldCharType="begin"/>
          </w:r>
          <w:r w:rsidR="00E2208B" w:rsidRPr="00A50B51">
            <w:rPr>
              <w:sz w:val="24"/>
              <w:szCs w:val="24"/>
            </w:rPr>
            <w:instrText xml:space="preserve"> CITATION Ins12 \l 5130 </w:instrText>
          </w:r>
          <w:r w:rsidR="000F2541" w:rsidRPr="00A50B51">
            <w:rPr>
              <w:sz w:val="24"/>
              <w:szCs w:val="24"/>
            </w:rPr>
            <w:fldChar w:fldCharType="separate"/>
          </w:r>
          <w:r w:rsidR="00E2576F" w:rsidRPr="00E2576F">
            <w:rPr>
              <w:noProof/>
              <w:sz w:val="24"/>
              <w:szCs w:val="24"/>
            </w:rPr>
            <w:t>(Instituto Doña Jimena)</w:t>
          </w:r>
          <w:r w:rsidR="000F2541"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198" w:name="_Toc324842977"/>
      <w:bookmarkStart w:id="199" w:name="_Toc335825858"/>
      <w:bookmarkStart w:id="200" w:name="_Toc347565965"/>
      <w:bookmarkStart w:id="201" w:name="_Toc393656001"/>
      <w:r w:rsidRPr="00A50B51">
        <w:rPr>
          <w:rStyle w:val="Heading3Char"/>
          <w:rFonts w:cs="Times New Roman"/>
          <w:b/>
          <w:bCs/>
          <w:szCs w:val="24"/>
        </w:rPr>
        <w:t>Análisis</w:t>
      </w:r>
      <w:bookmarkEnd w:id="198"/>
      <w:bookmarkEnd w:id="199"/>
      <w:bookmarkEnd w:id="200"/>
      <w:bookmarkEnd w:id="201"/>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02" w:name="_Toc335825859"/>
      <w:bookmarkStart w:id="203" w:name="_Toc347565966"/>
      <w:bookmarkStart w:id="204" w:name="_Toc393656002"/>
      <w:r w:rsidRPr="00A50B51">
        <w:rPr>
          <w:rFonts w:cs="Times New Roman"/>
          <w:szCs w:val="24"/>
        </w:rPr>
        <w:t>Audiometría</w:t>
      </w:r>
      <w:bookmarkEnd w:id="202"/>
      <w:bookmarkEnd w:id="203"/>
      <w:bookmarkEnd w:id="204"/>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5" w:name="_Toc335825860"/>
      <w:bookmarkStart w:id="206" w:name="_Toc347565967"/>
      <w:bookmarkStart w:id="207" w:name="_Toc393656003"/>
      <w:r w:rsidRPr="00A50B51">
        <w:rPr>
          <w:rStyle w:val="Heading3Char"/>
          <w:rFonts w:cs="Times New Roman"/>
          <w:b/>
          <w:bCs/>
          <w:szCs w:val="24"/>
        </w:rPr>
        <w:lastRenderedPageBreak/>
        <w:t>Audiometría tonal</w:t>
      </w:r>
      <w:bookmarkEnd w:id="205"/>
      <w:bookmarkEnd w:id="206"/>
      <w:bookmarkEnd w:id="207"/>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8" w:name="_Toc335825861"/>
      <w:bookmarkStart w:id="209" w:name="_Toc347565968"/>
      <w:bookmarkStart w:id="210" w:name="_Toc393656004"/>
      <w:r w:rsidRPr="00A50B51">
        <w:rPr>
          <w:rStyle w:val="Heading3Char"/>
          <w:rFonts w:cs="Times New Roman"/>
          <w:b/>
          <w:bCs/>
          <w:szCs w:val="24"/>
        </w:rPr>
        <w:t>Logoaudiometría o audiometría vocal</w:t>
      </w:r>
      <w:bookmarkEnd w:id="208"/>
      <w:bookmarkEnd w:id="209"/>
      <w:bookmarkEnd w:id="210"/>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0F2541" w:rsidRPr="00A50B51">
            <w:rPr>
              <w:szCs w:val="24"/>
              <w:lang w:eastAsia="es-CR"/>
            </w:rPr>
            <w:fldChar w:fldCharType="begin"/>
          </w:r>
          <w:r w:rsidR="00671965" w:rsidRPr="00A50B51">
            <w:rPr>
              <w:szCs w:val="24"/>
              <w:lang w:eastAsia="es-CR"/>
            </w:rPr>
            <w:instrText xml:space="preserve"> CITATION Mur12 \l 5130 </w:instrText>
          </w:r>
          <w:r w:rsidR="000F2541" w:rsidRPr="00A50B51">
            <w:rPr>
              <w:szCs w:val="24"/>
              <w:lang w:eastAsia="es-CR"/>
            </w:rPr>
            <w:fldChar w:fldCharType="separate"/>
          </w:r>
          <w:r w:rsidR="00E2576F" w:rsidRPr="00E2576F">
            <w:rPr>
              <w:noProof/>
              <w:szCs w:val="24"/>
              <w:lang w:eastAsia="es-CR"/>
            </w:rPr>
            <w:t>(Murillo &amp; Castro)</w:t>
          </w:r>
          <w:r w:rsidR="000F2541"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11" w:name="_Toc335825862"/>
      <w:bookmarkStart w:id="212" w:name="_Toc347565969"/>
      <w:bookmarkStart w:id="213" w:name="_Toc393656005"/>
      <w:r w:rsidRPr="00A50B51">
        <w:rPr>
          <w:rFonts w:cs="Times New Roman"/>
          <w:szCs w:val="24"/>
        </w:rPr>
        <w:t>Audiómetro</w:t>
      </w:r>
      <w:bookmarkEnd w:id="211"/>
      <w:bookmarkEnd w:id="212"/>
      <w:bookmarkEnd w:id="213"/>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5FC448A8" wp14:editId="08242F53">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4" w:name="_Toc343369207"/>
      <w:bookmarkStart w:id="215" w:name="_Toc393656075"/>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r w:rsidRPr="00A50B51">
        <w:rPr>
          <w:sz w:val="24"/>
          <w:szCs w:val="24"/>
        </w:rPr>
        <w:t xml:space="preserve"> – Audiómetro eléctrico</w:t>
      </w:r>
      <w:bookmarkEnd w:id="214"/>
      <w:bookmarkEnd w:id="215"/>
    </w:p>
    <w:p w:rsidR="00AD0B2F" w:rsidRPr="00A50B51" w:rsidRDefault="004A452E" w:rsidP="008E0A96">
      <w:pPr>
        <w:pStyle w:val="CaptionSource"/>
        <w:rPr>
          <w:sz w:val="24"/>
          <w:szCs w:val="24"/>
        </w:rPr>
      </w:pPr>
      <w:sdt>
        <w:sdtPr>
          <w:rPr>
            <w:sz w:val="24"/>
            <w:szCs w:val="24"/>
          </w:rPr>
          <w:id w:val="-751902077"/>
          <w:citation/>
        </w:sdtPr>
        <w:sdtContent>
          <w:r w:rsidR="000F2541" w:rsidRPr="00A50B51">
            <w:rPr>
              <w:sz w:val="24"/>
              <w:szCs w:val="24"/>
            </w:rPr>
            <w:fldChar w:fldCharType="begin"/>
          </w:r>
          <w:r w:rsidR="00DC1D80" w:rsidRPr="00A50B51">
            <w:rPr>
              <w:sz w:val="24"/>
              <w:szCs w:val="24"/>
            </w:rPr>
            <w:instrText xml:space="preserve"> CITATION Rod06 \l 5130 </w:instrText>
          </w:r>
          <w:r w:rsidR="000F2541" w:rsidRPr="00A50B51">
            <w:rPr>
              <w:sz w:val="24"/>
              <w:szCs w:val="24"/>
            </w:rPr>
            <w:fldChar w:fldCharType="separate"/>
          </w:r>
          <w:r w:rsidR="00E2576F" w:rsidRPr="00E2576F">
            <w:rPr>
              <w:noProof/>
              <w:sz w:val="24"/>
              <w:szCs w:val="24"/>
            </w:rPr>
            <w:t>(Rodríguez &amp; A'Gaytán, 2006)</w:t>
          </w:r>
          <w:r w:rsidR="000F2541"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0F2541" w:rsidRPr="00A50B51">
            <w:rPr>
              <w:szCs w:val="24"/>
              <w:lang w:eastAsia="es-CR"/>
            </w:rPr>
            <w:fldChar w:fldCharType="begin"/>
          </w:r>
          <w:r w:rsidR="00DC1D80" w:rsidRPr="00A50B51">
            <w:rPr>
              <w:szCs w:val="24"/>
              <w:lang w:eastAsia="es-CR"/>
            </w:rPr>
            <w:instrText xml:space="preserve"> CITATION Rod06 \l 5130 </w:instrText>
          </w:r>
          <w:r w:rsidR="000F2541" w:rsidRPr="00A50B51">
            <w:rPr>
              <w:szCs w:val="24"/>
              <w:lang w:eastAsia="es-CR"/>
            </w:rPr>
            <w:fldChar w:fldCharType="separate"/>
          </w:r>
          <w:r w:rsidR="00E2576F" w:rsidRPr="00E2576F">
            <w:rPr>
              <w:noProof/>
              <w:szCs w:val="24"/>
              <w:lang w:eastAsia="es-CR"/>
            </w:rPr>
            <w:t>(Rodríguez &amp; A'Gaytán, 2006)</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16" w:name="_Toc335825863"/>
      <w:bookmarkStart w:id="217" w:name="_Toc347565970"/>
      <w:bookmarkStart w:id="218" w:name="_Toc393656006"/>
      <w:r w:rsidRPr="00A50B51">
        <w:rPr>
          <w:rFonts w:cs="Times New Roman"/>
          <w:szCs w:val="24"/>
        </w:rPr>
        <w:t>Audiograma o test auditivo</w:t>
      </w:r>
      <w:bookmarkEnd w:id="216"/>
      <w:bookmarkEnd w:id="217"/>
      <w:bookmarkEnd w:id="218"/>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0F2541" w:rsidRPr="00A50B51">
            <w:rPr>
              <w:szCs w:val="24"/>
              <w:lang w:eastAsia="es-CR"/>
            </w:rPr>
            <w:fldChar w:fldCharType="begin"/>
          </w:r>
          <w:r w:rsidR="00565B47">
            <w:rPr>
              <w:szCs w:val="24"/>
              <w:lang w:eastAsia="es-CR"/>
            </w:rPr>
            <w:instrText xml:space="preserve">CITATION Boy \l 5130 </w:instrText>
          </w:r>
          <w:r w:rsidR="000F2541" w:rsidRPr="00A50B51">
            <w:rPr>
              <w:szCs w:val="24"/>
              <w:lang w:eastAsia="es-CR"/>
            </w:rPr>
            <w:fldChar w:fldCharType="separate"/>
          </w:r>
          <w:r w:rsidR="00565B47" w:rsidRPr="00565B47">
            <w:rPr>
              <w:noProof/>
              <w:szCs w:val="24"/>
              <w:lang w:eastAsia="es-CR"/>
            </w:rPr>
            <w:t>(http://www.audiciondelbebe.org/)</w:t>
          </w:r>
          <w:r w:rsidR="000F2541"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DEA06D4" wp14:editId="161500C8">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19" w:name="_Toc343369208"/>
      <w:bookmarkStart w:id="220" w:name="_Toc393656076"/>
      <w:r w:rsidRPr="000D2721">
        <w:rPr>
          <w:sz w:val="24"/>
          <w:szCs w:val="24"/>
        </w:rPr>
        <w:t>Ilustración</w:t>
      </w:r>
      <w:r w:rsidR="0095411A" w:rsidRPr="000D2721">
        <w:rPr>
          <w:sz w:val="24"/>
          <w:szCs w:val="24"/>
        </w:rPr>
        <w:t xml:space="preserve"> </w:t>
      </w:r>
      <w:r w:rsidR="000F2541" w:rsidRPr="00A50B51">
        <w:rPr>
          <w:sz w:val="24"/>
          <w:szCs w:val="24"/>
        </w:rPr>
        <w:fldChar w:fldCharType="begin"/>
      </w:r>
      <w:r w:rsidRPr="000D2721">
        <w:rPr>
          <w:sz w:val="24"/>
          <w:szCs w:val="24"/>
        </w:rPr>
        <w:instrText xml:space="preserve"> SEQ Ilustración \* ARABIC </w:instrText>
      </w:r>
      <w:r w:rsidR="000F2541" w:rsidRPr="00A50B51">
        <w:rPr>
          <w:sz w:val="24"/>
          <w:szCs w:val="24"/>
        </w:rPr>
        <w:fldChar w:fldCharType="separate"/>
      </w:r>
      <w:r w:rsidR="000D2721" w:rsidRPr="000D2721">
        <w:rPr>
          <w:noProof/>
          <w:sz w:val="24"/>
          <w:szCs w:val="24"/>
        </w:rPr>
        <w:t>5</w:t>
      </w:r>
      <w:r w:rsidR="000F2541" w:rsidRPr="00A50B51">
        <w:rPr>
          <w:noProof/>
          <w:sz w:val="24"/>
          <w:szCs w:val="24"/>
        </w:rPr>
        <w:fldChar w:fldCharType="end"/>
      </w:r>
      <w:r w:rsidRPr="000D2721">
        <w:rPr>
          <w:sz w:val="24"/>
          <w:szCs w:val="24"/>
        </w:rPr>
        <w:t xml:space="preserve"> – Audiograma</w:t>
      </w:r>
      <w:bookmarkEnd w:id="219"/>
      <w:bookmarkEnd w:id="220"/>
    </w:p>
    <w:p w:rsidR="00AD0B2F" w:rsidRPr="000D2721" w:rsidRDefault="004A452E" w:rsidP="008E0A96">
      <w:pPr>
        <w:pStyle w:val="CaptionSource"/>
        <w:rPr>
          <w:sz w:val="24"/>
          <w:szCs w:val="24"/>
        </w:rPr>
      </w:pPr>
      <w:sdt>
        <w:sdtPr>
          <w:rPr>
            <w:sz w:val="24"/>
            <w:szCs w:val="24"/>
          </w:rPr>
          <w:id w:val="-1065493053"/>
          <w:citation/>
        </w:sdtPr>
        <w:sdtContent>
          <w:r w:rsidR="000F2541" w:rsidRPr="00A50B51">
            <w:rPr>
              <w:sz w:val="24"/>
              <w:szCs w:val="24"/>
            </w:rPr>
            <w:fldChar w:fldCharType="begin"/>
          </w:r>
          <w:r w:rsidR="00565B47" w:rsidRPr="000D2721">
            <w:rPr>
              <w:sz w:val="24"/>
              <w:szCs w:val="24"/>
            </w:rPr>
            <w:instrText xml:space="preserve">CITATION Boy \l 5130 </w:instrText>
          </w:r>
          <w:r w:rsidR="000F2541" w:rsidRPr="00A50B51">
            <w:rPr>
              <w:sz w:val="24"/>
              <w:szCs w:val="24"/>
            </w:rPr>
            <w:fldChar w:fldCharType="separate"/>
          </w:r>
          <w:r w:rsidR="00565B47" w:rsidRPr="000D2721">
            <w:rPr>
              <w:noProof/>
              <w:sz w:val="24"/>
              <w:szCs w:val="24"/>
            </w:rPr>
            <w:t>(http://www.audiciondelbebe.org/)</w:t>
          </w:r>
          <w:r w:rsidR="000F2541"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21" w:name="_Toc335825864"/>
      <w:bookmarkStart w:id="222" w:name="_Toc347565971"/>
      <w:bookmarkStart w:id="223" w:name="_Toc393656007"/>
      <w:r w:rsidRPr="00A50B51">
        <w:rPr>
          <w:rFonts w:cs="Times New Roman"/>
          <w:szCs w:val="24"/>
        </w:rPr>
        <w:t>Los auriculares</w:t>
      </w:r>
      <w:bookmarkEnd w:id="221"/>
      <w:bookmarkEnd w:id="222"/>
      <w:bookmarkEnd w:id="223"/>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0F2541" w:rsidRPr="00A50B51">
            <w:rPr>
              <w:szCs w:val="24"/>
              <w:lang w:eastAsia="es-CR"/>
            </w:rPr>
            <w:fldChar w:fldCharType="begin"/>
          </w:r>
          <w:r w:rsidR="00DC1D80" w:rsidRPr="00A50B51">
            <w:rPr>
              <w:szCs w:val="24"/>
              <w:lang w:eastAsia="es-CR"/>
            </w:rPr>
            <w:instrText xml:space="preserve">CITATION Fun12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24" w:name="_Toc335825865"/>
      <w:bookmarkStart w:id="225" w:name="_Toc347565972"/>
      <w:bookmarkStart w:id="226"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24"/>
      <w:bookmarkEnd w:id="225"/>
      <w:bookmarkEnd w:id="226"/>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0F2541" w:rsidRPr="00A50B51">
            <w:rPr>
              <w:b/>
              <w:bCs/>
              <w:szCs w:val="24"/>
              <w:lang w:eastAsia="es-CR"/>
            </w:rPr>
            <w:fldChar w:fldCharType="begin"/>
          </w:r>
          <w:r w:rsidR="00DC44E8" w:rsidRPr="00A50B51">
            <w:rPr>
              <w:b/>
              <w:bCs/>
              <w:szCs w:val="24"/>
              <w:lang w:eastAsia="es-CR"/>
            </w:rPr>
            <w:instrText xml:space="preserve"> CITATION PCA11 \l 5130 </w:instrText>
          </w:r>
          <w:r w:rsidR="000F2541" w:rsidRPr="00A50B51">
            <w:rPr>
              <w:b/>
              <w:bCs/>
              <w:szCs w:val="24"/>
              <w:lang w:eastAsia="es-CR"/>
            </w:rPr>
            <w:fldChar w:fldCharType="separate"/>
          </w:r>
          <w:r w:rsidR="00E2576F" w:rsidRPr="00E2576F">
            <w:rPr>
              <w:noProof/>
              <w:szCs w:val="24"/>
              <w:lang w:eastAsia="es-CR"/>
            </w:rPr>
            <w:t>(PC Actual, 2011)</w:t>
          </w:r>
          <w:r w:rsidR="000F2541"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27" w:name="_Toc335825866"/>
      <w:bookmarkStart w:id="228" w:name="_Toc347565973"/>
      <w:bookmarkStart w:id="229" w:name="_Toc393656009"/>
      <w:r w:rsidRPr="00A50B51">
        <w:rPr>
          <w:rFonts w:cs="Times New Roman"/>
          <w:szCs w:val="24"/>
        </w:rPr>
        <w:t>Diseños</w:t>
      </w:r>
      <w:bookmarkEnd w:id="227"/>
      <w:bookmarkEnd w:id="228"/>
      <w:bookmarkEnd w:id="229"/>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0F2541" w:rsidRPr="00A50B51">
            <w:rPr>
              <w:szCs w:val="24"/>
              <w:lang w:eastAsia="es-CR"/>
            </w:rPr>
            <w:fldChar w:fldCharType="begin"/>
          </w:r>
          <w:r w:rsidR="00DC44E8" w:rsidRPr="00A50B51">
            <w:rPr>
              <w:szCs w:val="24"/>
              <w:lang w:eastAsia="es-CR"/>
            </w:rPr>
            <w:instrText xml:space="preserve"> CITATION PCA11 \l 5130 </w:instrText>
          </w:r>
          <w:r w:rsidR="000F2541" w:rsidRPr="00A50B51">
            <w:rPr>
              <w:szCs w:val="24"/>
              <w:lang w:eastAsia="es-CR"/>
            </w:rPr>
            <w:fldChar w:fldCharType="separate"/>
          </w:r>
          <w:r w:rsidR="00E2576F" w:rsidRPr="00E2576F">
            <w:rPr>
              <w:noProof/>
              <w:szCs w:val="24"/>
              <w:lang w:eastAsia="es-CR"/>
            </w:rPr>
            <w:t>(PC Actual, 2011)</w:t>
          </w:r>
          <w:r w:rsidR="000F2541"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30" w:name="_Toc335825867"/>
      <w:bookmarkStart w:id="231" w:name="_Toc347565974"/>
      <w:bookmarkStart w:id="232" w:name="_Ref384149258"/>
      <w:bookmarkStart w:id="233" w:name="_Toc393656010"/>
      <w:r w:rsidRPr="00A50B51">
        <w:rPr>
          <w:rFonts w:cs="Times New Roman"/>
          <w:szCs w:val="24"/>
        </w:rPr>
        <w:lastRenderedPageBreak/>
        <w:t>Características técnicas</w:t>
      </w:r>
      <w:bookmarkEnd w:id="230"/>
      <w:bookmarkEnd w:id="231"/>
      <w:bookmarkEnd w:id="232"/>
      <w:bookmarkEnd w:id="233"/>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0F2541" w:rsidRPr="00A50B51">
            <w:rPr>
              <w:szCs w:val="24"/>
              <w:lang w:eastAsia="es-CR"/>
            </w:rPr>
            <w:fldChar w:fldCharType="begin"/>
          </w:r>
          <w:r w:rsidR="00D07061" w:rsidRPr="00A50B51">
            <w:rPr>
              <w:szCs w:val="24"/>
              <w:lang w:eastAsia="es-CR"/>
            </w:rPr>
            <w:instrText xml:space="preserve"> CITATION PCA11 \l 5130 </w:instrText>
          </w:r>
          <w:r w:rsidR="000F2541" w:rsidRPr="00A50B51">
            <w:rPr>
              <w:szCs w:val="24"/>
              <w:lang w:eastAsia="es-CR"/>
            </w:rPr>
            <w:fldChar w:fldCharType="separate"/>
          </w:r>
          <w:r w:rsidR="00E2576F" w:rsidRPr="00E2576F">
            <w:rPr>
              <w:noProof/>
              <w:szCs w:val="24"/>
              <w:lang w:eastAsia="es-CR"/>
            </w:rPr>
            <w:t>(PC Actual, 2011)</w:t>
          </w:r>
          <w:r w:rsidR="000F2541"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34" w:name="_Toc335825868"/>
      <w:bookmarkStart w:id="235" w:name="_Toc347565975"/>
      <w:bookmarkStart w:id="236" w:name="_Ref384124828"/>
      <w:bookmarkStart w:id="237" w:name="_Ref384124832"/>
      <w:bookmarkStart w:id="238" w:name="_Toc393656011"/>
      <w:r w:rsidRPr="00A50B51">
        <w:rPr>
          <w:rFonts w:cs="Times New Roman"/>
          <w:szCs w:val="24"/>
        </w:rPr>
        <w:t>Sistema operativo móvil o SO móvil</w:t>
      </w:r>
      <w:bookmarkEnd w:id="234"/>
      <w:bookmarkEnd w:id="235"/>
      <w:bookmarkEnd w:id="236"/>
      <w:bookmarkEnd w:id="237"/>
      <w:bookmarkEnd w:id="238"/>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39" w:name="_Toc335825869"/>
      <w:bookmarkStart w:id="240" w:name="_Toc347565976"/>
      <w:bookmarkStart w:id="241" w:name="_Toc393656012"/>
      <w:r w:rsidRPr="00A50B51">
        <w:rPr>
          <w:rFonts w:cs="Times New Roman"/>
          <w:szCs w:val="24"/>
        </w:rPr>
        <w:t>Middleware</w:t>
      </w:r>
      <w:bookmarkEnd w:id="239"/>
      <w:bookmarkEnd w:id="240"/>
      <w:bookmarkEnd w:id="241"/>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Content>
          <w:r w:rsidR="000F2541" w:rsidRPr="00A50B51">
            <w:rPr>
              <w:szCs w:val="24"/>
              <w:lang w:eastAsia="es-CR"/>
            </w:rPr>
            <w:fldChar w:fldCharType="begin"/>
          </w:r>
          <w:r w:rsidR="006C22A4" w:rsidRPr="00A50B51">
            <w:rPr>
              <w:szCs w:val="24"/>
              <w:lang w:eastAsia="es-CR"/>
            </w:rPr>
            <w:instrText xml:space="preserve"> CITATION Fun121 \l 5130 </w:instrText>
          </w:r>
          <w:r w:rsidR="000F2541" w:rsidRPr="00A50B51">
            <w:rPr>
              <w:szCs w:val="24"/>
              <w:lang w:eastAsia="es-CR"/>
            </w:rPr>
            <w:fldChar w:fldCharType="separate"/>
          </w:r>
          <w:r w:rsidR="00E2576F" w:rsidRPr="00E2576F">
            <w:rPr>
              <w:noProof/>
              <w:szCs w:val="24"/>
              <w:lang w:eastAsia="es-CR"/>
            </w:rPr>
            <w:t>(Fundación Wikimedia Inc, 2012)</w:t>
          </w:r>
          <w:r w:rsidR="000F2541"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42" w:name="_Toc335825870"/>
      <w:bookmarkStart w:id="243" w:name="_Toc347565977"/>
      <w:bookmarkStart w:id="244" w:name="_Toc393656013"/>
      <w:r w:rsidRPr="00A50B51">
        <w:rPr>
          <w:rFonts w:cs="Times New Roman"/>
          <w:szCs w:val="24"/>
        </w:rPr>
        <w:t>Sistemas operativos móviles más conocidos</w:t>
      </w:r>
      <w:bookmarkEnd w:id="242"/>
      <w:bookmarkEnd w:id="243"/>
      <w:bookmarkEnd w:id="244"/>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0F2541" w:rsidRPr="00A50B51">
            <w:rPr>
              <w:szCs w:val="24"/>
              <w:lang w:eastAsia="es-CR"/>
            </w:rPr>
            <w:fldChar w:fldCharType="begin"/>
          </w:r>
          <w:r w:rsidR="00D03E52" w:rsidRPr="00A50B51">
            <w:rPr>
              <w:szCs w:val="24"/>
              <w:lang w:eastAsia="es-CR"/>
            </w:rPr>
            <w:instrText xml:space="preserve"> CITATION Vil08 \l 1033 </w:instrText>
          </w:r>
          <w:r w:rsidR="000F2541" w:rsidRPr="00A50B51">
            <w:rPr>
              <w:szCs w:val="24"/>
              <w:lang w:eastAsia="es-CR"/>
            </w:rPr>
            <w:fldChar w:fldCharType="separate"/>
          </w:r>
          <w:r w:rsidR="00E2576F" w:rsidRPr="00E2576F">
            <w:rPr>
              <w:noProof/>
              <w:szCs w:val="24"/>
              <w:lang w:eastAsia="es-CR"/>
            </w:rPr>
            <w:t>(Villar &amp; Toledo, 2008)</w:t>
          </w:r>
          <w:r w:rsidR="000F2541"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245" w:name="_Toc347565978"/>
      <w:bookmarkStart w:id="246" w:name="_Toc393656014"/>
      <w:r w:rsidRPr="00A50B51">
        <w:rPr>
          <w:sz w:val="24"/>
          <w:szCs w:val="24"/>
        </w:rPr>
        <w:lastRenderedPageBreak/>
        <w:t>Marco Metodológico</w:t>
      </w:r>
      <w:bookmarkEnd w:id="245"/>
      <w:bookmarkEnd w:id="24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47" w:name="_Toc335332641"/>
      <w:bookmarkStart w:id="248" w:name="_Toc347565979"/>
      <w:bookmarkStart w:id="249" w:name="_Toc393656015"/>
      <w:r w:rsidRPr="00A50B51">
        <w:rPr>
          <w:rFonts w:cs="Times New Roman"/>
          <w:szCs w:val="24"/>
        </w:rPr>
        <w:t>Metodología ágil para el desarrollo de software móvil</w:t>
      </w:r>
      <w:bookmarkEnd w:id="247"/>
      <w:bookmarkEnd w:id="248"/>
      <w:bookmarkEnd w:id="24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0F2541" w:rsidRPr="00A50B51">
            <w:rPr>
              <w:szCs w:val="24"/>
            </w:rPr>
            <w:fldChar w:fldCharType="begin"/>
          </w:r>
          <w:r w:rsidR="00547429" w:rsidRPr="00A50B51">
            <w:rPr>
              <w:szCs w:val="24"/>
            </w:rPr>
            <w:instrText xml:space="preserve">CITATION Bla09 \l 5130 </w:instrText>
          </w:r>
          <w:r w:rsidR="000F2541" w:rsidRPr="00A50B51">
            <w:rPr>
              <w:szCs w:val="24"/>
            </w:rPr>
            <w:fldChar w:fldCharType="separate"/>
          </w:r>
          <w:r w:rsidR="00E2576F" w:rsidRPr="00E2576F">
            <w:rPr>
              <w:noProof/>
              <w:szCs w:val="24"/>
            </w:rPr>
            <w:t>(Blanco, Camarero, Fumero, Werterski, &amp; Rodríguez, 2009)</w:t>
          </w:r>
          <w:r w:rsidR="000F2541"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0F2541" w:rsidRPr="00A50B51">
            <w:rPr>
              <w:szCs w:val="24"/>
            </w:rPr>
            <w:fldChar w:fldCharType="begin"/>
          </w:r>
          <w:r w:rsidR="008C2466" w:rsidRPr="00A50B51">
            <w:rPr>
              <w:szCs w:val="24"/>
            </w:rPr>
            <w:instrText xml:space="preserve"> CITATION Bla09 \l 5130 </w:instrText>
          </w:r>
          <w:r w:rsidR="000F2541" w:rsidRPr="00A50B51">
            <w:rPr>
              <w:szCs w:val="24"/>
            </w:rPr>
            <w:fldChar w:fldCharType="separate"/>
          </w:r>
          <w:r w:rsidR="00E2576F" w:rsidRPr="00E2576F">
            <w:rPr>
              <w:noProof/>
              <w:szCs w:val="24"/>
            </w:rPr>
            <w:t>(Blanco, Camarero, Fumero, Werterski, &amp; Rodríguez, 2009)</w:t>
          </w:r>
          <w:r w:rsidR="000F2541"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exploración, inicialización, productización,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r w:rsidRPr="00A50B51">
        <w:rPr>
          <w:i/>
          <w:szCs w:val="24"/>
        </w:rPr>
        <w:t>backlog</w:t>
      </w:r>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35A518AF" wp14:editId="19B0C486">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50" w:name="_Toc335332662"/>
      <w:bookmarkStart w:id="251" w:name="_Toc343369209"/>
      <w:bookmarkStart w:id="252" w:name="_Toc393656077"/>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r w:rsidRPr="00A50B51">
        <w:rPr>
          <w:sz w:val="24"/>
          <w:szCs w:val="24"/>
        </w:rPr>
        <w:t xml:space="preserve"> – Fase de inicialización</w:t>
      </w:r>
      <w:bookmarkEnd w:id="250"/>
      <w:bookmarkEnd w:id="251"/>
      <w:bookmarkEnd w:id="252"/>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r w:rsidRPr="00A50B51">
        <w:rPr>
          <w:b/>
          <w:szCs w:val="24"/>
        </w:rPr>
        <w:t>Productización</w:t>
      </w:r>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stakeholder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r w:rsidRPr="00A50B51">
        <w:rPr>
          <w:i/>
          <w:szCs w:val="24"/>
        </w:rPr>
        <w:t>backlog</w:t>
      </w:r>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253" w:name="_Toc347565980"/>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1D22BA">
      <w:pPr>
        <w:pStyle w:val="t1"/>
        <w:numPr>
          <w:ilvl w:val="0"/>
          <w:numId w:val="32"/>
        </w:numPr>
      </w:pPr>
      <w:bookmarkStart w:id="254" w:name="_Toc393656016"/>
      <w:r w:rsidRPr="001A6F80">
        <w:t xml:space="preserve">CAPÍTULO </w:t>
      </w:r>
      <w:r w:rsidR="00064A2C" w:rsidRPr="001A6F80">
        <w:t>III</w:t>
      </w:r>
      <w:bookmarkEnd w:id="253"/>
      <w:r w:rsidR="00E2576F">
        <w:t xml:space="preserve"> – Procedimiento metodológico</w:t>
      </w:r>
      <w:bookmarkEnd w:id="25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55" w:name="_Toc347565981"/>
      <w:bookmarkStart w:id="256" w:name="_Toc393656017"/>
      <w:r w:rsidRPr="00A50B51">
        <w:rPr>
          <w:sz w:val="24"/>
          <w:szCs w:val="24"/>
        </w:rPr>
        <w:lastRenderedPageBreak/>
        <w:t>Procedimiento Metodológico</w:t>
      </w:r>
      <w:bookmarkEnd w:id="255"/>
      <w:bookmarkEnd w:id="256"/>
    </w:p>
    <w:p w:rsidR="00DE3DA9" w:rsidRPr="00A50B51" w:rsidRDefault="00DE3DA9" w:rsidP="008E0A96">
      <w:pPr>
        <w:pStyle w:val="13"/>
        <w:tabs>
          <w:tab w:val="left" w:pos="1134"/>
        </w:tabs>
        <w:rPr>
          <w:rFonts w:cs="Times New Roman"/>
          <w:szCs w:val="24"/>
        </w:rPr>
      </w:pPr>
      <w:bookmarkStart w:id="257" w:name="_Toc347565982"/>
      <w:bookmarkStart w:id="258" w:name="_Toc393656018"/>
      <w:r w:rsidRPr="00A50B51">
        <w:rPr>
          <w:rFonts w:cs="Times New Roman"/>
          <w:szCs w:val="24"/>
        </w:rPr>
        <w:t>Mobile-D – Fase de exploración</w:t>
      </w:r>
      <w:bookmarkEnd w:id="257"/>
      <w:bookmarkEnd w:id="25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59" w:name="_Toc347565983"/>
      <w:bookmarkStart w:id="260" w:name="_Toc393656019"/>
      <w:r w:rsidRPr="00A50B51">
        <w:rPr>
          <w:rFonts w:cs="Times New Roman"/>
          <w:szCs w:val="24"/>
        </w:rPr>
        <w:t>Contacto inicial</w:t>
      </w:r>
      <w:bookmarkEnd w:id="259"/>
      <w:bookmarkEnd w:id="260"/>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61" w:name="_Toc347565984"/>
      <w:bookmarkStart w:id="262" w:name="_Toc393656020"/>
      <w:r w:rsidRPr="00A50B51">
        <w:rPr>
          <w:rFonts w:cs="Times New Roman"/>
          <w:szCs w:val="24"/>
        </w:rPr>
        <w:t>Realización del plan de trabajo</w:t>
      </w:r>
      <w:bookmarkEnd w:id="261"/>
      <w:bookmarkEnd w:id="262"/>
    </w:p>
    <w:p w:rsidR="00F061CA" w:rsidRPr="00A50B51" w:rsidRDefault="00550581" w:rsidP="008E0A96">
      <w:pPr>
        <w:ind w:firstLine="708"/>
        <w:rPr>
          <w:szCs w:val="24"/>
        </w:rPr>
      </w:pPr>
      <w:r w:rsidRPr="00A50B51">
        <w:rPr>
          <w:szCs w:val="24"/>
        </w:rPr>
        <w:t>Para la realización del plan de trabajo, se tomaron acuerdos en dividir este proyecto en una fase de inicialización de 20 días, una fase de produ</w:t>
      </w:r>
      <w:r w:rsidR="00F85A9C" w:rsidRPr="00A50B51">
        <w:rPr>
          <w:szCs w:val="24"/>
        </w:rPr>
        <w:t>ctización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63" w:name="_Toc337713594"/>
      <w:bookmarkStart w:id="264" w:name="_Toc347565985"/>
      <w:bookmarkStart w:id="265" w:name="_Toc393656021"/>
      <w:r w:rsidRPr="00A50B51">
        <w:rPr>
          <w:rFonts w:cs="Times New Roman"/>
          <w:szCs w:val="24"/>
        </w:rPr>
        <w:t>Estudio de factibilidad</w:t>
      </w:r>
      <w:bookmarkEnd w:id="263"/>
      <w:bookmarkEnd w:id="264"/>
      <w:bookmarkEnd w:id="26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66" w:name="_Toc337713595"/>
      <w:bookmarkStart w:id="267" w:name="_Toc347565986"/>
      <w:bookmarkStart w:id="268" w:name="_Ref385077747"/>
      <w:bookmarkStart w:id="269" w:name="_Toc393656022"/>
      <w:r w:rsidRPr="00A50B51">
        <w:rPr>
          <w:rFonts w:cs="Times New Roman"/>
          <w:szCs w:val="24"/>
        </w:rPr>
        <w:t>Técnica</w:t>
      </w:r>
      <w:bookmarkEnd w:id="266"/>
      <w:bookmarkEnd w:id="267"/>
      <w:bookmarkEnd w:id="268"/>
      <w:bookmarkEnd w:id="26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r w:rsidR="009176A6" w:rsidRPr="009176A6">
        <w:rPr>
          <w:i/>
          <w:lang w:eastAsia="es-CR"/>
        </w:rPr>
        <w:t>freeware</w:t>
      </w:r>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270" w:name="_Toc337713596"/>
      <w:bookmarkStart w:id="271" w:name="_Toc347565987"/>
      <w:bookmarkStart w:id="272" w:name="_Toc393656023"/>
      <w:r w:rsidRPr="00A50B51">
        <w:rPr>
          <w:rFonts w:cs="Times New Roman"/>
          <w:szCs w:val="24"/>
        </w:rPr>
        <w:t>Operativa</w:t>
      </w:r>
      <w:bookmarkEnd w:id="270"/>
      <w:bookmarkEnd w:id="271"/>
      <w:bookmarkEnd w:id="27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2D6FFF14" wp14:editId="3C997729">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667D3204" wp14:editId="6BF4A049">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22B612BF" wp14:editId="3DF9F78A">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399A2DEB" wp14:editId="6AE06078">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3CE1BC1A" wp14:editId="3AFA097D">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254AC44C" wp14:editId="405960D1">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FE3F729" wp14:editId="278DB371">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0229BDD6" wp14:editId="16646EAC">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F66B3E" wp14:editId="797D0130">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4BA37C35" wp14:editId="59E0DB23">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243BE69" wp14:editId="1BEC7CD1">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A7D1A04" wp14:editId="0C5BFF39">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C6517" w:rsidRPr="00A50B51" w:rsidRDefault="00CC6517" w:rsidP="008E0A96">
      <w:pPr>
        <w:pStyle w:val="Caption"/>
        <w:rPr>
          <w:sz w:val="24"/>
          <w:szCs w:val="24"/>
        </w:rPr>
      </w:pPr>
      <w:bookmarkStart w:id="273" w:name="_Toc337713616"/>
      <w:bookmarkStart w:id="274" w:name="_Toc343369211"/>
      <w:bookmarkStart w:id="275" w:name="_Toc393656078"/>
      <w:r w:rsidRPr="00A50B51">
        <w:rPr>
          <w:sz w:val="24"/>
          <w:szCs w:val="24"/>
        </w:rPr>
        <w:t xml:space="preserve">Ilustración </w:t>
      </w:r>
      <w:r w:rsidR="000F2541" w:rsidRPr="00A50B51">
        <w:rPr>
          <w:sz w:val="24"/>
          <w:szCs w:val="24"/>
        </w:rPr>
        <w:fldChar w:fldCharType="begin"/>
      </w:r>
      <w:r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7</w:t>
      </w:r>
      <w:r w:rsidR="000F2541" w:rsidRPr="00A50B51">
        <w:rPr>
          <w:sz w:val="24"/>
          <w:szCs w:val="24"/>
        </w:rPr>
        <w:fldChar w:fldCharType="end"/>
      </w:r>
      <w:r w:rsidRPr="00A50B51">
        <w:rPr>
          <w:sz w:val="24"/>
          <w:szCs w:val="24"/>
        </w:rPr>
        <w:t xml:space="preserve"> – Soporte de la aplicación en las operaciones básicas de la Clínica Audinsa</w:t>
      </w:r>
      <w:bookmarkEnd w:id="273"/>
      <w:bookmarkEnd w:id="274"/>
      <w:bookmarkEnd w:id="27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76" w:name="_Toc337713597"/>
      <w:bookmarkStart w:id="277" w:name="_Toc347565988"/>
      <w:bookmarkStart w:id="278" w:name="_Toc393656024"/>
      <w:r w:rsidRPr="00A50B51">
        <w:rPr>
          <w:rFonts w:cs="Times New Roman"/>
          <w:szCs w:val="24"/>
        </w:rPr>
        <w:t>Financiera</w:t>
      </w:r>
      <w:bookmarkEnd w:id="276"/>
      <w:bookmarkEnd w:id="277"/>
      <w:bookmarkEnd w:id="27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79" w:name="_Toc337713598"/>
      <w:bookmarkStart w:id="280" w:name="_Toc347565989"/>
      <w:bookmarkStart w:id="281" w:name="_Toc393656025"/>
      <w:r w:rsidRPr="00A50B51">
        <w:rPr>
          <w:rFonts w:cs="Times New Roman"/>
          <w:szCs w:val="24"/>
        </w:rPr>
        <w:t>Costo de recursos humanos</w:t>
      </w:r>
      <w:bookmarkEnd w:id="279"/>
      <w:bookmarkEnd w:id="280"/>
      <w:bookmarkEnd w:id="28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282" w:name="_Toc337713618"/>
      <w:bookmarkStart w:id="283" w:name="_Toc393656066"/>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0D2721">
        <w:rPr>
          <w:noProof/>
          <w:sz w:val="24"/>
          <w:szCs w:val="24"/>
        </w:rPr>
        <w:t>1</w:t>
      </w:r>
      <w:r w:rsidR="000F2541" w:rsidRPr="00A50B51">
        <w:rPr>
          <w:sz w:val="24"/>
          <w:szCs w:val="24"/>
        </w:rPr>
        <w:fldChar w:fldCharType="end"/>
      </w:r>
      <w:r w:rsidRPr="00A50B51">
        <w:rPr>
          <w:sz w:val="24"/>
          <w:szCs w:val="24"/>
        </w:rPr>
        <w:t xml:space="preserve"> – Costo de recursos humanos estimado</w:t>
      </w:r>
      <w:bookmarkEnd w:id="282"/>
      <w:bookmarkEnd w:id="28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284" w:name="_Toc337713599"/>
      <w:bookmarkStart w:id="285" w:name="_Toc347565990"/>
      <w:bookmarkStart w:id="286"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284"/>
      <w:bookmarkEnd w:id="285"/>
      <w:bookmarkEnd w:id="28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Sony Vaio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Teléfono móvil inteligente Sony Ericsson Xperia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287" w:name="_Toc337713619"/>
      <w:bookmarkStart w:id="288" w:name="_Toc393656067"/>
      <w:r w:rsidRPr="00A50B51">
        <w:rPr>
          <w:sz w:val="24"/>
          <w:szCs w:val="24"/>
        </w:rPr>
        <w:t xml:space="preserve">Tabla </w:t>
      </w:r>
      <w:r w:rsidR="000F2541" w:rsidRPr="00A50B51">
        <w:rPr>
          <w:sz w:val="24"/>
          <w:szCs w:val="24"/>
        </w:rPr>
        <w:fldChar w:fldCharType="begin"/>
      </w:r>
      <w:r w:rsidRPr="00A50B51">
        <w:rPr>
          <w:sz w:val="24"/>
          <w:szCs w:val="24"/>
        </w:rPr>
        <w:instrText xml:space="preserve"> SEQ Tabla \* ARABIC </w:instrText>
      </w:r>
      <w:r w:rsidR="000F2541" w:rsidRPr="00A50B51">
        <w:rPr>
          <w:sz w:val="24"/>
          <w:szCs w:val="24"/>
        </w:rPr>
        <w:fldChar w:fldCharType="separate"/>
      </w:r>
      <w:r w:rsidR="000D2721">
        <w:rPr>
          <w:noProof/>
          <w:sz w:val="24"/>
          <w:szCs w:val="24"/>
        </w:rPr>
        <w:t>2</w:t>
      </w:r>
      <w:r w:rsidR="000F2541"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287"/>
      <w:bookmarkEnd w:id="288"/>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289" w:name="_Toc337713600"/>
      <w:bookmarkStart w:id="290" w:name="_Toc347565991"/>
      <w:bookmarkStart w:id="291" w:name="_Toc393656027"/>
      <w:r w:rsidRPr="00A50B51">
        <w:rPr>
          <w:rFonts w:cs="Times New Roman"/>
          <w:szCs w:val="24"/>
        </w:rPr>
        <w:t>Legal</w:t>
      </w:r>
      <w:bookmarkEnd w:id="289"/>
      <w:bookmarkEnd w:id="290"/>
      <w:bookmarkEnd w:id="29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292" w:name="_Toc347565992"/>
      <w:bookmarkStart w:id="293" w:name="_Toc393656028"/>
      <w:r w:rsidRPr="00A50B51">
        <w:rPr>
          <w:rFonts w:cs="Times New Roman"/>
          <w:szCs w:val="24"/>
        </w:rPr>
        <w:lastRenderedPageBreak/>
        <w:t>Mobile-D – Fase de inicialización</w:t>
      </w:r>
      <w:bookmarkEnd w:id="292"/>
      <w:bookmarkEnd w:id="29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294" w:name="_Toc347565993"/>
      <w:bookmarkStart w:id="295" w:name="_Ref385591851"/>
      <w:bookmarkStart w:id="296" w:name="_Ref385591858"/>
      <w:bookmarkStart w:id="297" w:name="_Ref386048757"/>
      <w:bookmarkStart w:id="298" w:name="_Ref386048765"/>
      <w:bookmarkStart w:id="299" w:name="_Ref386480763"/>
      <w:bookmarkStart w:id="300" w:name="_Toc393656029"/>
      <w:r w:rsidRPr="00A50B51">
        <w:rPr>
          <w:rFonts w:cs="Times New Roman"/>
          <w:szCs w:val="24"/>
        </w:rPr>
        <w:t>Definición de requerimientos</w:t>
      </w:r>
      <w:bookmarkEnd w:id="294"/>
      <w:bookmarkEnd w:id="295"/>
      <w:bookmarkEnd w:id="296"/>
      <w:bookmarkEnd w:id="297"/>
      <w:bookmarkEnd w:id="298"/>
      <w:bookmarkEnd w:id="299"/>
      <w:bookmarkEnd w:id="300"/>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01" w:name="_Ref384125019"/>
      <w:bookmarkStart w:id="302" w:name="_Toc393656068"/>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r w:rsidRPr="00A50B51">
        <w:rPr>
          <w:sz w:val="24"/>
          <w:szCs w:val="24"/>
        </w:rPr>
        <w:t xml:space="preserve"> - Comparación de aplicaciones de audiología existentes</w:t>
      </w:r>
      <w:bookmarkEnd w:id="301"/>
      <w:bookmarkEnd w:id="302"/>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La cantidad de palabras es de X</w:t>
      </w:r>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03" w:name="_Toc347565994"/>
      <w:bookmarkStart w:id="304" w:name="_Toc393656030"/>
      <w:r w:rsidRPr="00A50B51">
        <w:rPr>
          <w:rFonts w:cs="Times New Roman"/>
          <w:szCs w:val="24"/>
        </w:rPr>
        <w:t>Diseño conceptual de la solución</w:t>
      </w:r>
      <w:bookmarkEnd w:id="303"/>
      <w:bookmarkEnd w:id="30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405AD32C" wp14:editId="776411E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05" w:name="_Toc343369212"/>
      <w:bookmarkStart w:id="306" w:name="_Toc393656079"/>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8</w:t>
      </w:r>
      <w:r w:rsidR="000F2541" w:rsidRPr="00A50B51">
        <w:rPr>
          <w:noProof/>
          <w:sz w:val="24"/>
          <w:szCs w:val="24"/>
        </w:rPr>
        <w:fldChar w:fldCharType="end"/>
      </w:r>
      <w:r w:rsidRPr="00A50B51">
        <w:rPr>
          <w:sz w:val="24"/>
          <w:szCs w:val="24"/>
        </w:rPr>
        <w:t xml:space="preserve"> – Módulos de la aplicación</w:t>
      </w:r>
      <w:bookmarkEnd w:id="305"/>
      <w:bookmarkEnd w:id="306"/>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07" w:name="_Toc347565995"/>
      <w:bookmarkStart w:id="308" w:name="_Toc393656031"/>
      <w:r w:rsidRPr="00A50B51">
        <w:rPr>
          <w:rFonts w:cs="Times New Roman"/>
          <w:szCs w:val="24"/>
        </w:rPr>
        <w:lastRenderedPageBreak/>
        <w:t>Diagrama de c</w:t>
      </w:r>
      <w:r w:rsidR="00955AAC" w:rsidRPr="00A50B51">
        <w:rPr>
          <w:rFonts w:cs="Times New Roman"/>
          <w:szCs w:val="24"/>
        </w:rPr>
        <w:t>asos de uso</w:t>
      </w:r>
      <w:bookmarkEnd w:id="307"/>
      <w:bookmarkEnd w:id="308"/>
    </w:p>
    <w:p w:rsidR="00822AE5" w:rsidRPr="00A50B51" w:rsidRDefault="00ED02E1" w:rsidP="0072187B">
      <w:pPr>
        <w:jc w:val="center"/>
        <w:rPr>
          <w:szCs w:val="24"/>
        </w:rPr>
      </w:pPr>
      <w:r w:rsidRPr="00A50B51">
        <w:rPr>
          <w:noProof/>
          <w:szCs w:val="24"/>
          <w:lang w:eastAsia="es-CR"/>
        </w:rPr>
        <w:drawing>
          <wp:inline distT="0" distB="0" distL="0" distR="0" wp14:anchorId="5510B439" wp14:editId="7CDEC3B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9087CD0" wp14:editId="25A8E5F2">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09" w:name="_Toc343369213"/>
      <w:bookmarkStart w:id="310" w:name="_Toc393656080"/>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9</w:t>
      </w:r>
      <w:r w:rsidR="000F2541" w:rsidRPr="00A50B51">
        <w:rPr>
          <w:noProof/>
          <w:sz w:val="24"/>
          <w:szCs w:val="24"/>
        </w:rPr>
        <w:fldChar w:fldCharType="end"/>
      </w:r>
      <w:r w:rsidRPr="00A50B51">
        <w:rPr>
          <w:sz w:val="24"/>
          <w:szCs w:val="24"/>
        </w:rPr>
        <w:t xml:space="preserve"> – Casos de uso</w:t>
      </w:r>
      <w:bookmarkEnd w:id="309"/>
      <w:bookmarkEnd w:id="310"/>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11" w:name="_Toc347565996"/>
      <w:bookmarkStart w:id="312" w:name="_Toc393656032"/>
      <w:r w:rsidRPr="00A50B51">
        <w:rPr>
          <w:rFonts w:cs="Times New Roman"/>
          <w:szCs w:val="24"/>
        </w:rPr>
        <w:lastRenderedPageBreak/>
        <w:t>Diagrama de clases</w:t>
      </w:r>
      <w:bookmarkEnd w:id="311"/>
      <w:bookmarkEnd w:id="312"/>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5B8A3919" wp14:editId="60BD5929">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13" w:name="_Toc343369214"/>
      <w:bookmarkStart w:id="314" w:name="_Toc393656081"/>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10</w:t>
      </w:r>
      <w:r w:rsidR="000F2541" w:rsidRPr="00A50B51">
        <w:rPr>
          <w:noProof/>
          <w:sz w:val="24"/>
          <w:szCs w:val="24"/>
        </w:rPr>
        <w:fldChar w:fldCharType="end"/>
      </w:r>
      <w:r w:rsidRPr="00A50B51">
        <w:rPr>
          <w:sz w:val="24"/>
          <w:szCs w:val="24"/>
        </w:rPr>
        <w:t xml:space="preserve"> – Diagrama de clases</w:t>
      </w:r>
      <w:bookmarkEnd w:id="313"/>
      <w:bookmarkEnd w:id="314"/>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15" w:name="_Toc347566000"/>
      <w:bookmarkStart w:id="316" w:name="_Toc393656033"/>
      <w:r w:rsidRPr="00A50B51">
        <w:rPr>
          <w:rFonts w:cs="Times New Roman"/>
          <w:szCs w:val="24"/>
        </w:rPr>
        <w:lastRenderedPageBreak/>
        <w:t>Diseño de interfaces</w:t>
      </w:r>
      <w:bookmarkEnd w:id="315"/>
      <w:bookmarkEnd w:id="316"/>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5B125502" wp14:editId="695402C5">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6FB1FA0" wp14:editId="7AF911B7">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0299C75" wp14:editId="1763FB7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71B2B83A" wp14:editId="70528B85">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29BF504C" wp14:editId="2B784B80">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549D0" wp14:editId="1D1D8203">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17" w:name="_Toc343369217"/>
      <w:bookmarkStart w:id="318" w:name="_Toc393656082"/>
      <w:r w:rsidRPr="00A50B51">
        <w:rPr>
          <w:sz w:val="24"/>
          <w:szCs w:val="24"/>
        </w:rPr>
        <w:t xml:space="preserve">Ilustración </w:t>
      </w:r>
      <w:r w:rsidR="000F2541" w:rsidRPr="00A50B51">
        <w:rPr>
          <w:sz w:val="24"/>
          <w:szCs w:val="24"/>
        </w:rPr>
        <w:fldChar w:fldCharType="begin"/>
      </w:r>
      <w:r w:rsidR="00EB02B8"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11</w:t>
      </w:r>
      <w:r w:rsidR="000F2541" w:rsidRPr="00A50B51">
        <w:rPr>
          <w:sz w:val="24"/>
          <w:szCs w:val="24"/>
        </w:rPr>
        <w:fldChar w:fldCharType="end"/>
      </w:r>
      <w:r w:rsidRPr="00A50B51">
        <w:rPr>
          <w:sz w:val="24"/>
          <w:szCs w:val="24"/>
        </w:rPr>
        <w:t xml:space="preserve"> – Diseño conceptual de la solución</w:t>
      </w:r>
      <w:bookmarkEnd w:id="317"/>
      <w:bookmarkEnd w:id="318"/>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19" w:name="_Toc347566001"/>
      <w:bookmarkStart w:id="320" w:name="_Toc393656034"/>
      <w:r w:rsidRPr="00A50B51">
        <w:rPr>
          <w:rFonts w:cs="Times New Roman"/>
          <w:szCs w:val="24"/>
        </w:rPr>
        <w:lastRenderedPageBreak/>
        <w:t>Diseño de base de datos</w:t>
      </w:r>
      <w:bookmarkEnd w:id="319"/>
      <w:bookmarkEnd w:id="320"/>
    </w:p>
    <w:p w:rsidR="0011602A" w:rsidRPr="00A50B51" w:rsidRDefault="00FB2ADE" w:rsidP="0072187B">
      <w:pPr>
        <w:jc w:val="center"/>
        <w:rPr>
          <w:szCs w:val="24"/>
        </w:rPr>
      </w:pPr>
      <w:bookmarkStart w:id="321" w:name="_Toc345168655"/>
      <w:bookmarkStart w:id="322" w:name="_Toc347566002"/>
      <w:r w:rsidRPr="00A50B51">
        <w:rPr>
          <w:szCs w:val="24"/>
        </w:rPr>
        <w:softHyphen/>
      </w:r>
      <w:bookmarkEnd w:id="321"/>
      <w:bookmarkEnd w:id="322"/>
      <w:r w:rsidRPr="00A50B51">
        <w:rPr>
          <w:noProof/>
          <w:szCs w:val="24"/>
          <w:lang w:eastAsia="es-CR"/>
        </w:rPr>
        <w:drawing>
          <wp:inline distT="0" distB="0" distL="0" distR="0" wp14:anchorId="10117194" wp14:editId="083EEEFF">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23" w:name="_Toc39365608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12</w:t>
      </w:r>
      <w:r w:rsidR="000F2541" w:rsidRPr="00A50B51">
        <w:rPr>
          <w:noProof/>
          <w:sz w:val="24"/>
          <w:szCs w:val="24"/>
        </w:rPr>
        <w:fldChar w:fldCharType="end"/>
      </w:r>
      <w:r w:rsidRPr="00A50B51">
        <w:rPr>
          <w:sz w:val="24"/>
          <w:szCs w:val="24"/>
        </w:rPr>
        <w:t xml:space="preserve"> – Diseño de base de Datos</w:t>
      </w:r>
      <w:bookmarkEnd w:id="323"/>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24" w:name="_Toc347566003"/>
      <w:bookmarkStart w:id="325" w:name="_Ref385592019"/>
      <w:bookmarkStart w:id="326" w:name="_Toc393656035"/>
      <w:r w:rsidRPr="00A50B51">
        <w:rPr>
          <w:rFonts w:cs="Times New Roman"/>
          <w:szCs w:val="24"/>
        </w:rPr>
        <w:t>Pruebas</w:t>
      </w:r>
      <w:bookmarkEnd w:id="324"/>
      <w:bookmarkEnd w:id="325"/>
      <w:bookmarkEnd w:id="326"/>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27" w:name="_Toc393656069"/>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27"/>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28" w:name="_Toc347566006"/>
      <w:bookmarkStart w:id="329" w:name="_Ref385592837"/>
      <w:bookmarkStart w:id="330" w:name="_Ref385593388"/>
      <w:bookmarkStart w:id="331" w:name="_Toc393656036"/>
      <w:r w:rsidRPr="00A50B51">
        <w:rPr>
          <w:rFonts w:cs="Times New Roman"/>
          <w:szCs w:val="24"/>
        </w:rPr>
        <w:lastRenderedPageBreak/>
        <w:t>Resultados</w:t>
      </w:r>
      <w:bookmarkEnd w:id="328"/>
      <w:bookmarkEnd w:id="329"/>
      <w:bookmarkEnd w:id="330"/>
      <w:bookmarkEnd w:id="331"/>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"Settings"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32" w:name="_Toc393656070"/>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5</w:t>
      </w:r>
      <w:r w:rsidR="000F2541" w:rsidRPr="00A50B51">
        <w:rPr>
          <w:noProof/>
          <w:sz w:val="24"/>
          <w:szCs w:val="24"/>
        </w:rPr>
        <w:fldChar w:fldCharType="end"/>
      </w:r>
      <w:r w:rsidRPr="00A50B51">
        <w:rPr>
          <w:sz w:val="24"/>
          <w:szCs w:val="24"/>
        </w:rPr>
        <w:t xml:space="preserve"> - Resultados de pruebas</w:t>
      </w:r>
      <w:bookmarkEnd w:id="332"/>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333" w:name="_Toc347566007"/>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334" w:name="_Toc393656037"/>
      <w:r w:rsidRPr="00E2576F">
        <w:t xml:space="preserve">CAPÍTULO </w:t>
      </w:r>
      <w:r w:rsidR="00D06EC7" w:rsidRPr="00E2576F">
        <w:t>IV</w:t>
      </w:r>
      <w:bookmarkEnd w:id="333"/>
      <w:r w:rsidR="00E2576F">
        <w:t xml:space="preserve"> – Análisis retrospectivo</w:t>
      </w:r>
      <w:bookmarkEnd w:id="334"/>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35" w:name="_Toc347566008"/>
      <w:bookmarkStart w:id="336" w:name="_Toc393656038"/>
      <w:r w:rsidRPr="00A50B51">
        <w:rPr>
          <w:sz w:val="24"/>
          <w:szCs w:val="24"/>
        </w:rPr>
        <w:lastRenderedPageBreak/>
        <w:t>Análisis Retrospectivo o Análisis de Resultados</w:t>
      </w:r>
      <w:bookmarkEnd w:id="335"/>
      <w:bookmarkEnd w:id="336"/>
    </w:p>
    <w:p w:rsidR="00951E5B" w:rsidRPr="00A50B51" w:rsidRDefault="00951E5B" w:rsidP="008E0A96">
      <w:pPr>
        <w:pStyle w:val="13"/>
        <w:rPr>
          <w:rFonts w:cs="Times New Roman"/>
          <w:szCs w:val="24"/>
        </w:rPr>
      </w:pPr>
      <w:bookmarkStart w:id="337" w:name="_Toc393656039"/>
      <w:r w:rsidRPr="00A50B51">
        <w:rPr>
          <w:rFonts w:cs="Times New Roman"/>
          <w:szCs w:val="24"/>
        </w:rPr>
        <w:t>General</w:t>
      </w:r>
      <w:bookmarkEnd w:id="337"/>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r w:rsidRPr="00A50B51">
        <w:rPr>
          <w:szCs w:val="24"/>
          <w:lang w:eastAsia="es-CR"/>
        </w:rPr>
        <w:t xml:space="preserve">La productización o </w:t>
      </w:r>
      <w:r w:rsidR="001C2B3C" w:rsidRPr="00A50B51">
        <w:rPr>
          <w:szCs w:val="24"/>
          <w:lang w:eastAsia="es-CR"/>
        </w:rPr>
        <w:t xml:space="preserve">desarrollo de los requerimientos da como resultado </w:t>
      </w:r>
      <w:r w:rsidR="00747116" w:rsidRPr="00A50B51">
        <w:rPr>
          <w:szCs w:val="24"/>
          <w:lang w:eastAsia="es-CR"/>
        </w:rPr>
        <w:t>Audinsa</w:t>
      </w:r>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r w:rsidR="00C763F8" w:rsidRPr="00A50B51">
        <w:rPr>
          <w:szCs w:val="24"/>
          <w:lang w:eastAsia="es-CR"/>
        </w:rPr>
        <w:t>desarrollada</w:t>
      </w:r>
      <w:r w:rsidR="001C2B3C" w:rsidRPr="00A50B51">
        <w:rPr>
          <w:szCs w:val="24"/>
          <w:lang w:eastAsia="es-CR"/>
        </w:rPr>
        <w:t>.</w:t>
      </w:r>
      <w:r w:rsidR="00233D14">
        <w:rPr>
          <w:szCs w:val="24"/>
          <w:lang w:eastAsia="es-CR"/>
        </w:rPr>
        <w:t xml:space="preserve"> </w:t>
      </w:r>
      <w:r w:rsidR="001C2B3C" w:rsidRPr="00A50B51">
        <w:rPr>
          <w:szCs w:val="24"/>
          <w:lang w:eastAsia="es-CR"/>
        </w:rPr>
        <w:t xml:space="preserve">Dicha </w:t>
      </w:r>
      <w:r w:rsidR="00747116" w:rsidRPr="00A50B51">
        <w:rPr>
          <w:szCs w:val="24"/>
          <w:lang w:eastAsia="es-CR"/>
        </w:rPr>
        <w:t>solución</w:t>
      </w:r>
      <w:r w:rsidR="002B29F0" w:rsidRPr="00A50B51">
        <w:rPr>
          <w:szCs w:val="24"/>
          <w:lang w:eastAsia="es-CR"/>
        </w:rPr>
        <w:t xml:space="preserve"> creada en Android,</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Audinsa SA de analizar, diagnosticar y dar información para la prevención de enfermedades</w:t>
      </w:r>
      <w:r w:rsidR="001C2B3C" w:rsidRPr="00A50B51">
        <w:rPr>
          <w:szCs w:val="24"/>
          <w:lang w:eastAsia="es-CR"/>
        </w:rPr>
        <w:t xml:space="preserve"> a sus pacientes.</w:t>
      </w:r>
    </w:p>
    <w:p w:rsidR="0020193E" w:rsidRPr="00A50B51" w:rsidRDefault="0020193E" w:rsidP="008E0A96">
      <w:pPr>
        <w:ind w:firstLine="708"/>
        <w:rPr>
          <w:szCs w:val="24"/>
          <w:lang w:eastAsia="es-CR"/>
        </w:rPr>
      </w:pPr>
    </w:p>
    <w:p w:rsidR="004A452E" w:rsidRDefault="005B2E33" w:rsidP="004A452E">
      <w:pPr>
        <w:ind w:firstLine="708"/>
        <w:rPr>
          <w:ins w:id="338" w:author="Personal" w:date="2014-07-22T21:26:00Z"/>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Pr="00A50B51">
        <w:rPr>
          <w:szCs w:val="24"/>
        </w:rPr>
        <w:t>Finalmente, luego de la productización 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ins w:id="339" w:author="Personal" w:date="2014-07-22T21:30:00Z">
        <w:r w:rsidR="004A452E">
          <w:rPr>
            <w:szCs w:val="24"/>
          </w:rPr>
          <w:t xml:space="preserve"> </w:t>
        </w:r>
      </w:ins>
    </w:p>
    <w:p w:rsidR="004A452E" w:rsidRPr="00A50B51" w:rsidRDefault="004A452E" w:rsidP="00874DD7">
      <w:pPr>
        <w:ind w:firstLine="708"/>
        <w:rPr>
          <w:rFonts w:eastAsiaTheme="majorEastAsia"/>
          <w:b/>
          <w:bCs/>
          <w:szCs w:val="24"/>
        </w:rPr>
      </w:pPr>
      <w:ins w:id="340" w:author="Personal" w:date="2014-07-22T21:32:00Z">
        <w:r>
          <w:rPr>
            <w:rFonts w:eastAsiaTheme="majorEastAsia"/>
            <w:b/>
            <w:bCs/>
            <w:szCs w:val="24"/>
          </w:rPr>
          <w:lastRenderedPageBreak/>
          <w:t>En palabras propias del dueño del producto o usuario, e</w:t>
        </w:r>
      </w:ins>
      <w:ins w:id="341" w:author="Personal" w:date="2014-07-22T21:31:00Z">
        <w:r>
          <w:rPr>
            <w:rFonts w:eastAsiaTheme="majorEastAsia"/>
            <w:b/>
            <w:bCs/>
            <w:szCs w:val="24"/>
          </w:rPr>
          <w:t>l beneficio que obtiene la</w:t>
        </w:r>
      </w:ins>
      <w:ins w:id="342" w:author="Personal" w:date="2014-07-22T21:32:00Z">
        <w:r>
          <w:rPr>
            <w:rFonts w:eastAsiaTheme="majorEastAsia"/>
            <w:b/>
            <w:bCs/>
            <w:szCs w:val="24"/>
          </w:rPr>
          <w:t xml:space="preserve"> empresa con el cumplimiento de este objetivo radica en:</w:t>
        </w:r>
      </w:ins>
    </w:p>
    <w:p w:rsidR="00951E5B" w:rsidRPr="00A50B51" w:rsidRDefault="00951E5B" w:rsidP="008E0A96">
      <w:pPr>
        <w:pStyle w:val="13"/>
        <w:tabs>
          <w:tab w:val="left" w:pos="1134"/>
        </w:tabs>
        <w:rPr>
          <w:rFonts w:cs="Times New Roman"/>
          <w:szCs w:val="24"/>
        </w:rPr>
      </w:pPr>
      <w:bookmarkStart w:id="343" w:name="_Toc393656040"/>
      <w:r w:rsidRPr="00A50B51">
        <w:rPr>
          <w:rFonts w:cs="Times New Roman"/>
          <w:szCs w:val="24"/>
        </w:rPr>
        <w:t>Específicos</w:t>
      </w:r>
      <w:bookmarkEnd w:id="343"/>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Desde un principio se analizaron diferentes plataformas móviles disponibles en el mercado y sus ventajas y desventajas. Como investigadores, se realiza un listado de si</w:t>
      </w:r>
      <w:r w:rsidR="002B29F0" w:rsidRPr="00A50B51">
        <w:rPr>
          <w:szCs w:val="24"/>
          <w:lang w:eastAsia="es-CR"/>
        </w:rPr>
        <w:t>stemas operativos móviles y sus</w:t>
      </w:r>
      <w:r w:rsidRPr="00A50B51">
        <w:rPr>
          <w:szCs w:val="24"/>
          <w:lang w:eastAsia="es-CR"/>
        </w:rPr>
        <w:t xml:space="preserve"> características (Ver </w:t>
      </w:r>
      <w:r w:rsidR="00E02F86" w:rsidRPr="00A50B51">
        <w:fldChar w:fldCharType="begin"/>
      </w:r>
      <w:r w:rsidR="00E02F86" w:rsidRPr="00A50B51">
        <w:instrText xml:space="preserve"> REF _Ref384124832 \h  \* MERGEFORMAT </w:instrText>
      </w:r>
      <w:r w:rsidR="00E02F86" w:rsidRPr="00A50B51">
        <w:fldChar w:fldCharType="separate"/>
      </w:r>
      <w:r w:rsidR="000D2721" w:rsidRPr="00A50B51">
        <w:rPr>
          <w:szCs w:val="24"/>
        </w:rPr>
        <w:t>Sistema operativo móvil o SO móvil</w:t>
      </w:r>
      <w:r w:rsidR="00E02F86" w:rsidRPr="00A50B51">
        <w:fldChar w:fldCharType="end"/>
      </w:r>
      <w:r w:rsidRPr="00A50B51">
        <w:rPr>
          <w:szCs w:val="24"/>
          <w:lang w:eastAsia="es-CR"/>
        </w:rPr>
        <w:t>), estableciendo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lastRenderedPageBreak/>
        <w:drawing>
          <wp:inline distT="0" distB="0" distL="0" distR="0" wp14:anchorId="716350E6" wp14:editId="0A238477">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344" w:name="_Toc386049176"/>
      <w:bookmarkStart w:id="345" w:name="_Toc393656058"/>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1</w:t>
      </w:r>
      <w:r w:rsidR="000F2541" w:rsidRPr="00A50B51">
        <w:rPr>
          <w:noProof/>
          <w:sz w:val="24"/>
          <w:szCs w:val="24"/>
        </w:rPr>
        <w:fldChar w:fldCharType="end"/>
      </w:r>
      <w:r w:rsidRPr="00A50B51">
        <w:rPr>
          <w:sz w:val="24"/>
          <w:szCs w:val="24"/>
        </w:rPr>
        <w:t xml:space="preserve"> – Nivel de utilización de sistemas operativos móviles</w:t>
      </w:r>
      <w:bookmarkEnd w:id="344"/>
      <w:bookmarkEnd w:id="34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F1036B" w:rsidRPr="00A50B51" w:rsidRDefault="00F1036B" w:rsidP="008E0A96">
      <w:pPr>
        <w:ind w:firstLine="708"/>
        <w:rPr>
          <w:szCs w:val="24"/>
          <w:lang w:eastAsia="es-CR"/>
        </w:rPr>
      </w:pPr>
    </w:p>
    <w:p w:rsidR="00A91DC6" w:rsidRDefault="00F1036B" w:rsidP="00874DD7">
      <w:pPr>
        <w:ind w:firstLine="708"/>
        <w:rPr>
          <w:ins w:id="346" w:author="Personal" w:date="2014-07-22T21:33:00Z"/>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E02F86" w:rsidRPr="00A50B51">
        <w:fldChar w:fldCharType="begin"/>
      </w:r>
      <w:r w:rsidR="00E02F86" w:rsidRPr="00A50B51">
        <w:instrText xml:space="preserve"> REF _Ref385077747 \r \h  \* MERGEFORMAT </w:instrText>
      </w:r>
      <w:r w:rsidR="00E02F86" w:rsidRPr="00A50B51">
        <w:fldChar w:fldCharType="separate"/>
      </w:r>
      <w:r w:rsidR="000D2721" w:rsidRPr="000D2721">
        <w:rPr>
          <w:szCs w:val="24"/>
          <w:lang w:eastAsia="es-CR"/>
        </w:rPr>
        <w:t>3.1.1.3.1</w:t>
      </w:r>
      <w:r w:rsidR="00E02F86" w:rsidRPr="00A50B51">
        <w:fldChar w:fldCharType="end"/>
      </w:r>
      <w:r w:rsidR="002B29F0" w:rsidRPr="00A50B51">
        <w:rPr>
          <w:szCs w:val="24"/>
          <w:lang w:eastAsia="es-CR"/>
        </w:rPr>
        <w:t xml:space="preserve">) </w:t>
      </w:r>
      <w:r w:rsidR="00E7576D" w:rsidRPr="00A50B51">
        <w:rPr>
          <w:szCs w:val="24"/>
          <w:lang w:eastAsia="es-CR"/>
        </w:rPr>
        <w:t>se decide realizar la solución de Audinsa Audiología Móvil en el siste</w:t>
      </w:r>
      <w:r w:rsidR="002B29F0" w:rsidRPr="00A50B51">
        <w:rPr>
          <w:szCs w:val="24"/>
          <w:lang w:eastAsia="es-CR"/>
        </w:rPr>
        <w:t>ma operativo Android. 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ins w:id="347" w:author="Personal" w:date="2014-07-22T21:33:00Z">
        <w:r w:rsidR="004A452E">
          <w:rPr>
            <w:szCs w:val="24"/>
            <w:lang w:eastAsia="es-CR"/>
          </w:rPr>
          <w:t xml:space="preserve"> </w:t>
        </w:r>
      </w:ins>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w:t>
      </w:r>
      <w:r w:rsidRPr="00A50B51">
        <w:rPr>
          <w:szCs w:val="24"/>
          <w:lang w:eastAsia="es-CR"/>
        </w:rPr>
        <w:lastRenderedPageBreak/>
        <w:t>como programar sin el hecho de requerir licencias ni computadoras de gran valor econó</w:t>
      </w:r>
      <w:r w:rsidR="00C91A09" w:rsidRPr="00A50B51">
        <w:rPr>
          <w:szCs w:val="24"/>
          <w:lang w:eastAsia="es-CR"/>
        </w:rPr>
        <w:t>mico para realizar el proyecto.</w:t>
      </w:r>
    </w:p>
    <w:p w:rsidR="004A452E" w:rsidRPr="00A50B51" w:rsidRDefault="004A452E" w:rsidP="00874DD7">
      <w:pPr>
        <w:ind w:firstLine="708"/>
        <w:rPr>
          <w:szCs w:val="24"/>
          <w:lang w:eastAsia="es-CR"/>
        </w:rPr>
      </w:pPr>
      <w:ins w:id="348" w:author="Personal" w:date="2014-07-22T21:33:00Z">
        <w:r>
          <w:rPr>
            <w:szCs w:val="24"/>
            <w:lang w:eastAsia="es-CR"/>
          </w:rPr>
          <w:t xml:space="preserve">Con la realización de este objetivo </w:t>
        </w:r>
      </w:ins>
      <w:ins w:id="349" w:author="Personal" w:date="2014-07-22T21:35:00Z">
        <w:r>
          <w:rPr>
            <w:szCs w:val="24"/>
            <w:lang w:eastAsia="es-CR"/>
          </w:rPr>
          <w:t xml:space="preserve">y contando con el visto bueno del patrocinador acerca de la plataforma por emplear, </w:t>
        </w:r>
      </w:ins>
      <w:ins w:id="350" w:author="Personal" w:date="2014-07-22T21:33:00Z">
        <w:r>
          <w:rPr>
            <w:szCs w:val="24"/>
            <w:lang w:eastAsia="es-CR"/>
          </w:rPr>
          <w:t xml:space="preserve">los ingenieros definen e inician con el proceso de </w:t>
        </w:r>
      </w:ins>
      <w:ins w:id="351" w:author="Personal" w:date="2014-07-22T21:34:00Z">
        <w:r>
          <w:rPr>
            <w:szCs w:val="24"/>
            <w:lang w:eastAsia="es-CR"/>
          </w:rPr>
          <w:t xml:space="preserve">investigación, </w:t>
        </w:r>
      </w:ins>
      <w:ins w:id="352" w:author="Personal" w:date="2014-07-22T21:33:00Z">
        <w:r>
          <w:rPr>
            <w:szCs w:val="24"/>
            <w:lang w:eastAsia="es-CR"/>
          </w:rPr>
          <w:t>instalaci</w:t>
        </w:r>
      </w:ins>
      <w:ins w:id="353" w:author="Personal" w:date="2014-07-22T21:34:00Z">
        <w:r>
          <w:rPr>
            <w:szCs w:val="24"/>
            <w:lang w:eastAsia="es-CR"/>
          </w:rPr>
          <w:t>ón y capacitación en las herramientas seleccionadas</w:t>
        </w:r>
      </w:ins>
      <w:ins w:id="354" w:author="Personal" w:date="2014-07-22T21:35:00Z">
        <w:r>
          <w:rPr>
            <w:szCs w:val="24"/>
            <w:lang w:eastAsia="es-CR"/>
          </w:rPr>
          <w:t>. Esta tarea</w:t>
        </w:r>
      </w:ins>
      <w:ins w:id="355" w:author="Personal" w:date="2014-07-22T21:38:00Z">
        <w:r w:rsidR="008D4337">
          <w:rPr>
            <w:szCs w:val="24"/>
            <w:lang w:eastAsia="es-CR"/>
          </w:rPr>
          <w:t xml:space="preserve"> de capacitación</w:t>
        </w:r>
      </w:ins>
      <w:ins w:id="356" w:author="Personal" w:date="2014-07-22T21:37:00Z">
        <w:r w:rsidR="008D4337">
          <w:rPr>
            <w:szCs w:val="24"/>
            <w:lang w:eastAsia="es-CR"/>
          </w:rPr>
          <w:t>,</w:t>
        </w:r>
      </w:ins>
      <w:ins w:id="357" w:author="Personal" w:date="2014-07-22T21:35:00Z">
        <w:r>
          <w:rPr>
            <w:szCs w:val="24"/>
            <w:lang w:eastAsia="es-CR"/>
          </w:rPr>
          <w:t xml:space="preserve"> se convierte en una de las más arduas</w:t>
        </w:r>
      </w:ins>
      <w:ins w:id="358" w:author="Personal" w:date="2014-07-22T21:36:00Z">
        <w:r>
          <w:rPr>
            <w:szCs w:val="24"/>
            <w:lang w:eastAsia="es-CR"/>
          </w:rPr>
          <w:t xml:space="preserve"> durante el proyecto,</w:t>
        </w:r>
      </w:ins>
      <w:ins w:id="359" w:author="Personal" w:date="2014-07-22T21:37:00Z">
        <w:r w:rsidR="008D4337">
          <w:rPr>
            <w:szCs w:val="24"/>
            <w:lang w:eastAsia="es-CR"/>
          </w:rPr>
          <w:t xml:space="preserve"> pues el desconocimiento</w:t>
        </w:r>
      </w:ins>
      <w:ins w:id="360" w:author="Personal" w:date="2014-07-22T21:38:00Z">
        <w:r w:rsidR="008D4337">
          <w:rPr>
            <w:szCs w:val="24"/>
            <w:lang w:eastAsia="es-CR"/>
          </w:rPr>
          <w:t xml:space="preserve"> </w:t>
        </w:r>
      </w:ins>
      <w:ins w:id="361" w:author="Personal" w:date="2014-07-22T21:37:00Z">
        <w:r w:rsidR="008D4337">
          <w:rPr>
            <w:szCs w:val="24"/>
            <w:lang w:eastAsia="es-CR"/>
          </w:rPr>
          <w:t>total</w:t>
        </w:r>
      </w:ins>
      <w:ins w:id="362" w:author="Personal" w:date="2014-07-22T21:38:00Z">
        <w:r w:rsidR="008D4337">
          <w:rPr>
            <w:szCs w:val="24"/>
            <w:lang w:eastAsia="es-CR"/>
          </w:rPr>
          <w:t>,</w:t>
        </w:r>
      </w:ins>
      <w:ins w:id="363" w:author="Personal" w:date="2014-07-22T21:37:00Z">
        <w:r w:rsidR="008D4337">
          <w:rPr>
            <w:szCs w:val="24"/>
            <w:lang w:eastAsia="es-CR"/>
          </w:rPr>
          <w:t xml:space="preserve"> lleva a los programadores a </w:t>
        </w:r>
      </w:ins>
      <w:ins w:id="364" w:author="Personal" w:date="2014-07-22T21:38:00Z">
        <w:r w:rsidR="008D4337">
          <w:rPr>
            <w:szCs w:val="24"/>
            <w:lang w:eastAsia="es-CR"/>
          </w:rPr>
          <w:t xml:space="preserve">iniciar un desafiante proceso que a lo largo de un año </w:t>
        </w:r>
      </w:ins>
      <w:ins w:id="365" w:author="Personal" w:date="2014-07-22T21:39:00Z">
        <w:r w:rsidR="008D4337">
          <w:rPr>
            <w:szCs w:val="24"/>
            <w:lang w:eastAsia="es-CR"/>
          </w:rPr>
          <w:t xml:space="preserve">requirió de al menos </w:t>
        </w:r>
      </w:ins>
      <w:ins w:id="366" w:author="Personal" w:date="2014-07-22T21:43:00Z">
        <w:r w:rsidR="008D4337">
          <w:rPr>
            <w:szCs w:val="24"/>
            <w:lang w:eastAsia="es-CR"/>
          </w:rPr>
          <w:t>d</w:t>
        </w:r>
      </w:ins>
      <w:ins w:id="367" w:author="Personal" w:date="2014-07-22T21:40:00Z">
        <w:r w:rsidR="008D4337">
          <w:rPr>
            <w:szCs w:val="24"/>
            <w:lang w:eastAsia="es-CR"/>
          </w:rPr>
          <w:t>el cincuenta por ciento</w:t>
        </w:r>
      </w:ins>
      <w:ins w:id="368" w:author="Personal" w:date="2014-07-22T21:39:00Z">
        <w:r w:rsidR="008D4337">
          <w:rPr>
            <w:szCs w:val="24"/>
            <w:lang w:eastAsia="es-CR"/>
          </w:rPr>
          <w:t xml:space="preserve"> </w:t>
        </w:r>
      </w:ins>
      <w:ins w:id="369" w:author="Personal" w:date="2014-07-22T21:40:00Z">
        <w:r w:rsidR="008D4337">
          <w:rPr>
            <w:szCs w:val="24"/>
            <w:lang w:eastAsia="es-CR"/>
          </w:rPr>
          <w:t xml:space="preserve">de </w:t>
        </w:r>
      </w:ins>
      <w:ins w:id="370" w:author="Personal" w:date="2014-07-22T21:43:00Z">
        <w:r w:rsidR="008D4337">
          <w:rPr>
            <w:szCs w:val="24"/>
            <w:lang w:eastAsia="es-CR"/>
          </w:rPr>
          <w:t xml:space="preserve">las </w:t>
        </w:r>
      </w:ins>
      <w:ins w:id="371" w:author="Personal" w:date="2014-07-22T21:41:00Z">
        <w:r w:rsidR="008D4337">
          <w:rPr>
            <w:szCs w:val="24"/>
            <w:lang w:eastAsia="es-CR"/>
          </w:rPr>
          <w:t xml:space="preserve">horas </w:t>
        </w:r>
      </w:ins>
      <w:ins w:id="372" w:author="Personal" w:date="2014-07-22T21:39:00Z">
        <w:r w:rsidR="008D4337">
          <w:rPr>
            <w:szCs w:val="24"/>
            <w:lang w:eastAsia="es-CR"/>
          </w:rPr>
          <w:t>semanal</w:t>
        </w:r>
      </w:ins>
      <w:ins w:id="373" w:author="Personal" w:date="2014-07-22T21:43:00Z">
        <w:r w:rsidR="008D4337">
          <w:rPr>
            <w:szCs w:val="24"/>
            <w:lang w:eastAsia="es-CR"/>
          </w:rPr>
          <w:t>es</w:t>
        </w:r>
      </w:ins>
      <w:ins w:id="374" w:author="Personal" w:date="2014-07-22T21:40:00Z">
        <w:r w:rsidR="008D4337">
          <w:rPr>
            <w:szCs w:val="24"/>
            <w:lang w:eastAsia="es-CR"/>
          </w:rPr>
          <w:t xml:space="preserve"> definid</w:t>
        </w:r>
      </w:ins>
      <w:ins w:id="375" w:author="Personal" w:date="2014-07-22T21:43:00Z">
        <w:r w:rsidR="008D4337">
          <w:rPr>
            <w:szCs w:val="24"/>
            <w:lang w:eastAsia="es-CR"/>
          </w:rPr>
          <w:t>as</w:t>
        </w:r>
      </w:ins>
      <w:ins w:id="376" w:author="Personal" w:date="2014-07-22T21:40:00Z">
        <w:r w:rsidR="008D4337">
          <w:rPr>
            <w:szCs w:val="24"/>
            <w:lang w:eastAsia="es-CR"/>
          </w:rPr>
          <w:t xml:space="preserve"> en el cronograma </w:t>
        </w:r>
      </w:ins>
      <w:ins w:id="377" w:author="Personal" w:date="2014-07-22T21:42:00Z">
        <w:r w:rsidR="008D4337">
          <w:rPr>
            <w:szCs w:val="24"/>
            <w:lang w:eastAsia="es-CR"/>
          </w:rPr>
          <w:t>inicial</w:t>
        </w:r>
      </w:ins>
      <w:ins w:id="378" w:author="Personal" w:date="2014-07-22T21:39:00Z">
        <w:r w:rsidR="008D4337">
          <w:rPr>
            <w:szCs w:val="24"/>
            <w:lang w:eastAsia="es-CR"/>
          </w:rPr>
          <w:t xml:space="preserve">, </w:t>
        </w:r>
      </w:ins>
      <w:ins w:id="379" w:author="Personal" w:date="2014-07-22T21:40:00Z">
        <w:r w:rsidR="008D4337">
          <w:rPr>
            <w:szCs w:val="24"/>
            <w:lang w:eastAsia="es-CR"/>
          </w:rPr>
          <w:t xml:space="preserve">siendo necesario la solicitud de una </w:t>
        </w:r>
      </w:ins>
      <w:ins w:id="380" w:author="Personal" w:date="2014-07-22T21:41:00Z">
        <w:r w:rsidR="008D4337">
          <w:rPr>
            <w:szCs w:val="24"/>
            <w:lang w:eastAsia="es-CR"/>
          </w:rPr>
          <w:t>prórroga</w:t>
        </w:r>
      </w:ins>
      <w:ins w:id="381" w:author="Personal" w:date="2014-07-22T21:40:00Z">
        <w:r w:rsidR="008D4337">
          <w:rPr>
            <w:szCs w:val="24"/>
            <w:lang w:eastAsia="es-CR"/>
          </w:rPr>
          <w:t xml:space="preserve"> de seis meses para poder cumplir </w:t>
        </w:r>
      </w:ins>
      <w:ins w:id="382" w:author="Personal" w:date="2014-07-22T21:41:00Z">
        <w:r w:rsidR="008D4337">
          <w:rPr>
            <w:szCs w:val="24"/>
            <w:lang w:eastAsia="es-CR"/>
          </w:rPr>
          <w:t>con los retrasos</w:t>
        </w:r>
      </w:ins>
      <w:ins w:id="383" w:author="Personal" w:date="2014-07-22T21:44:00Z">
        <w:r w:rsidR="008D4337">
          <w:rPr>
            <w:szCs w:val="24"/>
            <w:lang w:eastAsia="es-CR"/>
          </w:rPr>
          <w:t>.</w:t>
        </w:r>
      </w:ins>
      <w:ins w:id="384" w:author="Personal" w:date="2014-07-22T21:40:00Z">
        <w:r w:rsidR="008D4337">
          <w:rPr>
            <w:szCs w:val="24"/>
            <w:lang w:eastAsia="es-CR"/>
          </w:rPr>
          <w:t xml:space="preserve"> </w:t>
        </w:r>
      </w:ins>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0D2721" w:rsidRPr="000D2721" w:rsidRDefault="00EC3FB2" w:rsidP="000D2721">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 las pantallas, los exámenes, la interpretación de resultados y demás funcionalidades que posee cada aplicación</w:t>
      </w:r>
      <w:r w:rsidR="00B325D1" w:rsidRPr="00A50B51">
        <w:rPr>
          <w:szCs w:val="24"/>
          <w:lang w:eastAsia="es-CR"/>
        </w:rPr>
        <w:t xml:space="preserve"> </w:t>
      </w:r>
      <w:r w:rsidR="0002698A" w:rsidRPr="00A50B51">
        <w:rPr>
          <w:szCs w:val="24"/>
          <w:lang w:eastAsia="es-CR"/>
        </w:rPr>
        <w:t>(Ver</w:t>
      </w:r>
      <w:r w:rsidR="00E02F86" w:rsidRPr="00A50B51">
        <w:fldChar w:fldCharType="begin"/>
      </w:r>
      <w:r w:rsidR="00E02F86" w:rsidRPr="00A50B51">
        <w:instrText xml:space="preserve"> REF _Ref384111831 \h  \* MERGEFORMAT </w:instrText>
      </w:r>
      <w:r w:rsidR="00E02F86" w:rsidRPr="00A50B51">
        <w:fldChar w:fldCharType="separate"/>
      </w:r>
    </w:p>
    <w:p w:rsidR="0002698A" w:rsidRPr="00A50B51" w:rsidRDefault="000D2721" w:rsidP="00FC053C">
      <w:pPr>
        <w:ind w:firstLine="708"/>
        <w:rPr>
          <w:szCs w:val="24"/>
        </w:rPr>
      </w:pPr>
      <w:r w:rsidRPr="00A50B51">
        <w:rPr>
          <w:szCs w:val="24"/>
        </w:rPr>
        <w:t>Análisis de aplicaciones similares</w:t>
      </w:r>
      <w:r w:rsidR="00E02F86" w:rsidRPr="00A50B51">
        <w:fldChar w:fldCharType="end"/>
      </w:r>
      <w:r w:rsidR="0002698A" w:rsidRPr="00A50B51">
        <w:rPr>
          <w:szCs w:val="24"/>
          <w:lang w:eastAsia="es-CR"/>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E02F86" w:rsidRPr="00A50B51">
        <w:fldChar w:fldCharType="begin"/>
      </w:r>
      <w:r w:rsidR="00E02F86" w:rsidRPr="00A50B51">
        <w:instrText xml:space="preserve"> REF _Ref384125019 \h  \* MERGEFORMAT </w:instrText>
      </w:r>
      <w:r w:rsidR="00E02F86" w:rsidRPr="00A50B5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E02F86" w:rsidRPr="00A50B5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Default="00313EA3" w:rsidP="008E0A96">
      <w:pPr>
        <w:ind w:firstLine="708"/>
        <w:rPr>
          <w:ins w:id="385" w:author="Personal" w:date="2014-07-22T21:22: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E02F86" w:rsidRPr="00A50B51">
        <w:fldChar w:fldCharType="begin"/>
      </w:r>
      <w:r w:rsidR="00E02F86" w:rsidRPr="00A50B51">
        <w:instrText xml:space="preserve"> REF _Ref386048765 \h  \* MERGEFORMAT </w:instrText>
      </w:r>
      <w:r w:rsidR="00E02F86" w:rsidRPr="00A50B51">
        <w:fldChar w:fldCharType="separate"/>
      </w:r>
      <w:r w:rsidR="000D2721" w:rsidRPr="00A50B51">
        <w:rPr>
          <w:szCs w:val="24"/>
        </w:rPr>
        <w:t>Definición de requ</w:t>
      </w:r>
      <w:r w:rsidR="000D2721" w:rsidRPr="00A50B51">
        <w:rPr>
          <w:szCs w:val="24"/>
        </w:rPr>
        <w:t>e</w:t>
      </w:r>
      <w:r w:rsidR="000D2721" w:rsidRPr="00A50B51">
        <w:rPr>
          <w:szCs w:val="24"/>
        </w:rPr>
        <w:t>rimientos</w:t>
      </w:r>
      <w:r w:rsidR="00E02F86" w:rsidRPr="00A50B51">
        <w:fldChar w:fldCharType="end"/>
      </w:r>
      <w:r w:rsidR="00532ACC" w:rsidRPr="00A50B51">
        <w:rPr>
          <w:szCs w:val="24"/>
          <w:lang w:eastAsia="es-CR"/>
        </w:rPr>
        <w:t>)</w:t>
      </w:r>
      <w:r w:rsidR="00D01131" w:rsidRPr="00A50B51">
        <w:rPr>
          <w:szCs w:val="24"/>
          <w:lang w:eastAsia="es-CR"/>
        </w:rPr>
        <w:t>.</w:t>
      </w:r>
    </w:p>
    <w:p w:rsidR="004F5AD0" w:rsidRDefault="004F5AD0" w:rsidP="008E0A96">
      <w:pPr>
        <w:ind w:firstLine="708"/>
        <w:rPr>
          <w:ins w:id="386" w:author="Personal" w:date="2014-07-22T21:18:00Z"/>
          <w:szCs w:val="24"/>
          <w:lang w:eastAsia="es-CR"/>
        </w:rPr>
      </w:pPr>
    </w:p>
    <w:p w:rsidR="004F5AD0" w:rsidDel="004F5AD0" w:rsidRDefault="004F5AD0" w:rsidP="008E0A96">
      <w:pPr>
        <w:ind w:firstLine="708"/>
        <w:rPr>
          <w:del w:id="387" w:author="Personal" w:date="2014-07-22T21:25:00Z"/>
          <w:szCs w:val="24"/>
          <w:lang w:eastAsia="es-CR"/>
        </w:rPr>
      </w:pPr>
      <w:ins w:id="388" w:author="Personal" w:date="2014-07-22T21:23:00Z">
        <w:r>
          <w:rPr>
            <w:szCs w:val="24"/>
            <w:lang w:eastAsia="es-CR"/>
          </w:rPr>
          <w:t xml:space="preserve">Al realizar esta definición, los ingenieros brindan </w:t>
        </w:r>
      </w:ins>
      <w:ins w:id="389" w:author="Personal" w:date="2014-07-22T21:24:00Z">
        <w:r>
          <w:rPr>
            <w:szCs w:val="24"/>
            <w:lang w:eastAsia="es-CR"/>
          </w:rPr>
          <w:t>los</w:t>
        </w:r>
      </w:ins>
      <w:ins w:id="390" w:author="Personal" w:date="2014-07-22T21:23:00Z">
        <w:r>
          <w:rPr>
            <w:szCs w:val="24"/>
            <w:lang w:eastAsia="es-CR"/>
          </w:rPr>
          <w:t xml:space="preserve"> requerimiento</w:t>
        </w:r>
      </w:ins>
      <w:ins w:id="391" w:author="Personal" w:date="2014-07-22T21:24:00Z">
        <w:r>
          <w:rPr>
            <w:szCs w:val="24"/>
            <w:lang w:eastAsia="es-CR"/>
          </w:rPr>
          <w:t>s</w:t>
        </w:r>
      </w:ins>
      <w:ins w:id="392" w:author="Personal" w:date="2014-07-22T21:23:00Z">
        <w:r>
          <w:rPr>
            <w:szCs w:val="24"/>
            <w:lang w:eastAsia="es-CR"/>
          </w:rPr>
          <w:t xml:space="preserve"> 9 y 15 como una propuesta para ayudar a la cl</w:t>
        </w:r>
      </w:ins>
      <w:ins w:id="393" w:author="Personal" w:date="2014-07-22T21:24:00Z">
        <w:r>
          <w:rPr>
            <w:szCs w:val="24"/>
            <w:lang w:eastAsia="es-CR"/>
          </w:rPr>
          <w:t>ínica con su objetivo de acercarse a sus clientes mediante consejos y la opción de ubicar las oficinas en donde se puede encontrar a los profesionales de la empresa</w:t>
        </w:r>
      </w:ins>
      <w:ins w:id="394" w:author="Personal" w:date="2014-07-22T21:25:00Z">
        <w:r>
          <w:rPr>
            <w:szCs w:val="24"/>
            <w:lang w:eastAsia="es-CR"/>
          </w:rPr>
          <w:t>.</w:t>
        </w:r>
      </w:ins>
    </w:p>
    <w:p w:rsidR="004F5AD0" w:rsidRDefault="004F5AD0" w:rsidP="008E0A96">
      <w:pPr>
        <w:ind w:firstLine="708"/>
        <w:rPr>
          <w:ins w:id="395" w:author="Personal" w:date="2014-07-22T21:25:00Z"/>
          <w:szCs w:val="24"/>
          <w:lang w:eastAsia="es-CR"/>
        </w:rPr>
      </w:pPr>
    </w:p>
    <w:p w:rsidR="004F5AD0" w:rsidRPr="00A50B51" w:rsidRDefault="004F5AD0" w:rsidP="008E0A96">
      <w:pPr>
        <w:ind w:firstLine="708"/>
        <w:rPr>
          <w:ins w:id="396" w:author="Personal" w:date="2014-07-22T21:25:00Z"/>
          <w:szCs w:val="24"/>
          <w:lang w:eastAsia="es-CR"/>
        </w:rPr>
      </w:pPr>
      <w:ins w:id="397" w:author="Personal" w:date="2014-07-22T21:25:00Z">
        <w:r>
          <w:rPr>
            <w:szCs w:val="24"/>
            <w:lang w:eastAsia="es-CR"/>
          </w:rPr>
          <w:t xml:space="preserve">Asimismo se identifica que ninguna de las aplicaciones existentes </w:t>
        </w:r>
      </w:ins>
      <w:ins w:id="398" w:author="Personal" w:date="2014-07-22T21:45:00Z">
        <w:r w:rsidR="008D4337">
          <w:rPr>
            <w:szCs w:val="24"/>
            <w:lang w:eastAsia="es-CR"/>
          </w:rPr>
          <w:t>permite</w:t>
        </w:r>
      </w:ins>
      <w:ins w:id="399" w:author="Personal" w:date="2014-07-22T21:26:00Z">
        <w:r>
          <w:rPr>
            <w:szCs w:val="24"/>
            <w:lang w:eastAsia="es-CR"/>
          </w:rPr>
          <w:t xml:space="preserve"> crear</w:t>
        </w:r>
      </w:ins>
      <w:ins w:id="400" w:author="Personal" w:date="2014-07-22T21:25:00Z">
        <w:r w:rsidR="008D4337">
          <w:rPr>
            <w:szCs w:val="24"/>
            <w:lang w:eastAsia="es-CR"/>
          </w:rPr>
          <w:t xml:space="preserve"> un perfil de usuario</w:t>
        </w:r>
      </w:ins>
      <w:ins w:id="401" w:author="Personal" w:date="2014-07-22T21:45:00Z">
        <w:r w:rsidR="008D4337">
          <w:rPr>
            <w:szCs w:val="24"/>
            <w:lang w:eastAsia="es-CR"/>
          </w:rPr>
          <w:t>, situación que llama la atención</w:t>
        </w:r>
      </w:ins>
      <w:ins w:id="402" w:author="Personal" w:date="2014-07-22T21:46:00Z">
        <w:r w:rsidR="008D4337">
          <w:rPr>
            <w:szCs w:val="24"/>
            <w:lang w:eastAsia="es-CR"/>
          </w:rPr>
          <w:t>. U</w:t>
        </w:r>
      </w:ins>
      <w:ins w:id="403" w:author="Personal" w:date="2014-07-22T21:45:00Z">
        <w:r w:rsidR="008D4337">
          <w:rPr>
            <w:szCs w:val="24"/>
            <w:lang w:eastAsia="es-CR"/>
          </w:rPr>
          <w:t xml:space="preserve">n perfil permite a </w:t>
        </w:r>
      </w:ins>
      <w:ins w:id="404" w:author="Personal" w:date="2014-07-22T21:47:00Z">
        <w:r w:rsidR="00412EA3">
          <w:rPr>
            <w:szCs w:val="24"/>
            <w:lang w:eastAsia="es-CR"/>
          </w:rPr>
          <w:t>la empresa</w:t>
        </w:r>
      </w:ins>
      <w:ins w:id="405" w:author="Personal" w:date="2014-07-22T21:45:00Z">
        <w:r w:rsidR="008D4337">
          <w:rPr>
            <w:szCs w:val="24"/>
            <w:lang w:eastAsia="es-CR"/>
          </w:rPr>
          <w:t xml:space="preserve"> identificar a un cliente potencial y  de esta manera lograr contacto directo con </w:t>
        </w:r>
      </w:ins>
      <w:ins w:id="406" w:author="Personal" w:date="2014-07-22T21:46:00Z">
        <w:r w:rsidR="00412EA3">
          <w:rPr>
            <w:szCs w:val="24"/>
            <w:lang w:eastAsia="es-CR"/>
          </w:rPr>
          <w:t>él</w:t>
        </w:r>
      </w:ins>
      <w:ins w:id="407" w:author="Personal" w:date="2014-07-22T21:45:00Z">
        <w:r w:rsidR="008D4337">
          <w:rPr>
            <w:szCs w:val="24"/>
            <w:lang w:eastAsia="es-CR"/>
          </w:rPr>
          <w:t xml:space="preserve"> o ella.</w:t>
        </w:r>
      </w:ins>
      <w:ins w:id="408" w:author="Personal" w:date="2014-07-22T21:46:00Z">
        <w:r w:rsidR="00412EA3">
          <w:rPr>
            <w:szCs w:val="24"/>
            <w:lang w:eastAsia="es-CR"/>
          </w:rPr>
          <w:t xml:space="preserve"> </w:t>
        </w:r>
      </w:ins>
    </w:p>
    <w:p w:rsidR="00EE7A35" w:rsidRPr="00A50B51" w:rsidRDefault="00EE7A35" w:rsidP="004F5AD0">
      <w:pPr>
        <w:ind w:firstLine="708"/>
        <w:rPr>
          <w:szCs w:val="24"/>
          <w:highlight w:val="yellow"/>
          <w:lang w:eastAsia="es-CR"/>
        </w:rPr>
        <w:pPrChange w:id="409" w:author="Personal" w:date="2014-07-22T21:25:00Z">
          <w:pPr>
            <w:spacing w:after="200" w:line="276" w:lineRule="auto"/>
          </w:pPr>
        </w:pPrChange>
      </w:pPr>
      <w:del w:id="410" w:author="Personal" w:date="2014-07-22T21:25:00Z">
        <w:r w:rsidRPr="00A50B51" w:rsidDel="004F5AD0">
          <w:rPr>
            <w:szCs w:val="24"/>
            <w:highlight w:val="yellow"/>
            <w:lang w:eastAsia="es-CR"/>
          </w:rPr>
          <w:br w:type="page"/>
        </w:r>
      </w:del>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r w:rsidRPr="00A50B51">
        <w:rPr>
          <w:szCs w:val="24"/>
          <w:lang w:eastAsia="es-CR"/>
        </w:rPr>
        <w:t xml:space="preserve">Para determinar la utilización de aplicaciones móviles se usó una aplicación existente en la web para el diseño de cuestionarios.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E02F86" w:rsidRPr="00A50B51">
        <w:fldChar w:fldCharType="begin"/>
      </w:r>
      <w:r w:rsidR="00E02F86" w:rsidRPr="00A50B51">
        <w:instrText xml:space="preserve"> REF _Ref386054355 \h  \* MERGEFORMAT </w:instrText>
      </w:r>
      <w:r w:rsidR="00E02F86" w:rsidRPr="00A50B51">
        <w:fldChar w:fldCharType="separate"/>
      </w:r>
      <w:r w:rsidR="000D2721" w:rsidRPr="00A50B51">
        <w:rPr>
          <w:szCs w:val="24"/>
        </w:rPr>
        <w:t>Instrumento cuestionario</w:t>
      </w:r>
      <w:r w:rsidR="00E02F86" w:rsidRPr="00A50B5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0F9D74EB" wp14:editId="269B0AE1">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411" w:name="_Ref386051304"/>
      <w:bookmarkStart w:id="412" w:name="_Toc386049177"/>
      <w:bookmarkStart w:id="413" w:name="_Toc393656059"/>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2</w:t>
      </w:r>
      <w:r w:rsidR="000F2541" w:rsidRPr="00A50B51">
        <w:rPr>
          <w:noProof/>
          <w:sz w:val="24"/>
          <w:szCs w:val="24"/>
        </w:rPr>
        <w:fldChar w:fldCharType="end"/>
      </w:r>
      <w:bookmarkEnd w:id="411"/>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412"/>
      <w:r w:rsidR="0031450A" w:rsidRPr="00A50B51">
        <w:rPr>
          <w:sz w:val="24"/>
          <w:szCs w:val="24"/>
        </w:rPr>
        <w:t>cuestionarios aplicados</w:t>
      </w:r>
      <w:bookmarkEnd w:id="413"/>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24FD135C" wp14:editId="1BDC7E0D">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74DC7317" wp14:editId="4838264D">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2D223602" wp14:editId="147EC2FF">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414" w:name="_Ref386052187"/>
      <w:bookmarkStart w:id="415" w:name="_Toc386049178"/>
      <w:bookmarkStart w:id="416" w:name="_Toc393656060"/>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3</w:t>
      </w:r>
      <w:r w:rsidR="000F2541" w:rsidRPr="00A50B51">
        <w:rPr>
          <w:noProof/>
          <w:sz w:val="24"/>
          <w:szCs w:val="24"/>
        </w:rPr>
        <w:fldChar w:fldCharType="end"/>
      </w:r>
      <w:bookmarkEnd w:id="414"/>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415"/>
      <w:bookmarkEnd w:id="41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5E0B6310" wp14:editId="75E44004">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417" w:name="_Ref386052644"/>
      <w:bookmarkStart w:id="418" w:name="_Toc386049179"/>
      <w:bookmarkStart w:id="419" w:name="_Toc393656061"/>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4</w:t>
      </w:r>
      <w:r w:rsidR="000F2541" w:rsidRPr="00A50B51">
        <w:rPr>
          <w:noProof/>
          <w:sz w:val="24"/>
          <w:szCs w:val="24"/>
        </w:rPr>
        <w:fldChar w:fldCharType="end"/>
      </w:r>
      <w:bookmarkEnd w:id="417"/>
      <w:r w:rsidRPr="00A50B51">
        <w:rPr>
          <w:sz w:val="24"/>
          <w:szCs w:val="24"/>
        </w:rPr>
        <w:t xml:space="preserve"> – Promedio de uso de aplicaciones móviles </w:t>
      </w:r>
      <w:r w:rsidR="009603A9" w:rsidRPr="00A50B51">
        <w:rPr>
          <w:sz w:val="24"/>
          <w:szCs w:val="24"/>
        </w:rPr>
        <w:t>según</w:t>
      </w:r>
      <w:bookmarkEnd w:id="418"/>
      <w:r w:rsidR="007A51E2" w:rsidRPr="00A50B51">
        <w:rPr>
          <w:sz w:val="24"/>
          <w:szCs w:val="24"/>
        </w:rPr>
        <w:t xml:space="preserve"> </w:t>
      </w:r>
      <w:r w:rsidR="009603A9" w:rsidRPr="00A50B51">
        <w:rPr>
          <w:sz w:val="24"/>
          <w:szCs w:val="24"/>
        </w:rPr>
        <w:t>los cuestionarios aplicados</w:t>
      </w:r>
      <w:bookmarkEnd w:id="41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bookmarkStart w:id="420" w:name="_GoBack"/>
      <w:r w:rsidRPr="00A50B51">
        <w:rPr>
          <w:noProof/>
          <w:szCs w:val="24"/>
          <w:lang w:eastAsia="es-CR"/>
        </w:rPr>
        <w:lastRenderedPageBreak/>
        <w:drawing>
          <wp:inline distT="0" distB="0" distL="0" distR="0" wp14:anchorId="5078C62C" wp14:editId="44577567">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bookmarkEnd w:id="420"/>
    </w:p>
    <w:p w:rsidR="007B5CDC" w:rsidRPr="00A50B51" w:rsidRDefault="007B5CDC" w:rsidP="0072187B">
      <w:pPr>
        <w:pStyle w:val="Caption"/>
        <w:rPr>
          <w:sz w:val="24"/>
          <w:szCs w:val="24"/>
        </w:rPr>
      </w:pPr>
      <w:bookmarkStart w:id="421" w:name="_Ref386053459"/>
      <w:bookmarkStart w:id="422" w:name="_Toc386049180"/>
      <w:bookmarkStart w:id="423" w:name="_Toc393656062"/>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5</w:t>
      </w:r>
      <w:r w:rsidR="000F2541" w:rsidRPr="00A50B51">
        <w:rPr>
          <w:noProof/>
          <w:sz w:val="24"/>
          <w:szCs w:val="24"/>
        </w:rPr>
        <w:fldChar w:fldCharType="end"/>
      </w:r>
      <w:bookmarkEnd w:id="421"/>
      <w:r w:rsidRPr="00A50B51">
        <w:rPr>
          <w:sz w:val="24"/>
          <w:szCs w:val="24"/>
        </w:rPr>
        <w:t xml:space="preserve"> – Promedio del dinero invertido en aplicaciones móviles </w:t>
      </w:r>
      <w:bookmarkEnd w:id="422"/>
      <w:r w:rsidR="009603A9" w:rsidRPr="00A50B51">
        <w:rPr>
          <w:sz w:val="24"/>
          <w:szCs w:val="24"/>
        </w:rPr>
        <w:t>según los cuestionarios aplicados</w:t>
      </w:r>
      <w:bookmarkEnd w:id="42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6A3FCE13" wp14:editId="2CD1B10E">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424" w:name="_Ref386053272"/>
      <w:bookmarkStart w:id="425" w:name="_Toc386049181"/>
      <w:bookmarkStart w:id="426" w:name="_Toc393656063"/>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bookmarkEnd w:id="424"/>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425"/>
      <w:bookmarkEnd w:id="426"/>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3822D1F" wp14:editId="3409B93B">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427" w:name="_Ref386053474"/>
      <w:bookmarkStart w:id="428" w:name="_Toc386049182"/>
      <w:bookmarkStart w:id="429" w:name="_Toc393656064"/>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7</w:t>
      </w:r>
      <w:r w:rsidR="000F2541" w:rsidRPr="00A50B51">
        <w:rPr>
          <w:noProof/>
          <w:sz w:val="24"/>
          <w:szCs w:val="24"/>
        </w:rPr>
        <w:fldChar w:fldCharType="end"/>
      </w:r>
      <w:bookmarkEnd w:id="427"/>
      <w:r w:rsidRPr="00A50B51">
        <w:rPr>
          <w:sz w:val="24"/>
          <w:szCs w:val="24"/>
        </w:rPr>
        <w:t xml:space="preserve"> – Nivel de confianza al utilizar aplicaciones móviles para el diagnóstico de enfermedades</w:t>
      </w:r>
      <w:bookmarkEnd w:id="428"/>
      <w:bookmarkEnd w:id="429"/>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7413E466" wp14:editId="3A2E0056">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430" w:name="_Ref386052888"/>
      <w:bookmarkStart w:id="431" w:name="_Toc386049183"/>
      <w:bookmarkStart w:id="432" w:name="_Toc393656065"/>
      <w:r w:rsidRPr="00A50B51">
        <w:rPr>
          <w:sz w:val="24"/>
          <w:szCs w:val="24"/>
        </w:rPr>
        <w:t xml:space="preserve">Gráfico </w:t>
      </w:r>
      <w:r w:rsidR="000F2541" w:rsidRPr="00A50B51">
        <w:rPr>
          <w:sz w:val="24"/>
          <w:szCs w:val="24"/>
        </w:rPr>
        <w:fldChar w:fldCharType="begin"/>
      </w:r>
      <w:r w:rsidR="007729F7" w:rsidRPr="00A50B51">
        <w:rPr>
          <w:sz w:val="24"/>
          <w:szCs w:val="24"/>
        </w:rPr>
        <w:instrText xml:space="preserve"> SEQ Gráfico \* ARABIC </w:instrText>
      </w:r>
      <w:r w:rsidR="000F2541" w:rsidRPr="00A50B51">
        <w:rPr>
          <w:sz w:val="24"/>
          <w:szCs w:val="24"/>
        </w:rPr>
        <w:fldChar w:fldCharType="separate"/>
      </w:r>
      <w:r w:rsidR="000D2721">
        <w:rPr>
          <w:noProof/>
          <w:sz w:val="24"/>
          <w:szCs w:val="24"/>
        </w:rPr>
        <w:t>8</w:t>
      </w:r>
      <w:r w:rsidR="000F2541" w:rsidRPr="00A50B51">
        <w:rPr>
          <w:noProof/>
          <w:sz w:val="24"/>
          <w:szCs w:val="24"/>
        </w:rPr>
        <w:fldChar w:fldCharType="end"/>
      </w:r>
      <w:bookmarkEnd w:id="430"/>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431"/>
      <w:bookmarkEnd w:id="432"/>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E02F86" w:rsidRPr="00A50B51">
        <w:fldChar w:fldCharType="begin"/>
      </w:r>
      <w:r w:rsidR="00E02F86" w:rsidRPr="00A50B51">
        <w:instrText xml:space="preserve"> REF _Ref386051304 \h  \* MERGEFORMAT </w:instrText>
      </w:r>
      <w:r w:rsidR="00E02F86" w:rsidRPr="00A50B51">
        <w:fldChar w:fldCharType="separate"/>
      </w:r>
      <w:r w:rsidR="000D2721" w:rsidRPr="00A50B51">
        <w:rPr>
          <w:szCs w:val="24"/>
          <w:lang w:eastAsia="es-CR"/>
        </w:rPr>
        <w:t xml:space="preserve">Gráfico </w:t>
      </w:r>
      <w:r w:rsidR="000D2721">
        <w:rPr>
          <w:szCs w:val="24"/>
          <w:lang w:eastAsia="es-CR"/>
        </w:rPr>
        <w:t>2</w:t>
      </w:r>
      <w:r w:rsidR="00E02F86" w:rsidRPr="00A50B5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E02F86" w:rsidRPr="00A50B51">
        <w:fldChar w:fldCharType="begin"/>
      </w:r>
      <w:r w:rsidR="00E02F86" w:rsidRPr="00A50B51">
        <w:instrText xml:space="preserve"> REF _Ref386052187 \h  \* MERGEFORMAT </w:instrText>
      </w:r>
      <w:r w:rsidR="00E02F86" w:rsidRPr="00A50B51">
        <w:fldChar w:fldCharType="separate"/>
      </w:r>
      <w:r w:rsidR="000D2721" w:rsidRPr="00A50B51">
        <w:rPr>
          <w:szCs w:val="24"/>
        </w:rPr>
        <w:t xml:space="preserve">Gráfico </w:t>
      </w:r>
      <w:r w:rsidR="000D2721">
        <w:rPr>
          <w:szCs w:val="24"/>
        </w:rPr>
        <w:t>3</w:t>
      </w:r>
      <w:r w:rsidR="00E02F86" w:rsidRPr="00A50B5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E02F86" w:rsidRPr="00A50B51">
        <w:fldChar w:fldCharType="begin"/>
      </w:r>
      <w:r w:rsidR="00E02F86" w:rsidRPr="00A50B51">
        <w:instrText xml:space="preserve"> REF _Ref386053272 \h  \* MERGEFORMAT </w:instrText>
      </w:r>
      <w:r w:rsidR="00E02F86" w:rsidRPr="00A50B51">
        <w:fldChar w:fldCharType="separate"/>
      </w:r>
      <w:r w:rsidR="000D2721" w:rsidRPr="00A50B51">
        <w:rPr>
          <w:szCs w:val="24"/>
        </w:rPr>
        <w:t xml:space="preserve">Gráfico </w:t>
      </w:r>
      <w:r w:rsidR="000D2721">
        <w:rPr>
          <w:szCs w:val="24"/>
        </w:rPr>
        <w:t>6</w:t>
      </w:r>
      <w:r w:rsidR="00E02F86" w:rsidRPr="00A50B5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E02F86" w:rsidRPr="00A50B51">
        <w:fldChar w:fldCharType="begin"/>
      </w:r>
      <w:r w:rsidR="00E02F86" w:rsidRPr="00A50B51">
        <w:instrText xml:space="preserve"> REF _Ref386052888 \h  \* MERGEFORMAT </w:instrText>
      </w:r>
      <w:r w:rsidR="00E02F86" w:rsidRPr="00A50B51">
        <w:fldChar w:fldCharType="separate"/>
      </w:r>
      <w:r w:rsidR="000D2721" w:rsidRPr="00A50B51">
        <w:rPr>
          <w:szCs w:val="24"/>
        </w:rPr>
        <w:t xml:space="preserve">Gráfico </w:t>
      </w:r>
      <w:r w:rsidR="000D2721">
        <w:rPr>
          <w:szCs w:val="24"/>
        </w:rPr>
        <w:t>8</w:t>
      </w:r>
      <w:r w:rsidR="00E02F86" w:rsidRPr="00A50B5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E02F86" w:rsidRPr="00A50B51">
        <w:fldChar w:fldCharType="begin"/>
      </w:r>
      <w:r w:rsidR="00E02F86" w:rsidRPr="00A50B51">
        <w:instrText xml:space="preserve"> REF _Ref386052644 \h  \* MERGEFORMAT </w:instrText>
      </w:r>
      <w:r w:rsidR="00E02F86" w:rsidRPr="00A50B51">
        <w:fldChar w:fldCharType="separate"/>
      </w:r>
      <w:r w:rsidR="000D2721" w:rsidRPr="00A50B51">
        <w:rPr>
          <w:szCs w:val="24"/>
        </w:rPr>
        <w:t xml:space="preserve">Gráfico </w:t>
      </w:r>
      <w:r w:rsidR="000D2721">
        <w:rPr>
          <w:szCs w:val="24"/>
        </w:rPr>
        <w:t>4</w:t>
      </w:r>
      <w:r w:rsidR="00E02F86" w:rsidRPr="00A50B51">
        <w:fldChar w:fldCharType="end"/>
      </w:r>
      <w:r w:rsidRPr="00A50B51">
        <w:rPr>
          <w:szCs w:val="24"/>
          <w:lang w:eastAsia="es-CR"/>
        </w:rPr>
        <w:t>), y que hay una gran mayoría los cuales no han invertido dinero en compras de aplicaciones móviles (</w:t>
      </w:r>
      <w:r w:rsidR="00E02F86" w:rsidRPr="00A50B51">
        <w:fldChar w:fldCharType="begin"/>
      </w:r>
      <w:r w:rsidR="00E02F86" w:rsidRPr="00A50B51">
        <w:instrText xml:space="preserve"> REF _Ref386053459 \h  \* MERGEFORMAT </w:instrText>
      </w:r>
      <w:r w:rsidR="00E02F86" w:rsidRPr="00A50B51">
        <w:fldChar w:fldCharType="separate"/>
      </w:r>
      <w:r w:rsidR="000D2721" w:rsidRPr="00A50B51">
        <w:rPr>
          <w:szCs w:val="24"/>
        </w:rPr>
        <w:t xml:space="preserve">Gráfico </w:t>
      </w:r>
      <w:r w:rsidR="000D2721">
        <w:rPr>
          <w:szCs w:val="24"/>
        </w:rPr>
        <w:t>5</w:t>
      </w:r>
      <w:r w:rsidR="00E02F86" w:rsidRPr="00A50B51">
        <w:fldChar w:fldCharType="end"/>
      </w:r>
      <w:r w:rsidRPr="00A50B51">
        <w:rPr>
          <w:szCs w:val="24"/>
          <w:lang w:eastAsia="es-CR"/>
        </w:rPr>
        <w:t xml:space="preserve">). También hay una desconfianza en cuanto el resultado que las aplicaciones móviles de salud brindan al usuario, siendo esta de un 50% reflejada en el </w:t>
      </w:r>
      <w:r w:rsidR="00E02F86" w:rsidRPr="00A50B51">
        <w:fldChar w:fldCharType="begin"/>
      </w:r>
      <w:r w:rsidR="00E02F86" w:rsidRPr="00A50B51">
        <w:instrText xml:space="preserve"> REF _Ref386053474 \h  \* MERGEFORMAT </w:instrText>
      </w:r>
      <w:r w:rsidR="00E02F86" w:rsidRPr="00A50B51">
        <w:fldChar w:fldCharType="separate"/>
      </w:r>
      <w:r w:rsidR="000D2721" w:rsidRPr="00A50B51">
        <w:rPr>
          <w:szCs w:val="24"/>
        </w:rPr>
        <w:t xml:space="preserve">Gráfico </w:t>
      </w:r>
      <w:r w:rsidR="000D2721">
        <w:rPr>
          <w:szCs w:val="24"/>
        </w:rPr>
        <w:t>7</w:t>
      </w:r>
      <w:r w:rsidR="00E02F86" w:rsidRPr="00A50B51">
        <w:fldChar w:fldCharType="end"/>
      </w:r>
      <w:r w:rsidRPr="00A50B51">
        <w:rPr>
          <w:szCs w:val="24"/>
          <w:lang w:eastAsia="es-CR"/>
        </w:rPr>
        <w:t>, y una gran mayoría no han utilizado aplicaciones para el diagnóstico de enfermedades (</w:t>
      </w:r>
      <w:r w:rsidR="00E02F86" w:rsidRPr="00A50B51">
        <w:fldChar w:fldCharType="begin"/>
      </w:r>
      <w:r w:rsidR="00E02F86" w:rsidRPr="00A50B51">
        <w:instrText xml:space="preserve"> REF _Ref386053272 \h  \* MERGEFORMAT </w:instrText>
      </w:r>
      <w:r w:rsidR="00E02F86" w:rsidRPr="00A50B51">
        <w:fldChar w:fldCharType="separate"/>
      </w:r>
      <w:r w:rsidR="000D2721" w:rsidRPr="00A50B51">
        <w:rPr>
          <w:szCs w:val="24"/>
        </w:rPr>
        <w:t xml:space="preserve">Gráfico </w:t>
      </w:r>
      <w:r w:rsidR="000D2721">
        <w:rPr>
          <w:szCs w:val="24"/>
        </w:rPr>
        <w:t>6</w:t>
      </w:r>
      <w:r w:rsidR="00E02F86" w:rsidRPr="00A50B5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ins w:id="433" w:author="Personal" w:date="2014-07-22T21:49:00Z"/>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E02F86" w:rsidRPr="00A50B51">
        <w:fldChar w:fldCharType="begin"/>
      </w:r>
      <w:r w:rsidR="00E02F86" w:rsidRPr="00A50B51">
        <w:instrText xml:space="preserve"> REF _Ref386052888 \h  \* MERGEFORMAT </w:instrText>
      </w:r>
      <w:r w:rsidR="00E02F86" w:rsidRPr="00A50B51">
        <w:fldChar w:fldCharType="separate"/>
      </w:r>
      <w:r w:rsidR="000D2721" w:rsidRPr="00A50B51">
        <w:rPr>
          <w:szCs w:val="24"/>
        </w:rPr>
        <w:t xml:space="preserve">Gráfico </w:t>
      </w:r>
      <w:r w:rsidR="000D2721">
        <w:rPr>
          <w:szCs w:val="24"/>
        </w:rPr>
        <w:t>8</w:t>
      </w:r>
      <w:r w:rsidR="00E02F86" w:rsidRPr="00A50B5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ins w:id="434" w:author="Personal" w:date="2014-07-22T21:49:00Z"/>
          <w:szCs w:val="24"/>
          <w:lang w:eastAsia="es-CR"/>
        </w:rPr>
      </w:pPr>
    </w:p>
    <w:p w:rsidR="00412EA3" w:rsidRPr="00A50B51" w:rsidRDefault="00412EA3" w:rsidP="008E0A96">
      <w:pPr>
        <w:ind w:firstLine="708"/>
        <w:rPr>
          <w:szCs w:val="24"/>
          <w:lang w:eastAsia="es-CR"/>
        </w:rPr>
      </w:pPr>
      <w:ins w:id="435" w:author="Personal" w:date="2014-07-22T21:49:00Z">
        <w:r>
          <w:rPr>
            <w:szCs w:val="24"/>
            <w:lang w:eastAsia="es-CR"/>
          </w:rPr>
          <w:t xml:space="preserve">El cumplimiento del objetivo </w:t>
        </w:r>
      </w:ins>
      <w:ins w:id="436" w:author="Personal" w:date="2014-07-22T21:52:00Z">
        <w:r>
          <w:rPr>
            <w:szCs w:val="24"/>
            <w:lang w:eastAsia="es-CR"/>
          </w:rPr>
          <w:t>muestra</w:t>
        </w:r>
      </w:ins>
      <w:ins w:id="437" w:author="Personal" w:date="2014-07-22T21:49:00Z">
        <w:r>
          <w:rPr>
            <w:szCs w:val="24"/>
            <w:lang w:eastAsia="es-CR"/>
          </w:rPr>
          <w:t xml:space="preserve"> que existe un amplio mercado dispuesto a utilizar aplicaciones similares a Audinsa Audiolog</w:t>
        </w:r>
      </w:ins>
      <w:ins w:id="438" w:author="Personal" w:date="2014-07-22T21:50:00Z">
        <w:r>
          <w:rPr>
            <w:szCs w:val="24"/>
            <w:lang w:eastAsia="es-CR"/>
          </w:rPr>
          <w:t>ía Móvil, el cual aunque no emplea estos dispositivos</w:t>
        </w:r>
      </w:ins>
      <w:ins w:id="439" w:author="Personal" w:date="2014-07-22T21:52:00Z">
        <w:r>
          <w:rPr>
            <w:szCs w:val="24"/>
            <w:lang w:eastAsia="es-CR"/>
          </w:rPr>
          <w:t>,</w:t>
        </w:r>
      </w:ins>
      <w:ins w:id="440" w:author="Personal" w:date="2014-07-22T21:50:00Z">
        <w:r>
          <w:rPr>
            <w:szCs w:val="24"/>
            <w:lang w:eastAsia="es-CR"/>
          </w:rPr>
          <w:t xml:space="preserve"> considera su utilización.</w:t>
        </w:r>
      </w:ins>
      <w:ins w:id="441" w:author="Personal" w:date="2014-07-22T21:51:00Z">
        <w:r>
          <w:rPr>
            <w:szCs w:val="24"/>
            <w:lang w:eastAsia="es-CR"/>
          </w:rPr>
          <w:t xml:space="preserve"> </w:t>
        </w:r>
      </w:ins>
      <w:ins w:id="442" w:author="Personal" w:date="2014-07-22T21:50:00Z">
        <w:r>
          <w:rPr>
            <w:szCs w:val="24"/>
            <w:lang w:eastAsia="es-CR"/>
          </w:rPr>
          <w:t>Esto resalta la oportunidad e innovación de la empresa</w:t>
        </w:r>
      </w:ins>
      <w:ins w:id="443" w:author="Personal" w:date="2014-07-22T21:51:00Z">
        <w:r>
          <w:rPr>
            <w:szCs w:val="24"/>
            <w:lang w:eastAsia="es-CR"/>
          </w:rPr>
          <w:t xml:space="preserve"> patrocinadora de este proyecto, la cual tiene muy claro que </w:t>
        </w:r>
      </w:ins>
      <w:ins w:id="444" w:author="Personal" w:date="2014-07-22T21:52:00Z">
        <w:r>
          <w:rPr>
            <w:szCs w:val="24"/>
            <w:lang w:eastAsia="es-CR"/>
          </w:rPr>
          <w:t xml:space="preserve">con </w:t>
        </w:r>
      </w:ins>
      <w:ins w:id="445" w:author="Personal" w:date="2014-07-22T21:51:00Z">
        <w:r>
          <w:rPr>
            <w:szCs w:val="24"/>
            <w:lang w:eastAsia="es-CR"/>
          </w:rPr>
          <w:t>una herramienta de este tipo</w:t>
        </w:r>
      </w:ins>
      <w:ins w:id="446" w:author="Personal" w:date="2014-07-22T21:52:00Z">
        <w:r>
          <w:rPr>
            <w:szCs w:val="24"/>
            <w:lang w:eastAsia="es-CR"/>
          </w:rPr>
          <w:t xml:space="preserve"> puede crear la diferencia en el mercado y promover aplicaciones asociadas a la salud</w:t>
        </w:r>
      </w:ins>
      <w:ins w:id="447" w:author="Personal" w:date="2014-07-22T21:49:00Z">
        <w:r>
          <w:rPr>
            <w:szCs w:val="24"/>
            <w:lang w:eastAsia="es-CR"/>
          </w:rPr>
          <w:t>.</w:t>
        </w:r>
      </w:ins>
      <w:ins w:id="448" w:author="Personal" w:date="2014-07-22T21:53:00Z">
        <w:r>
          <w:rPr>
            <w:szCs w:val="24"/>
            <w:lang w:eastAsia="es-CR"/>
          </w:rPr>
          <w:t xml:space="preserve"> </w:t>
        </w:r>
      </w:ins>
      <w:ins w:id="449" w:author="Personal" w:date="2014-07-22T21:55:00Z">
        <w:r>
          <w:rPr>
            <w:szCs w:val="24"/>
            <w:lang w:eastAsia="es-CR"/>
          </w:rPr>
          <w:t>Sin embargo, e</w:t>
        </w:r>
      </w:ins>
      <w:ins w:id="450" w:author="Personal" w:date="2014-07-22T21:53:00Z">
        <w:r>
          <w:rPr>
            <w:szCs w:val="24"/>
            <w:lang w:eastAsia="es-CR"/>
          </w:rPr>
          <w:t xml:space="preserve">s importante que este análisis </w:t>
        </w:r>
      </w:ins>
      <w:ins w:id="451" w:author="Personal" w:date="2014-07-22T21:55:00Z">
        <w:r>
          <w:rPr>
            <w:szCs w:val="24"/>
            <w:lang w:eastAsia="es-CR"/>
          </w:rPr>
          <w:t>también</w:t>
        </w:r>
      </w:ins>
      <w:ins w:id="452" w:author="Personal" w:date="2014-07-22T21:53:00Z">
        <w:r>
          <w:rPr>
            <w:szCs w:val="24"/>
            <w:lang w:eastAsia="es-CR"/>
          </w:rPr>
          <w:t xml:space="preserve"> demuestra en sus respuesta</w:t>
        </w:r>
      </w:ins>
      <w:ins w:id="453" w:author="Personal" w:date="2014-07-22T21:49:00Z">
        <w:r w:rsidRPr="00A50B51">
          <w:rPr>
            <w:szCs w:val="24"/>
            <w:lang w:eastAsia="es-CR"/>
          </w:rPr>
          <w:t xml:space="preserve">, </w:t>
        </w:r>
      </w:ins>
      <w:ins w:id="454" w:author="Personal" w:date="2014-07-22T21:55:00Z">
        <w:r>
          <w:rPr>
            <w:szCs w:val="24"/>
            <w:lang w:eastAsia="es-CR"/>
          </w:rPr>
          <w:t xml:space="preserve">como </w:t>
        </w:r>
      </w:ins>
      <w:ins w:id="455" w:author="Personal" w:date="2014-07-22T21:49:00Z">
        <w:r w:rsidRPr="00A50B51">
          <w:rPr>
            <w:szCs w:val="24"/>
            <w:lang w:eastAsia="es-CR"/>
          </w:rPr>
          <w:t>los usuarios prefieren ir donde un profesional</w:t>
        </w:r>
      </w:ins>
      <w:ins w:id="456" w:author="Personal" w:date="2014-07-22T21:53:00Z">
        <w:r>
          <w:rPr>
            <w:szCs w:val="24"/>
            <w:lang w:eastAsia="es-CR"/>
          </w:rPr>
          <w:t xml:space="preserve">, por tanto la </w:t>
        </w:r>
      </w:ins>
      <w:ins w:id="457" w:author="Personal" w:date="2014-07-22T21:54:00Z">
        <w:r>
          <w:rPr>
            <w:szCs w:val="24"/>
            <w:lang w:eastAsia="es-CR"/>
          </w:rPr>
          <w:t>aplicación</w:t>
        </w:r>
      </w:ins>
      <w:ins w:id="458" w:author="Personal" w:date="2014-07-22T21:53:00Z">
        <w:r>
          <w:rPr>
            <w:szCs w:val="24"/>
            <w:lang w:eastAsia="es-CR"/>
          </w:rPr>
          <w:t xml:space="preserve"> </w:t>
        </w:r>
      </w:ins>
      <w:ins w:id="459" w:author="Personal" w:date="2014-07-22T21:54:00Z">
        <w:r>
          <w:rPr>
            <w:szCs w:val="24"/>
            <w:lang w:eastAsia="es-CR"/>
          </w:rPr>
          <w:t xml:space="preserve">creada, en todo momento hará referencia a acudir a la clínica </w:t>
        </w:r>
      </w:ins>
      <w:ins w:id="460" w:author="Personal" w:date="2014-07-22T21:55:00Z">
        <w:r>
          <w:rPr>
            <w:szCs w:val="24"/>
            <w:lang w:eastAsia="es-CR"/>
          </w:rPr>
          <w:t xml:space="preserve">al menos una vez al año, esto </w:t>
        </w:r>
      </w:ins>
      <w:ins w:id="461" w:author="Personal" w:date="2014-07-22T21:54:00Z">
        <w:r>
          <w:rPr>
            <w:szCs w:val="24"/>
            <w:lang w:eastAsia="es-CR"/>
          </w:rPr>
          <w:t>para mayor control.</w:t>
        </w:r>
      </w:ins>
    </w:p>
    <w:p w:rsidR="007B5CDC" w:rsidRPr="00A50B51" w:rsidRDefault="007B5CDC"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0D2721" w:rsidRPr="00A50B51" w:rsidRDefault="00BE2F1B" w:rsidP="000D2721">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 </w:t>
      </w:r>
      <w:r w:rsidR="00E02F86" w:rsidRPr="00A50B51">
        <w:fldChar w:fldCharType="begin"/>
      </w:r>
      <w:r w:rsidR="00E02F86" w:rsidRPr="00A50B51">
        <w:instrText xml:space="preserve"> REF _Ref385187690 \h  \* MERGEFORMAT </w:instrText>
      </w:r>
      <w:r w:rsidR="00E02F86" w:rsidRPr="00A50B51">
        <w:fldChar w:fldCharType="separate"/>
      </w:r>
      <w:r w:rsidR="000D2721">
        <w:rPr>
          <w:szCs w:val="24"/>
        </w:rPr>
        <w:t>Minutas</w:t>
      </w:r>
    </w:p>
    <w:p w:rsidR="007C58C7" w:rsidRPr="00A50B51" w:rsidRDefault="00E02F86" w:rsidP="008E0A96">
      <w:pPr>
        <w:ind w:firstLine="708"/>
        <w:rPr>
          <w:szCs w:val="24"/>
        </w:rPr>
      </w:pPr>
      <w:r w:rsidRPr="00A50B51">
        <w:fldChar w:fldCharType="end"/>
      </w:r>
      <w:r w:rsidR="0032690B" w:rsidRPr="00A50B51">
        <w:rPr>
          <w:szCs w:val="24"/>
        </w:rPr>
        <w:t xml:space="preserve">), </w:t>
      </w:r>
      <w:r w:rsidR="00BE2F1B"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 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ins w:id="462" w:author="Personal" w:date="2014-07-22T21:56:00Z"/>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ins w:id="463" w:author="Personal" w:date="2014-07-22T21:56:00Z"/>
          <w:szCs w:val="24"/>
        </w:rPr>
      </w:pPr>
    </w:p>
    <w:p w:rsidR="00412EA3" w:rsidRPr="00A50B51" w:rsidDel="00BF0345" w:rsidRDefault="00412EA3" w:rsidP="008E0A96">
      <w:pPr>
        <w:ind w:firstLine="708"/>
        <w:rPr>
          <w:del w:id="464" w:author="Personal" w:date="2014-07-22T21:59:00Z"/>
          <w:szCs w:val="24"/>
        </w:rPr>
      </w:pPr>
      <w:ins w:id="465" w:author="Personal" w:date="2014-07-22T21:56:00Z">
        <w:r>
          <w:rPr>
            <w:szCs w:val="24"/>
          </w:rPr>
          <w:t xml:space="preserve">La realización satisfactoria de este objetivo </w:t>
        </w:r>
      </w:ins>
      <w:ins w:id="466" w:author="Personal" w:date="2014-07-22T21:57:00Z">
        <w:r>
          <w:rPr>
            <w:szCs w:val="24"/>
          </w:rPr>
          <w:t xml:space="preserve">permite brindar el insumo requerido para crear una de las pruebas definidas. La prueba de diferenciación de </w:t>
        </w:r>
      </w:ins>
      <w:ins w:id="467" w:author="Personal" w:date="2014-07-22T21:58:00Z">
        <w:r w:rsidR="00BF0345">
          <w:rPr>
            <w:szCs w:val="24"/>
          </w:rPr>
          <w:t>frecuencias</w:t>
        </w:r>
      </w:ins>
      <w:ins w:id="468" w:author="Personal" w:date="2014-07-22T21:57:00Z">
        <w:r>
          <w:rPr>
            <w:szCs w:val="24"/>
          </w:rPr>
          <w:t xml:space="preserve">, es creada por el usuario </w:t>
        </w:r>
      </w:ins>
      <w:ins w:id="469" w:author="Personal" w:date="2014-07-22T21:59:00Z">
        <w:r w:rsidR="00BF0345">
          <w:rPr>
            <w:szCs w:val="24"/>
          </w:rPr>
          <w:t xml:space="preserve">y desarrollada por los ingenieros </w:t>
        </w:r>
      </w:ins>
      <w:ins w:id="470" w:author="Personal" w:date="2014-07-22T21:57:00Z">
        <w:r w:rsidR="00BF0345">
          <w:rPr>
            <w:szCs w:val="24"/>
          </w:rPr>
          <w:t>según</w:t>
        </w:r>
      </w:ins>
      <w:ins w:id="471" w:author="Personal" w:date="2014-07-22T21:58:00Z">
        <w:r w:rsidR="00BF0345">
          <w:rPr>
            <w:szCs w:val="24"/>
          </w:rPr>
          <w:t xml:space="preserve"> el rango definido anterior</w:t>
        </w:r>
      </w:ins>
      <w:ins w:id="472" w:author="Personal" w:date="2014-07-22T21:59:00Z">
        <w:r w:rsidR="00BF0345">
          <w:rPr>
            <w:szCs w:val="24"/>
          </w:rPr>
          <w:t>mente.</w:t>
        </w:r>
      </w:ins>
    </w:p>
    <w:p w:rsidR="00EE7A35" w:rsidRPr="00A50B51" w:rsidRDefault="00EE7A35" w:rsidP="00BF0345">
      <w:pPr>
        <w:ind w:firstLine="708"/>
        <w:rPr>
          <w:szCs w:val="24"/>
          <w:highlight w:val="red"/>
          <w:lang w:eastAsia="es-CR"/>
        </w:rPr>
        <w:pPrChange w:id="473" w:author="Personal" w:date="2014-07-22T21:59:00Z">
          <w:pPr>
            <w:spacing w:after="200" w:line="276" w:lineRule="auto"/>
          </w:pPr>
        </w:pPrChange>
      </w:pPr>
      <w:del w:id="474" w:author="Personal" w:date="2014-07-22T21:59:00Z">
        <w:r w:rsidRPr="00A50B51" w:rsidDel="00BF0345">
          <w:rPr>
            <w:szCs w:val="24"/>
            <w:highlight w:val="red"/>
            <w:lang w:eastAsia="es-CR"/>
          </w:rPr>
          <w:br w:type="page"/>
        </w:r>
      </w:del>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E02F86" w:rsidRPr="00A50B51">
        <w:fldChar w:fldCharType="begin"/>
      </w:r>
      <w:r w:rsidR="00E02F86" w:rsidRPr="00A50B51">
        <w:instrText xml:space="preserve"> REF _Ref384149258 \h  \* MERGEFORMAT </w:instrText>
      </w:r>
      <w:r w:rsidR="00E02F86" w:rsidRPr="00A50B51">
        <w:fldChar w:fldCharType="separate"/>
      </w:r>
      <w:r w:rsidR="000D2721" w:rsidRPr="00A50B51">
        <w:rPr>
          <w:szCs w:val="24"/>
        </w:rPr>
        <w:t>Características técnicas</w:t>
      </w:r>
      <w:r w:rsidR="00E02F86" w:rsidRPr="00A50B5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11CFB0A5" wp14:editId="67B875C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75" w:name="_Toc39365608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13</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75"/>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A8AD983" wp14:editId="2BC7535A">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76" w:name="_Toc39365608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14</w:t>
      </w:r>
      <w:r w:rsidR="000F2541"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76"/>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18D57897" wp14:editId="50800AFA">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77" w:name="_Toc39365608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15</w:t>
      </w:r>
      <w:r w:rsidR="000F2541"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77"/>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 xml:space="preserve"> 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Audinsa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C13D57" w:rsidP="0072187B">
      <w:pPr>
        <w:jc w:val="center"/>
        <w:rPr>
          <w:szCs w:val="24"/>
          <w:lang w:eastAsia="es-CR"/>
        </w:rPr>
      </w:pPr>
      <w:r w:rsidRPr="00A50B51">
        <w:rPr>
          <w:noProof/>
          <w:szCs w:val="24"/>
          <w:lang w:eastAsia="es-CR"/>
        </w:rPr>
        <w:drawing>
          <wp:inline distT="0" distB="0" distL="0" distR="0" wp14:anchorId="5B31F5A8" wp14:editId="26AA09E5">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478" w:name="_Toc39365608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16</w:t>
      </w:r>
      <w:r w:rsidR="000F2541"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78"/>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267844"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44A6431" wp14:editId="14F28904">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479" w:name="_Toc39365608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17</w:t>
      </w:r>
      <w:r w:rsidR="000F2541"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79"/>
    </w:p>
    <w:p w:rsidR="00CD19D9" w:rsidRPr="00A50B51" w:rsidRDefault="00CD19D9" w:rsidP="0072187B">
      <w:pPr>
        <w:pStyle w:val="Caption"/>
        <w:rPr>
          <w:sz w:val="24"/>
          <w:szCs w:val="24"/>
        </w:rPr>
      </w:pPr>
      <w:r w:rsidRPr="00A50B51">
        <w:rPr>
          <w:sz w:val="24"/>
          <w:szCs w:val="24"/>
        </w:rPr>
        <w:t>Elaboración propia</w:t>
      </w:r>
    </w:p>
    <w:p w:rsidR="00267844" w:rsidRPr="00A50B51" w:rsidRDefault="00202BD0" w:rsidP="0072187B">
      <w:pPr>
        <w:pStyle w:val="Caption"/>
        <w:rPr>
          <w:sz w:val="24"/>
          <w:szCs w:val="24"/>
        </w:rPr>
      </w:pPr>
      <w:r w:rsidRPr="00A50B51">
        <w:rPr>
          <w:noProof/>
          <w:sz w:val="24"/>
          <w:szCs w:val="24"/>
          <w:lang w:eastAsia="es-CR"/>
        </w:rPr>
        <w:lastRenderedPageBreak/>
        <w:drawing>
          <wp:inline distT="0" distB="0" distL="0" distR="0" wp14:anchorId="377F106E" wp14:editId="20A62BB9">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A50B51" w:rsidRDefault="00267844" w:rsidP="0072187B">
      <w:pPr>
        <w:pStyle w:val="Caption"/>
        <w:rPr>
          <w:sz w:val="24"/>
          <w:szCs w:val="24"/>
        </w:rPr>
      </w:pPr>
      <w:bookmarkStart w:id="480" w:name="_Toc39365608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18</w:t>
      </w:r>
      <w:r w:rsidR="000F2541"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80"/>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202BD0" w:rsidP="00202BD0">
      <w:pPr>
        <w:tabs>
          <w:tab w:val="left" w:pos="6845"/>
        </w:tabs>
        <w:jc w:val="left"/>
        <w:rPr>
          <w:szCs w:val="24"/>
          <w:lang w:eastAsia="es-CR"/>
        </w:rPr>
      </w:pPr>
      <w:r w:rsidRPr="00A50B51">
        <w:rPr>
          <w:noProof/>
          <w:szCs w:val="24"/>
          <w:lang w:eastAsia="es-CR"/>
        </w:rPr>
        <w:drawing>
          <wp:anchor distT="0" distB="0" distL="114300" distR="114300" simplePos="0" relativeHeight="251706880" behindDoc="0" locked="0" layoutInCell="1" allowOverlap="1" wp14:anchorId="21E810EE" wp14:editId="5EDE413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anchor>
        </w:drawing>
      </w:r>
      <w:r w:rsidRPr="00A50B51">
        <w:rPr>
          <w:szCs w:val="24"/>
          <w:lang w:eastAsia="es-CR"/>
        </w:rPr>
        <w:br w:type="textWrapping" w:clear="all"/>
      </w:r>
    </w:p>
    <w:p w:rsidR="00CD19D9" w:rsidRPr="00A50B51" w:rsidRDefault="00860CBE" w:rsidP="0072187B">
      <w:pPr>
        <w:pStyle w:val="Caption"/>
        <w:rPr>
          <w:sz w:val="24"/>
          <w:szCs w:val="24"/>
        </w:rPr>
      </w:pPr>
      <w:bookmarkStart w:id="481" w:name="_Toc39365609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19</w:t>
      </w:r>
      <w:r w:rsidR="000F2541"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81"/>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F77E0A0" wp14:editId="04F11C37">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82" w:name="_Toc39365609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20</w:t>
      </w:r>
      <w:r w:rsidR="000F2541"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82"/>
    </w:p>
    <w:p w:rsidR="00CD19D9" w:rsidRPr="00A50B51" w:rsidRDefault="00CD19D9" w:rsidP="0072187B">
      <w:pPr>
        <w:pStyle w:val="Caption"/>
        <w:rPr>
          <w:sz w:val="24"/>
          <w:szCs w:val="24"/>
        </w:rPr>
      </w:pPr>
      <w:r w:rsidRPr="00A50B51">
        <w:rPr>
          <w:sz w:val="24"/>
          <w:szCs w:val="24"/>
        </w:rPr>
        <w:t>Elaboración propia</w:t>
      </w:r>
    </w:p>
    <w:p w:rsidR="00C13D57" w:rsidRPr="00A50B51" w:rsidRDefault="00BC75F0" w:rsidP="0072187B">
      <w:pPr>
        <w:jc w:val="center"/>
        <w:rPr>
          <w:szCs w:val="24"/>
          <w:highlight w:val="yellow"/>
          <w:lang w:eastAsia="es-CR"/>
        </w:rPr>
      </w:pPr>
      <w:r w:rsidRPr="00A50B51">
        <w:rPr>
          <w:noProof/>
          <w:szCs w:val="24"/>
          <w:lang w:eastAsia="es-CR"/>
        </w:rPr>
        <w:lastRenderedPageBreak/>
        <w:drawing>
          <wp:inline distT="0" distB="0" distL="0" distR="0" wp14:anchorId="30D42566" wp14:editId="55AB9577">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83" w:name="_Toc39365609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21</w:t>
      </w:r>
      <w:r w:rsidR="000F2541"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83"/>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291E726" wp14:editId="225D6C61">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84" w:name="_Toc39365609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22</w:t>
      </w:r>
      <w:r w:rsidR="000F2541" w:rsidRPr="00A50B51">
        <w:rPr>
          <w:noProof/>
          <w:sz w:val="24"/>
          <w:szCs w:val="24"/>
        </w:rPr>
        <w:fldChar w:fldCharType="end"/>
      </w:r>
      <w:r w:rsidRPr="00A50B51">
        <w:rPr>
          <w:sz w:val="24"/>
          <w:szCs w:val="24"/>
        </w:rPr>
        <w:t xml:space="preserve"> – Aplicación Audinsa Audiología, pantalla instrucciones de examen Sensibilidad de oído.</w:t>
      </w:r>
      <w:bookmarkEnd w:id="484"/>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75139B54" wp14:editId="0C3ADA68">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85" w:name="_Toc39365609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23</w:t>
      </w:r>
      <w:r w:rsidR="000F2541"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85"/>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48D9890B" wp14:editId="5C6B4CDA">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86" w:name="_Toc39365609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24</w:t>
      </w:r>
      <w:r w:rsidR="000F2541" w:rsidRPr="00A50B51">
        <w:rPr>
          <w:noProof/>
          <w:sz w:val="24"/>
          <w:szCs w:val="24"/>
        </w:rPr>
        <w:fldChar w:fldCharType="end"/>
      </w:r>
      <w:r w:rsidRPr="00A50B51">
        <w:rPr>
          <w:sz w:val="24"/>
          <w:szCs w:val="24"/>
        </w:rPr>
        <w:t xml:space="preserve"> – Aplicación Audinsa Audiología, pantalla instrucciones de examen Cuestionario.</w:t>
      </w:r>
      <w:bookmarkEnd w:id="486"/>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1B702994" wp14:editId="38F7D933">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87" w:name="_Toc39365609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25</w:t>
      </w:r>
      <w:r w:rsidR="000F2541" w:rsidRPr="00A50B51">
        <w:rPr>
          <w:noProof/>
          <w:sz w:val="24"/>
          <w:szCs w:val="24"/>
        </w:rPr>
        <w:fldChar w:fldCharType="end"/>
      </w:r>
      <w:r w:rsidRPr="00A50B51">
        <w:rPr>
          <w:sz w:val="24"/>
          <w:szCs w:val="24"/>
        </w:rPr>
        <w:t xml:space="preserve"> – Aplicación Audinsa Audiología, pantalla del examen Cuestionario.</w:t>
      </w:r>
      <w:bookmarkEnd w:id="487"/>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1754497B" wp14:editId="17939FE5">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88" w:name="_Toc39365609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26</w:t>
      </w:r>
      <w:r w:rsidR="000F2541" w:rsidRPr="00A50B51">
        <w:rPr>
          <w:noProof/>
          <w:sz w:val="24"/>
          <w:szCs w:val="24"/>
        </w:rPr>
        <w:fldChar w:fldCharType="end"/>
      </w:r>
      <w:r w:rsidRPr="00A50B51">
        <w:rPr>
          <w:sz w:val="24"/>
          <w:szCs w:val="24"/>
        </w:rPr>
        <w:t xml:space="preserve"> – Aplicación Audinsa Audiología, pantalla resultado de examen Cuestionario.</w:t>
      </w:r>
      <w:bookmarkEnd w:id="488"/>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1569CE1D" wp14:editId="1714F1AC">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89" w:name="_Toc39365609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27</w:t>
      </w:r>
      <w:r w:rsidR="000F2541"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89"/>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198823BC" wp14:editId="16CFAB61">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90" w:name="_Toc39365609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28</w:t>
      </w:r>
      <w:r w:rsidR="000F2541" w:rsidRPr="00A50B51">
        <w:rPr>
          <w:noProof/>
          <w:sz w:val="24"/>
          <w:szCs w:val="24"/>
        </w:rPr>
        <w:fldChar w:fldCharType="end"/>
      </w:r>
      <w:r w:rsidRPr="00A50B51">
        <w:rPr>
          <w:sz w:val="24"/>
          <w:szCs w:val="24"/>
        </w:rPr>
        <w:t xml:space="preserve"> – Aplicación Audinsa Audiología, pantalla de acción compartir en pantalla resultados.</w:t>
      </w:r>
      <w:bookmarkEnd w:id="490"/>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37EE780A" wp14:editId="527FDC44">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91" w:name="_Toc39365610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29</w:t>
      </w:r>
      <w:r w:rsidR="000F2541" w:rsidRPr="00A50B51">
        <w:rPr>
          <w:noProof/>
          <w:sz w:val="24"/>
          <w:szCs w:val="24"/>
        </w:rPr>
        <w:fldChar w:fldCharType="end"/>
      </w:r>
      <w:r w:rsidRPr="00A50B51">
        <w:rPr>
          <w:sz w:val="24"/>
          <w:szCs w:val="24"/>
        </w:rPr>
        <w:t xml:space="preserve"> – Aplicación Audinsa Audiología, pantalla Artículos (blog de la clínica).</w:t>
      </w:r>
      <w:bookmarkEnd w:id="491"/>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0E32053B" wp14:editId="2FFF6AD2">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92" w:name="_Toc39365610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30</w:t>
      </w:r>
      <w:r w:rsidR="000F2541"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92"/>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481D66" w:rsidP="0072187B">
      <w:pPr>
        <w:jc w:val="center"/>
        <w:rPr>
          <w:szCs w:val="24"/>
          <w:highlight w:val="yellow"/>
          <w:lang w:eastAsia="es-CR"/>
        </w:rPr>
      </w:pPr>
      <w:r w:rsidRPr="00A50B51">
        <w:rPr>
          <w:noProof/>
          <w:szCs w:val="24"/>
          <w:lang w:eastAsia="es-CR"/>
        </w:rPr>
        <w:drawing>
          <wp:inline distT="0" distB="0" distL="0" distR="0" wp14:anchorId="74B1D194" wp14:editId="64C20C0E">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493" w:name="_Toc39365610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31</w:t>
      </w:r>
      <w:r w:rsidR="000F2541" w:rsidRPr="00A50B51">
        <w:rPr>
          <w:noProof/>
          <w:sz w:val="24"/>
          <w:szCs w:val="24"/>
        </w:rPr>
        <w:fldChar w:fldCharType="end"/>
      </w:r>
      <w:r w:rsidRPr="00A50B51">
        <w:rPr>
          <w:sz w:val="24"/>
          <w:szCs w:val="24"/>
        </w:rPr>
        <w:t xml:space="preserve"> – Aplicación Audinsa Audiología, pantalla Acciones sobre el  perfil.</w:t>
      </w:r>
      <w:bookmarkEnd w:id="493"/>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070D4" w:rsidP="0072187B">
      <w:pPr>
        <w:jc w:val="center"/>
        <w:rPr>
          <w:szCs w:val="24"/>
          <w:highlight w:val="yellow"/>
          <w:lang w:eastAsia="es-CR"/>
        </w:rPr>
      </w:pPr>
      <w:r w:rsidRPr="00A50B51">
        <w:rPr>
          <w:noProof/>
          <w:szCs w:val="24"/>
          <w:lang w:eastAsia="es-CR"/>
        </w:rPr>
        <w:lastRenderedPageBreak/>
        <w:drawing>
          <wp:inline distT="0" distB="0" distL="0" distR="0" wp14:anchorId="03556781" wp14:editId="7E708159">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494" w:name="_Toc39365610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32</w:t>
      </w:r>
      <w:r w:rsidR="000F2541"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94"/>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CC3877" w:rsidP="0072187B">
      <w:pPr>
        <w:jc w:val="center"/>
        <w:rPr>
          <w:szCs w:val="24"/>
          <w:highlight w:val="yellow"/>
          <w:lang w:eastAsia="es-CR"/>
        </w:rPr>
      </w:pPr>
      <w:r w:rsidRPr="00A50B51">
        <w:rPr>
          <w:noProof/>
          <w:szCs w:val="24"/>
          <w:lang w:eastAsia="es-CR"/>
        </w:rPr>
        <w:lastRenderedPageBreak/>
        <w:drawing>
          <wp:inline distT="0" distB="0" distL="0" distR="0" wp14:anchorId="3D1F2A19" wp14:editId="6F9EC7BD">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910A13" w:rsidP="0072187B">
      <w:pPr>
        <w:pStyle w:val="Caption"/>
        <w:rPr>
          <w:sz w:val="24"/>
          <w:szCs w:val="24"/>
        </w:rPr>
      </w:pPr>
      <w:bookmarkStart w:id="495" w:name="_Toc39365610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33</w:t>
      </w:r>
      <w:r w:rsidR="000F2541" w:rsidRPr="00A50B51">
        <w:rPr>
          <w:noProof/>
          <w:sz w:val="24"/>
          <w:szCs w:val="24"/>
        </w:rPr>
        <w:fldChar w:fldCharType="end"/>
      </w:r>
      <w:r w:rsidRPr="00A50B51">
        <w:rPr>
          <w:sz w:val="24"/>
          <w:szCs w:val="24"/>
        </w:rPr>
        <w:t xml:space="preserve"> – Aplicación Audinsa Audiología, pantalla perfil eliminado satisfactoriamente.</w:t>
      </w:r>
      <w:bookmarkEnd w:id="495"/>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5A7B16" w:rsidP="0072187B">
      <w:pPr>
        <w:jc w:val="center"/>
        <w:rPr>
          <w:szCs w:val="24"/>
          <w:highlight w:val="yellow"/>
          <w:lang w:eastAsia="es-CR"/>
        </w:rPr>
      </w:pPr>
      <w:r w:rsidRPr="00A50B51">
        <w:rPr>
          <w:noProof/>
          <w:szCs w:val="24"/>
          <w:lang w:eastAsia="es-CR"/>
        </w:rPr>
        <w:lastRenderedPageBreak/>
        <w:drawing>
          <wp:inline distT="0" distB="0" distL="0" distR="0" wp14:anchorId="39618284" wp14:editId="6CD8C84F">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9">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A50B51" w:rsidRDefault="00324A74" w:rsidP="0072187B">
      <w:pPr>
        <w:pStyle w:val="Caption"/>
        <w:rPr>
          <w:sz w:val="24"/>
          <w:szCs w:val="24"/>
        </w:rPr>
      </w:pPr>
      <w:bookmarkStart w:id="496" w:name="_Toc393656105"/>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34</w:t>
      </w:r>
      <w:r w:rsidR="000F2541"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96"/>
    </w:p>
    <w:p w:rsidR="00324A74" w:rsidRPr="00A50B51" w:rsidRDefault="00324A74" w:rsidP="0072187B">
      <w:pPr>
        <w:pStyle w:val="Caption"/>
        <w:rPr>
          <w:sz w:val="24"/>
          <w:szCs w:val="24"/>
        </w:rPr>
      </w:pPr>
      <w:r w:rsidRPr="00A50B51">
        <w:rPr>
          <w:sz w:val="24"/>
          <w:szCs w:val="24"/>
        </w:rPr>
        <w:t>Elaboración propia</w:t>
      </w:r>
    </w:p>
    <w:p w:rsidR="00BF0345" w:rsidRPr="00A50B51" w:rsidRDefault="00CA01CD" w:rsidP="00BF0345">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w:t>
      </w:r>
      <w:r w:rsidR="001F5EDB" w:rsidRPr="00A50B51">
        <w:rPr>
          <w:szCs w:val="24"/>
          <w:lang w:eastAsia="es-CR"/>
        </w:rPr>
        <w:lastRenderedPageBreak/>
        <w:t xml:space="preserve">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ins w:id="497" w:author="Personal" w:date="2014-07-22T22:00:00Z">
        <w:r w:rsidR="00BF0345">
          <w:rPr>
            <w:szCs w:val="24"/>
            <w:lang w:eastAsia="es-CR"/>
          </w:rPr>
          <w:t xml:space="preserve"> La definición de la interface</w:t>
        </w:r>
      </w:ins>
      <w:ins w:id="498" w:author="Personal" w:date="2014-07-22T22:02:00Z">
        <w:r w:rsidR="00BF0345">
          <w:rPr>
            <w:szCs w:val="24"/>
            <w:lang w:eastAsia="es-CR"/>
          </w:rPr>
          <w:t xml:space="preserve"> y mensajes </w:t>
        </w:r>
      </w:ins>
      <w:ins w:id="499" w:author="Personal" w:date="2014-07-22T22:00:00Z">
        <w:r w:rsidR="00BF0345">
          <w:rPr>
            <w:szCs w:val="24"/>
            <w:lang w:eastAsia="es-CR"/>
          </w:rPr>
          <w:t>definid</w:t>
        </w:r>
      </w:ins>
      <w:ins w:id="500" w:author="Personal" w:date="2014-07-22T22:02:00Z">
        <w:r w:rsidR="00BF0345">
          <w:rPr>
            <w:szCs w:val="24"/>
            <w:lang w:eastAsia="es-CR"/>
          </w:rPr>
          <w:t>os</w:t>
        </w:r>
      </w:ins>
      <w:ins w:id="501" w:author="Personal" w:date="2014-07-22T22:00:00Z">
        <w:r w:rsidR="00BF0345">
          <w:rPr>
            <w:szCs w:val="24"/>
            <w:lang w:eastAsia="es-CR"/>
          </w:rPr>
          <w:t xml:space="preserve"> por el </w:t>
        </w:r>
      </w:ins>
      <w:ins w:id="502" w:author="Personal" w:date="2014-07-22T22:01:00Z">
        <w:r w:rsidR="00BF0345">
          <w:rPr>
            <w:szCs w:val="24"/>
            <w:lang w:eastAsia="es-CR"/>
          </w:rPr>
          <w:t>dueño del producto</w:t>
        </w:r>
      </w:ins>
      <w:ins w:id="503" w:author="Personal" w:date="2014-07-22T22:00:00Z">
        <w:r w:rsidR="00BF0345">
          <w:rPr>
            <w:szCs w:val="24"/>
            <w:lang w:eastAsia="es-CR"/>
          </w:rPr>
          <w:t xml:space="preserve">, </w:t>
        </w:r>
      </w:ins>
      <w:ins w:id="504" w:author="Personal" w:date="2014-07-22T22:01:00Z">
        <w:r w:rsidR="00BF0345">
          <w:rPr>
            <w:szCs w:val="24"/>
            <w:lang w:eastAsia="es-CR"/>
          </w:rPr>
          <w:t>busca</w:t>
        </w:r>
      </w:ins>
      <w:ins w:id="505" w:author="Personal" w:date="2014-07-22T22:02:00Z">
        <w:r w:rsidR="00BF0345">
          <w:rPr>
            <w:szCs w:val="24"/>
            <w:lang w:eastAsia="es-CR"/>
          </w:rPr>
          <w:t>n</w:t>
        </w:r>
      </w:ins>
      <w:ins w:id="506" w:author="Personal" w:date="2014-07-22T22:01:00Z">
        <w:r w:rsidR="00BF0345">
          <w:rPr>
            <w:szCs w:val="24"/>
            <w:lang w:eastAsia="es-CR"/>
          </w:rPr>
          <w:t xml:space="preserve"> informar en todo momento al usuario, acerca de </w:t>
        </w:r>
      </w:ins>
      <w:ins w:id="507" w:author="Personal" w:date="2014-07-22T22:02:00Z">
        <w:r w:rsidR="00BF0345">
          <w:rPr>
            <w:szCs w:val="24"/>
            <w:lang w:eastAsia="es-CR"/>
          </w:rPr>
          <w:t>la variedad de opciones de la aplicación.</w:t>
        </w:r>
      </w:ins>
      <w:ins w:id="508" w:author="Personal" w:date="2014-07-22T22:03:00Z">
        <w:r w:rsidR="00BF0345">
          <w:rPr>
            <w:szCs w:val="24"/>
            <w:lang w:eastAsia="es-CR"/>
          </w:rPr>
          <w:t xml:space="preserve"> </w:t>
        </w:r>
      </w:ins>
      <w:ins w:id="509" w:author="Personal" w:date="2014-07-22T22:02:00Z">
        <w:r w:rsidR="00BF0345">
          <w:rPr>
            <w:szCs w:val="24"/>
            <w:lang w:eastAsia="es-CR"/>
          </w:rPr>
          <w:t>La misma</w:t>
        </w:r>
      </w:ins>
      <w:ins w:id="510" w:author="Personal" w:date="2014-07-22T22:05:00Z">
        <w:r w:rsidR="00BF0345">
          <w:rPr>
            <w:szCs w:val="24"/>
            <w:lang w:eastAsia="es-CR"/>
          </w:rPr>
          <w:t xml:space="preserve">, </w:t>
        </w:r>
      </w:ins>
      <w:ins w:id="511" w:author="Personal" w:date="2014-07-22T22:03:00Z">
        <w:r w:rsidR="00BF0345">
          <w:rPr>
            <w:szCs w:val="24"/>
            <w:lang w:eastAsia="es-CR"/>
          </w:rPr>
          <w:t>además de los exámenes busca que el usuario contacte a la clínica. Esto mediante un correo, una aproximaci</w:t>
        </w:r>
      </w:ins>
      <w:ins w:id="512" w:author="Personal" w:date="2014-07-22T22:04:00Z">
        <w:r w:rsidR="00BF0345">
          <w:rPr>
            <w:szCs w:val="24"/>
            <w:lang w:eastAsia="es-CR"/>
          </w:rPr>
          <w:t>ón al blog, o una revisión de las oficinas definidas en los mapas de Google.</w:t>
        </w:r>
      </w:ins>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E02F86" w:rsidRPr="00A50B51">
        <w:fldChar w:fldCharType="begin"/>
      </w:r>
      <w:r w:rsidR="00E02F86" w:rsidRPr="00A50B51">
        <w:instrText xml:space="preserve"> REF _Ref385591858 \h  \* MERGEFORMAT </w:instrText>
      </w:r>
      <w:r w:rsidR="00E02F86" w:rsidRPr="00A50B51">
        <w:fldChar w:fldCharType="separate"/>
      </w:r>
      <w:r w:rsidR="000D2721" w:rsidRPr="00A50B51">
        <w:rPr>
          <w:szCs w:val="24"/>
          <w:lang w:eastAsia="es-CR"/>
        </w:rPr>
        <w:t>Definición de requerimientos</w:t>
      </w:r>
      <w:r w:rsidR="00E02F86" w:rsidRPr="00A50B5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E02F86" w:rsidRPr="00A50B51">
        <w:fldChar w:fldCharType="begin"/>
      </w:r>
      <w:r w:rsidR="00E02F86" w:rsidRPr="00A50B51">
        <w:instrText xml:space="preserve"> REF _Ref385592019 \h  \* MERGEFORMAT </w:instrText>
      </w:r>
      <w:r w:rsidR="00E02F86" w:rsidRPr="00A50B51">
        <w:fldChar w:fldCharType="separate"/>
      </w:r>
      <w:r w:rsidR="000D2721" w:rsidRPr="00A50B51">
        <w:rPr>
          <w:szCs w:val="24"/>
          <w:lang w:eastAsia="es-CR"/>
        </w:rPr>
        <w:t>Pruebas</w:t>
      </w:r>
      <w:r w:rsidR="00E02F86" w:rsidRPr="00A50B5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E02F86" w:rsidRPr="00A50B51">
        <w:fldChar w:fldCharType="begin"/>
      </w:r>
      <w:r w:rsidR="00E02F86" w:rsidRPr="00A50B51">
        <w:instrText xml:space="preserve"> REF _Ref385592837 \h  \* MERGEFORMAT </w:instrText>
      </w:r>
      <w:r w:rsidR="00E02F86" w:rsidRPr="00A50B51">
        <w:fldChar w:fldCharType="separate"/>
      </w:r>
      <w:r w:rsidR="000D2721" w:rsidRPr="00A50B51">
        <w:rPr>
          <w:szCs w:val="24"/>
          <w:lang w:eastAsia="es-CR"/>
        </w:rPr>
        <w:t>Resultados</w:t>
      </w:r>
      <w:r w:rsidR="00E02F86" w:rsidRPr="00A50B5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E02F86" w:rsidRPr="00A50B51">
        <w:fldChar w:fldCharType="begin"/>
      </w:r>
      <w:r w:rsidR="00E02F86" w:rsidRPr="00A50B51">
        <w:instrText xml:space="preserve"> REF _Ref385592837 \h  \* MERGEFORMAT </w:instrText>
      </w:r>
      <w:r w:rsidR="00E02F86" w:rsidRPr="00A50B51">
        <w:fldChar w:fldCharType="separate"/>
      </w:r>
      <w:r w:rsidR="000D2721" w:rsidRPr="00A50B51">
        <w:rPr>
          <w:szCs w:val="24"/>
          <w:lang w:eastAsia="es-CR"/>
        </w:rPr>
        <w:t>Resultados</w:t>
      </w:r>
      <w:r w:rsidR="00E02F86" w:rsidRPr="00A50B5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E02F86" w:rsidRPr="00A50B51">
        <w:fldChar w:fldCharType="begin"/>
      </w:r>
      <w:r w:rsidR="00E02F86" w:rsidRPr="00A50B51">
        <w:instrText xml:space="preserve"> REF _Ref385187690 \h  \* MERGEFORMAT </w:instrText>
      </w:r>
      <w:r w:rsidR="00E02F86" w:rsidRPr="00A50B51">
        <w:fldChar w:fldCharType="separate"/>
      </w:r>
      <w:r w:rsidR="000D2721">
        <w:rPr>
          <w:szCs w:val="24"/>
        </w:rPr>
        <w:t>Minutas</w:t>
      </w:r>
    </w:p>
    <w:p w:rsidR="005E502E" w:rsidRPr="00A50B51" w:rsidRDefault="00E02F86"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Default="00AD38F2" w:rsidP="008E0A96">
      <w:pPr>
        <w:ind w:firstLine="708"/>
        <w:rPr>
          <w:ins w:id="513" w:author="Personal" w:date="2014-07-22T22:06:00Z"/>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BF0345" w:rsidRDefault="00F77D65" w:rsidP="008E0A96">
      <w:pPr>
        <w:ind w:firstLine="708"/>
        <w:rPr>
          <w:ins w:id="514" w:author="Personal" w:date="2014-07-22T22:15:00Z"/>
          <w:szCs w:val="24"/>
          <w:lang w:eastAsia="es-CR"/>
        </w:rPr>
      </w:pPr>
      <w:ins w:id="515" w:author="Personal" w:date="2014-07-22T22:12:00Z">
        <w:r>
          <w:rPr>
            <w:szCs w:val="24"/>
            <w:lang w:eastAsia="es-CR"/>
          </w:rPr>
          <w:t xml:space="preserve">Asimismo, </w:t>
        </w:r>
      </w:ins>
      <w:ins w:id="516" w:author="Personal" w:date="2014-07-22T22:08:00Z">
        <w:r>
          <w:rPr>
            <w:szCs w:val="24"/>
            <w:lang w:eastAsia="es-CR"/>
          </w:rPr>
          <w:t xml:space="preserve">además de realizar </w:t>
        </w:r>
      </w:ins>
      <w:ins w:id="517" w:author="Personal" w:date="2014-07-22T22:12:00Z">
        <w:r>
          <w:rPr>
            <w:szCs w:val="24"/>
            <w:lang w:eastAsia="es-CR"/>
          </w:rPr>
          <w:t xml:space="preserve">las </w:t>
        </w:r>
      </w:ins>
      <w:ins w:id="518" w:author="Personal" w:date="2014-07-22T22:08:00Z">
        <w:r>
          <w:rPr>
            <w:szCs w:val="24"/>
            <w:lang w:eastAsia="es-CR"/>
          </w:rPr>
          <w:t xml:space="preserve">pruebas que permiten dar por satisfactorio este </w:t>
        </w:r>
      </w:ins>
      <w:ins w:id="519" w:author="Personal" w:date="2014-07-22T22:13:00Z">
        <w:r>
          <w:rPr>
            <w:szCs w:val="24"/>
            <w:lang w:eastAsia="es-CR"/>
          </w:rPr>
          <w:t>objetivo</w:t>
        </w:r>
      </w:ins>
      <w:ins w:id="520" w:author="Personal" w:date="2014-07-22T22:08:00Z">
        <w:r>
          <w:rPr>
            <w:szCs w:val="24"/>
            <w:lang w:eastAsia="es-CR"/>
          </w:rPr>
          <w:t>,</w:t>
        </w:r>
      </w:ins>
      <w:ins w:id="521" w:author="Personal" w:date="2014-07-22T22:13:00Z">
        <w:r>
          <w:rPr>
            <w:szCs w:val="24"/>
            <w:lang w:eastAsia="es-CR"/>
          </w:rPr>
          <w:t xml:space="preserve"> los ingenieros</w:t>
        </w:r>
      </w:ins>
      <w:ins w:id="522" w:author="Personal" w:date="2014-07-22T22:08:00Z">
        <w:r>
          <w:rPr>
            <w:szCs w:val="24"/>
            <w:lang w:eastAsia="es-CR"/>
          </w:rPr>
          <w:t xml:space="preserve"> brinda</w:t>
        </w:r>
      </w:ins>
      <w:ins w:id="523" w:author="Personal" w:date="2014-07-22T22:13:00Z">
        <w:r>
          <w:rPr>
            <w:szCs w:val="24"/>
            <w:lang w:eastAsia="es-CR"/>
          </w:rPr>
          <w:t>n</w:t>
        </w:r>
      </w:ins>
      <w:ins w:id="524" w:author="Personal" w:date="2014-07-22T22:08:00Z">
        <w:r>
          <w:rPr>
            <w:szCs w:val="24"/>
            <w:lang w:eastAsia="es-CR"/>
          </w:rPr>
          <w:t xml:space="preserve"> un periodo de 6 meses posteriores a la fecha en la que se publique la aplicación</w:t>
        </w:r>
      </w:ins>
      <w:ins w:id="525" w:author="Personal" w:date="2014-07-22T22:14:00Z">
        <w:r>
          <w:rPr>
            <w:szCs w:val="24"/>
            <w:lang w:eastAsia="es-CR"/>
          </w:rPr>
          <w:t>, para que el usuario realice los ajustes que considere sobre las funcionalidades existentes.</w:t>
        </w:r>
      </w:ins>
      <w:ins w:id="526" w:author="Personal" w:date="2014-07-22T22:15:00Z">
        <w:r>
          <w:rPr>
            <w:szCs w:val="24"/>
            <w:lang w:eastAsia="es-CR"/>
          </w:rPr>
          <w:t xml:space="preserve"> </w:t>
        </w:r>
      </w:ins>
      <w:ins w:id="527" w:author="Personal" w:date="2014-07-22T22:16:00Z">
        <w:r>
          <w:rPr>
            <w:szCs w:val="24"/>
            <w:lang w:eastAsia="es-CR"/>
          </w:rPr>
          <w:t>Garantizando</w:t>
        </w:r>
      </w:ins>
      <w:ins w:id="528" w:author="Personal" w:date="2014-07-22T22:15:00Z">
        <w:r>
          <w:rPr>
            <w:szCs w:val="24"/>
            <w:lang w:eastAsia="es-CR"/>
          </w:rPr>
          <w:t xml:space="preserve"> así</w:t>
        </w:r>
      </w:ins>
      <w:ins w:id="529" w:author="Personal" w:date="2014-07-22T22:16:00Z">
        <w:r>
          <w:rPr>
            <w:szCs w:val="24"/>
            <w:lang w:eastAsia="es-CR"/>
          </w:rPr>
          <w:t>,</w:t>
        </w:r>
      </w:ins>
      <w:ins w:id="530" w:author="Personal" w:date="2014-07-22T22:15:00Z">
        <w:r>
          <w:rPr>
            <w:szCs w:val="24"/>
            <w:lang w:eastAsia="es-CR"/>
          </w:rPr>
          <w:t xml:space="preserve"> la calidad y el compromiso que brinda el trabajo </w:t>
        </w:r>
      </w:ins>
      <w:ins w:id="531" w:author="Personal" w:date="2014-07-22T22:16:00Z">
        <w:r>
          <w:rPr>
            <w:szCs w:val="24"/>
            <w:lang w:eastAsia="es-CR"/>
          </w:rPr>
          <w:t>de</w:t>
        </w:r>
      </w:ins>
      <w:ins w:id="532" w:author="Personal" w:date="2014-07-22T22:15:00Z">
        <w:r>
          <w:rPr>
            <w:szCs w:val="24"/>
            <w:lang w:eastAsia="es-CR"/>
          </w:rPr>
          <w:t xml:space="preserve"> los estudiantes de la universidad naciona</w:t>
        </w:r>
      </w:ins>
      <w:ins w:id="533" w:author="Personal" w:date="2014-07-22T22:16:00Z">
        <w:r>
          <w:rPr>
            <w:szCs w:val="24"/>
            <w:lang w:eastAsia="es-CR"/>
          </w:rPr>
          <w:t>l</w:t>
        </w:r>
      </w:ins>
      <w:ins w:id="534" w:author="Personal" w:date="2014-07-22T22:15:00Z">
        <w:r>
          <w:rPr>
            <w:szCs w:val="24"/>
            <w:lang w:eastAsia="es-CR"/>
          </w:rPr>
          <w:t>.</w:t>
        </w:r>
      </w:ins>
    </w:p>
    <w:p w:rsidR="00F77D65" w:rsidRPr="00A50B51" w:rsidRDefault="00F77D65" w:rsidP="008E0A96">
      <w:pPr>
        <w:ind w:firstLine="708"/>
        <w:rPr>
          <w:szCs w:val="24"/>
          <w:lang w:eastAsia="es-CR"/>
        </w:rPr>
      </w:pPr>
      <w:ins w:id="535" w:author="Personal" w:date="2014-07-22T22:15:00Z">
        <w:r>
          <w:rPr>
            <w:szCs w:val="24"/>
            <w:lang w:eastAsia="es-CR"/>
          </w:rPr>
          <w:t>Finalmente, es</w:t>
        </w:r>
        <w:r>
          <w:rPr>
            <w:szCs w:val="24"/>
            <w:lang w:eastAsia="es-CR"/>
          </w:rPr>
          <w:t xml:space="preserve"> importante mencionar que el cumplimiento de este objetivo permite a los ingenieros subir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"Settings"</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36" w:name="_Toc393656071"/>
      <w:r w:rsidRPr="00A50B51">
        <w:rPr>
          <w:sz w:val="24"/>
          <w:szCs w:val="24"/>
        </w:rPr>
        <w:t xml:space="preserve">Tabla </w:t>
      </w:r>
      <w:r w:rsidR="000F2541" w:rsidRPr="00A50B51">
        <w:rPr>
          <w:sz w:val="24"/>
          <w:szCs w:val="24"/>
        </w:rPr>
        <w:fldChar w:fldCharType="begin"/>
      </w:r>
      <w:r w:rsidR="007729F7" w:rsidRPr="00A50B51">
        <w:rPr>
          <w:sz w:val="24"/>
          <w:szCs w:val="24"/>
        </w:rPr>
        <w:instrText xml:space="preserve"> SEQ Tabla \* ARABIC </w:instrText>
      </w:r>
      <w:r w:rsidR="000F2541" w:rsidRPr="00A50B51">
        <w:rPr>
          <w:sz w:val="24"/>
          <w:szCs w:val="24"/>
        </w:rPr>
        <w:fldChar w:fldCharType="separate"/>
      </w:r>
      <w:r w:rsidR="000D2721">
        <w:rPr>
          <w:noProof/>
          <w:sz w:val="24"/>
          <w:szCs w:val="24"/>
        </w:rPr>
        <w:t>6</w:t>
      </w:r>
      <w:r w:rsidR="000F2541" w:rsidRPr="00A50B51">
        <w:rPr>
          <w:noProof/>
          <w:sz w:val="24"/>
          <w:szCs w:val="24"/>
        </w:rPr>
        <w:fldChar w:fldCharType="end"/>
      </w:r>
      <w:r w:rsidRPr="00A50B51">
        <w:rPr>
          <w:sz w:val="24"/>
          <w:szCs w:val="24"/>
        </w:rPr>
        <w:t xml:space="preserve"> – Análisis de escenarios de pruebas</w:t>
      </w:r>
      <w:bookmarkEnd w:id="536"/>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537" w:name="_Toc347566009"/>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538" w:name="_Toc393656041"/>
      <w:r w:rsidRPr="00E2576F">
        <w:t xml:space="preserve">CAPÍTULO </w:t>
      </w:r>
      <w:bookmarkEnd w:id="537"/>
      <w:r w:rsidR="00091926" w:rsidRPr="00E2576F">
        <w:t>V</w:t>
      </w:r>
      <w:r w:rsidR="00E2576F">
        <w:t xml:space="preserve"> – Conclusiones y recomendaciones</w:t>
      </w:r>
      <w:bookmarkEnd w:id="538"/>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539" w:name="_Toc347566010"/>
      <w:bookmarkStart w:id="540" w:name="_Toc393656042"/>
      <w:r w:rsidRPr="00A50B51">
        <w:rPr>
          <w:sz w:val="24"/>
          <w:szCs w:val="24"/>
        </w:rPr>
        <w:lastRenderedPageBreak/>
        <w:t>Conclusiones y Recomendaciones</w:t>
      </w:r>
      <w:bookmarkEnd w:id="539"/>
      <w:bookmarkEnd w:id="540"/>
    </w:p>
    <w:p w:rsidR="004E63D2" w:rsidRPr="00A50B51" w:rsidRDefault="00AD0B2F" w:rsidP="008E0A96">
      <w:pPr>
        <w:pStyle w:val="13"/>
        <w:tabs>
          <w:tab w:val="left" w:pos="1134"/>
        </w:tabs>
        <w:rPr>
          <w:rFonts w:cs="Times New Roman"/>
          <w:szCs w:val="24"/>
        </w:rPr>
      </w:pPr>
      <w:bookmarkStart w:id="541" w:name="_Toc347566011"/>
      <w:bookmarkStart w:id="542" w:name="_Toc393656043"/>
      <w:r w:rsidRPr="00A50B51">
        <w:rPr>
          <w:rFonts w:cs="Times New Roman"/>
          <w:szCs w:val="24"/>
        </w:rPr>
        <w:t>Conclusiones</w:t>
      </w:r>
      <w:bookmarkStart w:id="543" w:name="_Toc384670859"/>
      <w:bookmarkEnd w:id="541"/>
      <w:bookmarkEnd w:id="542"/>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r w:rsidR="004C0D76" w:rsidRPr="00A50B51">
        <w:rPr>
          <w:lang w:eastAsia="es-CR"/>
        </w:rPr>
        <w:t>permite acercar a los pacientes con</w:t>
      </w:r>
      <w:r w:rsidRPr="00A50B51">
        <w:rPr>
          <w:lang w:eastAsia="es-CR"/>
        </w:rPr>
        <w:t xml:space="preserve"> la clínica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543"/>
    </w:p>
    <w:p w:rsidR="003B1E10" w:rsidRPr="00A50B51" w:rsidRDefault="003B1E10" w:rsidP="001D22BA">
      <w:pPr>
        <w:pStyle w:val="ListParagraph"/>
        <w:numPr>
          <w:ilvl w:val="0"/>
          <w:numId w:val="26"/>
        </w:numPr>
        <w:rPr>
          <w:lang w:eastAsia="es-CR"/>
        </w:rPr>
      </w:pPr>
      <w:bookmarkStart w:id="544"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544"/>
      <w:r w:rsidR="00B4508E" w:rsidRPr="00A50B51">
        <w:rPr>
          <w:lang w:eastAsia="es-CR"/>
        </w:rPr>
        <w:t>.</w:t>
      </w:r>
    </w:p>
    <w:p w:rsidR="004C0D76" w:rsidRPr="00A50B51" w:rsidRDefault="004C0D76" w:rsidP="001D22BA">
      <w:pPr>
        <w:pStyle w:val="ListParagraph"/>
        <w:numPr>
          <w:ilvl w:val="0"/>
          <w:numId w:val="26"/>
        </w:numPr>
        <w:rPr>
          <w:lang w:eastAsia="es-CR"/>
        </w:rPr>
      </w:pPr>
      <w:r w:rsidRPr="00A50B51">
        <w:rPr>
          <w:lang w:eastAsia="es-CR"/>
        </w:rPr>
        <w:t>Es importante destacar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Pr="00A50B51"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545" w:name="_Toc347566012"/>
      <w:bookmarkStart w:id="546" w:name="_Toc393656044"/>
      <w:r w:rsidRPr="00A50B51">
        <w:rPr>
          <w:rFonts w:cs="Times New Roman"/>
          <w:szCs w:val="24"/>
        </w:rPr>
        <w:t>Recomendaciones</w:t>
      </w:r>
      <w:bookmarkEnd w:id="545"/>
      <w:r w:rsidR="00236590" w:rsidRPr="00A50B51">
        <w:rPr>
          <w:rFonts w:cs="Times New Roman"/>
          <w:szCs w:val="24"/>
        </w:rPr>
        <w:t>.</w:t>
      </w:r>
      <w:bookmarkEnd w:id="546"/>
    </w:p>
    <w:p w:rsidR="003B1E10" w:rsidRPr="00A50B51" w:rsidRDefault="003B1E10" w:rsidP="001D22BA">
      <w:pPr>
        <w:pStyle w:val="ListParagraph"/>
        <w:numPr>
          <w:ilvl w:val="0"/>
          <w:numId w:val="27"/>
        </w:numPr>
        <w:rPr>
          <w:lang w:eastAsia="es-CR"/>
        </w:rPr>
      </w:pPr>
      <w:bookmarkStart w:id="547" w:name="_Toc384670862"/>
      <w:r w:rsidRPr="00A50B51">
        <w:rPr>
          <w:lang w:eastAsia="es-CR"/>
        </w:rPr>
        <w:t>Audinsa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547"/>
    </w:p>
    <w:p w:rsidR="003B1E10" w:rsidRPr="00A50B51" w:rsidRDefault="003B1E10" w:rsidP="001D22BA">
      <w:pPr>
        <w:pStyle w:val="ListParagraph"/>
        <w:numPr>
          <w:ilvl w:val="0"/>
          <w:numId w:val="27"/>
        </w:numPr>
        <w:rPr>
          <w:lang w:eastAsia="es-CR"/>
        </w:rPr>
      </w:pPr>
      <w:bookmarkStart w:id="548" w:name="_Toc384670863"/>
      <w:r w:rsidRPr="00A50B51">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548"/>
    </w:p>
    <w:p w:rsidR="003B1E10" w:rsidRPr="00A50B51" w:rsidRDefault="003B1E10" w:rsidP="001D22BA">
      <w:pPr>
        <w:pStyle w:val="ListParagraph"/>
        <w:numPr>
          <w:ilvl w:val="0"/>
          <w:numId w:val="27"/>
        </w:numPr>
        <w:rPr>
          <w:lang w:eastAsia="es-CR"/>
        </w:rPr>
      </w:pPr>
      <w:bookmarkStart w:id="549" w:name="_Toc384670864"/>
      <w:r w:rsidRPr="00A50B51">
        <w:rPr>
          <w:lang w:eastAsia="es-CR"/>
        </w:rPr>
        <w:t xml:space="preserve">A la Dra. Silvia Bonilla Berrios se le recomienda actualizar la página web de su empresa, para que mediante esta promocione la nueva herramienta de la clínica, de esta manera se </w:t>
      </w:r>
      <w:r w:rsidRPr="00A50B51">
        <w:rPr>
          <w:lang w:eastAsia="es-CR"/>
        </w:rPr>
        <w:lastRenderedPageBreak/>
        <w:t>le puede brindar una breve explicación al usuario y mediante un link se permita accederá a la descarga de Audinsa Audiología para teléfonos inteligentes cuyo sistema operativo sea Android.</w:t>
      </w:r>
      <w:bookmarkEnd w:id="549"/>
    </w:p>
    <w:p w:rsidR="003B1E10" w:rsidRPr="00A50B51" w:rsidRDefault="003B1E10" w:rsidP="001D22BA">
      <w:pPr>
        <w:pStyle w:val="ListParagraph"/>
        <w:numPr>
          <w:ilvl w:val="0"/>
          <w:numId w:val="27"/>
        </w:numPr>
        <w:rPr>
          <w:lang w:eastAsia="es-CR"/>
        </w:rPr>
      </w:pPr>
      <w:bookmarkStart w:id="550"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551" w:name="_Toc384670866"/>
      <w:bookmarkEnd w:id="550"/>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551"/>
    </w:p>
    <w:p w:rsidR="00301C74" w:rsidRPr="00A50B51"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E02F86" w:rsidRPr="00A50B51">
        <w:fldChar w:fldCharType="begin"/>
      </w:r>
      <w:r w:rsidR="00E02F86" w:rsidRPr="00A50B51">
        <w:instrText xml:space="preserve"> REF _Ref385593388 \h  \* MERGEFORMAT </w:instrText>
      </w:r>
      <w:r w:rsidR="00E02F86" w:rsidRPr="00A50B51">
        <w:fldChar w:fldCharType="separate"/>
      </w:r>
      <w:r w:rsidR="000D2721" w:rsidRPr="00A50B51">
        <w:rPr>
          <w:lang w:eastAsia="es-CR"/>
        </w:rPr>
        <w:t>Resultados</w:t>
      </w:r>
      <w:r w:rsidR="00E02F86" w:rsidRPr="00A50B5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E2576F" w:rsidRDefault="002E35DA" w:rsidP="001D22BA">
      <w:pPr>
        <w:pStyle w:val="ListParagraph"/>
        <w:numPr>
          <w:ilvl w:val="0"/>
          <w:numId w:val="27"/>
        </w:numPr>
        <w:rPr>
          <w:lang w:eastAsia="es-CR"/>
        </w:rPr>
        <w:sectPr w:rsidR="00E2576F" w:rsidSect="001A6F80">
          <w:pgSz w:w="12240" w:h="15840"/>
          <w:pgMar w:top="1373" w:right="990" w:bottom="1440" w:left="990" w:header="720" w:footer="720" w:gutter="0"/>
          <w:cols w:space="720"/>
          <w:titlePg/>
          <w:docGrid w:linePitch="360"/>
        </w:sect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w:t>
      </w:r>
      <w:r w:rsidR="00E2576F">
        <w:rPr>
          <w:lang w:eastAsia="es-CR"/>
        </w:rPr>
        <w:t>ra el objetivo de este proyecto</w:t>
      </w:r>
    </w:p>
    <w:bookmarkStart w:id="552" w:name="_Toc347566013" w:displacedByCustomXml="next"/>
    <w:sdt>
      <w:sdtPr>
        <w:rPr>
          <w:rFonts w:eastAsia="Times New Roman"/>
          <w:b w:val="0"/>
          <w:bCs w:val="0"/>
          <w:kern w:val="0"/>
          <w:sz w:val="24"/>
          <w:szCs w:val="24"/>
          <w:lang w:eastAsia="es-ES"/>
        </w:rPr>
        <w:id w:val="-2128533345"/>
        <w:docPartObj>
          <w:docPartGallery w:val="Bibliographies"/>
          <w:docPartUnique/>
        </w:docPartObj>
      </w:sdtPr>
      <w:sdtContent>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C83970" w:rsidP="008E0A96">
          <w:pPr>
            <w:pStyle w:val="t1"/>
            <w:rPr>
              <w:color w:val="000000" w:themeColor="text1"/>
            </w:rPr>
          </w:pPr>
          <w:bookmarkStart w:id="553"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552"/>
          <w:bookmarkEnd w:id="553"/>
          <w:r w:rsidR="00E2576F" w:rsidRPr="00E2576F">
            <w:rPr>
              <w:color w:val="000000" w:themeColor="text1"/>
            </w:rPr>
            <w:br w:type="page"/>
          </w:r>
        </w:p>
        <w:sdt>
          <w:sdtPr>
            <w:rPr>
              <w:szCs w:val="24"/>
            </w:rPr>
            <w:id w:val="111145805"/>
            <w:bibliography/>
          </w:sdtPr>
          <w:sdtContent>
            <w:p w:rsidR="00E2576F" w:rsidRDefault="000F2541"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F2541"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554" w:name="_Toc347566014"/>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AD0B2F" w:rsidP="008E0A96">
      <w:pPr>
        <w:pStyle w:val="t1"/>
      </w:pPr>
      <w:bookmarkStart w:id="555" w:name="_Toc393656046"/>
      <w:r w:rsidRPr="00E2576F">
        <w:t>Anexos</w:t>
      </w:r>
      <w:bookmarkEnd w:id="554"/>
      <w:bookmarkEnd w:id="555"/>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556" w:name="_Toc347566015"/>
      <w:bookmarkStart w:id="557" w:name="_Toc393656047"/>
      <w:r w:rsidRPr="00A50B51">
        <w:rPr>
          <w:sz w:val="24"/>
          <w:szCs w:val="24"/>
        </w:rPr>
        <w:lastRenderedPageBreak/>
        <w:t>Carta de aceptación de tutor</w:t>
      </w:r>
      <w:bookmarkEnd w:id="556"/>
      <w:bookmarkEnd w:id="557"/>
    </w:p>
    <w:p w:rsidR="00AD0B2F" w:rsidRPr="00A50B51" w:rsidRDefault="00AD0B2F" w:rsidP="00E80081">
      <w:pPr>
        <w:jc w:val="center"/>
        <w:rPr>
          <w:szCs w:val="24"/>
          <w:lang w:eastAsia="es-CR"/>
        </w:rPr>
      </w:pPr>
      <w:r w:rsidRPr="00A50B51">
        <w:rPr>
          <w:noProof/>
          <w:szCs w:val="24"/>
          <w:lang w:eastAsia="es-CR"/>
        </w:rPr>
        <w:drawing>
          <wp:inline distT="0" distB="0" distL="0" distR="0" wp14:anchorId="351B1530" wp14:editId="6B08B1A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558" w:name="_Toc347566016"/>
      <w:bookmarkStart w:id="559" w:name="_Toc393656048"/>
      <w:r w:rsidRPr="00A50B51">
        <w:rPr>
          <w:sz w:val="24"/>
          <w:szCs w:val="24"/>
        </w:rPr>
        <w:lastRenderedPageBreak/>
        <w:t>Carta de apoyo de la empresa</w:t>
      </w:r>
      <w:bookmarkEnd w:id="558"/>
      <w:bookmarkEnd w:id="559"/>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4794E827" wp14:editId="369B03E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560" w:name="_Toc393656049"/>
      <w:r w:rsidRPr="00A50B51">
        <w:rPr>
          <w:sz w:val="24"/>
          <w:szCs w:val="24"/>
        </w:rPr>
        <w:lastRenderedPageBreak/>
        <w:t>Carta de revisión del filólogo</w:t>
      </w:r>
      <w:bookmarkEnd w:id="560"/>
    </w:p>
    <w:p w:rsidR="00E47EB1" w:rsidRPr="00A50B51" w:rsidRDefault="00E47EB1" w:rsidP="00C41690">
      <w:pPr>
        <w:jc w:val="center"/>
      </w:pPr>
      <w:r w:rsidRPr="00A50B51">
        <w:rPr>
          <w:noProof/>
          <w:lang w:eastAsia="es-CR"/>
        </w:rPr>
        <w:drawing>
          <wp:inline distT="0" distB="0" distL="0" distR="0" wp14:anchorId="73F15F53" wp14:editId="0DE2EC04">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561" w:name="_Toc393656050"/>
      <w:r w:rsidRPr="00A50B51">
        <w:rPr>
          <w:sz w:val="24"/>
          <w:szCs w:val="24"/>
        </w:rPr>
        <w:lastRenderedPageBreak/>
        <w:t>Declaración jurada de no plagio</w:t>
      </w:r>
      <w:bookmarkEnd w:id="561"/>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A50B51" w:rsidRPr="00A50B51" w:rsidRDefault="00A50B51" w:rsidP="00226A41">
      <w:pPr>
        <w:pStyle w:val="12"/>
        <w:tabs>
          <w:tab w:val="left" w:pos="993"/>
        </w:tabs>
        <w:rPr>
          <w:sz w:val="24"/>
          <w:szCs w:val="24"/>
        </w:rPr>
      </w:pPr>
      <w:bookmarkStart w:id="562" w:name="_Toc393656051"/>
      <w:bookmarkStart w:id="563" w:name="_Ref385187690"/>
      <w:bookmarkStart w:id="564" w:name="_Toc347566017"/>
      <w:r>
        <w:rPr>
          <w:sz w:val="24"/>
          <w:szCs w:val="24"/>
        </w:rPr>
        <w:lastRenderedPageBreak/>
        <w:t>Minutas</w:t>
      </w:r>
      <w:bookmarkEnd w:id="562"/>
    </w:p>
    <w:bookmarkEnd w:id="563"/>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Se creará grupo de Whatsapp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Fecha:21-04-2014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E02F86" w:rsidRPr="00A50B51">
        <w:fldChar w:fldCharType="begin"/>
      </w:r>
      <w:r w:rsidR="00E02F86" w:rsidRPr="00A50B51">
        <w:instrText xml:space="preserve"> REF _Ref386480763 \h  \* MERGEFORMAT </w:instrText>
      </w:r>
      <w:r w:rsidR="00E02F86" w:rsidRPr="00A50B51">
        <w:fldChar w:fldCharType="separate"/>
      </w:r>
      <w:r w:rsidR="000D2721" w:rsidRPr="00A50B51">
        <w:t>Definición de requerimientos</w:t>
      </w:r>
      <w:r w:rsidR="00E02F86" w:rsidRPr="00A50B5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565" w:name="_Ref386054355"/>
      <w:bookmarkStart w:id="566" w:name="_Toc393656052"/>
      <w:r w:rsidRPr="00A50B51">
        <w:rPr>
          <w:sz w:val="24"/>
          <w:szCs w:val="24"/>
        </w:rPr>
        <w:lastRenderedPageBreak/>
        <w:t xml:space="preserve">Instrumento </w:t>
      </w:r>
      <w:bookmarkEnd w:id="564"/>
      <w:r w:rsidR="000B20AA" w:rsidRPr="00A50B51">
        <w:rPr>
          <w:sz w:val="24"/>
          <w:szCs w:val="24"/>
        </w:rPr>
        <w:t>cuestionario</w:t>
      </w:r>
      <w:bookmarkEnd w:id="565"/>
      <w:bookmarkEnd w:id="566"/>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Otro: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567" w:name="_Toc347566018"/>
      <w:bookmarkStart w:id="568"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569" w:name="_Toc393656053"/>
      <w:r w:rsidRPr="00A50B51">
        <w:rPr>
          <w:sz w:val="24"/>
          <w:szCs w:val="24"/>
        </w:rPr>
        <w:lastRenderedPageBreak/>
        <w:t>Análisis de aplicaciones similares</w:t>
      </w:r>
      <w:bookmarkEnd w:id="567"/>
      <w:bookmarkEnd w:id="568"/>
      <w:bookmarkEnd w:id="569"/>
    </w:p>
    <w:p w:rsidR="007C30EC" w:rsidRPr="00A50B51" w:rsidRDefault="007C30EC" w:rsidP="00C41690">
      <w:pPr>
        <w:pStyle w:val="13"/>
        <w:rPr>
          <w:rFonts w:cs="Times New Roman"/>
          <w:szCs w:val="24"/>
        </w:rPr>
      </w:pPr>
      <w:bookmarkStart w:id="570" w:name="_Ref343436073"/>
      <w:bookmarkStart w:id="571" w:name="_Ref343436102"/>
      <w:bookmarkStart w:id="572" w:name="_Toc347566019"/>
      <w:bookmarkStart w:id="573" w:name="_Toc393656054"/>
      <w:r w:rsidRPr="00A50B51">
        <w:rPr>
          <w:rFonts w:cs="Times New Roman"/>
          <w:szCs w:val="24"/>
        </w:rPr>
        <w:t>Análisis de la aplicación uHear</w:t>
      </w:r>
      <w:bookmarkEnd w:id="570"/>
      <w:bookmarkEnd w:id="571"/>
      <w:bookmarkEnd w:id="572"/>
      <w:bookmarkEnd w:id="573"/>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5585087A" wp14:editId="6BA324E8">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574" w:name="_Toc343369218"/>
      <w:bookmarkStart w:id="575" w:name="_Toc39365610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35</w:t>
      </w:r>
      <w:r w:rsidR="000F2541"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574"/>
      <w:bookmarkEnd w:id="575"/>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6CCBCA65" wp14:editId="6120771B">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576" w:name="_Toc343369219"/>
      <w:bookmarkStart w:id="577" w:name="_Toc39365610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36</w:t>
      </w:r>
      <w:r w:rsidR="000F2541"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576"/>
      <w:bookmarkEnd w:id="577"/>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5862EBC" wp14:editId="77BBB9A9">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578" w:name="_Toc343369220"/>
      <w:bookmarkStart w:id="579" w:name="_Toc39365610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37</w:t>
      </w:r>
      <w:r w:rsidR="000F2541" w:rsidRPr="00A50B51">
        <w:rPr>
          <w:noProof/>
          <w:sz w:val="24"/>
          <w:szCs w:val="24"/>
        </w:rPr>
        <w:fldChar w:fldCharType="end"/>
      </w:r>
      <w:r w:rsidRPr="00A50B51">
        <w:rPr>
          <w:sz w:val="24"/>
          <w:szCs w:val="24"/>
        </w:rPr>
        <w:t xml:space="preserve"> – Pantalla de resultados examen de sensibilidad de oído</w:t>
      </w:r>
      <w:bookmarkEnd w:id="578"/>
      <w:bookmarkEnd w:id="579"/>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77CE80A7" wp14:editId="482A750A">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6"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580" w:name="_Toc343369221"/>
      <w:bookmarkStart w:id="581" w:name="_Toc39365610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38</w:t>
      </w:r>
      <w:r w:rsidR="000F2541" w:rsidRPr="00A50B51">
        <w:rPr>
          <w:noProof/>
          <w:sz w:val="24"/>
          <w:szCs w:val="24"/>
        </w:rPr>
        <w:fldChar w:fldCharType="end"/>
      </w:r>
      <w:r w:rsidRPr="00A50B51">
        <w:rPr>
          <w:sz w:val="24"/>
          <w:szCs w:val="24"/>
        </w:rPr>
        <w:t xml:space="preserve"> – Pantalla de resultados uHear</w:t>
      </w:r>
      <w:bookmarkEnd w:id="580"/>
      <w:bookmarkEnd w:id="581"/>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1FD8C98A" wp14:editId="5AB882DB">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7"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582" w:name="_Toc343369222"/>
      <w:bookmarkStart w:id="583" w:name="_Toc39365611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39</w:t>
      </w:r>
      <w:r w:rsidR="000F2541" w:rsidRPr="00A50B51">
        <w:rPr>
          <w:noProof/>
          <w:sz w:val="24"/>
          <w:szCs w:val="24"/>
        </w:rPr>
        <w:fldChar w:fldCharType="end"/>
      </w:r>
      <w:r w:rsidRPr="00A50B51">
        <w:rPr>
          <w:sz w:val="24"/>
          <w:szCs w:val="24"/>
        </w:rPr>
        <w:t xml:space="preserve"> – Pantalla de resultados guardados</w:t>
      </w:r>
      <w:bookmarkEnd w:id="582"/>
      <w:bookmarkEnd w:id="583"/>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7380EF96" wp14:editId="34743A24">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8"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584" w:name="_Toc343369223"/>
      <w:bookmarkStart w:id="585" w:name="_Toc393656111"/>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40</w:t>
      </w:r>
      <w:r w:rsidR="000F2541" w:rsidRPr="00A50B51">
        <w:rPr>
          <w:noProof/>
          <w:sz w:val="24"/>
          <w:szCs w:val="24"/>
        </w:rPr>
        <w:fldChar w:fldCharType="end"/>
      </w:r>
      <w:r w:rsidRPr="00A50B51">
        <w:rPr>
          <w:sz w:val="24"/>
          <w:szCs w:val="24"/>
        </w:rPr>
        <w:t xml:space="preserve"> – Consejos auditivos</w:t>
      </w:r>
      <w:bookmarkEnd w:id="584"/>
      <w:bookmarkEnd w:id="585"/>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69E7393D" wp14:editId="668BC1E8">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9"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586" w:name="_Toc343369224"/>
      <w:bookmarkStart w:id="587" w:name="_Toc393656112"/>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41</w:t>
      </w:r>
      <w:r w:rsidR="000F2541" w:rsidRPr="00A50B51">
        <w:rPr>
          <w:noProof/>
          <w:sz w:val="24"/>
          <w:szCs w:val="24"/>
        </w:rPr>
        <w:fldChar w:fldCharType="end"/>
      </w:r>
      <w:r w:rsidRPr="00A50B51">
        <w:rPr>
          <w:sz w:val="24"/>
          <w:szCs w:val="24"/>
        </w:rPr>
        <w:t xml:space="preserve"> – Ubicación de centros especializados</w:t>
      </w:r>
      <w:bookmarkEnd w:id="586"/>
      <w:bookmarkEnd w:id="587"/>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588" w:name="_Toc347566020"/>
      <w:bookmarkStart w:id="589" w:name="_Toc393656055"/>
      <w:r w:rsidRPr="00A50B51">
        <w:rPr>
          <w:rFonts w:cs="Times New Roman"/>
          <w:szCs w:val="24"/>
        </w:rPr>
        <w:t xml:space="preserve">Análisis de la aplicación Test en </w:t>
      </w:r>
      <w:r w:rsidR="00A46C74" w:rsidRPr="00A50B51">
        <w:rPr>
          <w:rFonts w:cs="Times New Roman"/>
          <w:szCs w:val="24"/>
        </w:rPr>
        <w:t>línea</w:t>
      </w:r>
      <w:bookmarkEnd w:id="588"/>
      <w:bookmarkEnd w:id="589"/>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0"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F77D65">
        <w:rPr>
          <w:noProof/>
          <w:szCs w:val="24"/>
          <w:lang w:eastAsia="es-CR"/>
        </w:rPr>
        <w:lastRenderedPageBreak/>
        <mc:AlternateContent>
          <mc:Choice Requires="wpg">
            <w:drawing>
              <wp:inline distT="0" distB="0" distL="0" distR="0">
                <wp:extent cx="5449570" cy="7533640"/>
                <wp:effectExtent l="0" t="0" r="635"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1">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2">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3">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4">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8"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590" w:name="_Toc343369225"/>
      <w:bookmarkStart w:id="591" w:name="_Toc393656113"/>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42</w:t>
      </w:r>
      <w:r w:rsidR="000F2541" w:rsidRPr="00A50B51">
        <w:rPr>
          <w:noProof/>
          <w:sz w:val="24"/>
          <w:szCs w:val="24"/>
        </w:rPr>
        <w:fldChar w:fldCharType="end"/>
      </w:r>
      <w:r w:rsidRPr="00A50B51">
        <w:rPr>
          <w:sz w:val="24"/>
          <w:szCs w:val="24"/>
        </w:rPr>
        <w:t xml:space="preserve"> – Aplicación test en línea: Flujo de imágenes</w:t>
      </w:r>
      <w:bookmarkEnd w:id="590"/>
      <w:bookmarkEnd w:id="591"/>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592" w:name="_Toc347566021"/>
      <w:bookmarkStart w:id="593" w:name="_Toc393656056"/>
      <w:r w:rsidRPr="00A50B51">
        <w:rPr>
          <w:rFonts w:cs="Times New Roman"/>
          <w:szCs w:val="24"/>
        </w:rPr>
        <w:lastRenderedPageBreak/>
        <w:t>Análisis de la aplicación Test auditivo</w:t>
      </w:r>
      <w:bookmarkEnd w:id="592"/>
      <w:bookmarkEnd w:id="593"/>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9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1A9ADEF0" wp14:editId="4267681E">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41212F4" wp14:editId="146DDC22">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55A2AE63" wp14:editId="5D08E1FB">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594" w:name="_Toc393656114"/>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43</w:t>
      </w:r>
      <w:r w:rsidR="000F2541"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594"/>
    </w:p>
    <w:p w:rsidR="00C112FC" w:rsidRPr="00A50B51" w:rsidRDefault="00E31A26" w:rsidP="00C41690">
      <w:pPr>
        <w:pStyle w:val="13"/>
        <w:rPr>
          <w:rFonts w:cs="Times New Roman"/>
          <w:szCs w:val="24"/>
        </w:rPr>
      </w:pPr>
      <w:bookmarkStart w:id="595" w:name="_Toc347566022"/>
      <w:bookmarkStart w:id="596" w:name="_Toc393656057"/>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595"/>
      <w:bookmarkEnd w:id="596"/>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0F2541" w:rsidRPr="00A50B51">
        <w:rPr>
          <w:szCs w:val="24"/>
        </w:rPr>
        <w:fldChar w:fldCharType="begin"/>
      </w:r>
      <w:r w:rsidR="0030495E" w:rsidRPr="00A50B51">
        <w:rPr>
          <w:szCs w:val="24"/>
        </w:rPr>
        <w:instrText xml:space="preserve"> REF _Ref343436102 \h  \* MERGEFORMAT </w:instrText>
      </w:r>
      <w:r w:rsidR="000F2541" w:rsidRPr="00A50B51">
        <w:rPr>
          <w:szCs w:val="24"/>
        </w:rPr>
      </w:r>
      <w:r w:rsidR="000F2541" w:rsidRPr="00A50B51">
        <w:rPr>
          <w:szCs w:val="24"/>
        </w:rPr>
        <w:fldChar w:fldCharType="separate"/>
      </w:r>
      <w:r w:rsidR="000D2721" w:rsidRPr="00A50B51">
        <w:rPr>
          <w:szCs w:val="24"/>
        </w:rPr>
        <w:t>Análisis de la aplicación uHear</w:t>
      </w:r>
      <w:r w:rsidR="000F2541"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38D2481B" wp14:editId="7624F93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597" w:name="_Toc393656115"/>
      <w:r w:rsidRPr="00A50B51">
        <w:rPr>
          <w:sz w:val="24"/>
          <w:szCs w:val="24"/>
          <w:lang w:val="en-US"/>
        </w:rPr>
        <w:t>Ilustración</w:t>
      </w:r>
      <w:r w:rsidR="00E47BEC" w:rsidRPr="00A50B51">
        <w:rPr>
          <w:sz w:val="24"/>
          <w:szCs w:val="24"/>
          <w:lang w:val="en-US"/>
        </w:rPr>
        <w:t xml:space="preserve"> </w:t>
      </w:r>
      <w:r w:rsidR="000F2541" w:rsidRPr="00A50B51">
        <w:rPr>
          <w:sz w:val="24"/>
          <w:szCs w:val="24"/>
        </w:rPr>
        <w:fldChar w:fldCharType="begin"/>
      </w:r>
      <w:r w:rsidRPr="00A50B51">
        <w:rPr>
          <w:sz w:val="24"/>
          <w:szCs w:val="24"/>
          <w:lang w:val="en-US"/>
        </w:rPr>
        <w:instrText xml:space="preserve"> SEQ Ilustración \* ARABIC </w:instrText>
      </w:r>
      <w:r w:rsidR="000F2541" w:rsidRPr="00A50B51">
        <w:rPr>
          <w:sz w:val="24"/>
          <w:szCs w:val="24"/>
        </w:rPr>
        <w:fldChar w:fldCharType="separate"/>
      </w:r>
      <w:r w:rsidR="000D2721">
        <w:rPr>
          <w:noProof/>
          <w:sz w:val="24"/>
          <w:szCs w:val="24"/>
          <w:lang w:val="en-US"/>
        </w:rPr>
        <w:t>44</w:t>
      </w:r>
      <w:r w:rsidR="000F2541"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597"/>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0378AE49" wp14:editId="47C2E62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598" w:name="_Toc393656116"/>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45</w:t>
      </w:r>
      <w:r w:rsidR="000F2541"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598"/>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1B03885C" wp14:editId="7192FB6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599" w:name="_Toc393656117"/>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46</w:t>
      </w:r>
      <w:r w:rsidR="000F2541"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599"/>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2EC2766E" wp14:editId="75462ACE">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00" w:name="_Toc393656118"/>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47</w:t>
      </w:r>
      <w:r w:rsidR="000F2541" w:rsidRPr="00A50B51">
        <w:rPr>
          <w:noProof/>
          <w:sz w:val="24"/>
          <w:szCs w:val="24"/>
        </w:rPr>
        <w:fldChar w:fldCharType="end"/>
      </w:r>
      <w:r w:rsidRPr="00A50B51">
        <w:rPr>
          <w:sz w:val="24"/>
          <w:szCs w:val="24"/>
        </w:rPr>
        <w:t xml:space="preserve"> – Interfaz diferenciación de frecuencias</w:t>
      </w:r>
      <w:bookmarkEnd w:id="600"/>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1FE520AA" wp14:editId="3422EF1A">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601" w:name="_Toc393656119"/>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48</w:t>
      </w:r>
      <w:r w:rsidR="000F2541" w:rsidRPr="00A50B51">
        <w:rPr>
          <w:noProof/>
          <w:sz w:val="24"/>
          <w:szCs w:val="24"/>
        </w:rPr>
        <w:fldChar w:fldCharType="end"/>
      </w:r>
      <w:r w:rsidRPr="00A50B51">
        <w:rPr>
          <w:sz w:val="24"/>
          <w:szCs w:val="24"/>
        </w:rPr>
        <w:t xml:space="preserve"> – Gráfico representativo diferenciación de frecuencias</w:t>
      </w:r>
      <w:bookmarkEnd w:id="601"/>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3B3B8E04" wp14:editId="76C3F38F">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602" w:name="_Toc393656120"/>
      <w:r w:rsidRPr="00A50B51">
        <w:rPr>
          <w:sz w:val="24"/>
          <w:szCs w:val="24"/>
        </w:rPr>
        <w:t xml:space="preserve">Ilustración </w:t>
      </w:r>
      <w:r w:rsidR="000F2541" w:rsidRPr="00A50B51">
        <w:rPr>
          <w:sz w:val="24"/>
          <w:szCs w:val="24"/>
        </w:rPr>
        <w:fldChar w:fldCharType="begin"/>
      </w:r>
      <w:r w:rsidR="007729F7" w:rsidRPr="00A50B51">
        <w:rPr>
          <w:sz w:val="24"/>
          <w:szCs w:val="24"/>
        </w:rPr>
        <w:instrText xml:space="preserve"> SEQ Ilustración \* ARABIC </w:instrText>
      </w:r>
      <w:r w:rsidR="000F2541" w:rsidRPr="00A50B51">
        <w:rPr>
          <w:sz w:val="24"/>
          <w:szCs w:val="24"/>
        </w:rPr>
        <w:fldChar w:fldCharType="separate"/>
      </w:r>
      <w:r w:rsidR="000D2721">
        <w:rPr>
          <w:noProof/>
          <w:sz w:val="24"/>
          <w:szCs w:val="24"/>
        </w:rPr>
        <w:t>49</w:t>
      </w:r>
      <w:r w:rsidR="000F2541"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602"/>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05F0" w:rsidRDefault="00FD05F0" w:rsidP="004D3CC3">
      <w:pPr>
        <w:spacing w:line="240" w:lineRule="auto"/>
      </w:pPr>
      <w:r>
        <w:separator/>
      </w:r>
    </w:p>
  </w:endnote>
  <w:endnote w:type="continuationSeparator" w:id="0">
    <w:p w:rsidR="00FD05F0" w:rsidRDefault="00FD05F0" w:rsidP="004D3CC3">
      <w:pPr>
        <w:spacing w:line="240" w:lineRule="auto"/>
      </w:pPr>
      <w:r>
        <w:continuationSeparator/>
      </w:r>
    </w:p>
  </w:endnote>
  <w:endnote w:type="continuationNotice" w:id="1">
    <w:p w:rsidR="00FD05F0" w:rsidRDefault="00FD05F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4A452E" w:rsidRDefault="004A452E">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4A452E" w:rsidRDefault="004A45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2E" w:rsidRPr="007D6EC9" w:rsidRDefault="004A452E"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6172494"/>
      <w:docPartObj>
        <w:docPartGallery w:val="Page Numbers (Bottom of Page)"/>
        <w:docPartUnique/>
      </w:docPartObj>
    </w:sdtPr>
    <w:sdtEndPr>
      <w:rPr>
        <w:rStyle w:val="FooterDocumentChar"/>
        <w:bCs/>
        <w:i/>
        <w:sz w:val="20"/>
        <w:lang w:val="es-ES"/>
      </w:rPr>
    </w:sdtEndPr>
    <w:sdtContent>
      <w:p w:rsidR="004A452E" w:rsidRPr="007D6EC9" w:rsidRDefault="004A452E"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F77D65">
          <w:rPr>
            <w:rStyle w:val="FooterDocumentChar"/>
            <w:rFonts w:eastAsia="Calibri"/>
            <w:noProof/>
          </w:rPr>
          <w:t>61</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05F0" w:rsidRDefault="00FD05F0" w:rsidP="004D3CC3">
      <w:pPr>
        <w:spacing w:line="240" w:lineRule="auto"/>
      </w:pPr>
      <w:r>
        <w:separator/>
      </w:r>
    </w:p>
  </w:footnote>
  <w:footnote w:type="continuationSeparator" w:id="0">
    <w:p w:rsidR="00FD05F0" w:rsidRDefault="00FD05F0" w:rsidP="004D3CC3">
      <w:pPr>
        <w:spacing w:line="240" w:lineRule="auto"/>
      </w:pPr>
      <w:r>
        <w:continuationSeparator/>
      </w:r>
    </w:p>
  </w:footnote>
  <w:footnote w:type="continuationNotice" w:id="1">
    <w:p w:rsidR="00FD05F0" w:rsidRDefault="00FD05F0">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2E" w:rsidRDefault="004A452E">
    <w:pPr>
      <w:pStyle w:val="Header"/>
      <w:jc w:val="right"/>
    </w:pPr>
  </w:p>
  <w:p w:rsidR="004A452E" w:rsidRDefault="004A45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2E" w:rsidRPr="007D6EC9" w:rsidRDefault="004A452E"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6629354"/>
      <w:docPartObj>
        <w:docPartGallery w:val="Page Numbers (Top of Page)"/>
        <w:docPartUnique/>
      </w:docPartObj>
    </w:sdtPr>
    <w:sdtEndPr>
      <w:rPr>
        <w:noProof/>
      </w:rPr>
    </w:sdtEndPr>
    <w:sdtContent>
      <w:p w:rsidR="004A452E" w:rsidRDefault="004A452E">
        <w:pPr>
          <w:pStyle w:val="Header"/>
          <w:jc w:val="right"/>
        </w:pPr>
        <w:r>
          <w:fldChar w:fldCharType="begin"/>
        </w:r>
        <w:r>
          <w:instrText xml:space="preserve"> PAGE   \* MERGEFORMAT </w:instrText>
        </w:r>
        <w:r>
          <w:fldChar w:fldCharType="separate"/>
        </w:r>
        <w:r>
          <w:rPr>
            <w:noProof/>
          </w:rPr>
          <w:t>xi</w:t>
        </w:r>
        <w:r>
          <w:rPr>
            <w:noProof/>
          </w:rPr>
          <w:fldChar w:fldCharType="end"/>
        </w:r>
      </w:p>
    </w:sdtContent>
  </w:sdt>
  <w:p w:rsidR="004A452E" w:rsidRDefault="004A452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2E" w:rsidRPr="007D6EC9" w:rsidRDefault="004A452E"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A452E" w:rsidRPr="007D6EC9" w:rsidRDefault="004A452E">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8"/>
  </w:num>
  <w:num w:numId="27">
    <w:abstractNumId w:val="2"/>
  </w:num>
  <w:num w:numId="28">
    <w:abstractNumId w:val="17"/>
  </w:num>
  <w:num w:numId="29">
    <w:abstractNumId w:val="23"/>
  </w:num>
  <w:num w:numId="30">
    <w:abstractNumId w:val="12"/>
  </w:num>
  <w:num w:numId="31">
    <w:abstractNumId w:val="10"/>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B3A"/>
    <w:rsid w:val="00064A2C"/>
    <w:rsid w:val="00065160"/>
    <w:rsid w:val="0006681C"/>
    <w:rsid w:val="00066B45"/>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2FA3"/>
    <w:rsid w:val="000E43E7"/>
    <w:rsid w:val="000E63C9"/>
    <w:rsid w:val="000F11B7"/>
    <w:rsid w:val="000F2541"/>
    <w:rsid w:val="000F25F0"/>
    <w:rsid w:val="000F43DC"/>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B4C"/>
    <w:rsid w:val="00222F11"/>
    <w:rsid w:val="00222FAE"/>
    <w:rsid w:val="002256C9"/>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55"/>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0F35"/>
    <w:rsid w:val="002F34E2"/>
    <w:rsid w:val="00301C74"/>
    <w:rsid w:val="003020D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DE9"/>
    <w:rsid w:val="003F1A4F"/>
    <w:rsid w:val="003F3DE6"/>
    <w:rsid w:val="00401FFD"/>
    <w:rsid w:val="004070EB"/>
    <w:rsid w:val="00407357"/>
    <w:rsid w:val="0041018B"/>
    <w:rsid w:val="00410C34"/>
    <w:rsid w:val="00412EA3"/>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452E"/>
    <w:rsid w:val="004A5A46"/>
    <w:rsid w:val="004B06E7"/>
    <w:rsid w:val="004B078B"/>
    <w:rsid w:val="004B1A04"/>
    <w:rsid w:val="004B3666"/>
    <w:rsid w:val="004B4010"/>
    <w:rsid w:val="004C0D76"/>
    <w:rsid w:val="004C112E"/>
    <w:rsid w:val="004C3105"/>
    <w:rsid w:val="004C4377"/>
    <w:rsid w:val="004C54EA"/>
    <w:rsid w:val="004C67DE"/>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7F56"/>
    <w:rsid w:val="00561A43"/>
    <w:rsid w:val="00563692"/>
    <w:rsid w:val="00564D86"/>
    <w:rsid w:val="00565B47"/>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D6EC9"/>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7A2F"/>
    <w:rsid w:val="00C52690"/>
    <w:rsid w:val="00C550A8"/>
    <w:rsid w:val="00C62AD2"/>
    <w:rsid w:val="00C63F53"/>
    <w:rsid w:val="00C674B4"/>
    <w:rsid w:val="00C67ABE"/>
    <w:rsid w:val="00C75BEA"/>
    <w:rsid w:val="00C763F8"/>
    <w:rsid w:val="00C76A10"/>
    <w:rsid w:val="00C77FA9"/>
    <w:rsid w:val="00C8181A"/>
    <w:rsid w:val="00C82288"/>
    <w:rsid w:val="00C83970"/>
    <w:rsid w:val="00C8535D"/>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1B38"/>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1.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microsoft.com/office/2007/relationships/stylesWithEffects" Target="stylesWithEffects.xml"/><Relationship Id="rId90" Type="http://schemas.openxmlformats.org/officeDocument/2006/relationships/hyperlink" Target="http://www.spanish.hear-it.org/Pruebe-su-audicion" TargetMode="External"/><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diagramColors" Target="diagrams/colors1.xm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www.phonak.com" TargetMode="External"/><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fontTable" Target="fontTable.xml"/><Relationship Id="rId34" Type="http://schemas.openxmlformats.org/officeDocument/2006/relationships/diagramLayout" Target="diagrams/layout1.xml"/><Relationship Id="rId50" Type="http://schemas.openxmlformats.org/officeDocument/2006/relationships/hyperlink" Target="http://www.surveymonkey.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jpg"/><Relationship Id="rId19" Type="http://schemas.openxmlformats.org/officeDocument/2006/relationships/footer" Target="footer3.xml"/><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image" Target="media/image12.jpeg"/><Relationship Id="rId35" Type="http://schemas.openxmlformats.org/officeDocument/2006/relationships/diagramQuickStyle" Target="diagrams/quickStyle1.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image" Target="media/image2.emf"/><Relationship Id="rId41" Type="http://schemas.openxmlformats.org/officeDocument/2006/relationships/image" Target="media/image18.emf"/><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CF264BE-4628-4653-BA0B-00ADB6961AB1}" type="presOf" srcId="{3191B895-4101-426A-B211-73C602CE6005}" destId="{8EFBB16C-9A17-48B8-A9F5-32E9ACD42439}" srcOrd="0" destOrd="0" presId="urn:microsoft.com/office/officeart/2005/8/layout/process1"/>
    <dgm:cxn modelId="{E4A07A4D-382A-43E6-BA24-241770F3C2D7}" type="presOf" srcId="{86ACC8E4-3A40-410F-A97A-DB1E3F94189C}" destId="{46E8DB74-7AA3-47B5-AB8E-09E3FB3FE5E3}"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36BB4BE-85EC-4005-B9C2-44639EE09891}" srcId="{4FB88B6F-5ED9-4DC5-8653-8ACD15CB8E9A}" destId="{25B150B5-342E-4E4B-AD2C-B2116E7DCF74}" srcOrd="2" destOrd="0" parTransId="{B7899106-C721-4E10-8EF0-112133390189}" sibTransId="{56A9DB38-7E47-4573-B651-754D898775EF}"/>
    <dgm:cxn modelId="{FC6EAC85-64ED-493A-8571-E9E936D058AB}" type="presOf" srcId="{4FB88B6F-5ED9-4DC5-8653-8ACD15CB8E9A}" destId="{A7F87E14-13BA-4443-A1EA-8918FA58FB4D}" srcOrd="0" destOrd="0" presId="urn:microsoft.com/office/officeart/2005/8/layout/process1"/>
    <dgm:cxn modelId="{D83222C6-DDC1-49E1-A4BC-FFB25A298651}" type="presOf" srcId="{9CEA9DC4-6055-4CF2-9BEE-93D98CFB8EF7}" destId="{12F4001F-7FBB-45AF-BDF9-A7176AFC645D}" srcOrd="0" destOrd="0" presId="urn:microsoft.com/office/officeart/2005/8/layout/process1"/>
    <dgm:cxn modelId="{FE0676D3-1D14-441E-A83B-EF190DF9056D}" type="presOf" srcId="{5091F586-330F-4700-A126-9AC33A4EE55E}" destId="{C3B5F9A1-98F0-4206-A1AD-B7391B579AEC}" srcOrd="1" destOrd="0" presId="urn:microsoft.com/office/officeart/2005/8/layout/process1"/>
    <dgm:cxn modelId="{C82FB50E-85DB-45C7-A850-BE826DD1245E}" type="presOf" srcId="{2CC10C10-A38E-482B-9003-BFE649B99BD7}" destId="{DAFE53BA-A880-40A1-B6A6-CD8BCD9B3F77}" srcOrd="1" destOrd="0" presId="urn:microsoft.com/office/officeart/2005/8/layout/process1"/>
    <dgm:cxn modelId="{2581109D-8087-4982-866F-DF258766668B}" type="presOf" srcId="{2CC10C10-A38E-482B-9003-BFE649B99BD7}" destId="{BBEB9A2B-C446-4FB2-8CB3-02140FCE289E}" srcOrd="0" destOrd="0" presId="urn:microsoft.com/office/officeart/2005/8/layout/process1"/>
    <dgm:cxn modelId="{CE2FA9CC-644F-4FD1-AC65-6FFED1101C3A}" type="presOf" srcId="{56A9DB38-7E47-4573-B651-754D898775EF}" destId="{A4E0265B-D7AE-4225-850B-0BD0D1998EF7}" srcOrd="0" destOrd="0" presId="urn:microsoft.com/office/officeart/2005/8/layout/process1"/>
    <dgm:cxn modelId="{03C1716F-E56C-4F4E-8CBE-4BE2009B7DA8}" type="presOf" srcId="{F9E5AD84-5F1D-4A6C-A533-CEA3461C6CE6}" destId="{B5A0FDE1-1A36-4C7E-8A2C-F9A5C0B1F25C}" srcOrd="0" destOrd="0" presId="urn:microsoft.com/office/officeart/2005/8/layout/process1"/>
    <dgm:cxn modelId="{089DC32D-6BDA-45D3-8DF0-EAE827C2DFD6}" type="presOf" srcId="{56A9DB38-7E47-4573-B651-754D898775EF}" destId="{FD90A96B-5FB0-4F6F-B59B-919C934CBDC9}" srcOrd="1" destOrd="0" presId="urn:microsoft.com/office/officeart/2005/8/layout/process1"/>
    <dgm:cxn modelId="{839EBB98-E588-4DB0-9FA7-3741CB4BF20D}"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0B9718EA-858A-4E68-B291-B0F420B60711}" type="presOf" srcId="{86ACC8E4-3A40-410F-A97A-DB1E3F94189C}" destId="{CBD08FD5-83B8-4E52-B6C7-0C74553110C2}" srcOrd="1" destOrd="0" presId="urn:microsoft.com/office/officeart/2005/8/layout/process1"/>
    <dgm:cxn modelId="{F078068A-5353-4A14-97DB-3E7D85F7E0BF}" type="presOf" srcId="{5091F586-330F-4700-A126-9AC33A4EE55E}" destId="{AA56951D-E679-444A-BE56-D6AAA61CF526}"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40812298-6A6B-424F-B349-74F4B7BEB016}" srcId="{4FB88B6F-5ED9-4DC5-8653-8ACD15CB8E9A}" destId="{03227A0D-F74C-49B7-8C34-31E6F2E32557}" srcOrd="4" destOrd="0" parTransId="{EDAD7A53-7FD1-4D98-BE2F-20E1621CF9B5}" sibTransId="{DD1BF1AD-74E9-44B2-9E0D-1FC0DBAE5E86}"/>
    <dgm:cxn modelId="{D898D31B-F412-46A8-A80C-4EB73C5EBFEC}" type="presOf" srcId="{25B150B5-342E-4E4B-AD2C-B2116E7DCF74}" destId="{27533378-6F13-4082-8BBB-22B5E7117CC0}" srcOrd="0" destOrd="0" presId="urn:microsoft.com/office/officeart/2005/8/layout/process1"/>
    <dgm:cxn modelId="{03CB821D-1C6E-47A5-B4BA-1595DE4A48A4}" type="presParOf" srcId="{A7F87E14-13BA-4443-A1EA-8918FA58FB4D}" destId="{12F4001F-7FBB-45AF-BDF9-A7176AFC645D}" srcOrd="0" destOrd="0" presId="urn:microsoft.com/office/officeart/2005/8/layout/process1"/>
    <dgm:cxn modelId="{978F3426-530C-47F6-BC1D-D619570AB0F9}" type="presParOf" srcId="{A7F87E14-13BA-4443-A1EA-8918FA58FB4D}" destId="{BBEB9A2B-C446-4FB2-8CB3-02140FCE289E}" srcOrd="1" destOrd="0" presId="urn:microsoft.com/office/officeart/2005/8/layout/process1"/>
    <dgm:cxn modelId="{616AF8E9-0BB9-4789-BDE1-92B2AA24B253}" type="presParOf" srcId="{BBEB9A2B-C446-4FB2-8CB3-02140FCE289E}" destId="{DAFE53BA-A880-40A1-B6A6-CD8BCD9B3F77}" srcOrd="0" destOrd="0" presId="urn:microsoft.com/office/officeart/2005/8/layout/process1"/>
    <dgm:cxn modelId="{744B74CD-5097-4C4C-8DDD-F16864A8D6B3}" type="presParOf" srcId="{A7F87E14-13BA-4443-A1EA-8918FA58FB4D}" destId="{8EFBB16C-9A17-48B8-A9F5-32E9ACD42439}" srcOrd="2" destOrd="0" presId="urn:microsoft.com/office/officeart/2005/8/layout/process1"/>
    <dgm:cxn modelId="{6330FE4F-F3E0-4F6F-A05B-683FB1159191}" type="presParOf" srcId="{A7F87E14-13BA-4443-A1EA-8918FA58FB4D}" destId="{AA56951D-E679-444A-BE56-D6AAA61CF526}" srcOrd="3" destOrd="0" presId="urn:microsoft.com/office/officeart/2005/8/layout/process1"/>
    <dgm:cxn modelId="{1E5A84DD-34DD-4E38-BA2A-BB11DB94ED98}" type="presParOf" srcId="{AA56951D-E679-444A-BE56-D6AAA61CF526}" destId="{C3B5F9A1-98F0-4206-A1AD-B7391B579AEC}" srcOrd="0" destOrd="0" presId="urn:microsoft.com/office/officeart/2005/8/layout/process1"/>
    <dgm:cxn modelId="{B0AA9240-34AC-4322-84BE-35EB78F1AB5E}" type="presParOf" srcId="{A7F87E14-13BA-4443-A1EA-8918FA58FB4D}" destId="{27533378-6F13-4082-8BBB-22B5E7117CC0}" srcOrd="4" destOrd="0" presId="urn:microsoft.com/office/officeart/2005/8/layout/process1"/>
    <dgm:cxn modelId="{41F0A6C0-4E35-4EC3-A1C9-3DFE86321E88}" type="presParOf" srcId="{A7F87E14-13BA-4443-A1EA-8918FA58FB4D}" destId="{A4E0265B-D7AE-4225-850B-0BD0D1998EF7}" srcOrd="5" destOrd="0" presId="urn:microsoft.com/office/officeart/2005/8/layout/process1"/>
    <dgm:cxn modelId="{4C75164B-0521-448F-BABB-79A74951E09E}" type="presParOf" srcId="{A4E0265B-D7AE-4225-850B-0BD0D1998EF7}" destId="{FD90A96B-5FB0-4F6F-B59B-919C934CBDC9}" srcOrd="0" destOrd="0" presId="urn:microsoft.com/office/officeart/2005/8/layout/process1"/>
    <dgm:cxn modelId="{67AFC85F-A611-4C51-9757-0F79DBD1E0C3}" type="presParOf" srcId="{A7F87E14-13BA-4443-A1EA-8918FA58FB4D}" destId="{B5A0FDE1-1A36-4C7E-8A2C-F9A5C0B1F25C}" srcOrd="6" destOrd="0" presId="urn:microsoft.com/office/officeart/2005/8/layout/process1"/>
    <dgm:cxn modelId="{2D3DA458-FF49-4F0A-8182-95C9573CBCED}" type="presParOf" srcId="{A7F87E14-13BA-4443-A1EA-8918FA58FB4D}" destId="{46E8DB74-7AA3-47B5-AB8E-09E3FB3FE5E3}" srcOrd="7" destOrd="0" presId="urn:microsoft.com/office/officeart/2005/8/layout/process1"/>
    <dgm:cxn modelId="{B0A98BD0-E052-46EC-9A96-1451B4AEBE83}" type="presParOf" srcId="{46E8DB74-7AA3-47B5-AB8E-09E3FB3FE5E3}" destId="{CBD08FD5-83B8-4E52-B6C7-0C74553110C2}" srcOrd="0" destOrd="0" presId="urn:microsoft.com/office/officeart/2005/8/layout/process1"/>
    <dgm:cxn modelId="{172A95FE-7DD6-4BF0-891C-5B95088C2372}"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70A5C"/>
    <w:rsid w:val="001B06B0"/>
    <w:rsid w:val="001C1303"/>
    <w:rsid w:val="001C31CA"/>
    <w:rsid w:val="001D4E21"/>
    <w:rsid w:val="001E55B4"/>
    <w:rsid w:val="002068AC"/>
    <w:rsid w:val="0025417E"/>
    <w:rsid w:val="0026503C"/>
    <w:rsid w:val="00266C86"/>
    <w:rsid w:val="00276DAC"/>
    <w:rsid w:val="002E46F4"/>
    <w:rsid w:val="00301A6B"/>
    <w:rsid w:val="00395A54"/>
    <w:rsid w:val="003B76BA"/>
    <w:rsid w:val="003E47D4"/>
    <w:rsid w:val="003F01D6"/>
    <w:rsid w:val="003F59C6"/>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Props1.xml><?xml version="1.0" encoding="utf-8"?>
<ds:datastoreItem xmlns:ds="http://schemas.openxmlformats.org/officeDocument/2006/customXml" ds:itemID="{6CAE2B58-7403-4DB8-8A00-BE6CB5CCA5C0}">
  <ds:schemaRefs>
    <ds:schemaRef ds:uri="http://schemas.openxmlformats.org/officeDocument/2006/bibliography"/>
  </ds:schemaRefs>
</ds:datastoreItem>
</file>

<file path=customXml/itemProps2.xml><?xml version="1.0" encoding="utf-8"?>
<ds:datastoreItem xmlns:ds="http://schemas.openxmlformats.org/officeDocument/2006/customXml" ds:itemID="{CAF25066-81DE-4FAE-A828-DF8C2D7E1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142</Pages>
  <Words>20904</Words>
  <Characters>114972</Characters>
  <Application>Microsoft Office Word</Application>
  <DocSecurity>0</DocSecurity>
  <Lines>958</Lines>
  <Paragraphs>271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135605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2</cp:revision>
  <cp:lastPrinted>2014-07-21T04:07:00Z</cp:lastPrinted>
  <dcterms:created xsi:type="dcterms:W3CDTF">2014-07-23T04:18:00Z</dcterms:created>
  <dcterms:modified xsi:type="dcterms:W3CDTF">2014-07-23T04:18:00Z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