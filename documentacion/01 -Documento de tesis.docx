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1050AB"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1050AB"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1050AB"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commentRangeStart w:id="0"/>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commentRangeEnd w:id="0"/>
      <w:r w:rsidR="00150C23">
        <w:rPr>
          <w:rStyle w:val="CommentReference"/>
        </w:rPr>
        <w:commentReference w:id="0"/>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 xml:space="preserve">Ing. Roberto </w:t>
      </w:r>
      <w:proofErr w:type="spellStart"/>
      <w:r w:rsidR="00383259" w:rsidRPr="00A50B51">
        <w:rPr>
          <w:szCs w:val="24"/>
          <w:lang w:val="es-ES_tradnl" w:eastAsia="es-CR"/>
        </w:rPr>
        <w:t>Baltodano</w:t>
      </w:r>
      <w:proofErr w:type="spellEnd"/>
      <w:r w:rsidR="00383259" w:rsidRPr="00A50B51">
        <w:rPr>
          <w:szCs w:val="24"/>
          <w:lang w:val="es-ES_tradnl" w:eastAsia="es-CR"/>
        </w:rPr>
        <w:t xml:space="preserve"> García</w:t>
      </w:r>
      <w:r w:rsidRPr="00A50B51">
        <w:rPr>
          <w:szCs w:val="24"/>
        </w:rPr>
        <w:fldChar w:fldCharType="end"/>
      </w:r>
    </w:p>
    <w:p w:rsidR="004D3CC3" w:rsidRPr="00A50B51" w:rsidRDefault="001050AB" w:rsidP="008E0A96">
      <w:pPr>
        <w:jc w:val="center"/>
        <w:rPr>
          <w:szCs w:val="24"/>
          <w:lang w:val="es-ES_tradnl" w:eastAsia="es-CR"/>
        </w:rPr>
      </w:pPr>
      <w:fldSimple w:instr=" DOCPROPERTY  &quot;Author 2&quot;  \* MERGEFORMAT ">
        <w:r w:rsidR="00383259" w:rsidRPr="00A50B51">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1050AB"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1" w:name="_Toc321064628"/>
      <w:bookmarkEnd w:id="1"/>
    </w:p>
    <w:p w:rsidR="00D704BB" w:rsidRPr="00A50B51" w:rsidRDefault="00D704BB" w:rsidP="008E0A96">
      <w:pPr>
        <w:rPr>
          <w:szCs w:val="24"/>
          <w:lang w:val="es-ES_tradnl" w:eastAsia="es-CR"/>
        </w:rPr>
        <w:sectPr w:rsidR="00D704BB" w:rsidRPr="00A50B51" w:rsidSect="00AD0B2F">
          <w:headerReference w:type="default" r:id="rId12"/>
          <w:footerReference w:type="default" r:id="rId13"/>
          <w:headerReference w:type="first" r:id="rId14"/>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6676AC0B" wp14:editId="71B3130F">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7DEF2A52" wp14:editId="5B37800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1050AB"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1050AB"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 xml:space="preserve">Ing. Roberto </w:t>
      </w:r>
      <w:proofErr w:type="spellStart"/>
      <w:r w:rsidR="00383259" w:rsidRPr="00A50B51">
        <w:rPr>
          <w:b/>
          <w:szCs w:val="24"/>
          <w:lang w:val="es-ES"/>
        </w:rPr>
        <w:t>Baltodano</w:t>
      </w:r>
      <w:proofErr w:type="spellEnd"/>
      <w:r w:rsidR="00383259" w:rsidRPr="00A50B51">
        <w:rPr>
          <w:b/>
          <w:szCs w:val="24"/>
          <w:lang w:val="es-ES"/>
        </w:rPr>
        <w:t xml:space="preserve"> García</w:t>
      </w:r>
      <w:r w:rsidRPr="00A50B51">
        <w:rPr>
          <w:szCs w:val="24"/>
        </w:rPr>
        <w:fldChar w:fldCharType="end"/>
      </w:r>
    </w:p>
    <w:p w:rsidR="00B316B9" w:rsidRPr="00A50B51" w:rsidRDefault="001050AB" w:rsidP="008E0A96">
      <w:pPr>
        <w:jc w:val="center"/>
        <w:rPr>
          <w:b/>
          <w:szCs w:val="24"/>
          <w:lang w:val="es-ES"/>
        </w:rPr>
      </w:pPr>
      <w:fldSimple w:instr=" DOCPROPERTY  &quot;Author 2&quot;  \* MERGEFORMAT ">
        <w:r w:rsidR="00383259" w:rsidRPr="00A50B51">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591E80" w:rsidP="008E0A96">
            <w:pPr>
              <w:spacing w:line="240" w:lineRule="auto"/>
              <w:jc w:val="center"/>
              <w:rPr>
                <w:b/>
                <w:bCs/>
                <w:color w:val="000000"/>
                <w:szCs w:val="24"/>
                <w:lang w:val="es-ES" w:bidi="ks-Deva"/>
              </w:rPr>
            </w:pPr>
            <w:r>
              <w:rPr>
                <w:b/>
                <w:bCs/>
                <w:color w:val="000000"/>
                <w:szCs w:val="24"/>
                <w:lang w:val="es-ES" w:bidi="ks-Deva"/>
              </w:rPr>
              <w:t>Dr.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1050AB"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r w:rsidRPr="00A50B51">
        <w:rPr>
          <w:sz w:val="24"/>
          <w:szCs w:val="24"/>
        </w:rPr>
        <w:lastRenderedPageBreak/>
        <w:t>AGRADECIMIENTOS</w:t>
      </w:r>
      <w:bookmarkEnd w:id="2"/>
      <w:bookmarkEnd w:id="3"/>
      <w:bookmarkEnd w:id="4"/>
      <w:bookmarkEnd w:id="5"/>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r w:rsidRPr="00A50B51">
        <w:rPr>
          <w:sz w:val="24"/>
          <w:szCs w:val="24"/>
        </w:rPr>
        <w:lastRenderedPageBreak/>
        <w:t>Resumen ejecutivo</w:t>
      </w:r>
      <w:bookmarkEnd w:id="6"/>
      <w:bookmarkEnd w:id="7"/>
      <w:bookmarkEnd w:id="8"/>
      <w:bookmarkEnd w:id="9"/>
      <w:bookmarkEnd w:id="10"/>
      <w:bookmarkEnd w:id="11"/>
      <w:bookmarkEnd w:id="12"/>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3" w:name="_Toc386825582"/>
      <w:bookmarkStart w:id="14" w:name="_Toc393650935"/>
      <w:bookmarkStart w:id="15" w:name="_Toc393651037"/>
      <w:bookmarkStart w:id="16" w:name="_Toc393655958"/>
      <w:bookmarkStart w:id="17" w:name="_Toc347565929"/>
      <w:bookmarkStart w:id="18" w:name="_Toc347566066"/>
      <w:bookmarkStart w:id="19" w:name="_Toc347566209"/>
      <w:r w:rsidRPr="00A50B51">
        <w:rPr>
          <w:sz w:val="24"/>
          <w:szCs w:val="24"/>
        </w:rPr>
        <w:lastRenderedPageBreak/>
        <w:t>Resumen de capítulos</w:t>
      </w:r>
      <w:bookmarkEnd w:id="13"/>
      <w:bookmarkEnd w:id="14"/>
      <w:bookmarkEnd w:id="15"/>
      <w:bookmarkEnd w:id="16"/>
    </w:p>
    <w:p w:rsidR="00B633E6" w:rsidRPr="00A50B51" w:rsidRDefault="00B633E6" w:rsidP="008E0A96">
      <w:pPr>
        <w:pStyle w:val="12"/>
        <w:rPr>
          <w:sz w:val="24"/>
          <w:szCs w:val="24"/>
        </w:rPr>
      </w:pPr>
      <w:bookmarkStart w:id="20" w:name="_Toc386825583"/>
      <w:bookmarkStart w:id="21" w:name="_Toc393650936"/>
      <w:bookmarkStart w:id="22" w:name="_Toc393651038"/>
      <w:bookmarkStart w:id="23" w:name="_Toc393655959"/>
      <w:r w:rsidRPr="00A50B51">
        <w:rPr>
          <w:sz w:val="24"/>
          <w:szCs w:val="24"/>
        </w:rPr>
        <w:t xml:space="preserve">Capítulo </w:t>
      </w:r>
      <w:r w:rsidR="00A85EE9" w:rsidRPr="00A50B51">
        <w:rPr>
          <w:sz w:val="24"/>
          <w:szCs w:val="24"/>
        </w:rPr>
        <w:t>I</w:t>
      </w:r>
      <w:bookmarkEnd w:id="20"/>
      <w:bookmarkEnd w:id="21"/>
      <w:bookmarkEnd w:id="22"/>
      <w:bookmarkEnd w:id="23"/>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4" w:name="_Toc386825584"/>
      <w:bookmarkStart w:id="25" w:name="_Toc393650937"/>
      <w:bookmarkStart w:id="26" w:name="_Toc393651039"/>
      <w:bookmarkStart w:id="27" w:name="_Toc393655960"/>
      <w:bookmarkStart w:id="28" w:name="_Ref394240682"/>
      <w:bookmarkStart w:id="29" w:name="_Ref394240684"/>
      <w:bookmarkStart w:id="30" w:name="_Ref394240694"/>
      <w:r w:rsidRPr="00A50B51">
        <w:rPr>
          <w:sz w:val="24"/>
          <w:szCs w:val="24"/>
        </w:rPr>
        <w:t xml:space="preserve">Capítulo </w:t>
      </w:r>
      <w:r w:rsidR="00A85EE9" w:rsidRPr="00A50B51">
        <w:rPr>
          <w:sz w:val="24"/>
          <w:szCs w:val="24"/>
        </w:rPr>
        <w:t>II</w:t>
      </w:r>
      <w:bookmarkEnd w:id="24"/>
      <w:bookmarkEnd w:id="25"/>
      <w:bookmarkEnd w:id="26"/>
      <w:bookmarkEnd w:id="27"/>
      <w:bookmarkEnd w:id="28"/>
      <w:bookmarkEnd w:id="29"/>
      <w:bookmarkEnd w:id="30"/>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1" w:name="_Toc386825585"/>
      <w:bookmarkStart w:id="32" w:name="_Toc393650938"/>
      <w:bookmarkStart w:id="33" w:name="_Toc393651040"/>
      <w:bookmarkStart w:id="34" w:name="_Toc393655961"/>
      <w:r w:rsidRPr="00A50B51">
        <w:rPr>
          <w:sz w:val="24"/>
          <w:szCs w:val="24"/>
        </w:rPr>
        <w:t xml:space="preserve">Capítulo </w:t>
      </w:r>
      <w:r w:rsidR="00A85EE9" w:rsidRPr="00A50B51">
        <w:rPr>
          <w:sz w:val="24"/>
          <w:szCs w:val="24"/>
        </w:rPr>
        <w:t>III</w:t>
      </w:r>
      <w:bookmarkEnd w:id="31"/>
      <w:bookmarkEnd w:id="32"/>
      <w:bookmarkEnd w:id="33"/>
      <w:bookmarkEnd w:id="34"/>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5" w:name="_Toc386825586"/>
      <w:bookmarkStart w:id="36" w:name="_Toc393650939"/>
      <w:bookmarkStart w:id="37" w:name="_Toc393651041"/>
      <w:bookmarkStart w:id="38" w:name="_Toc393655962"/>
      <w:bookmarkStart w:id="39" w:name="_Ref394240743"/>
      <w:bookmarkStart w:id="40" w:name="_Ref394240752"/>
      <w:r w:rsidRPr="00A50B51">
        <w:rPr>
          <w:sz w:val="24"/>
          <w:szCs w:val="24"/>
        </w:rPr>
        <w:t xml:space="preserve">Capítulo </w:t>
      </w:r>
      <w:r w:rsidR="00A85EE9" w:rsidRPr="00A50B51">
        <w:rPr>
          <w:sz w:val="24"/>
          <w:szCs w:val="24"/>
        </w:rPr>
        <w:t>IV</w:t>
      </w:r>
      <w:bookmarkEnd w:id="35"/>
      <w:bookmarkEnd w:id="36"/>
      <w:bookmarkEnd w:id="37"/>
      <w:bookmarkEnd w:id="38"/>
      <w:bookmarkEnd w:id="39"/>
      <w:bookmarkEnd w:id="40"/>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1" w:name="_Toc386825587"/>
      <w:bookmarkStart w:id="42" w:name="_Toc393650940"/>
      <w:bookmarkStart w:id="43" w:name="_Toc393651042"/>
      <w:bookmarkStart w:id="44" w:name="_Toc393655963"/>
      <w:r w:rsidRPr="00A50B51">
        <w:rPr>
          <w:sz w:val="24"/>
          <w:szCs w:val="24"/>
        </w:rPr>
        <w:t xml:space="preserve">Capítulo </w:t>
      </w:r>
      <w:r w:rsidR="00A85EE9" w:rsidRPr="00A50B51">
        <w:rPr>
          <w:sz w:val="24"/>
          <w:szCs w:val="24"/>
        </w:rPr>
        <w:t>V</w:t>
      </w:r>
      <w:bookmarkEnd w:id="41"/>
      <w:bookmarkEnd w:id="42"/>
      <w:bookmarkEnd w:id="43"/>
      <w:bookmarkEnd w:id="44"/>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5" w:name="_Toc393650941"/>
      <w:bookmarkStart w:id="46" w:name="_Toc393651043"/>
      <w:bookmarkStart w:id="47" w:name="_Toc393655964"/>
      <w:r w:rsidRPr="00A50B51">
        <w:rPr>
          <w:sz w:val="24"/>
          <w:szCs w:val="24"/>
        </w:rPr>
        <w:lastRenderedPageBreak/>
        <w:t>Palabras Claves</w:t>
      </w:r>
      <w:bookmarkEnd w:id="17"/>
      <w:bookmarkEnd w:id="18"/>
      <w:bookmarkEnd w:id="19"/>
      <w:bookmarkEnd w:id="45"/>
      <w:bookmarkEnd w:id="46"/>
      <w:bookmarkEnd w:id="47"/>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48" w:name="_Toc347566210" w:displacedByCustomXml="next"/>
    <w:bookmarkStart w:id="49" w:name="_Toc335830474" w:displacedByCustomXml="next"/>
    <w:bookmarkStart w:id="50" w:name="_Toc326180317" w:displacedByCustomXml="next"/>
    <w:bookmarkStart w:id="51" w:name="_Toc325312420" w:displacedByCustomXml="next"/>
    <w:bookmarkStart w:id="52" w:name="_Toc325312280" w:displacedByCustomXml="next"/>
    <w:bookmarkStart w:id="53" w:name="_Toc324865113" w:displacedByCustomXml="next"/>
    <w:bookmarkStart w:id="54" w:name="_Toc324848862" w:displacedByCustomXml="next"/>
    <w:bookmarkStart w:id="55" w:name="_Toc324262208" w:displacedByCustomXml="next"/>
    <w:bookmarkStart w:id="56" w:name="_Toc324261765" w:displacedByCustomXml="next"/>
    <w:bookmarkStart w:id="57" w:name="_Toc324260819" w:displacedByCustomXml="next"/>
    <w:bookmarkStart w:id="58" w:name="_Toc324258755" w:displacedByCustomXml="next"/>
    <w:bookmarkStart w:id="59" w:name="_Toc324014096" w:displacedByCustomXml="next"/>
    <w:bookmarkStart w:id="60" w:name="_Toc324014350" w:displacedByCustomXml="next"/>
    <w:bookmarkStart w:id="61" w:name="_Toc324014940" w:displacedByCustomXml="next"/>
    <w:bookmarkStart w:id="62" w:name="_Toc324017558" w:displacedByCustomXml="next"/>
    <w:bookmarkStart w:id="63" w:name="_Toc324185764" w:displacedByCustomXml="next"/>
    <w:bookmarkStart w:id="64" w:name="_Toc324186774" w:displacedByCustomXml="next"/>
    <w:bookmarkStart w:id="65" w:name="_Toc324267090" w:displacedByCustomXml="next"/>
    <w:bookmarkStart w:id="66" w:name="_Toc324267230" w:displacedByCustomXml="next"/>
    <w:bookmarkStart w:id="67" w:name="_Toc324267300" w:displacedByCustomXml="next"/>
    <w:bookmarkStart w:id="68" w:name="_Toc325817509" w:displacedByCustomXml="next"/>
    <w:bookmarkStart w:id="69" w:name="_Toc326160189" w:displacedByCustomXml="next"/>
    <w:bookmarkStart w:id="70" w:name="_Toc335824666" w:displacedByCustomXml="next"/>
    <w:bookmarkStart w:id="71" w:name="_Toc335824737" w:displacedByCustomXml="next"/>
    <w:bookmarkStart w:id="72" w:name="_Toc335824808" w:displacedByCustomXml="next"/>
    <w:bookmarkStart w:id="73" w:name="_Toc335824877" w:displacedByCustomXml="next"/>
    <w:bookmarkStart w:id="74" w:name="_Toc335825821" w:displacedByCustomXml="next"/>
    <w:bookmarkStart w:id="75" w:name="_Toc336537839" w:displacedByCustomXml="next"/>
    <w:bookmarkStart w:id="76" w:name="_Toc393655965" w:displacedByCustomXml="next"/>
    <w:bookmarkStart w:id="77" w:name="_Toc393651044" w:displacedByCustomXml="next"/>
    <w:bookmarkStart w:id="78" w:name="_Toc393650942" w:displacedByCustomXml="next"/>
    <w:bookmarkStart w:id="79" w:name="_Toc347566067" w:displacedByCustomXml="next"/>
    <w:bookmarkStart w:id="80"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End w:id="51" w:displacedByCustomXml="prev"/>
        <w:bookmarkEnd w:id="50" w:displacedByCustomXml="prev"/>
        <w:bookmarkEnd w:id="49" w:displacedByCustomXml="prev"/>
        <w:bookmarkEnd w:id="48" w:displacedByCustomXml="prev"/>
        <w:bookmarkStart w:id="81" w:name="_Toc347565931" w:displacedByCustomXml="prev"/>
        <w:bookmarkEnd w:id="81" w:displacedByCustomXml="prev"/>
        <w:p w:rsidR="00D66139" w:rsidRDefault="001050AB"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0"/>
              <w:bookmarkEnd w:id="79"/>
            </w:sdtContent>
          </w:sdt>
          <w:bookmarkEnd w:id="78"/>
          <w:bookmarkEnd w:id="77"/>
          <w:bookmarkEnd w:id="76"/>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82" w:name="_Toc347565932"/>
          <w:bookmarkEnd w:id="82"/>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w:t>
            </w:r>
            <w:r w:rsidR="00D66139" w:rsidRPr="00EF4632">
              <w:rPr>
                <w:rStyle w:val="Hyperlink"/>
                <w:noProof/>
              </w:rPr>
              <w:t>b</w:t>
            </w:r>
            <w:r w:rsidR="00D66139" w:rsidRPr="00EF4632">
              <w:rPr>
                <w:rStyle w:val="Hyperlink"/>
                <w:noProof/>
              </w:rPr>
              <w:t>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050AB">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050AB">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1050AB">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1050AB">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1050AB">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83" w:name="_Toc347565933"/>
      <w:bookmarkStart w:id="84" w:name="_Toc393650943"/>
      <w:bookmarkStart w:id="85" w:name="_Toc393651045"/>
      <w:bookmarkStart w:id="86" w:name="_Toc393655966"/>
      <w:bookmarkStart w:id="87" w:name="_Ref394240768"/>
      <w:bookmarkStart w:id="88" w:name="_Ref394240780"/>
      <w:r w:rsidRPr="00A50B51">
        <w:rPr>
          <w:sz w:val="24"/>
          <w:szCs w:val="24"/>
        </w:rPr>
        <w:lastRenderedPageBreak/>
        <w:t>Índices de ilustraciones, gráficas y figuras</w:t>
      </w:r>
      <w:bookmarkEnd w:id="83"/>
      <w:bookmarkEnd w:id="84"/>
      <w:bookmarkEnd w:id="85"/>
      <w:bookmarkEnd w:id="86"/>
      <w:bookmarkEnd w:id="87"/>
      <w:bookmarkEnd w:id="88"/>
    </w:p>
    <w:p w:rsidR="00AD0B2F" w:rsidRPr="00A50B51" w:rsidRDefault="00AD0B2F" w:rsidP="008E0A96">
      <w:pPr>
        <w:pStyle w:val="12"/>
        <w:rPr>
          <w:sz w:val="24"/>
          <w:szCs w:val="24"/>
        </w:rPr>
      </w:pPr>
      <w:bookmarkStart w:id="89" w:name="_Toc347565934"/>
      <w:bookmarkStart w:id="90" w:name="_Toc393650944"/>
      <w:bookmarkStart w:id="91" w:name="_Toc393651046"/>
      <w:bookmarkStart w:id="92" w:name="_Toc393655967"/>
      <w:r w:rsidRPr="00A50B51">
        <w:rPr>
          <w:sz w:val="24"/>
          <w:szCs w:val="24"/>
        </w:rPr>
        <w:t>Índice de ilustraciones</w:t>
      </w:r>
      <w:bookmarkEnd w:id="89"/>
      <w:bookmarkEnd w:id="90"/>
      <w:bookmarkEnd w:id="91"/>
      <w:bookmarkEnd w:id="92"/>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93" w:name="_Toc393650945"/>
      <w:bookmarkStart w:id="94" w:name="_Toc393651047"/>
      <w:bookmarkStart w:id="95" w:name="_Toc393655968"/>
      <w:r w:rsidRPr="00A50B51">
        <w:rPr>
          <w:sz w:val="24"/>
          <w:szCs w:val="24"/>
        </w:rPr>
        <w:lastRenderedPageBreak/>
        <w:t>Índice de tablas</w:t>
      </w:r>
      <w:bookmarkEnd w:id="93"/>
      <w:bookmarkEnd w:id="94"/>
      <w:bookmarkEnd w:id="95"/>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96" w:name="_Toc393650946"/>
      <w:bookmarkStart w:id="97" w:name="_Toc393651048"/>
      <w:bookmarkStart w:id="98" w:name="_Toc393655969"/>
      <w:r w:rsidR="007B5CDC" w:rsidRPr="00A50B51">
        <w:rPr>
          <w:sz w:val="24"/>
          <w:szCs w:val="24"/>
        </w:rPr>
        <w:t>Índice de gráficos</w:t>
      </w:r>
      <w:bookmarkEnd w:id="96"/>
      <w:bookmarkEnd w:id="97"/>
      <w:bookmarkEnd w:id="98"/>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1050AB">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99"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100" w:author="Beto" w:date="2014-08-01T20:25:00Z"/>
        </w:rPr>
      </w:pPr>
    </w:p>
    <w:p w:rsidR="00C46B2F" w:rsidRDefault="00C46B2F" w:rsidP="00150C23">
      <w:pPr>
        <w:rPr>
          <w:ins w:id="101" w:author="Beto" w:date="2014-08-01T20:25:00Z"/>
        </w:rPr>
      </w:pPr>
    </w:p>
    <w:p w:rsidR="00C46B2F" w:rsidRDefault="00C46B2F" w:rsidP="00150C23">
      <w:pPr>
        <w:rPr>
          <w:ins w:id="102" w:author="Beto" w:date="2014-08-01T20:25:00Z"/>
        </w:rPr>
      </w:pPr>
    </w:p>
    <w:p w:rsidR="00C46B2F" w:rsidRDefault="00C46B2F" w:rsidP="00150C23">
      <w:pPr>
        <w:rPr>
          <w:ins w:id="103" w:author="Beto" w:date="2014-08-01T20:25:00Z"/>
        </w:rPr>
      </w:pPr>
    </w:p>
    <w:p w:rsidR="00C46B2F" w:rsidRDefault="00C46B2F" w:rsidP="00150C23">
      <w:pPr>
        <w:rPr>
          <w:ins w:id="104" w:author="Beto" w:date="2014-08-01T20:25:00Z"/>
        </w:rPr>
      </w:pPr>
    </w:p>
    <w:p w:rsidR="00C46B2F" w:rsidRDefault="00C46B2F" w:rsidP="00150C23">
      <w:pPr>
        <w:rPr>
          <w:ins w:id="105" w:author="Beto" w:date="2014-08-01T20:25:00Z"/>
        </w:rPr>
      </w:pPr>
    </w:p>
    <w:p w:rsidR="00C46B2F" w:rsidRDefault="00C46B2F" w:rsidP="00150C23">
      <w:pPr>
        <w:rPr>
          <w:ins w:id="106" w:author="Beto" w:date="2014-08-01T20:25:00Z"/>
        </w:rPr>
      </w:pPr>
    </w:p>
    <w:p w:rsidR="00C46B2F" w:rsidRDefault="00C46B2F" w:rsidP="00150C23"/>
    <w:p w:rsidR="0097102B" w:rsidRPr="0097102B" w:rsidRDefault="00AD0B2F" w:rsidP="001D22BA">
      <w:pPr>
        <w:pStyle w:val="t1"/>
        <w:numPr>
          <w:ilvl w:val="0"/>
          <w:numId w:val="32"/>
        </w:numPr>
      </w:pPr>
      <w:bookmarkStart w:id="107" w:name="_Toc393655970"/>
      <w:r w:rsidRPr="0097102B">
        <w:t xml:space="preserve">CAPÍTULO </w:t>
      </w:r>
      <w:r w:rsidR="00C76A10" w:rsidRPr="0097102B">
        <w:t>I</w:t>
      </w:r>
      <w:bookmarkEnd w:id="99"/>
      <w:r w:rsidR="0097102B" w:rsidRPr="0097102B">
        <w:t xml:space="preserve"> - Introducción</w:t>
      </w:r>
      <w:bookmarkEnd w:id="107"/>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08" w:name="_Toc347565936"/>
      <w:bookmarkStart w:id="109" w:name="_Toc393655971"/>
      <w:r w:rsidRPr="00A50B51">
        <w:rPr>
          <w:sz w:val="24"/>
          <w:szCs w:val="24"/>
        </w:rPr>
        <w:lastRenderedPageBreak/>
        <w:t>Antecedentes</w:t>
      </w:r>
      <w:bookmarkEnd w:id="108"/>
      <w:bookmarkEnd w:id="109"/>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w:t>
      </w:r>
      <w:commentRangeStart w:id="110"/>
      <w:commentRangeStart w:id="111"/>
      <w:r w:rsidRPr="00A50B51">
        <w:rPr>
          <w:szCs w:val="24"/>
          <w:lang w:eastAsia="es-CR"/>
        </w:rPr>
        <w:t>integral</w:t>
      </w:r>
      <w:commentRangeEnd w:id="110"/>
      <w:commentRangeEnd w:id="111"/>
      <w:r w:rsidR="005544BA">
        <w:rPr>
          <w:rStyle w:val="CommentReference"/>
        </w:rPr>
        <w:commentReference w:id="110"/>
      </w:r>
      <w:r w:rsidR="001D6E95">
        <w:rPr>
          <w:rStyle w:val="CommentReference"/>
        </w:rPr>
        <w:commentReference w:id="111"/>
      </w:r>
      <w:r w:rsidRPr="00A50B51">
        <w:rPr>
          <w:szCs w:val="24"/>
          <w:lang w:eastAsia="es-CR"/>
        </w:rPr>
        <w:t>,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ins w:id="112" w:author="Personal" w:date="2014-08-23T18:10:00Z"/>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6A3021">
        <w:rPr>
          <w:rStyle w:val="FootnoteReference"/>
        </w:rPr>
        <w:footnoteRef/>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6A3021" w:rsidP="006A3021">
      <w:pPr>
        <w:ind w:firstLine="708"/>
        <w:rPr>
          <w:szCs w:val="24"/>
          <w:lang w:eastAsia="es-CR"/>
        </w:rPr>
      </w:pPr>
      <w:ins w:id="113" w:author="Beto" w:date="2014-08-30T14:14:00Z">
        <w:r>
          <w:rPr>
            <w:rStyle w:val="FootnoteReference"/>
            <w:szCs w:val="24"/>
            <w:lang w:eastAsia="es-CR"/>
          </w:rPr>
          <w:footnoteReference w:id="2"/>
        </w:r>
      </w:ins>
      <w:r w:rsidR="00AC23B3" w:rsidRPr="00A50B51">
        <w:rPr>
          <w:szCs w:val="24"/>
          <w:lang w:eastAsia="es-CR"/>
        </w:rPr>
        <w:t xml:space="preserve">Basándose en esta premisa, se investigó sobre una aplicación existente desarrollada por la empresa estadounidense </w:t>
      </w:r>
      <w:proofErr w:type="spellStart"/>
      <w:r w:rsidR="00AC23B3"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00AC23B3" w:rsidRPr="00A50B51">
            <w:rPr>
              <w:szCs w:val="24"/>
              <w:lang w:eastAsia="es-CR"/>
            </w:rPr>
            <w:instrText xml:space="preserve"> CITATION Uni12 \l 5130 </w:instrText>
          </w:r>
          <w:r w:rsidR="004D1EA8" w:rsidRPr="00A50B51">
            <w:rPr>
              <w:szCs w:val="24"/>
              <w:lang w:eastAsia="es-CR"/>
            </w:rPr>
            <w:fldChar w:fldCharType="separate"/>
          </w:r>
          <w:r w:rsidR="00025DAA" w:rsidRPr="00025DAA">
            <w:rPr>
              <w:noProof/>
              <w:szCs w:val="24"/>
              <w:lang w:eastAsia="es-CR"/>
            </w:rPr>
            <w:t>(Unitron Hearing, 2012)</w:t>
          </w:r>
          <w:r w:rsidR="004D1EA8" w:rsidRPr="00A50B51">
            <w:rPr>
              <w:szCs w:val="24"/>
              <w:lang w:eastAsia="es-CR"/>
            </w:rPr>
            <w:fldChar w:fldCharType="end"/>
          </w:r>
        </w:sdtContent>
      </w:sdt>
      <w:r w:rsidR="00AC23B3" w:rsidRPr="00A50B51">
        <w:rPr>
          <w:szCs w:val="24"/>
          <w:lang w:eastAsia="es-CR"/>
        </w:rPr>
        <w:t xml:space="preserve">. </w:t>
      </w:r>
      <w:r w:rsidR="00C47A2F" w:rsidRPr="00A50B51">
        <w:rPr>
          <w:szCs w:val="24"/>
          <w:lang w:eastAsia="es-CR"/>
        </w:rPr>
        <w:t>E</w:t>
      </w:r>
      <w:r w:rsidR="00AC23B3" w:rsidRPr="00A50B51">
        <w:rPr>
          <w:szCs w:val="24"/>
          <w:lang w:eastAsia="es-CR"/>
        </w:rPr>
        <w:t xml:space="preserve">sta empresa desarrolló una aplicación que </w:t>
      </w:r>
      <w:r w:rsidR="00AC23B3" w:rsidRPr="00A50B51">
        <w:rPr>
          <w:szCs w:val="24"/>
          <w:lang w:eastAsia="es-CR"/>
        </w:rPr>
        <w:lastRenderedPageBreak/>
        <w:t xml:space="preserve">realiza test auditivos a pacientes utilizando dispositivos móviles de Apple llamada </w:t>
      </w:r>
      <w:proofErr w:type="spellStart"/>
      <w:r w:rsidR="00AC23B3" w:rsidRPr="00A50B51">
        <w:rPr>
          <w:szCs w:val="24"/>
          <w:lang w:eastAsia="es-CR"/>
        </w:rPr>
        <w:t>uHear</w:t>
      </w:r>
      <w:proofErr w:type="spellEnd"/>
      <w:r w:rsidR="00AC23B3" w:rsidRPr="00A50B51">
        <w:rPr>
          <w:szCs w:val="24"/>
          <w:lang w:eastAsia="es-CR"/>
        </w:rPr>
        <w:t xml:space="preserve">, la cual ha recibido una muy buena aceptación por parte de los usuarios. </w:t>
      </w:r>
      <w:r w:rsidR="00C47A2F" w:rsidRPr="00A50B51">
        <w:rPr>
          <w:szCs w:val="24"/>
          <w:lang w:eastAsia="es-CR"/>
        </w:rPr>
        <w:t>E</w:t>
      </w:r>
      <w:r w:rsidR="00AC23B3"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00AC23B3"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025DAA" w:rsidRPr="00025DAA">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14" w:name="_Toc347565937"/>
      <w:bookmarkStart w:id="115" w:name="_Toc393655972"/>
      <w:r w:rsidRPr="00A50B51">
        <w:rPr>
          <w:sz w:val="24"/>
          <w:szCs w:val="24"/>
        </w:rPr>
        <w:t>Justificación</w:t>
      </w:r>
      <w:bookmarkEnd w:id="114"/>
      <w:bookmarkEnd w:id="115"/>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16" w:name="_Toc347565938"/>
      <w:bookmarkStart w:id="117"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16"/>
      <w:bookmarkEnd w:id="117"/>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18" w:name="_Toc347565939"/>
      <w:bookmarkStart w:id="119" w:name="_Toc393655974"/>
      <w:r w:rsidRPr="00A50B51">
        <w:rPr>
          <w:sz w:val="24"/>
          <w:szCs w:val="24"/>
        </w:rPr>
        <w:t>Objetivos</w:t>
      </w:r>
      <w:bookmarkEnd w:id="118"/>
      <w:bookmarkEnd w:id="119"/>
    </w:p>
    <w:p w:rsidR="00AD0B2F" w:rsidRPr="00A50B51" w:rsidRDefault="00AD0B2F" w:rsidP="008E0A96">
      <w:pPr>
        <w:pStyle w:val="13"/>
        <w:tabs>
          <w:tab w:val="left" w:pos="1134"/>
        </w:tabs>
        <w:rPr>
          <w:rFonts w:cs="Times New Roman"/>
          <w:szCs w:val="24"/>
        </w:rPr>
      </w:pPr>
      <w:bookmarkStart w:id="120" w:name="_Toc347565940"/>
      <w:bookmarkStart w:id="121" w:name="_Toc393655975"/>
      <w:r w:rsidRPr="00A50B51">
        <w:rPr>
          <w:rFonts w:cs="Times New Roman"/>
          <w:szCs w:val="24"/>
        </w:rPr>
        <w:t>General</w:t>
      </w:r>
      <w:bookmarkEnd w:id="120"/>
      <w:bookmarkEnd w:id="121"/>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2" w:name="_Toc347565941"/>
      <w:bookmarkStart w:id="123" w:name="_Toc393655976"/>
      <w:r w:rsidRPr="00A50B51">
        <w:rPr>
          <w:rFonts w:cs="Times New Roman"/>
          <w:szCs w:val="24"/>
        </w:rPr>
        <w:t>Específicos</w:t>
      </w:r>
      <w:bookmarkEnd w:id="122"/>
      <w:bookmarkEnd w:id="123"/>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24"/>
      <w:r w:rsidRPr="00A50B51">
        <w:rPr>
          <w:lang w:eastAsia="es-CR"/>
        </w:rPr>
        <w:t xml:space="preserve">Evaluar las aplicaciones existentes en el </w:t>
      </w:r>
      <w:commentRangeStart w:id="125"/>
      <w:r w:rsidRPr="00A50B51">
        <w:rPr>
          <w:lang w:eastAsia="es-CR"/>
        </w:rPr>
        <w:t>área</w:t>
      </w:r>
      <w:commentRangeEnd w:id="125"/>
      <w:r w:rsidR="00221409">
        <w:rPr>
          <w:rStyle w:val="CommentReference"/>
          <w:lang w:val="es-CR"/>
        </w:rPr>
        <w:commentReference w:id="125"/>
      </w:r>
      <w:r w:rsidRPr="00A50B51">
        <w:rPr>
          <w:lang w:eastAsia="es-CR"/>
        </w:rPr>
        <w:t xml:space="preserve"> de la salud auditiva para definir las funcionalidades mínimas </w:t>
      </w:r>
      <w:r w:rsidR="00212AA7" w:rsidRPr="00A50B51">
        <w:rPr>
          <w:lang w:eastAsia="es-CR"/>
        </w:rPr>
        <w:t>por</w:t>
      </w:r>
      <w:r w:rsidRPr="00A50B51">
        <w:rPr>
          <w:lang w:eastAsia="es-CR"/>
        </w:rPr>
        <w:t xml:space="preserve"> </w:t>
      </w:r>
      <w:commentRangeStart w:id="126"/>
      <w:r w:rsidRPr="00A50B51">
        <w:rPr>
          <w:lang w:eastAsia="es-CR"/>
        </w:rPr>
        <w:t>implementar</w:t>
      </w:r>
      <w:commentRangeEnd w:id="126"/>
      <w:r w:rsidR="00AB4A48">
        <w:rPr>
          <w:rStyle w:val="CommentReference"/>
          <w:lang w:val="es-CR"/>
        </w:rPr>
        <w:commentReference w:id="126"/>
      </w:r>
      <w:r w:rsidRPr="00A50B51">
        <w:rPr>
          <w:lang w:eastAsia="es-CR"/>
        </w:rPr>
        <w:t>.</w:t>
      </w:r>
      <w:commentRangeEnd w:id="124"/>
      <w:r w:rsidR="00F06BE3">
        <w:rPr>
          <w:rStyle w:val="CommentReference"/>
          <w:lang w:val="es-CR"/>
        </w:rPr>
        <w:commentReference w:id="124"/>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 xml:space="preserve">Realizar </w:t>
      </w:r>
      <w:commentRangeStart w:id="127"/>
      <w:r w:rsidRPr="00A50B51">
        <w:rPr>
          <w:lang w:eastAsia="es-CR"/>
        </w:rPr>
        <w:t>pruebas</w:t>
      </w:r>
      <w:commentRangeEnd w:id="127"/>
      <w:r w:rsidR="000B3A33">
        <w:rPr>
          <w:rStyle w:val="CommentReference"/>
          <w:lang w:val="es-CR"/>
        </w:rPr>
        <w:commentReference w:id="127"/>
      </w:r>
      <w:r w:rsidRPr="00A50B51">
        <w:rPr>
          <w:lang w:eastAsia="es-CR"/>
        </w:rPr>
        <w:t xml:space="preserve"> de la aplicación para evaluar el nivel de aceptación de la aplicación para el profesional de la </w:t>
      </w:r>
      <w:commentRangeStart w:id="128"/>
      <w:r w:rsidRPr="00A50B51">
        <w:rPr>
          <w:lang w:eastAsia="es-CR"/>
        </w:rPr>
        <w:t>clínica</w:t>
      </w:r>
      <w:commentRangeEnd w:id="128"/>
      <w:r w:rsidR="00F06BE3">
        <w:rPr>
          <w:rStyle w:val="CommentReference"/>
          <w:lang w:val="es-CR"/>
        </w:rPr>
        <w:commentReference w:id="128"/>
      </w:r>
      <w:r w:rsidRPr="00A50B51">
        <w:rPr>
          <w:lang w:eastAsia="es-CR"/>
        </w:rPr>
        <w:t>.</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29"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0" w:name="_Toc393655977"/>
      <w:r w:rsidRPr="001A6F80">
        <w:t xml:space="preserve">CAPÍTULO </w:t>
      </w:r>
      <w:r w:rsidR="00212AA7" w:rsidRPr="001A6F80">
        <w:t>II</w:t>
      </w:r>
      <w:bookmarkEnd w:id="129"/>
      <w:r w:rsidR="001A6F80">
        <w:t xml:space="preserve"> – Marco teórico</w:t>
      </w:r>
      <w:bookmarkEnd w:id="130"/>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31" w:name="_Toc347565943"/>
      <w:bookmarkStart w:id="132" w:name="_Toc393655978"/>
      <w:r w:rsidRPr="00A50B51">
        <w:rPr>
          <w:sz w:val="24"/>
          <w:szCs w:val="24"/>
        </w:rPr>
        <w:lastRenderedPageBreak/>
        <w:t>Marco Referencial</w:t>
      </w:r>
      <w:bookmarkEnd w:id="131"/>
      <w:bookmarkEnd w:id="132"/>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3" w:name="_Toc347565944"/>
      <w:bookmarkStart w:id="134" w:name="_Toc393655979"/>
      <w:r w:rsidRPr="00A50B51">
        <w:rPr>
          <w:rFonts w:cs="Times New Roman"/>
          <w:szCs w:val="24"/>
          <w:lang w:eastAsia="es-CR"/>
        </w:rPr>
        <w:t>Misión</w:t>
      </w:r>
      <w:bookmarkEnd w:id="133"/>
      <w:bookmarkEnd w:id="134"/>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w:t>
      </w:r>
      <w:commentRangeStart w:id="135"/>
      <w:commentRangeStart w:id="136"/>
      <w:r w:rsidRPr="00A50B51">
        <w:rPr>
          <w:szCs w:val="24"/>
          <w:lang w:eastAsia="es-CR"/>
        </w:rPr>
        <w:t>salud auditiva integral</w:t>
      </w:r>
      <w:commentRangeEnd w:id="135"/>
      <w:r w:rsidR="00F06BE3">
        <w:rPr>
          <w:rStyle w:val="CommentReference"/>
        </w:rPr>
        <w:commentReference w:id="135"/>
      </w:r>
      <w:commentRangeEnd w:id="136"/>
      <w:r w:rsidR="000B3A33">
        <w:rPr>
          <w:rStyle w:val="CommentReference"/>
        </w:rPr>
        <w:commentReference w:id="136"/>
      </w:r>
      <w:r w:rsidRPr="00A50B51">
        <w:rPr>
          <w:szCs w:val="24"/>
          <w:lang w:eastAsia="es-CR"/>
        </w:rPr>
        <w:t>,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7" w:name="_Toc347565945"/>
      <w:bookmarkStart w:id="138" w:name="_Toc393655980"/>
      <w:r w:rsidRPr="00A50B51">
        <w:rPr>
          <w:rFonts w:cs="Times New Roman"/>
          <w:szCs w:val="24"/>
          <w:lang w:eastAsia="es-CR"/>
        </w:rPr>
        <w:t>Visión</w:t>
      </w:r>
      <w:bookmarkEnd w:id="137"/>
      <w:bookmarkEnd w:id="138"/>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025DAA" w:rsidRPr="00025DAA">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39" w:name="_Toc347565946"/>
      <w:bookmarkStart w:id="140" w:name="_Toc393655981"/>
      <w:r w:rsidRPr="00A50B51">
        <w:rPr>
          <w:sz w:val="24"/>
          <w:szCs w:val="24"/>
        </w:rPr>
        <w:t>Marco Conceptual</w:t>
      </w:r>
      <w:bookmarkEnd w:id="139"/>
      <w:bookmarkEnd w:id="140"/>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1"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1"/>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025DAA" w:rsidRPr="00025DAA">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2" w:name="_Toc335825840"/>
      <w:bookmarkStart w:id="143" w:name="_Toc347565947"/>
      <w:bookmarkStart w:id="144" w:name="_Toc393655982"/>
      <w:r w:rsidRPr="00A50B51">
        <w:rPr>
          <w:rFonts w:cs="Times New Roman"/>
          <w:szCs w:val="24"/>
        </w:rPr>
        <w:t>El sonido</w:t>
      </w:r>
      <w:bookmarkEnd w:id="142"/>
      <w:bookmarkEnd w:id="143"/>
      <w:bookmarkEnd w:id="144"/>
    </w:p>
    <w:p w:rsidR="00AD0B2F" w:rsidRPr="00A50B51" w:rsidRDefault="00AD0B2F" w:rsidP="008E0A96">
      <w:pPr>
        <w:ind w:firstLine="708"/>
        <w:rPr>
          <w:szCs w:val="24"/>
          <w:lang w:eastAsia="es-CR"/>
        </w:rPr>
      </w:pPr>
      <w:bookmarkStart w:id="145"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5"/>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6" w:name="_Toc335825841"/>
      <w:bookmarkStart w:id="147" w:name="_Toc347565948"/>
      <w:bookmarkStart w:id="148" w:name="_Toc393655983"/>
      <w:r w:rsidRPr="00A50B51">
        <w:rPr>
          <w:rFonts w:cs="Times New Roman"/>
          <w:szCs w:val="24"/>
        </w:rPr>
        <w:t>Frecuencia</w:t>
      </w:r>
      <w:bookmarkEnd w:id="146"/>
      <w:bookmarkEnd w:id="147"/>
      <w:bookmarkEnd w:id="148"/>
    </w:p>
    <w:p w:rsidR="00AD0B2F" w:rsidRPr="00A50B51" w:rsidRDefault="00AD0B2F" w:rsidP="008E0A96">
      <w:pPr>
        <w:ind w:firstLine="708"/>
        <w:rPr>
          <w:szCs w:val="24"/>
          <w:lang w:eastAsia="es-CR"/>
        </w:rPr>
      </w:pPr>
      <w:bookmarkStart w:id="149" w:name="_Ref324257141"/>
      <w:r w:rsidRPr="00A50B51">
        <w:rPr>
          <w:szCs w:val="24"/>
          <w:lang w:eastAsia="es-CR"/>
        </w:rPr>
        <w:t xml:space="preserve">Corresponde a la medición del tiempo entre dos repeticiones. Es el número de vibraciones u oscilaciones completas que se efectúan en 1 segundo </w:t>
      </w:r>
      <w:bookmarkEnd w:id="149"/>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025DAA" w:rsidRPr="00025DAA">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0" w:name="_Toc335825842"/>
      <w:bookmarkStart w:id="151" w:name="_Toc347565949"/>
      <w:bookmarkStart w:id="152" w:name="_Toc393655984"/>
      <w:r w:rsidRPr="00A50B51">
        <w:rPr>
          <w:rFonts w:cs="Times New Roman"/>
          <w:szCs w:val="24"/>
        </w:rPr>
        <w:t>Decibel</w:t>
      </w:r>
      <w:bookmarkEnd w:id="150"/>
      <w:bookmarkEnd w:id="151"/>
      <w:bookmarkEnd w:id="152"/>
    </w:p>
    <w:p w:rsidR="00AD0B2F" w:rsidRPr="00A50B51" w:rsidRDefault="00AD0B2F" w:rsidP="008E0A96">
      <w:pPr>
        <w:ind w:firstLine="708"/>
        <w:rPr>
          <w:szCs w:val="24"/>
          <w:lang w:eastAsia="es-CR"/>
        </w:rPr>
      </w:pPr>
      <w:bookmarkStart w:id="153" w:name="_Ref324257323"/>
      <w:r w:rsidRPr="00A50B51">
        <w:rPr>
          <w:szCs w:val="24"/>
          <w:lang w:eastAsia="es-CR"/>
        </w:rPr>
        <w:t>El decibelio es la principal unidad de medida utilizada para el nivel de potencia o nivel de intensidad del sonido</w:t>
      </w:r>
      <w:bookmarkEnd w:id="153"/>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025DAA" w:rsidRPr="00025DAA">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4" w:name="_Toc335825843"/>
      <w:bookmarkStart w:id="155" w:name="_Toc347565950"/>
      <w:bookmarkStart w:id="156" w:name="_Toc393655985"/>
      <w:r w:rsidRPr="00A50B51">
        <w:rPr>
          <w:rFonts w:cs="Times New Roman"/>
          <w:szCs w:val="24"/>
        </w:rPr>
        <w:t>Hertz</w:t>
      </w:r>
      <w:bookmarkEnd w:id="154"/>
      <w:bookmarkEnd w:id="155"/>
      <w:bookmarkEnd w:id="156"/>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025DAA" w:rsidRPr="00025DAA">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7" w:name="_Toc335825844"/>
      <w:bookmarkStart w:id="158" w:name="_Toc347565951"/>
      <w:bookmarkStart w:id="159" w:name="_Toc393655986"/>
      <w:r w:rsidRPr="00A50B51">
        <w:rPr>
          <w:rFonts w:cs="Times New Roman"/>
          <w:szCs w:val="24"/>
        </w:rPr>
        <w:t>Anatomía y fisiología del oído</w:t>
      </w:r>
      <w:bookmarkEnd w:id="157"/>
      <w:bookmarkEnd w:id="158"/>
      <w:bookmarkEnd w:id="159"/>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0" w:name="_Toc335825845"/>
      <w:bookmarkStart w:id="161" w:name="_Toc347565952"/>
      <w:bookmarkStart w:id="162" w:name="_Toc393655987"/>
      <w:r w:rsidRPr="00A50B51">
        <w:rPr>
          <w:rFonts w:cs="Times New Roman"/>
          <w:szCs w:val="24"/>
        </w:rPr>
        <w:lastRenderedPageBreak/>
        <w:t>Oído externo</w:t>
      </w:r>
      <w:bookmarkEnd w:id="160"/>
      <w:bookmarkEnd w:id="161"/>
      <w:bookmarkEnd w:id="162"/>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63" w:name="_Toc335825846"/>
      <w:bookmarkStart w:id="164" w:name="_Toc347565953"/>
      <w:bookmarkStart w:id="165" w:name="_Toc393655988"/>
      <w:r w:rsidRPr="00A50B51">
        <w:rPr>
          <w:rFonts w:cs="Times New Roman"/>
          <w:szCs w:val="24"/>
        </w:rPr>
        <w:t>Oído medio</w:t>
      </w:r>
      <w:bookmarkEnd w:id="163"/>
      <w:bookmarkEnd w:id="164"/>
      <w:bookmarkEnd w:id="165"/>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7B3675B6" wp14:editId="734EAEAA">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66" w:name="_Toc390371350"/>
      <w:bookmarkStart w:id="167" w:name="_Toc390613948"/>
      <w:bookmarkStart w:id="168" w:name="_Toc390614052"/>
      <w:bookmarkStart w:id="169" w:name="_Toc335825847"/>
      <w:bookmarkStart w:id="170" w:name="_Toc347565954"/>
      <w:bookmarkEnd w:id="166"/>
      <w:bookmarkEnd w:id="167"/>
      <w:bookmarkEnd w:id="168"/>
    </w:p>
    <w:bookmarkStart w:id="171" w:name="_Toc390615082"/>
    <w:bookmarkStart w:id="172" w:name="_Toc390615186"/>
    <w:bookmarkStart w:id="173" w:name="_Toc390615288"/>
    <w:bookmarkStart w:id="174" w:name="_Toc393650862"/>
    <w:bookmarkStart w:id="175" w:name="_Toc393650966"/>
    <w:bookmarkStart w:id="176" w:name="_Toc393651068"/>
    <w:bookmarkStart w:id="177" w:name="_Toc393655989"/>
    <w:p w:rsidR="00D062A3" w:rsidRPr="00A50B51" w:rsidRDefault="00E873D9" w:rsidP="00150C23">
      <w:r>
        <w:rPr>
          <w:noProof/>
          <w:lang w:eastAsia="es-CR"/>
        </w:rPr>
        <mc:AlternateContent>
          <mc:Choice Requires="wps">
            <w:drawing>
              <wp:anchor distT="0" distB="0" distL="114300" distR="114300" simplePos="0" relativeHeight="251691520" behindDoc="0" locked="0" layoutInCell="1" allowOverlap="1" wp14:anchorId="2C8FB129" wp14:editId="1F8C400C">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050AB" w:rsidRPr="00226A41" w:rsidRDefault="001050AB" w:rsidP="00226A41">
                            <w:pPr>
                              <w:pStyle w:val="Caption"/>
                              <w:jc w:val="left"/>
                              <w:rPr>
                                <w:sz w:val="24"/>
                                <w:szCs w:val="24"/>
                              </w:rPr>
                            </w:pPr>
                            <w:bookmarkStart w:id="178" w:name="_Toc343369204"/>
                            <w:bookmarkStart w:id="179"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78"/>
                            <w:bookmarkEnd w:id="179"/>
                          </w:p>
                          <w:p w:rsidR="001050AB" w:rsidRPr="00226A41" w:rsidRDefault="001050AB"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025DAA">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6A3021" w:rsidRPr="00226A41" w:rsidRDefault="006A3021" w:rsidP="00226A41">
                      <w:pPr>
                        <w:pStyle w:val="Caption"/>
                        <w:jc w:val="left"/>
                        <w:rPr>
                          <w:sz w:val="24"/>
                          <w:szCs w:val="24"/>
                        </w:rPr>
                      </w:pPr>
                      <w:bookmarkStart w:id="219" w:name="_Toc343369204"/>
                      <w:bookmarkStart w:id="220"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219"/>
                      <w:bookmarkEnd w:id="220"/>
                    </w:p>
                    <w:p w:rsidR="006A3021" w:rsidRPr="00226A41" w:rsidRDefault="006A3021" w:rsidP="00226A41">
                      <w:pPr>
                        <w:pStyle w:val="CaptionSource"/>
                        <w:jc w:val="left"/>
                        <w:rPr>
                          <w:sz w:val="24"/>
                          <w:szCs w:val="24"/>
                        </w:rPr>
                      </w:pPr>
                      <w:sdt>
                        <w:sdtPr>
                          <w:rPr>
                            <w:sz w:val="24"/>
                            <w:szCs w:val="24"/>
                          </w:rPr>
                          <w:id w:val="448748339"/>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025DAA">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1"/>
      <w:bookmarkEnd w:id="172"/>
      <w:bookmarkEnd w:id="173"/>
      <w:bookmarkEnd w:id="174"/>
      <w:bookmarkEnd w:id="175"/>
      <w:bookmarkEnd w:id="176"/>
      <w:bookmarkEnd w:id="177"/>
    </w:p>
    <w:p w:rsidR="00D062A3" w:rsidRDefault="00D062A3" w:rsidP="00150C23">
      <w:pPr>
        <w:rPr>
          <w:ins w:id="180"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81" w:name="_Toc393655990"/>
      <w:r w:rsidRPr="00A50B51">
        <w:rPr>
          <w:rFonts w:cs="Times New Roman"/>
          <w:szCs w:val="24"/>
        </w:rPr>
        <w:t>Oído interno</w:t>
      </w:r>
      <w:bookmarkEnd w:id="169"/>
      <w:bookmarkEnd w:id="170"/>
      <w:bookmarkEnd w:id="181"/>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281D124" wp14:editId="2941488B">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82" w:name="_Toc343369205"/>
      <w:bookmarkStart w:id="183"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182"/>
      <w:bookmarkEnd w:id="183"/>
    </w:p>
    <w:p w:rsidR="00AD0B2F" w:rsidRPr="00A50B51" w:rsidRDefault="001050AB"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84" w:name="_Toc324842969"/>
      <w:bookmarkStart w:id="185" w:name="_Toc335825848"/>
      <w:bookmarkStart w:id="186" w:name="_Toc347565955"/>
      <w:bookmarkStart w:id="187" w:name="_Toc393655991"/>
      <w:r w:rsidRPr="00A50B51">
        <w:rPr>
          <w:rFonts w:cs="Times New Roman"/>
          <w:szCs w:val="24"/>
        </w:rPr>
        <w:t>Nivel de intensidad y umbrales del sonido</w:t>
      </w:r>
      <w:bookmarkEnd w:id="184"/>
      <w:bookmarkEnd w:id="185"/>
      <w:bookmarkEnd w:id="186"/>
      <w:bookmarkEnd w:id="187"/>
    </w:p>
    <w:p w:rsidR="00AD0B2F" w:rsidRPr="00A50B51" w:rsidRDefault="00AD0B2F" w:rsidP="008E0A96">
      <w:pPr>
        <w:pStyle w:val="13"/>
        <w:numPr>
          <w:ilvl w:val="3"/>
          <w:numId w:val="5"/>
        </w:numPr>
        <w:rPr>
          <w:rFonts w:cs="Times New Roman"/>
          <w:szCs w:val="24"/>
        </w:rPr>
      </w:pPr>
      <w:bookmarkStart w:id="188" w:name="_Toc335825849"/>
      <w:bookmarkStart w:id="189" w:name="_Toc347565956"/>
      <w:bookmarkStart w:id="190" w:name="_Toc393655992"/>
      <w:r w:rsidRPr="00A50B51">
        <w:rPr>
          <w:rFonts w:cs="Times New Roman"/>
          <w:szCs w:val="24"/>
        </w:rPr>
        <w:t>Ondas sonoras</w:t>
      </w:r>
      <w:bookmarkEnd w:id="188"/>
      <w:bookmarkEnd w:id="189"/>
      <w:bookmarkEnd w:id="190"/>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025DAA" w:rsidRPr="00025DAA">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91" w:name="_Toc335825850"/>
      <w:bookmarkStart w:id="192" w:name="_Toc347565957"/>
      <w:bookmarkStart w:id="193" w:name="_Toc393655993"/>
      <w:r w:rsidRPr="00A50B51">
        <w:rPr>
          <w:rFonts w:cs="Times New Roman"/>
          <w:szCs w:val="24"/>
        </w:rPr>
        <w:t>Umbrales absolutos</w:t>
      </w:r>
      <w:bookmarkEnd w:id="191"/>
      <w:bookmarkEnd w:id="192"/>
      <w:bookmarkEnd w:id="193"/>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94" w:name="_Toc324842971"/>
      <w:bookmarkStart w:id="195" w:name="_Toc335825851"/>
      <w:bookmarkStart w:id="196" w:name="_Toc347565958"/>
      <w:bookmarkStart w:id="197" w:name="_Toc393655994"/>
      <w:r w:rsidRPr="00A50B51">
        <w:rPr>
          <w:rFonts w:cs="Times New Roman"/>
          <w:szCs w:val="24"/>
        </w:rPr>
        <w:t>Umbral de audibilidad</w:t>
      </w:r>
      <w:bookmarkEnd w:id="194"/>
      <w:bookmarkEnd w:id="195"/>
      <w:bookmarkEnd w:id="196"/>
      <w:bookmarkEnd w:id="197"/>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98" w:name="_Toc324842972"/>
      <w:bookmarkStart w:id="199" w:name="_Toc335825852"/>
      <w:bookmarkStart w:id="200" w:name="_Toc347565959"/>
      <w:bookmarkStart w:id="201" w:name="_Toc393655995"/>
      <w:r w:rsidRPr="00A50B51">
        <w:rPr>
          <w:rFonts w:cs="Times New Roman"/>
          <w:szCs w:val="24"/>
        </w:rPr>
        <w:t>Umbrales de frecuencia</w:t>
      </w:r>
      <w:bookmarkEnd w:id="198"/>
      <w:bookmarkEnd w:id="199"/>
      <w:bookmarkEnd w:id="200"/>
      <w:bookmarkEnd w:id="201"/>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02" w:name="_Toc335825853"/>
      <w:bookmarkStart w:id="203" w:name="_Toc347565960"/>
      <w:bookmarkStart w:id="204" w:name="_Toc393655996"/>
      <w:r w:rsidRPr="00A50B51">
        <w:rPr>
          <w:rFonts w:cs="Times New Roman"/>
          <w:szCs w:val="24"/>
        </w:rPr>
        <w:lastRenderedPageBreak/>
        <w:t>Umbral del dolor</w:t>
      </w:r>
      <w:bookmarkEnd w:id="202"/>
      <w:bookmarkEnd w:id="203"/>
      <w:bookmarkEnd w:id="204"/>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025DAA" w:rsidRPr="00025DAA">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05" w:name="_Toc324842973"/>
      <w:bookmarkStart w:id="206" w:name="_Toc335825854"/>
      <w:bookmarkStart w:id="207" w:name="_Toc347565961"/>
      <w:bookmarkStart w:id="208" w:name="_Toc393655997"/>
      <w:r w:rsidRPr="00A50B51">
        <w:rPr>
          <w:rFonts w:cs="Times New Roman"/>
          <w:szCs w:val="24"/>
        </w:rPr>
        <w:t>Efectos nocivos del ruido en la audición</w:t>
      </w:r>
      <w:bookmarkEnd w:id="205"/>
      <w:bookmarkEnd w:id="206"/>
      <w:bookmarkEnd w:id="207"/>
      <w:bookmarkEnd w:id="208"/>
    </w:p>
    <w:p w:rsidR="00AD0B2F" w:rsidRPr="00A50B51" w:rsidRDefault="00AD0B2F" w:rsidP="008E0A96">
      <w:pPr>
        <w:pStyle w:val="13"/>
        <w:numPr>
          <w:ilvl w:val="3"/>
          <w:numId w:val="5"/>
        </w:numPr>
        <w:rPr>
          <w:rStyle w:val="Heading3Char"/>
          <w:rFonts w:cs="Times New Roman"/>
          <w:b/>
          <w:bCs/>
          <w:szCs w:val="24"/>
        </w:rPr>
      </w:pPr>
      <w:bookmarkStart w:id="209" w:name="_Toc324842974"/>
      <w:bookmarkStart w:id="210" w:name="_Toc335825855"/>
      <w:bookmarkStart w:id="211" w:name="_Toc347565962"/>
      <w:bookmarkStart w:id="212" w:name="_Toc393655998"/>
      <w:r w:rsidRPr="00A50B51">
        <w:rPr>
          <w:rStyle w:val="Heading3Char"/>
          <w:rFonts w:cs="Times New Roman"/>
          <w:b/>
          <w:bCs/>
          <w:szCs w:val="24"/>
        </w:rPr>
        <w:t>Trauma acústico (hipoacusia)</w:t>
      </w:r>
      <w:bookmarkEnd w:id="209"/>
      <w:bookmarkEnd w:id="210"/>
      <w:bookmarkEnd w:id="211"/>
      <w:bookmarkEnd w:id="212"/>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3" w:name="_Toc324842975"/>
      <w:bookmarkStart w:id="214" w:name="_Toc335825856"/>
      <w:bookmarkStart w:id="215" w:name="_Toc347565963"/>
      <w:bookmarkStart w:id="216" w:name="_Toc393655999"/>
      <w:proofErr w:type="spellStart"/>
      <w:r w:rsidRPr="00A50B51">
        <w:rPr>
          <w:rStyle w:val="Heading3Char"/>
          <w:rFonts w:cs="Times New Roman"/>
          <w:b/>
          <w:bCs/>
          <w:szCs w:val="24"/>
        </w:rPr>
        <w:t>Acúfenos</w:t>
      </w:r>
      <w:bookmarkEnd w:id="213"/>
      <w:bookmarkEnd w:id="214"/>
      <w:bookmarkEnd w:id="215"/>
      <w:bookmarkEnd w:id="216"/>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7" w:name="_Toc324842976"/>
      <w:bookmarkStart w:id="218" w:name="_Toc335825857"/>
      <w:bookmarkStart w:id="219" w:name="_Toc347565964"/>
      <w:bookmarkStart w:id="220" w:name="_Toc393656000"/>
      <w:r w:rsidRPr="00A50B51">
        <w:rPr>
          <w:rStyle w:val="Heading3Char"/>
          <w:rFonts w:cs="Times New Roman"/>
          <w:b/>
          <w:bCs/>
          <w:szCs w:val="24"/>
        </w:rPr>
        <w:t>Desplazamiento temporal de la audición – TTS</w:t>
      </w:r>
      <w:bookmarkEnd w:id="217"/>
      <w:bookmarkEnd w:id="218"/>
      <w:bookmarkEnd w:id="219"/>
      <w:bookmarkEnd w:id="220"/>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888B6A4" wp14:editId="3FD3899F">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1" w:name="_Toc343369206"/>
      <w:bookmarkStart w:id="222"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21"/>
      <w:bookmarkEnd w:id="222"/>
    </w:p>
    <w:p w:rsidR="00E2208B" w:rsidRPr="00A50B51" w:rsidRDefault="001050AB"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025DAA" w:rsidRPr="00025DAA">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23" w:name="_Toc324842977"/>
      <w:bookmarkStart w:id="224" w:name="_Toc335825858"/>
      <w:bookmarkStart w:id="225" w:name="_Toc347565965"/>
      <w:bookmarkStart w:id="226" w:name="_Toc393656001"/>
      <w:r w:rsidRPr="00A50B51">
        <w:rPr>
          <w:rStyle w:val="Heading3Char"/>
          <w:rFonts w:cs="Times New Roman"/>
          <w:b/>
          <w:bCs/>
          <w:szCs w:val="24"/>
        </w:rPr>
        <w:t>Análisis</w:t>
      </w:r>
      <w:bookmarkEnd w:id="223"/>
      <w:bookmarkEnd w:id="224"/>
      <w:bookmarkEnd w:id="225"/>
      <w:bookmarkEnd w:id="226"/>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27" w:name="_Toc335825859"/>
      <w:bookmarkStart w:id="228" w:name="_Toc347565966"/>
      <w:bookmarkStart w:id="229" w:name="_Toc393656002"/>
      <w:r w:rsidRPr="00A50B51">
        <w:rPr>
          <w:rFonts w:cs="Times New Roman"/>
          <w:szCs w:val="24"/>
        </w:rPr>
        <w:t>Audiometría</w:t>
      </w:r>
      <w:bookmarkEnd w:id="227"/>
      <w:bookmarkEnd w:id="228"/>
      <w:bookmarkEnd w:id="229"/>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0" w:name="_Toc335825860"/>
      <w:bookmarkStart w:id="231" w:name="_Toc347565967"/>
      <w:bookmarkStart w:id="232" w:name="_Toc393656003"/>
      <w:r w:rsidRPr="00A50B51">
        <w:rPr>
          <w:rStyle w:val="Heading3Char"/>
          <w:rFonts w:cs="Times New Roman"/>
          <w:b/>
          <w:bCs/>
          <w:szCs w:val="24"/>
        </w:rPr>
        <w:lastRenderedPageBreak/>
        <w:t>Audiometría tonal</w:t>
      </w:r>
      <w:bookmarkEnd w:id="230"/>
      <w:bookmarkEnd w:id="231"/>
      <w:bookmarkEnd w:id="232"/>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3" w:name="_Toc335825861"/>
      <w:bookmarkStart w:id="234" w:name="_Toc347565968"/>
      <w:bookmarkStart w:id="235"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33"/>
      <w:bookmarkEnd w:id="234"/>
      <w:bookmarkEnd w:id="235"/>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025DAA" w:rsidRPr="00025DAA">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36" w:name="_Toc335825862"/>
      <w:bookmarkStart w:id="237" w:name="_Toc347565969"/>
      <w:bookmarkStart w:id="238" w:name="_Toc393656005"/>
      <w:r w:rsidRPr="00A50B51">
        <w:rPr>
          <w:rFonts w:cs="Times New Roman"/>
          <w:szCs w:val="24"/>
        </w:rPr>
        <w:t>Audiómetro</w:t>
      </w:r>
      <w:bookmarkEnd w:id="236"/>
      <w:bookmarkEnd w:id="237"/>
      <w:bookmarkEnd w:id="238"/>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1535CA6" wp14:editId="66161582">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39" w:name="_Toc343369207"/>
      <w:bookmarkStart w:id="240"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39"/>
      <w:bookmarkEnd w:id="240"/>
    </w:p>
    <w:p w:rsidR="00AD0B2F" w:rsidRPr="00A50B51" w:rsidRDefault="001050AB"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025DAA" w:rsidRPr="00025DAA">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025DAA" w:rsidRPr="00025DAA">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41" w:name="_Toc335825863"/>
      <w:bookmarkStart w:id="242" w:name="_Toc347565970"/>
      <w:bookmarkStart w:id="243" w:name="_Toc393656006"/>
      <w:r w:rsidRPr="00A50B51">
        <w:rPr>
          <w:rFonts w:cs="Times New Roman"/>
          <w:szCs w:val="24"/>
        </w:rPr>
        <w:t>Audiograma o test auditivo</w:t>
      </w:r>
      <w:bookmarkEnd w:id="241"/>
      <w:bookmarkEnd w:id="242"/>
      <w:bookmarkEnd w:id="243"/>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025DAA" w:rsidRPr="00025DAA">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84407D2" wp14:editId="64ECFD3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44" w:name="_Toc343369208"/>
      <w:bookmarkStart w:id="245"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44"/>
      <w:bookmarkEnd w:id="245"/>
    </w:p>
    <w:p w:rsidR="00AD0B2F" w:rsidRPr="000D2721" w:rsidRDefault="001050AB"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025DAA" w:rsidRPr="00025DAA">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46" w:name="_Toc335825864"/>
      <w:bookmarkStart w:id="247" w:name="_Toc347565971"/>
      <w:bookmarkStart w:id="248" w:name="_Toc393656007"/>
      <w:r w:rsidRPr="00A50B51">
        <w:rPr>
          <w:rFonts w:cs="Times New Roman"/>
          <w:szCs w:val="24"/>
        </w:rPr>
        <w:t>Los auriculares</w:t>
      </w:r>
      <w:bookmarkEnd w:id="246"/>
      <w:bookmarkEnd w:id="247"/>
      <w:bookmarkEnd w:id="248"/>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49" w:name="_Toc335825865"/>
      <w:bookmarkStart w:id="250" w:name="_Toc347565972"/>
      <w:bookmarkStart w:id="251"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49"/>
      <w:bookmarkEnd w:id="250"/>
      <w:bookmarkEnd w:id="251"/>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025DAA" w:rsidRPr="00025DAA">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52" w:name="_Toc335825866"/>
      <w:bookmarkStart w:id="253" w:name="_Toc347565973"/>
      <w:bookmarkStart w:id="254" w:name="_Toc393656009"/>
      <w:r w:rsidRPr="00A50B51">
        <w:rPr>
          <w:rFonts w:cs="Times New Roman"/>
          <w:szCs w:val="24"/>
        </w:rPr>
        <w:t>Diseños</w:t>
      </w:r>
      <w:bookmarkEnd w:id="252"/>
      <w:bookmarkEnd w:id="253"/>
      <w:bookmarkEnd w:id="254"/>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55" w:name="_Toc335825867"/>
      <w:bookmarkStart w:id="256" w:name="_Toc347565974"/>
      <w:bookmarkStart w:id="257" w:name="_Ref384149258"/>
      <w:bookmarkStart w:id="258" w:name="_Toc393656010"/>
      <w:r w:rsidRPr="00A50B51">
        <w:rPr>
          <w:rFonts w:cs="Times New Roman"/>
          <w:szCs w:val="24"/>
        </w:rPr>
        <w:lastRenderedPageBreak/>
        <w:t>Características técnicas</w:t>
      </w:r>
      <w:bookmarkEnd w:id="255"/>
      <w:bookmarkEnd w:id="256"/>
      <w:bookmarkEnd w:id="257"/>
      <w:bookmarkEnd w:id="258"/>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025DAA" w:rsidRPr="00025DAA">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59" w:name="_Toc335825868"/>
      <w:bookmarkStart w:id="260" w:name="_Toc347565975"/>
      <w:bookmarkStart w:id="261" w:name="_Ref384124828"/>
      <w:bookmarkStart w:id="262" w:name="_Ref384124832"/>
      <w:bookmarkStart w:id="263" w:name="_Toc393656011"/>
      <w:r w:rsidRPr="00A50B51">
        <w:rPr>
          <w:rFonts w:cs="Times New Roman"/>
          <w:szCs w:val="24"/>
        </w:rPr>
        <w:t>Sistema operativo móvil o SO móvil</w:t>
      </w:r>
      <w:bookmarkEnd w:id="259"/>
      <w:bookmarkEnd w:id="260"/>
      <w:bookmarkEnd w:id="261"/>
      <w:bookmarkEnd w:id="262"/>
      <w:bookmarkEnd w:id="263"/>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64" w:name="_Toc335825869"/>
      <w:bookmarkStart w:id="265" w:name="_Toc347565976"/>
      <w:bookmarkStart w:id="266" w:name="_Toc393656012"/>
      <w:r w:rsidRPr="00A50B51">
        <w:rPr>
          <w:rFonts w:cs="Times New Roman"/>
          <w:szCs w:val="24"/>
        </w:rPr>
        <w:t>Middleware</w:t>
      </w:r>
      <w:bookmarkEnd w:id="264"/>
      <w:bookmarkEnd w:id="265"/>
      <w:bookmarkEnd w:id="266"/>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025DAA" w:rsidRPr="00025DAA">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67" w:name="_Toc335825870"/>
      <w:bookmarkStart w:id="268" w:name="_Toc347565977"/>
      <w:bookmarkStart w:id="269" w:name="_Toc393656013"/>
      <w:r w:rsidRPr="00A50B51">
        <w:rPr>
          <w:rFonts w:cs="Times New Roman"/>
          <w:szCs w:val="24"/>
        </w:rPr>
        <w:t>Sistemas operativos móviles más conocidos</w:t>
      </w:r>
      <w:bookmarkEnd w:id="267"/>
      <w:bookmarkEnd w:id="268"/>
      <w:bookmarkEnd w:id="269"/>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025DAA" w:rsidRPr="00025DAA">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ins w:id="270" w:author="Personal" w:date="2014-08-23T19:52:00Z"/>
          <w:rFonts w:cs="Times New Roman"/>
          <w:szCs w:val="24"/>
        </w:rPr>
      </w:pPr>
      <w:bookmarkStart w:id="271" w:name="_Toc347565978"/>
      <w:bookmarkStart w:id="272" w:name="_Toc393656014"/>
      <w:ins w:id="273" w:author="Personal" w:date="2014-08-23T20:01:00Z">
        <w:r>
          <w:rPr>
            <w:rFonts w:cs="Times New Roman"/>
            <w:szCs w:val="24"/>
          </w:rPr>
          <w:lastRenderedPageBreak/>
          <w:t>Teléfono</w:t>
        </w:r>
      </w:ins>
      <w:ins w:id="274" w:author="Personal" w:date="2014-08-23T19:52:00Z">
        <w:r>
          <w:rPr>
            <w:rFonts w:cs="Times New Roman"/>
            <w:szCs w:val="24"/>
          </w:rPr>
          <w:t xml:space="preserve"> </w:t>
        </w:r>
      </w:ins>
      <w:ins w:id="275" w:author="Personal" w:date="2014-08-23T20:01:00Z">
        <w:r>
          <w:rPr>
            <w:rFonts w:cs="Times New Roman"/>
            <w:szCs w:val="24"/>
          </w:rPr>
          <w:t>i</w:t>
        </w:r>
      </w:ins>
      <w:ins w:id="276" w:author="Personal" w:date="2014-08-23T19:52:00Z">
        <w:r>
          <w:rPr>
            <w:rFonts w:cs="Times New Roman"/>
            <w:szCs w:val="24"/>
          </w:rPr>
          <w:t>nteligente</w:t>
        </w:r>
      </w:ins>
    </w:p>
    <w:p w:rsidR="00727C3E" w:rsidRPr="00A50B51" w:rsidRDefault="00727C3E" w:rsidP="00727C3E">
      <w:pPr>
        <w:ind w:firstLine="709"/>
        <w:rPr>
          <w:ins w:id="277" w:author="Personal" w:date="2014-08-23T19:52:00Z"/>
          <w:szCs w:val="24"/>
          <w:lang w:eastAsia="es-CR"/>
        </w:rPr>
      </w:pPr>
      <w:ins w:id="278" w:author="Personal" w:date="2014-08-23T19:52:00Z">
        <w:r w:rsidRPr="00727C3E">
          <w:rPr>
            <w:szCs w:val="24"/>
            <w:lang w:eastAsia="es-CR"/>
          </w:rPr>
          <w:t>Un teléfono inteligente (en inglés: </w:t>
        </w:r>
        <w:proofErr w:type="spellStart"/>
        <w:r w:rsidRPr="00684365">
          <w:rPr>
            <w:i/>
            <w:szCs w:val="24"/>
            <w:lang w:eastAsia="es-CR"/>
          </w:rPr>
          <w:t>smartphone</w:t>
        </w:r>
        <w:proofErr w:type="spellEnd"/>
        <w:r w:rsidRPr="00727C3E">
          <w:rPr>
            <w:szCs w:val="24"/>
            <w:lang w:eastAsia="es-CR"/>
          </w:rPr>
          <w:t>) es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construido sobre una </w:t>
        </w:r>
        <w:r w:rsidRPr="00727C3E">
          <w:rPr>
            <w:szCs w:val="24"/>
            <w:lang w:eastAsia="es-CR"/>
          </w:rPr>
          <w:fldChar w:fldCharType="begin"/>
        </w:r>
        <w:r w:rsidRPr="00727C3E">
          <w:rPr>
            <w:szCs w:val="24"/>
            <w:lang w:eastAsia="es-CR"/>
          </w:rPr>
          <w:instrText xml:space="preserve"> HYPERLINK "http://es.wikipedia.org/wiki/Plataforma_(inform%C3%A1tica)" \o "Plataforma (informática)" </w:instrText>
        </w:r>
        <w:r w:rsidRPr="00727C3E">
          <w:rPr>
            <w:szCs w:val="24"/>
            <w:lang w:eastAsia="es-CR"/>
          </w:rPr>
          <w:fldChar w:fldCharType="separate"/>
        </w:r>
        <w:r w:rsidRPr="00727C3E">
          <w:rPr>
            <w:szCs w:val="24"/>
            <w:lang w:eastAsia="es-CR"/>
          </w:rPr>
          <w:t>plataforma informática</w:t>
        </w:r>
        <w:r w:rsidRPr="00727C3E">
          <w:rPr>
            <w:szCs w:val="24"/>
            <w:lang w:eastAsia="es-CR"/>
          </w:rPr>
          <w:fldChar w:fldCharType="end"/>
        </w:r>
        <w:r w:rsidRPr="00727C3E">
          <w:rPr>
            <w:szCs w:val="24"/>
            <w:lang w:eastAsia="es-CR"/>
          </w:rPr>
          <w:t> móvil, con una mayor capacidad de almacenar datos y realizar actividades semejantes a una </w:t>
        </w:r>
        <w:r w:rsidRPr="00727C3E">
          <w:rPr>
            <w:szCs w:val="24"/>
            <w:lang w:eastAsia="es-CR"/>
          </w:rPr>
          <w:fldChar w:fldCharType="begin"/>
        </w:r>
        <w:r w:rsidRPr="00727C3E">
          <w:rPr>
            <w:szCs w:val="24"/>
            <w:lang w:eastAsia="es-CR"/>
          </w:rPr>
          <w:instrText xml:space="preserve"> HYPERLINK "http://es.wikipedia.org/wiki/Minicomputadora" \o "Minicomputadora" </w:instrText>
        </w:r>
        <w:r w:rsidRPr="00727C3E">
          <w:rPr>
            <w:szCs w:val="24"/>
            <w:lang w:eastAsia="es-CR"/>
          </w:rPr>
          <w:fldChar w:fldCharType="separate"/>
        </w:r>
        <w:r w:rsidRPr="00727C3E">
          <w:rPr>
            <w:szCs w:val="24"/>
            <w:lang w:eastAsia="es-CR"/>
          </w:rPr>
          <w:t>minicomputadora</w:t>
        </w:r>
        <w:r w:rsidRPr="00727C3E">
          <w:rPr>
            <w:szCs w:val="24"/>
            <w:lang w:eastAsia="es-CR"/>
          </w:rPr>
          <w:fldChar w:fldCharType="end"/>
        </w:r>
        <w:r w:rsidRPr="00727C3E">
          <w:rPr>
            <w:szCs w:val="24"/>
            <w:lang w:eastAsia="es-CR"/>
          </w:rPr>
          <w:t>, y con una mayor conectividad que un </w:t>
        </w:r>
        <w:r w:rsidRPr="00727C3E">
          <w:rPr>
            <w:szCs w:val="24"/>
            <w:lang w:eastAsia="es-CR"/>
          </w:rPr>
          <w:fldChar w:fldCharType="begin"/>
        </w:r>
        <w:r w:rsidRPr="00727C3E">
          <w:rPr>
            <w:szCs w:val="24"/>
            <w:lang w:eastAsia="es-CR"/>
          </w:rPr>
          <w:instrText xml:space="preserve"> HYPERLINK "http://es.wikipedia.org/wiki/Telefon%C3%ADa_m%C3%B3vil" \o "Telefonía móvil" </w:instrText>
        </w:r>
        <w:r w:rsidRPr="00727C3E">
          <w:rPr>
            <w:szCs w:val="24"/>
            <w:lang w:eastAsia="es-CR"/>
          </w:rPr>
          <w:fldChar w:fldCharType="separate"/>
        </w:r>
        <w:r w:rsidRPr="00727C3E">
          <w:rPr>
            <w:szCs w:val="24"/>
            <w:lang w:eastAsia="es-CR"/>
          </w:rPr>
          <w:t>teléfono móvil</w:t>
        </w:r>
        <w:r w:rsidRPr="00727C3E">
          <w:rPr>
            <w:szCs w:val="24"/>
            <w:lang w:eastAsia="es-CR"/>
          </w:rPr>
          <w:fldChar w:fldCharType="end"/>
        </w:r>
        <w:r w:rsidRPr="00727C3E">
          <w:rPr>
            <w:szCs w:val="24"/>
            <w:lang w:eastAsia="es-CR"/>
          </w:rPr>
          <w:t xml:space="preserve"> convencional. El término </w:t>
        </w:r>
      </w:ins>
      <w:ins w:id="279" w:author="Beto" w:date="2014-08-30T14:47:00Z">
        <w:r w:rsidR="004C5D25">
          <w:rPr>
            <w:szCs w:val="24"/>
            <w:lang w:eastAsia="es-CR"/>
          </w:rPr>
          <w:t>“</w:t>
        </w:r>
      </w:ins>
      <w:ins w:id="280" w:author="Personal" w:date="2014-08-23T19:52:00Z">
        <w:r w:rsidRPr="00727C3E">
          <w:rPr>
            <w:szCs w:val="24"/>
            <w:lang w:eastAsia="es-CR"/>
          </w:rPr>
          <w:t>inteligente</w:t>
        </w:r>
      </w:ins>
      <w:ins w:id="281" w:author="Beto" w:date="2014-08-30T14:47:00Z">
        <w:r w:rsidR="004C5D25">
          <w:rPr>
            <w:szCs w:val="24"/>
            <w:lang w:eastAsia="es-CR"/>
          </w:rPr>
          <w:t>”</w:t>
        </w:r>
      </w:ins>
      <w:ins w:id="282" w:author="Personal" w:date="2014-08-23T19:52:00Z">
        <w:r w:rsidRPr="00727C3E">
          <w:rPr>
            <w:szCs w:val="24"/>
            <w:lang w:eastAsia="es-CR"/>
          </w:rPr>
          <w:t>, que se utiliza con fines comerciales, hace referencia a la capacidad de usarse como un computador de bolsillo, y llega incluso a reemplazar a un </w:t>
        </w:r>
        <w:r w:rsidRPr="00727C3E">
          <w:rPr>
            <w:szCs w:val="24"/>
            <w:lang w:eastAsia="es-CR"/>
          </w:rPr>
          <w:fldChar w:fldCharType="begin"/>
        </w:r>
        <w:r w:rsidRPr="00727C3E">
          <w:rPr>
            <w:szCs w:val="24"/>
            <w:lang w:eastAsia="es-CR"/>
          </w:rPr>
          <w:instrText xml:space="preserve"> HYPERLINK "http://es.wikipedia.org/wiki/Computador_personal" \o "Computador personal" </w:instrText>
        </w:r>
        <w:r w:rsidRPr="00727C3E">
          <w:rPr>
            <w:szCs w:val="24"/>
            <w:lang w:eastAsia="es-CR"/>
          </w:rPr>
          <w:fldChar w:fldCharType="separate"/>
        </w:r>
        <w:r w:rsidRPr="00727C3E">
          <w:rPr>
            <w:szCs w:val="24"/>
            <w:lang w:eastAsia="es-CR"/>
          </w:rPr>
          <w:t>computador personal</w:t>
        </w:r>
        <w:r w:rsidRPr="00727C3E">
          <w:rPr>
            <w:szCs w:val="24"/>
            <w:lang w:eastAsia="es-CR"/>
          </w:rPr>
          <w:fldChar w:fldCharType="end"/>
        </w:r>
        <w:r w:rsidRPr="00727C3E">
          <w:rPr>
            <w:szCs w:val="24"/>
            <w:lang w:eastAsia="es-CR"/>
          </w:rPr>
          <w:t> en algunos casos.</w:t>
        </w:r>
      </w:ins>
      <w:customXmlInsRangeStart w:id="283" w:author="Personal" w:date="2014-08-23T19:59:00Z"/>
      <w:sdt>
        <w:sdtPr>
          <w:rPr>
            <w:szCs w:val="24"/>
            <w:lang w:eastAsia="es-CR"/>
          </w:rPr>
          <w:id w:val="343907591"/>
          <w:citation/>
        </w:sdtPr>
        <w:sdtContent>
          <w:customXmlInsRangeEnd w:id="283"/>
          <w:ins w:id="284" w:author="Personal" w:date="2014-08-23T19:59:00Z">
            <w:r w:rsidR="00AA6674">
              <w:rPr>
                <w:szCs w:val="24"/>
                <w:lang w:eastAsia="es-CR"/>
              </w:rPr>
              <w:fldChar w:fldCharType="begin"/>
            </w:r>
            <w:r w:rsidR="00AA6674">
              <w:rPr>
                <w:szCs w:val="24"/>
                <w:lang w:eastAsia="es-CR"/>
              </w:rPr>
              <w:instrText xml:space="preserve"> CITATION Fun07 \l 5130 </w:instrText>
            </w:r>
          </w:ins>
          <w:r w:rsidR="00AA6674">
            <w:rPr>
              <w:szCs w:val="24"/>
              <w:lang w:eastAsia="es-CR"/>
            </w:rPr>
            <w:fldChar w:fldCharType="separate"/>
          </w:r>
          <w:r w:rsidR="00025DAA">
            <w:rPr>
              <w:noProof/>
              <w:szCs w:val="24"/>
              <w:lang w:eastAsia="es-CR"/>
            </w:rPr>
            <w:t xml:space="preserve"> </w:t>
          </w:r>
          <w:r w:rsidR="00025DAA" w:rsidRPr="00025DAA">
            <w:rPr>
              <w:noProof/>
              <w:szCs w:val="24"/>
              <w:lang w:eastAsia="es-CR"/>
            </w:rPr>
            <w:t>(Fundación Wikimedia Inc, 2007)</w:t>
          </w:r>
          <w:ins w:id="285" w:author="Personal" w:date="2014-08-23T19:59:00Z">
            <w:r w:rsidR="00AA6674">
              <w:rPr>
                <w:szCs w:val="24"/>
                <w:lang w:eastAsia="es-CR"/>
              </w:rPr>
              <w:fldChar w:fldCharType="end"/>
            </w:r>
          </w:ins>
          <w:customXmlInsRangeStart w:id="286" w:author="Personal" w:date="2014-08-23T19:59:00Z"/>
        </w:sdtContent>
      </w:sdt>
      <w:customXmlInsRangeEnd w:id="286"/>
    </w:p>
    <w:p w:rsidR="00AD0B2F" w:rsidRPr="00A50B51" w:rsidRDefault="00AD0B2F" w:rsidP="008E0A96">
      <w:pPr>
        <w:pStyle w:val="12"/>
        <w:numPr>
          <w:ilvl w:val="1"/>
          <w:numId w:val="8"/>
        </w:numPr>
        <w:rPr>
          <w:sz w:val="24"/>
          <w:szCs w:val="24"/>
        </w:rPr>
      </w:pPr>
      <w:r w:rsidRPr="00A50B51">
        <w:rPr>
          <w:sz w:val="24"/>
          <w:szCs w:val="24"/>
        </w:rPr>
        <w:t>Marco Metodológico</w:t>
      </w:r>
      <w:bookmarkEnd w:id="271"/>
      <w:bookmarkEnd w:id="272"/>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87" w:name="_Toc335332641"/>
      <w:bookmarkStart w:id="288" w:name="_Toc347565979"/>
      <w:bookmarkStart w:id="289" w:name="_Toc393656015"/>
      <w:r w:rsidRPr="00A50B51">
        <w:rPr>
          <w:rFonts w:cs="Times New Roman"/>
          <w:szCs w:val="24"/>
        </w:rPr>
        <w:t>Metodología ágil para el desarrollo de software móvil</w:t>
      </w:r>
      <w:bookmarkEnd w:id="287"/>
      <w:bookmarkEnd w:id="288"/>
      <w:bookmarkEnd w:id="28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025DAA" w:rsidRPr="00025DAA">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72BA5561" wp14:editId="716A71DB">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90" w:name="_Toc335332662"/>
      <w:bookmarkStart w:id="291" w:name="_Toc343369209"/>
      <w:bookmarkStart w:id="292"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90"/>
      <w:bookmarkEnd w:id="291"/>
      <w:bookmarkEnd w:id="292"/>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w:t>
      </w:r>
      <w:proofErr w:type="spellStart"/>
      <w:r w:rsidR="00AD0B2F" w:rsidRPr="00A50B51">
        <w:rPr>
          <w:szCs w:val="24"/>
        </w:rPr>
        <w:t>stakeholder</w:t>
      </w:r>
      <w:proofErr w:type="spellEnd"/>
      <w:r w:rsidR="00AD0B2F"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29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94" w:name="_Toc393656016"/>
      <w:r w:rsidRPr="001A6F80">
        <w:t xml:space="preserve">CAPÍTULO </w:t>
      </w:r>
      <w:r w:rsidR="00064A2C" w:rsidRPr="001A6F80">
        <w:t>III</w:t>
      </w:r>
      <w:bookmarkEnd w:id="293"/>
      <w:r w:rsidR="00E2576F">
        <w:t xml:space="preserve"> – Procedimiento metodológico</w:t>
      </w:r>
      <w:bookmarkEnd w:id="29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95" w:name="_Toc347565981"/>
      <w:bookmarkStart w:id="296" w:name="_Toc393656017"/>
      <w:r w:rsidRPr="00A50B51">
        <w:rPr>
          <w:sz w:val="24"/>
          <w:szCs w:val="24"/>
        </w:rPr>
        <w:lastRenderedPageBreak/>
        <w:t>Procedimiento Metodológico</w:t>
      </w:r>
      <w:bookmarkEnd w:id="295"/>
      <w:bookmarkEnd w:id="296"/>
    </w:p>
    <w:p w:rsidR="00DE3DA9" w:rsidRPr="00A50B51" w:rsidRDefault="00DE3DA9" w:rsidP="008E0A96">
      <w:pPr>
        <w:pStyle w:val="13"/>
        <w:tabs>
          <w:tab w:val="left" w:pos="1134"/>
        </w:tabs>
        <w:rPr>
          <w:rFonts w:cs="Times New Roman"/>
          <w:szCs w:val="24"/>
        </w:rPr>
      </w:pPr>
      <w:bookmarkStart w:id="297" w:name="_Toc347565982"/>
      <w:bookmarkStart w:id="298" w:name="_Toc393656018"/>
      <w:r w:rsidRPr="00A50B51">
        <w:rPr>
          <w:rFonts w:cs="Times New Roman"/>
          <w:szCs w:val="24"/>
        </w:rPr>
        <w:t>Mobile-D – Fase de exploración</w:t>
      </w:r>
      <w:bookmarkEnd w:id="297"/>
      <w:bookmarkEnd w:id="29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99" w:name="_Toc347565983"/>
      <w:bookmarkStart w:id="300" w:name="_Toc393656019"/>
      <w:r w:rsidRPr="00A50B51">
        <w:rPr>
          <w:rFonts w:cs="Times New Roman"/>
          <w:szCs w:val="24"/>
        </w:rPr>
        <w:t>Contacto inicial</w:t>
      </w:r>
      <w:bookmarkEnd w:id="299"/>
      <w:bookmarkEnd w:id="300"/>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301" w:name="_Toc347565984"/>
      <w:bookmarkStart w:id="302" w:name="_Toc393656020"/>
      <w:r w:rsidRPr="00A50B51">
        <w:rPr>
          <w:rFonts w:cs="Times New Roman"/>
          <w:szCs w:val="24"/>
        </w:rPr>
        <w:t>Realización del plan de trabajo</w:t>
      </w:r>
      <w:bookmarkEnd w:id="301"/>
      <w:bookmarkEnd w:id="302"/>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303" w:name="_Toc337713594"/>
      <w:bookmarkStart w:id="304" w:name="_Toc347565985"/>
      <w:bookmarkStart w:id="305" w:name="_Toc393656021"/>
      <w:r w:rsidRPr="00A50B51">
        <w:rPr>
          <w:rFonts w:cs="Times New Roman"/>
          <w:szCs w:val="24"/>
        </w:rPr>
        <w:t>Estudio de factibilidad</w:t>
      </w:r>
      <w:bookmarkEnd w:id="303"/>
      <w:bookmarkEnd w:id="304"/>
      <w:bookmarkEnd w:id="30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306" w:name="_Toc337713595"/>
      <w:bookmarkStart w:id="307" w:name="_Toc347565986"/>
      <w:bookmarkStart w:id="308" w:name="_Ref385077747"/>
      <w:bookmarkStart w:id="309" w:name="_Toc393656022"/>
      <w:r w:rsidRPr="00A50B51">
        <w:rPr>
          <w:rFonts w:cs="Times New Roman"/>
          <w:szCs w:val="24"/>
        </w:rPr>
        <w:t>Técnica</w:t>
      </w:r>
      <w:bookmarkEnd w:id="306"/>
      <w:bookmarkEnd w:id="307"/>
      <w:bookmarkEnd w:id="308"/>
      <w:bookmarkEnd w:id="30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10" w:name="_Toc337713596"/>
      <w:bookmarkStart w:id="311" w:name="_Toc347565987"/>
      <w:bookmarkStart w:id="312" w:name="_Toc393656023"/>
      <w:r w:rsidRPr="00A50B51">
        <w:rPr>
          <w:rFonts w:cs="Times New Roman"/>
          <w:szCs w:val="24"/>
        </w:rPr>
        <w:t>Operativa</w:t>
      </w:r>
      <w:bookmarkEnd w:id="310"/>
      <w:bookmarkEnd w:id="311"/>
      <w:bookmarkEnd w:id="31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B9ED612" wp14:editId="37873F97">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A9F4F88" wp14:editId="2CBAFFC8">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1CF35A4C" wp14:editId="3EDBE9C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15A36A48" wp14:editId="3931057A">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28ABF170" wp14:editId="675A208A">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079F3995" wp14:editId="0270CEBE">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3CB7F8AF" wp14:editId="78CC2B1D">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4B9EEAB3" wp14:editId="2A9EB5E9">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5B5802A" wp14:editId="3F02A0E7">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62E388FF" wp14:editId="4E0B78A0">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291F71BC" wp14:editId="365B0A72">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5DAC8663" wp14:editId="3EAC6F0A">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13" w:name="_Toc337713616"/>
      <w:bookmarkStart w:id="314" w:name="_Toc343369211"/>
      <w:bookmarkStart w:id="315"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13"/>
      <w:bookmarkEnd w:id="314"/>
      <w:bookmarkEnd w:id="31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16" w:name="_Toc337713597"/>
      <w:bookmarkStart w:id="317" w:name="_Toc347565988"/>
      <w:bookmarkStart w:id="318" w:name="_Toc393656024"/>
      <w:r w:rsidRPr="00A50B51">
        <w:rPr>
          <w:rFonts w:cs="Times New Roman"/>
          <w:szCs w:val="24"/>
        </w:rPr>
        <w:t>Financiera</w:t>
      </w:r>
      <w:bookmarkEnd w:id="316"/>
      <w:bookmarkEnd w:id="317"/>
      <w:bookmarkEnd w:id="31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19" w:name="_Toc337713598"/>
      <w:bookmarkStart w:id="320" w:name="_Toc347565989"/>
      <w:bookmarkStart w:id="321" w:name="_Toc393656025"/>
      <w:r w:rsidRPr="00A50B51">
        <w:rPr>
          <w:rFonts w:cs="Times New Roman"/>
          <w:szCs w:val="24"/>
        </w:rPr>
        <w:t>Costo de recursos humanos</w:t>
      </w:r>
      <w:bookmarkEnd w:id="319"/>
      <w:bookmarkEnd w:id="320"/>
      <w:bookmarkEnd w:id="32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22" w:name="_Toc337713618"/>
      <w:bookmarkStart w:id="323"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22"/>
      <w:bookmarkEnd w:id="32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24" w:name="_Toc337713599"/>
      <w:bookmarkStart w:id="325" w:name="_Toc347565990"/>
      <w:bookmarkStart w:id="326"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24"/>
      <w:bookmarkEnd w:id="325"/>
      <w:bookmarkEnd w:id="32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27" w:name="_Toc337713619"/>
      <w:bookmarkStart w:id="328" w:name="_Toc393656067"/>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27"/>
      <w:bookmarkEnd w:id="328"/>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29" w:name="_Toc337713600"/>
      <w:bookmarkStart w:id="330" w:name="_Toc347565991"/>
      <w:bookmarkStart w:id="331" w:name="_Toc393656027"/>
      <w:r w:rsidRPr="00A50B51">
        <w:rPr>
          <w:rFonts w:cs="Times New Roman"/>
          <w:szCs w:val="24"/>
        </w:rPr>
        <w:t>Legal</w:t>
      </w:r>
      <w:bookmarkEnd w:id="329"/>
      <w:bookmarkEnd w:id="330"/>
      <w:bookmarkEnd w:id="331"/>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lastRenderedPageBreak/>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32" w:name="_Toc347565992"/>
      <w:bookmarkStart w:id="333" w:name="_Toc393656028"/>
      <w:r w:rsidRPr="00A50B51">
        <w:rPr>
          <w:rFonts w:cs="Times New Roman"/>
          <w:szCs w:val="24"/>
        </w:rPr>
        <w:t>Mobile-D – Fase de inicialización</w:t>
      </w:r>
      <w:bookmarkEnd w:id="332"/>
      <w:bookmarkEnd w:id="333"/>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34" w:name="_Toc347565993"/>
      <w:bookmarkStart w:id="335" w:name="_Ref385591851"/>
      <w:bookmarkStart w:id="336" w:name="_Ref385591858"/>
      <w:bookmarkStart w:id="337" w:name="_Ref386048757"/>
      <w:bookmarkStart w:id="338" w:name="_Ref386048765"/>
      <w:bookmarkStart w:id="339" w:name="_Ref386480763"/>
      <w:bookmarkStart w:id="340" w:name="_Toc393656029"/>
      <w:r w:rsidRPr="00A50B51">
        <w:rPr>
          <w:rFonts w:cs="Times New Roman"/>
          <w:szCs w:val="24"/>
        </w:rPr>
        <w:t>Definición de requerimientos</w:t>
      </w:r>
      <w:bookmarkEnd w:id="334"/>
      <w:bookmarkEnd w:id="335"/>
      <w:bookmarkEnd w:id="336"/>
      <w:bookmarkEnd w:id="337"/>
      <w:bookmarkEnd w:id="338"/>
      <w:bookmarkEnd w:id="339"/>
      <w:bookmarkEnd w:id="340"/>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w:t>
            </w:r>
            <w:proofErr w:type="spellStart"/>
            <w:r w:rsidRPr="00A50B51">
              <w:rPr>
                <w:b/>
                <w:color w:val="000000"/>
                <w:szCs w:val="24"/>
                <w:lang w:eastAsia="es-CR"/>
              </w:rPr>
              <w:t>iOS</w:t>
            </w:r>
            <w:proofErr w:type="spellEnd"/>
            <w:r w:rsidRPr="00A50B51">
              <w:rPr>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w:t>
            </w:r>
            <w:proofErr w:type="spellStart"/>
            <w:r w:rsidRPr="00A50B51">
              <w:rPr>
                <w:b/>
                <w:color w:val="000000"/>
                <w:szCs w:val="24"/>
                <w:lang w:eastAsia="es-CR"/>
              </w:rPr>
              <w:t>Android</w:t>
            </w:r>
            <w:proofErr w:type="spellEnd"/>
            <w:r w:rsidRPr="00A50B51">
              <w:rPr>
                <w:b/>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41" w:name="_Ref384125019"/>
      <w:bookmarkStart w:id="342"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41"/>
      <w:bookmarkEnd w:id="342"/>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r w:rsidR="00AF2726" w:rsidRPr="00A50B51">
        <w:rPr>
          <w:rFonts w:ascii="Times New Roman" w:hAnsi="Times New Roman" w:cs="Times New Roman"/>
          <w:color w:val="000000" w:themeColor="text1"/>
          <w:lang w:val="es-CR"/>
        </w:rPr>
        <w:t>X (</w:t>
      </w:r>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43" w:name="_Toc347565994"/>
      <w:bookmarkStart w:id="344" w:name="_Toc393656030"/>
      <w:r w:rsidRPr="00A50B51">
        <w:rPr>
          <w:rFonts w:cs="Times New Roman"/>
          <w:szCs w:val="24"/>
        </w:rPr>
        <w:t>Diseño conceptual de la solución</w:t>
      </w:r>
      <w:bookmarkEnd w:id="343"/>
      <w:bookmarkEnd w:id="344"/>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782C9BC2" wp14:editId="62606C77">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45" w:name="_Toc343369212"/>
      <w:bookmarkStart w:id="346"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45"/>
      <w:bookmarkEnd w:id="346"/>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47" w:name="_Toc347565995"/>
      <w:bookmarkStart w:id="348" w:name="_Toc393656031"/>
      <w:r w:rsidRPr="00A50B51">
        <w:rPr>
          <w:rFonts w:cs="Times New Roman"/>
          <w:szCs w:val="24"/>
        </w:rPr>
        <w:lastRenderedPageBreak/>
        <w:t>Diagrama de c</w:t>
      </w:r>
      <w:r w:rsidR="00955AAC" w:rsidRPr="00A50B51">
        <w:rPr>
          <w:rFonts w:cs="Times New Roman"/>
          <w:szCs w:val="24"/>
        </w:rPr>
        <w:t>asos de uso</w:t>
      </w:r>
      <w:bookmarkEnd w:id="347"/>
      <w:bookmarkEnd w:id="348"/>
    </w:p>
    <w:p w:rsidR="00822AE5" w:rsidRPr="00A50B51" w:rsidRDefault="00ED02E1" w:rsidP="0072187B">
      <w:pPr>
        <w:jc w:val="center"/>
        <w:rPr>
          <w:szCs w:val="24"/>
        </w:rPr>
      </w:pPr>
      <w:r w:rsidRPr="00A50B51">
        <w:rPr>
          <w:noProof/>
          <w:szCs w:val="24"/>
          <w:lang w:eastAsia="es-CR"/>
        </w:rPr>
        <w:drawing>
          <wp:inline distT="0" distB="0" distL="0" distR="0" wp14:anchorId="282E0F56" wp14:editId="0A0F249F">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01FC9B17" wp14:editId="52D685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49" w:name="_Toc343369213"/>
      <w:bookmarkStart w:id="350"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49"/>
      <w:bookmarkEnd w:id="350"/>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51" w:name="_Toc347565996"/>
      <w:bookmarkStart w:id="352" w:name="_Toc393656032"/>
      <w:r w:rsidRPr="00A50B51">
        <w:rPr>
          <w:rFonts w:cs="Times New Roman"/>
          <w:szCs w:val="24"/>
        </w:rPr>
        <w:lastRenderedPageBreak/>
        <w:t>Diagrama de clases</w:t>
      </w:r>
      <w:bookmarkEnd w:id="351"/>
      <w:bookmarkEnd w:id="352"/>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ABCA4FE" wp14:editId="02126265">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53" w:name="_Toc343369214"/>
      <w:bookmarkStart w:id="354"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53"/>
      <w:bookmarkEnd w:id="354"/>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55" w:name="_Toc347566000"/>
      <w:bookmarkStart w:id="356" w:name="_Toc393656033"/>
      <w:bookmarkStart w:id="357" w:name="_Ref394241045"/>
      <w:r w:rsidRPr="00A50B51">
        <w:rPr>
          <w:rFonts w:cs="Times New Roman"/>
          <w:szCs w:val="24"/>
        </w:rPr>
        <w:lastRenderedPageBreak/>
        <w:t>Diseño de interfaces</w:t>
      </w:r>
      <w:bookmarkEnd w:id="355"/>
      <w:bookmarkEnd w:id="356"/>
      <w:bookmarkEnd w:id="357"/>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1655600F" wp14:editId="6452EF19">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5CAB8625" wp14:editId="3B462125">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0C724AE8" wp14:editId="17B05E2E">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6419D184" wp14:editId="4D87A7BE">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683B085A" wp14:editId="3BBC46DA">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40F6F116" wp14:editId="5C8BB54D">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58" w:name="_Toc343369217"/>
      <w:bookmarkStart w:id="359"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58"/>
      <w:bookmarkEnd w:id="359"/>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60" w:name="_Toc347566001"/>
      <w:bookmarkStart w:id="361" w:name="_Toc393656034"/>
      <w:r w:rsidRPr="00A50B51">
        <w:rPr>
          <w:rFonts w:cs="Times New Roman"/>
          <w:szCs w:val="24"/>
        </w:rPr>
        <w:lastRenderedPageBreak/>
        <w:t>Diseño de base de datos</w:t>
      </w:r>
      <w:bookmarkEnd w:id="360"/>
      <w:bookmarkEnd w:id="361"/>
    </w:p>
    <w:p w:rsidR="0011602A" w:rsidRPr="00A50B51" w:rsidRDefault="00FB2ADE" w:rsidP="0072187B">
      <w:pPr>
        <w:jc w:val="center"/>
        <w:rPr>
          <w:szCs w:val="24"/>
        </w:rPr>
      </w:pPr>
      <w:bookmarkStart w:id="362" w:name="_Toc345168655"/>
      <w:bookmarkStart w:id="363" w:name="_Toc347566002"/>
      <w:r w:rsidRPr="00A50B51">
        <w:rPr>
          <w:szCs w:val="24"/>
        </w:rPr>
        <w:softHyphen/>
      </w:r>
      <w:bookmarkEnd w:id="362"/>
      <w:bookmarkEnd w:id="363"/>
      <w:r w:rsidRPr="00A50B51">
        <w:rPr>
          <w:noProof/>
          <w:szCs w:val="24"/>
          <w:lang w:eastAsia="es-CR"/>
        </w:rPr>
        <w:drawing>
          <wp:inline distT="0" distB="0" distL="0" distR="0" wp14:anchorId="76B742C8" wp14:editId="6F89DD8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64"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64"/>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65" w:name="_Toc347566003"/>
      <w:bookmarkStart w:id="366" w:name="_Ref385592019"/>
      <w:bookmarkStart w:id="367" w:name="_Toc393656035"/>
      <w:r w:rsidRPr="00A50B51">
        <w:rPr>
          <w:rFonts w:cs="Times New Roman"/>
          <w:szCs w:val="24"/>
        </w:rPr>
        <w:t>Pruebas</w:t>
      </w:r>
      <w:bookmarkEnd w:id="365"/>
      <w:bookmarkEnd w:id="366"/>
      <w:bookmarkEnd w:id="367"/>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68"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68"/>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69" w:name="_Toc347566006"/>
      <w:bookmarkStart w:id="370" w:name="_Ref385592837"/>
      <w:bookmarkStart w:id="371" w:name="_Ref385593388"/>
      <w:bookmarkStart w:id="372" w:name="_Toc393656036"/>
      <w:r w:rsidRPr="00A50B51">
        <w:rPr>
          <w:rFonts w:cs="Times New Roman"/>
          <w:szCs w:val="24"/>
        </w:rPr>
        <w:lastRenderedPageBreak/>
        <w:t>Resultados</w:t>
      </w:r>
      <w:bookmarkEnd w:id="369"/>
      <w:bookmarkEnd w:id="370"/>
      <w:bookmarkEnd w:id="371"/>
      <w:bookmarkEnd w:id="372"/>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3D48B6">
              <w:rPr>
                <w:i/>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73"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373"/>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74"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75" w:name="_Toc393656037"/>
      <w:r w:rsidRPr="00E2576F">
        <w:t xml:space="preserve">CAPÍTULO </w:t>
      </w:r>
      <w:r w:rsidR="00D06EC7" w:rsidRPr="00E2576F">
        <w:t>IV</w:t>
      </w:r>
      <w:bookmarkEnd w:id="374"/>
      <w:r w:rsidR="00E2576F">
        <w:t xml:space="preserve"> – Análisis retrospectivo</w:t>
      </w:r>
      <w:bookmarkEnd w:id="375"/>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76" w:name="_Toc347566008"/>
      <w:bookmarkStart w:id="377" w:name="_Toc393656038"/>
      <w:r w:rsidRPr="00A50B51">
        <w:rPr>
          <w:sz w:val="24"/>
          <w:szCs w:val="24"/>
        </w:rPr>
        <w:lastRenderedPageBreak/>
        <w:t>Análisis Retrospectivo o Análisis de Resultados</w:t>
      </w:r>
      <w:bookmarkEnd w:id="376"/>
      <w:bookmarkEnd w:id="377"/>
    </w:p>
    <w:p w:rsidR="00951E5B" w:rsidRPr="00A50B51" w:rsidRDefault="00951E5B" w:rsidP="008E0A96">
      <w:pPr>
        <w:pStyle w:val="13"/>
        <w:rPr>
          <w:rFonts w:cs="Times New Roman"/>
          <w:szCs w:val="24"/>
        </w:rPr>
      </w:pPr>
      <w:bookmarkStart w:id="378" w:name="_Toc393656039"/>
      <w:r w:rsidRPr="00A50B51">
        <w:rPr>
          <w:rFonts w:cs="Times New Roman"/>
          <w:szCs w:val="24"/>
        </w:rPr>
        <w:t>General</w:t>
      </w:r>
      <w:bookmarkEnd w:id="378"/>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fase de</w:t>
      </w:r>
      <w:r>
        <w:rPr>
          <w:szCs w:val="24"/>
          <w:lang w:eastAsia="es-CR"/>
        </w:rPr>
        <w:t xml:space="preserv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ins w:id="379" w:author="Beto" w:date="2014-08-30T14:40:00Z">
        <w:r w:rsidR="004C5D25">
          <w:rPr>
            <w:szCs w:val="24"/>
            <w:lang w:eastAsia="es-CR"/>
          </w:rPr>
          <w:t>,</w:t>
        </w:r>
      </w:ins>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p>
    <w:p w:rsidR="0041665F" w:rsidRPr="0041665F" w:rsidRDefault="0041665F" w:rsidP="0041665F">
      <w:pPr>
        <w:ind w:firstLine="708"/>
        <w:rPr>
          <w:ins w:id="380" w:author="Personal" w:date="2014-08-23T17:38:00Z"/>
          <w:rFonts w:eastAsiaTheme="majorEastAsia"/>
          <w:bCs/>
          <w:szCs w:val="24"/>
        </w:rPr>
      </w:pPr>
      <w:commentRangeStart w:id="381"/>
      <w:ins w:id="382" w:author="Personal" w:date="2014-08-23T17:38:00Z">
        <w:r w:rsidRPr="0041665F">
          <w:rPr>
            <w:rFonts w:eastAsiaTheme="majorEastAsia"/>
            <w:bCs/>
            <w:szCs w:val="24"/>
          </w:rPr>
          <w:t>E</w:t>
        </w:r>
        <w:commentRangeEnd w:id="381"/>
        <w:r w:rsidRPr="0041665F">
          <w:rPr>
            <w:rStyle w:val="CommentReference"/>
          </w:rPr>
          <w:commentReference w:id="381"/>
        </w:r>
        <w:r w:rsidRPr="0041665F">
          <w:rPr>
            <w:rFonts w:eastAsiaTheme="majorEastAsia"/>
            <w:bCs/>
            <w:szCs w:val="24"/>
          </w:rPr>
          <w:t xml:space="preserv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ins>
      <w:r w:rsidRPr="0041665F">
        <w:rPr>
          <w:rFonts w:eastAsiaTheme="majorEastAsia"/>
          <w:bCs/>
          <w:szCs w:val="24"/>
        </w:rPr>
      </w:r>
      <w:ins w:id="383" w:author="Personal" w:date="2014-08-23T17:38:00Z">
        <w:r w:rsidRPr="0041665F">
          <w:rPr>
            <w:rFonts w:eastAsiaTheme="majorEastAsia"/>
            <w:bCs/>
            <w:szCs w:val="24"/>
          </w:rPr>
          <w:fldChar w:fldCharType="separate"/>
        </w:r>
        <w:r w:rsidRPr="0041665F">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ins>
    </w:p>
    <w:p w:rsidR="0041665F" w:rsidRPr="0041665F" w:rsidRDefault="0041665F" w:rsidP="0041665F">
      <w:pPr>
        <w:pStyle w:val="ListParagraph"/>
        <w:numPr>
          <w:ilvl w:val="0"/>
          <w:numId w:val="33"/>
        </w:numPr>
        <w:rPr>
          <w:ins w:id="384" w:author="Personal" w:date="2014-08-23T17:38:00Z"/>
          <w:rFonts w:eastAsiaTheme="majorEastAsia"/>
          <w:bCs/>
        </w:rPr>
      </w:pPr>
      <w:ins w:id="385" w:author="Personal" w:date="2014-08-23T17:38:00Z">
        <w:r w:rsidRPr="0041665F">
          <w:rPr>
            <w:rFonts w:eastAsiaTheme="majorEastAsia"/>
            <w:bCs/>
          </w:rPr>
          <w:t xml:space="preserve">La originalidad de la idea: En Costa Rica no </w:t>
        </w:r>
        <w:proofErr w:type="spellStart"/>
        <w:r w:rsidRPr="0041665F">
          <w:rPr>
            <w:rFonts w:eastAsiaTheme="majorEastAsia"/>
            <w:bCs/>
          </w:rPr>
          <w:t>exist</w:t>
        </w:r>
        <w:r w:rsidRPr="0041665F">
          <w:rPr>
            <w:rFonts w:eastAsiaTheme="majorEastAsia"/>
            <w:bCs/>
            <w:lang w:val="es-CR"/>
          </w:rPr>
          <w:t>ía</w:t>
        </w:r>
        <w:proofErr w:type="spellEnd"/>
        <w:r w:rsidRPr="0041665F">
          <w:rPr>
            <w:rFonts w:eastAsiaTheme="majorEastAsia"/>
            <w:bCs/>
            <w:lang w:val="es-CR"/>
          </w:rPr>
          <w:t xml:space="preserve"> una aplicación sobre salud auditiva.</w:t>
        </w:r>
      </w:ins>
    </w:p>
    <w:p w:rsidR="0041665F" w:rsidRPr="0041665F" w:rsidRDefault="0041665F" w:rsidP="0041665F">
      <w:pPr>
        <w:pStyle w:val="ListParagraph"/>
        <w:numPr>
          <w:ilvl w:val="0"/>
          <w:numId w:val="33"/>
        </w:numPr>
        <w:rPr>
          <w:ins w:id="386" w:author="Personal" w:date="2014-08-23T17:38:00Z"/>
          <w:rFonts w:eastAsiaTheme="majorEastAsia"/>
          <w:bCs/>
        </w:rPr>
      </w:pPr>
      <w:ins w:id="387" w:author="Personal" w:date="2014-08-23T17:38:00Z">
        <w:r w:rsidRPr="0041665F">
          <w:rPr>
            <w:rFonts w:eastAsiaTheme="majorEastAsia"/>
            <w:bCs/>
          </w:rPr>
          <w:t>Dar a conocer la página web</w:t>
        </w:r>
        <w:r w:rsidRPr="0041665F">
          <w:rPr>
            <w:rFonts w:eastAsiaTheme="majorEastAsia"/>
            <w:bCs/>
            <w:lang w:val="es-CR"/>
          </w:rPr>
          <w:t>: Audinsa ya tenía aplicaciones digitales como la página web.</w:t>
        </w:r>
      </w:ins>
    </w:p>
    <w:p w:rsidR="0041665F" w:rsidRPr="0041665F" w:rsidRDefault="0041665F" w:rsidP="0041665F">
      <w:pPr>
        <w:pStyle w:val="ListParagraph"/>
        <w:numPr>
          <w:ilvl w:val="0"/>
          <w:numId w:val="33"/>
        </w:numPr>
        <w:rPr>
          <w:ins w:id="388" w:author="Personal" w:date="2014-08-23T17:38:00Z"/>
          <w:rFonts w:eastAsiaTheme="majorEastAsia"/>
          <w:bCs/>
        </w:rPr>
      </w:pPr>
      <w:ins w:id="389" w:author="Personal" w:date="2014-08-23T17:38:00Z">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ins>
    </w:p>
    <w:p w:rsidR="0041665F" w:rsidRPr="0041665F" w:rsidRDefault="0041665F" w:rsidP="0041665F">
      <w:pPr>
        <w:pStyle w:val="ListParagraph"/>
        <w:numPr>
          <w:ilvl w:val="0"/>
          <w:numId w:val="33"/>
        </w:numPr>
        <w:rPr>
          <w:ins w:id="390" w:author="Personal" w:date="2014-08-23T17:38:00Z"/>
          <w:rFonts w:eastAsiaTheme="majorEastAsia"/>
          <w:bCs/>
        </w:rPr>
      </w:pPr>
      <w:ins w:id="391" w:author="Personal" w:date="2014-08-23T17:38:00Z">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ins>
    </w:p>
    <w:p w:rsidR="0041665F" w:rsidRPr="0041665F" w:rsidRDefault="0041665F" w:rsidP="0041665F">
      <w:pPr>
        <w:ind w:firstLine="708"/>
        <w:rPr>
          <w:ins w:id="392" w:author="Personal" w:date="2014-08-23T17:38:00Z"/>
          <w:rFonts w:eastAsiaTheme="majorEastAsia"/>
          <w:bCs/>
          <w:szCs w:val="24"/>
        </w:rPr>
      </w:pPr>
    </w:p>
    <w:p w:rsidR="0041665F" w:rsidRPr="0041665F" w:rsidRDefault="0041665F" w:rsidP="0041665F">
      <w:pPr>
        <w:ind w:firstLine="708"/>
        <w:rPr>
          <w:ins w:id="393" w:author="Personal" w:date="2014-08-23T17:38:00Z"/>
          <w:szCs w:val="24"/>
          <w:lang w:eastAsia="es-CR"/>
        </w:rPr>
      </w:pPr>
      <w:ins w:id="394" w:author="Personal" w:date="2014-08-23T17:38:00Z">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ins>
    </w:p>
    <w:p w:rsidR="0041665F" w:rsidRPr="0041665F" w:rsidRDefault="0041665F" w:rsidP="0041665F">
      <w:pPr>
        <w:ind w:firstLine="708"/>
        <w:rPr>
          <w:ins w:id="395" w:author="Personal" w:date="2014-08-23T17:38:00Z"/>
          <w:szCs w:val="24"/>
          <w:lang w:eastAsia="es-CR"/>
        </w:rPr>
      </w:pPr>
    </w:p>
    <w:p w:rsidR="0041665F" w:rsidRDefault="0041665F" w:rsidP="0041665F">
      <w:pPr>
        <w:ind w:firstLine="708"/>
        <w:rPr>
          <w:ins w:id="396" w:author="Personal" w:date="2014-08-23T17:38:00Z"/>
          <w:szCs w:val="24"/>
          <w:lang w:eastAsia="es-CR"/>
        </w:rPr>
      </w:pPr>
      <w:ins w:id="397" w:author="Personal" w:date="2014-08-23T17:38:00Z">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ins>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398" w:name="_Toc393656040"/>
      <w:r w:rsidRPr="00A50B51">
        <w:rPr>
          <w:rFonts w:cs="Times New Roman"/>
          <w:szCs w:val="24"/>
        </w:rPr>
        <w:t>Específicos</w:t>
      </w:r>
      <w:bookmarkEnd w:id="398"/>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ins w:id="399" w:author="Personal" w:date="2014-08-23T17:40:00Z"/>
          <w:szCs w:val="24"/>
          <w:lang w:eastAsia="es-CR"/>
        </w:rPr>
      </w:pPr>
      <w:commentRangeStart w:id="400"/>
      <w:ins w:id="401" w:author="Personal" w:date="2014-08-23T17:40:00Z">
        <w:r>
          <w:rPr>
            <w:szCs w:val="24"/>
            <w:lang w:eastAsia="es-CR"/>
          </w:rPr>
          <w:t>Los</w:t>
        </w:r>
        <w:commentRangeEnd w:id="400"/>
        <w:r>
          <w:rPr>
            <w:rStyle w:val="CommentReference"/>
          </w:rPr>
          <w:commentReference w:id="400"/>
        </w:r>
        <w:r>
          <w:rPr>
            <w:szCs w:val="24"/>
            <w:lang w:eastAsia="es-CR"/>
          </w:rPr>
          <w:t xml:space="preserve">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ins>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las características de cada sistema operativo</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 xml:space="preserve">se decide realizar la solución de </w:t>
      </w:r>
      <w:r w:rsidR="007D2624">
        <w:rPr>
          <w:szCs w:val="24"/>
          <w:lang w:eastAsia="es-CR"/>
        </w:rPr>
        <w:t>AUDINSA Salud Auditiva</w:t>
      </w:r>
      <w:r w:rsidR="00E7576D" w:rsidRPr="00A50B51">
        <w:rPr>
          <w:szCs w:val="24"/>
          <w:lang w:eastAsia="es-CR"/>
        </w:rPr>
        <w:t xml:space="preserve"> en el siste</w:t>
      </w:r>
      <w:r w:rsidR="002B29F0" w:rsidRPr="00A50B51">
        <w:rPr>
          <w:szCs w:val="24"/>
          <w:lang w:eastAsia="es-CR"/>
        </w:rPr>
        <w:t xml:space="preserve">ma operativo Android. </w:t>
      </w:r>
      <w:commentRangeStart w:id="402"/>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w:t>
      </w:r>
      <w:commentRangeStart w:id="403"/>
      <w:r w:rsidRPr="00A50B51">
        <w:rPr>
          <w:szCs w:val="24"/>
          <w:lang w:eastAsia="es-CR"/>
        </w:rPr>
        <w:t>del</w:t>
      </w:r>
      <w:commentRangeEnd w:id="403"/>
      <w:r w:rsidR="00A30B09">
        <w:rPr>
          <w:rStyle w:val="CommentReference"/>
        </w:rPr>
        <w:commentReference w:id="403"/>
      </w:r>
      <w:r w:rsidRPr="00A50B51">
        <w:rPr>
          <w:szCs w:val="24"/>
          <w:lang w:eastAsia="es-CR"/>
        </w:rPr>
        <w:t xml:space="preserve"> teléfono, así como programar sin el hecho de requerir licencias ni computadoras de gran valor econó</w:t>
      </w:r>
      <w:r w:rsidR="00C91A09" w:rsidRPr="00A50B51">
        <w:rPr>
          <w:szCs w:val="24"/>
          <w:lang w:eastAsia="es-CR"/>
        </w:rPr>
        <w:t>mico para realizar el proyecto.</w:t>
      </w:r>
      <w:commentRangeEnd w:id="402"/>
      <w:r w:rsidR="00085E05">
        <w:rPr>
          <w:rStyle w:val="CommentReference"/>
        </w:rPr>
        <w:commentReference w:id="402"/>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commentRangeStart w:id="404"/>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w:t>
      </w:r>
      <w:commentRangeStart w:id="405"/>
      <w:commentRangeStart w:id="406"/>
      <w:r>
        <w:rPr>
          <w:szCs w:val="24"/>
          <w:lang w:eastAsia="es-CR"/>
        </w:rPr>
        <w:t>proyecto</w:t>
      </w:r>
      <w:commentRangeEnd w:id="405"/>
      <w:r w:rsidR="00DC1876">
        <w:rPr>
          <w:rStyle w:val="CommentReference"/>
        </w:rPr>
        <w:commentReference w:id="405"/>
      </w:r>
      <w:commentRangeEnd w:id="406"/>
      <w:r w:rsidR="006D104A">
        <w:rPr>
          <w:rStyle w:val="CommentReference"/>
        </w:rPr>
        <w:commentReference w:id="406"/>
      </w:r>
      <w:r>
        <w:rPr>
          <w:szCs w:val="24"/>
          <w:lang w:eastAsia="es-CR"/>
        </w:rPr>
        <w:t>.</w:t>
      </w:r>
    </w:p>
    <w:p w:rsidR="00A50B51" w:rsidRDefault="00A50B51">
      <w:pPr>
        <w:spacing w:after="200" w:line="276" w:lineRule="auto"/>
        <w:jc w:val="left"/>
        <w:rPr>
          <w:szCs w:val="24"/>
          <w:lang w:eastAsia="es-CR"/>
        </w:rPr>
      </w:pPr>
      <w:r>
        <w:rPr>
          <w:szCs w:val="24"/>
          <w:lang w:eastAsia="es-CR"/>
        </w:rPr>
        <w:br w:type="page"/>
      </w:r>
      <w:commentRangeEnd w:id="404"/>
      <w:r w:rsidR="00085E05">
        <w:rPr>
          <w:rStyle w:val="CommentReference"/>
        </w:rPr>
        <w:commentReference w:id="404"/>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ins w:id="407" w:author="Personal" w:date="2014-08-23T17:43:00Z"/>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commentRangeStart w:id="408"/>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commentRangeEnd w:id="408"/>
      <w:r w:rsidR="0041665F">
        <w:rPr>
          <w:rStyle w:val="CommentReference"/>
        </w:rPr>
        <w:commentReference w:id="408"/>
      </w:r>
      <w:ins w:id="409" w:author="Personal" w:date="2014-08-23T17:43:00Z">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ins>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ins w:id="410" w:author="Personal" w:date="2014-08-23T17:43:00Z"/>
          <w:szCs w:val="24"/>
          <w:lang w:eastAsia="es-CR"/>
        </w:rPr>
      </w:pPr>
      <w:commentRangeStart w:id="411"/>
      <w:ins w:id="412" w:author="Personal" w:date="2014-08-23T17:43:00Z">
        <w:r>
          <w:rPr>
            <w:szCs w:val="24"/>
            <w:lang w:eastAsia="es-CR"/>
          </w:rPr>
          <w:t>Posterior</w:t>
        </w:r>
        <w:commentRangeEnd w:id="411"/>
        <w:r>
          <w:rPr>
            <w:rStyle w:val="CommentReference"/>
          </w:rPr>
          <w:commentReference w:id="411"/>
        </w:r>
        <w:r>
          <w:rPr>
            <w:szCs w:val="24"/>
            <w:lang w:eastAsia="es-CR"/>
          </w:rPr>
          <w:t xml:space="preserve"> a la definición, los ingenieros brindan el diseño de interfaces (Ver </w:t>
        </w:r>
        <w:r>
          <w:rPr>
            <w:szCs w:val="24"/>
            <w:lang w:eastAsia="es-CR"/>
          </w:rPr>
          <w:fldChar w:fldCharType="begin"/>
        </w:r>
        <w:r>
          <w:rPr>
            <w:szCs w:val="24"/>
            <w:lang w:eastAsia="es-CR"/>
          </w:rPr>
          <w:instrText xml:space="preserve"> REF _Ref394241045 \h </w:instrText>
        </w:r>
      </w:ins>
      <w:r>
        <w:rPr>
          <w:szCs w:val="24"/>
          <w:lang w:eastAsia="es-CR"/>
        </w:rPr>
      </w:r>
      <w:ins w:id="413" w:author="Personal" w:date="2014-08-23T17:43:00Z">
        <w:r>
          <w:rPr>
            <w:szCs w:val="24"/>
            <w:lang w:eastAsia="es-CR"/>
          </w:rPr>
          <w:fldChar w:fldCharType="separate"/>
        </w:r>
        <w:r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ins>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414"/>
      <w:r w:rsidRPr="00A50B51">
        <w:rPr>
          <w:szCs w:val="24"/>
          <w:lang w:eastAsia="es-CR"/>
        </w:rPr>
        <w:t xml:space="preserve">Para </w:t>
      </w:r>
      <w:commentRangeStart w:id="415"/>
      <w:r w:rsidRPr="00A50B51">
        <w:rPr>
          <w:szCs w:val="24"/>
          <w:lang w:eastAsia="es-CR"/>
        </w:rPr>
        <w:t>determinar</w:t>
      </w:r>
      <w:commentRangeEnd w:id="415"/>
      <w:r w:rsidR="007A6967">
        <w:rPr>
          <w:rStyle w:val="CommentReference"/>
        </w:rPr>
        <w:commentReference w:id="415"/>
      </w:r>
      <w:r w:rsidRPr="00A50B51">
        <w:rPr>
          <w:szCs w:val="24"/>
          <w:lang w:eastAsia="es-CR"/>
        </w:rPr>
        <w:t xml:space="preserve"> la utilización de aplicaciones móviles se usó una aplicación existente en la web para el diseño de cuestionarios</w:t>
      </w:r>
      <w:commentRangeEnd w:id="414"/>
      <w:r w:rsidR="00A77EA6">
        <w:rPr>
          <w:rStyle w:val="CommentReference"/>
        </w:rPr>
        <w:commentReference w:id="414"/>
      </w:r>
      <w:r w:rsidRPr="00A50B51">
        <w:rPr>
          <w:szCs w:val="24"/>
          <w:lang w:eastAsia="es-CR"/>
        </w:rPr>
        <w:t xml:space="preserve">. Esta se diseñó en la página </w:t>
      </w:r>
      <w:hyperlink r:id="rId50"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r w:rsidRPr="00A50B51">
        <w:rPr>
          <w:noProof/>
          <w:szCs w:val="24"/>
          <w:lang w:eastAsia="es-CR"/>
        </w:rPr>
        <w:lastRenderedPageBreak/>
        <w:drawing>
          <wp:inline distT="0" distB="0" distL="0" distR="0" wp14:anchorId="5D3DD704" wp14:editId="286E9111">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48963" cy="5909283"/>
                    </a:xfrm>
                    <a:prstGeom prst="rect">
                      <a:avLst/>
                    </a:prstGeom>
                  </pic:spPr>
                </pic:pic>
              </a:graphicData>
            </a:graphic>
          </wp:inline>
        </w:drawing>
      </w:r>
    </w:p>
    <w:p w:rsidR="007B5CDC" w:rsidRPr="00A50B51" w:rsidRDefault="007B5CDC" w:rsidP="0072187B">
      <w:pPr>
        <w:pStyle w:val="Caption"/>
        <w:rPr>
          <w:sz w:val="24"/>
          <w:szCs w:val="24"/>
        </w:rPr>
      </w:pPr>
      <w:bookmarkStart w:id="416" w:name="_Ref386051304"/>
      <w:bookmarkStart w:id="417" w:name="_Toc386049177"/>
      <w:bookmarkStart w:id="418"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416"/>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417"/>
      <w:r w:rsidR="0031450A" w:rsidRPr="00A50B51">
        <w:rPr>
          <w:sz w:val="24"/>
          <w:szCs w:val="24"/>
        </w:rPr>
        <w:t>cuestionarios aplicados</w:t>
      </w:r>
      <w:bookmarkEnd w:id="418"/>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52AE9D19" wp14:editId="0FCDA48C">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5F2E47E1" wp14:editId="0D886559">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4A4BC4E" wp14:editId="7ED8E648">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419" w:name="_Ref386052187"/>
      <w:bookmarkStart w:id="420" w:name="_Toc386049178"/>
      <w:bookmarkStart w:id="421"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419"/>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420"/>
      <w:bookmarkEnd w:id="42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2075236" wp14:editId="4DE9DDC6">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422" w:name="_Ref386052644"/>
      <w:bookmarkStart w:id="423" w:name="_Toc386049179"/>
      <w:bookmarkStart w:id="424"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422"/>
      <w:r w:rsidRPr="00A50B51">
        <w:rPr>
          <w:sz w:val="24"/>
          <w:szCs w:val="24"/>
        </w:rPr>
        <w:t xml:space="preserve"> – Promedio de uso de aplicaciones móviles </w:t>
      </w:r>
      <w:r w:rsidR="009603A9" w:rsidRPr="00A50B51">
        <w:rPr>
          <w:sz w:val="24"/>
          <w:szCs w:val="24"/>
        </w:rPr>
        <w:t>según</w:t>
      </w:r>
      <w:bookmarkEnd w:id="423"/>
      <w:r w:rsidR="007A51E2" w:rsidRPr="00A50B51">
        <w:rPr>
          <w:sz w:val="24"/>
          <w:szCs w:val="24"/>
        </w:rPr>
        <w:t xml:space="preserve"> </w:t>
      </w:r>
      <w:r w:rsidR="009603A9" w:rsidRPr="00A50B51">
        <w:rPr>
          <w:sz w:val="24"/>
          <w:szCs w:val="24"/>
        </w:rPr>
        <w:t>los cuestionarios aplicados</w:t>
      </w:r>
      <w:bookmarkEnd w:id="42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FEDCDF2" wp14:editId="01028EAA">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425" w:name="_Ref386053459"/>
      <w:bookmarkStart w:id="426" w:name="_Toc386049180"/>
      <w:bookmarkStart w:id="427"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425"/>
      <w:r w:rsidRPr="00A50B51">
        <w:rPr>
          <w:sz w:val="24"/>
          <w:szCs w:val="24"/>
        </w:rPr>
        <w:t xml:space="preserve"> – Promedio del dinero invertido en aplicaciones móviles </w:t>
      </w:r>
      <w:bookmarkEnd w:id="426"/>
      <w:r w:rsidR="009603A9" w:rsidRPr="00A50B51">
        <w:rPr>
          <w:sz w:val="24"/>
          <w:szCs w:val="24"/>
        </w:rPr>
        <w:t>según los cuestionarios aplicados</w:t>
      </w:r>
      <w:bookmarkEnd w:id="42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5A27C9C0" wp14:editId="4373BB38">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428" w:name="_Ref386053272"/>
      <w:bookmarkStart w:id="429" w:name="_Toc386049181"/>
      <w:bookmarkStart w:id="430"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428"/>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429"/>
      <w:bookmarkEnd w:id="430"/>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49E22AEF" wp14:editId="0495F9A1">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431" w:name="_Ref386053474"/>
      <w:bookmarkStart w:id="432" w:name="_Toc386049182"/>
      <w:bookmarkStart w:id="433"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431"/>
      <w:r w:rsidRPr="00A50B51">
        <w:rPr>
          <w:sz w:val="24"/>
          <w:szCs w:val="24"/>
        </w:rPr>
        <w:t xml:space="preserve"> – Nivel de confianza al utilizar aplicaciones móviles para el diagnóstico de enfermedades</w:t>
      </w:r>
      <w:bookmarkEnd w:id="432"/>
      <w:bookmarkEnd w:id="43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896510F" wp14:editId="09B06F7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434" w:name="_Ref386052888"/>
      <w:bookmarkStart w:id="435" w:name="_Toc386049183"/>
      <w:bookmarkStart w:id="436"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434"/>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435"/>
      <w:bookmarkEnd w:id="436"/>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1665F" w:rsidRDefault="0041665F" w:rsidP="0041665F">
      <w:pPr>
        <w:ind w:firstLine="708"/>
        <w:rPr>
          <w:ins w:id="437" w:author="Personal" w:date="2014-08-23T17:45:00Z"/>
          <w:szCs w:val="24"/>
          <w:lang w:eastAsia="es-CR"/>
        </w:rPr>
      </w:pPr>
      <w:commentRangeStart w:id="438"/>
      <w:ins w:id="439" w:author="Personal" w:date="2014-08-23T17:45:00Z">
        <w:r>
          <w:rPr>
            <w:szCs w:val="24"/>
            <w:lang w:eastAsia="es-CR"/>
          </w:rPr>
          <w:t>El</w:t>
        </w:r>
        <w:commentRangeEnd w:id="438"/>
        <w:r>
          <w:rPr>
            <w:rStyle w:val="CommentReference"/>
          </w:rPr>
          <w:commentReference w:id="438"/>
        </w:r>
        <w:r>
          <w:rPr>
            <w:szCs w:val="24"/>
            <w:lang w:eastAsia="es-CR"/>
          </w:rPr>
          <w:t xml:space="preserve"> cumplimiento del objetivo muestra que existe un amplio mercado dispuesto a utilizar aplicaciones similares a </w:t>
        </w:r>
      </w:ins>
      <w:ins w:id="440" w:author="Personal" w:date="2014-08-23T19:20:00Z">
        <w:r w:rsidR="007D2624">
          <w:rPr>
            <w:szCs w:val="24"/>
            <w:lang w:eastAsia="es-CR"/>
          </w:rPr>
          <w:t>AUDINSA Salud Auditiva</w:t>
        </w:r>
      </w:ins>
      <w:ins w:id="441" w:author="Personal" w:date="2014-08-23T17:45:00Z">
        <w:r>
          <w:rPr>
            <w:szCs w:val="24"/>
            <w:lang w:eastAsia="es-CR"/>
          </w:rPr>
          <w:t xml:space="preserve">, el cual, aunque aún no emplea estos dispositivos, considera su utilización. Esto resalta la oportunidad e innovación de la empresa patrocinadora de este proyecto, la cual sabe que con una herramienta de este tipo puede crear la diferencia en el mercado costarricense y promover aplicaciones asociadas a la salud. </w:t>
        </w:r>
      </w:ins>
    </w:p>
    <w:p w:rsidR="0041665F" w:rsidRDefault="0041665F" w:rsidP="0041665F">
      <w:pPr>
        <w:ind w:firstLine="708"/>
        <w:rPr>
          <w:ins w:id="442" w:author="Personal" w:date="2014-08-23T17:45:00Z"/>
          <w:szCs w:val="24"/>
          <w:lang w:eastAsia="es-CR"/>
        </w:rPr>
      </w:pPr>
    </w:p>
    <w:p w:rsidR="007B5CDC" w:rsidRPr="00A50B51" w:rsidRDefault="0041665F" w:rsidP="0041665F">
      <w:pPr>
        <w:ind w:firstLine="708"/>
        <w:rPr>
          <w:szCs w:val="24"/>
          <w:lang w:eastAsia="es-CR"/>
        </w:rPr>
      </w:pPr>
      <w:ins w:id="443" w:author="Personal" w:date="2014-08-23T17:45:00Z">
        <w:r>
          <w:rPr>
            <w:szCs w:val="24"/>
            <w:lang w:eastAsia="es-CR"/>
          </w:rPr>
          <w:t xml:space="preserve">Cabe mencionar que este análisis, muestra que </w:t>
        </w:r>
        <w:r w:rsidRPr="00A50B51">
          <w:rPr>
            <w:szCs w:val="24"/>
            <w:lang w:eastAsia="es-CR"/>
          </w:rPr>
          <w:t>los usuarios prefieren ir donde un profesional</w:t>
        </w:r>
        <w:r>
          <w:rPr>
            <w:szCs w:val="24"/>
            <w:lang w:eastAsia="es-CR"/>
          </w:rPr>
          <w:t>. Por tanto, la aplicación creada hará referencia acerca de lo importante que es acudir a la clínica, al menos una vez al año, esto para mayor control.</w:t>
        </w:r>
      </w:ins>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w:t>
      </w:r>
      <w:commentRangeStart w:id="444"/>
      <w:r w:rsidR="00CC364D" w:rsidRPr="00A50B51">
        <w:rPr>
          <w:szCs w:val="24"/>
        </w:rPr>
        <w:t>auditiva</w:t>
      </w:r>
      <w:commentRangeEnd w:id="444"/>
      <w:r w:rsidR="0041665F">
        <w:rPr>
          <w:rStyle w:val="CommentReference"/>
        </w:rPr>
        <w:commentReference w:id="444"/>
      </w:r>
      <w:r w:rsidR="00CC364D" w:rsidRPr="00A50B51">
        <w:rPr>
          <w:szCs w:val="24"/>
        </w:rPr>
        <w:t>.</w:t>
      </w:r>
    </w:p>
    <w:p w:rsidR="00412EA3" w:rsidRDefault="00412EA3" w:rsidP="008E0A96">
      <w:pPr>
        <w:ind w:firstLine="708"/>
        <w:rPr>
          <w:szCs w:val="24"/>
        </w:rPr>
      </w:pPr>
    </w:p>
    <w:p w:rsidR="0041665F" w:rsidRPr="00A50B51" w:rsidRDefault="0041665F" w:rsidP="0041665F">
      <w:pPr>
        <w:ind w:firstLine="708"/>
        <w:rPr>
          <w:ins w:id="445" w:author="Personal" w:date="2014-08-23T17:45:00Z"/>
          <w:szCs w:val="24"/>
        </w:rPr>
      </w:pPr>
      <w:ins w:id="446" w:author="Personal" w:date="2014-08-23T17:45:00Z">
        <w:r>
          <w:rPr>
            <w:szCs w:val="24"/>
          </w:rPr>
          <w:t>La realización satisfactoria de este objetivo permite brindar el insumo requerido para crear una de las pruebas definidas. La prueba de diferenciación de frecuencias, es creada por el usuario y desarrollada por los ingenieros según el rango definido anteriormente.</w:t>
        </w:r>
      </w:ins>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0AFDE00" wp14:editId="05E47654">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7"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7"/>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89C1D34" wp14:editId="08191F92">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48"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48"/>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46DCE90C" wp14:editId="23E5565D">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49"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4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del w:id="450" w:author="Personal" w:date="2014-08-23T19:20:00Z">
        <w:r w:rsidRPr="00A50B51" w:rsidDel="007D2624">
          <w:rPr>
            <w:szCs w:val="24"/>
            <w:lang w:eastAsia="es-CR"/>
          </w:rPr>
          <w:delText xml:space="preserve">Audinsa </w:delText>
        </w:r>
        <w:r w:rsidR="006D40D9" w:rsidRPr="00A50B51" w:rsidDel="007D2624">
          <w:rPr>
            <w:szCs w:val="24"/>
            <w:lang w:eastAsia="es-CR"/>
          </w:rPr>
          <w:delText>Audiología</w:delText>
        </w:r>
        <w:r w:rsidR="00C91A09" w:rsidRPr="00A50B51" w:rsidDel="007D2624">
          <w:rPr>
            <w:szCs w:val="24"/>
            <w:lang w:eastAsia="es-CR"/>
          </w:rPr>
          <w:delText xml:space="preserve"> Móvil</w:delText>
        </w:r>
      </w:del>
      <w:ins w:id="451" w:author="Personal" w:date="2014-08-23T19:20:00Z">
        <w:r w:rsidR="007D2624">
          <w:rPr>
            <w:szCs w:val="24"/>
            <w:lang w:eastAsia="es-CR"/>
          </w:rPr>
          <w:t>AUDINSA Salud Auditiva</w:t>
        </w:r>
      </w:ins>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302F01EE" wp14:editId="1669E0A1">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52"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52"/>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76DB39CE" wp14:editId="53459250">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53"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53"/>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2F0AF848" wp14:editId="52E3A73D">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54"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54"/>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0293BB23" wp14:editId="787ED75F">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55"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55"/>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519576B" wp14:editId="283B70AD">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56"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56"/>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B5E574C" wp14:editId="3D47A5CC">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57"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57"/>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B05CE1" wp14:editId="08E7C815">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58"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58"/>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3EF384C7" wp14:editId="1F399FA6">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59"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59"/>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0AE5AE8" wp14:editId="3BE22137">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0"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60"/>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D2117E4" wp14:editId="299E742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61"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61"/>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3ED9B17D" wp14:editId="407AD549">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62"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62"/>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4355394C" wp14:editId="3783E20A">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63"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63"/>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598373C5" wp14:editId="22FD3A1D">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64"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64"/>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67AB3370" wp14:editId="2DE145C7">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65"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65"/>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363EA0F6" wp14:editId="1BB1C3A7">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66"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66"/>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0DAB9FAF" wp14:editId="0C19B107">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67"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67"/>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50A912B6" wp14:editId="013FC0AA">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68"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68"/>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5CEE67E" wp14:editId="6D6D341B">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69"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69"/>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1174EE53" wp14:editId="4DE799C7">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70"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70"/>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ins w:id="471" w:author="Personal" w:date="2014-08-23T17:47:00Z"/>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commentRangeStart w:id="472"/>
      <w:ins w:id="473" w:author="Personal" w:date="2014-08-23T17:47:00Z">
        <w:r w:rsidR="004C072D">
          <w:rPr>
            <w:szCs w:val="24"/>
            <w:lang w:eastAsia="es-CR"/>
          </w:rPr>
          <w:t>Este</w:t>
        </w:r>
        <w:commentRangeEnd w:id="472"/>
        <w:r w:rsidR="004C072D">
          <w:rPr>
            <w:rStyle w:val="CommentReference"/>
          </w:rPr>
          <w:commentReference w:id="472"/>
        </w:r>
        <w:r w:rsidR="004C072D">
          <w:rPr>
            <w:szCs w:val="24"/>
            <w:lang w:eastAsia="es-CR"/>
          </w:rPr>
          <w:t xml:space="preserve"> objetivo contribuyendo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ins>
    </w:p>
    <w:p w:rsidR="004C072D" w:rsidRDefault="004C072D" w:rsidP="004C072D">
      <w:pPr>
        <w:ind w:firstLine="708"/>
        <w:rPr>
          <w:ins w:id="474" w:author="Personal" w:date="2014-08-23T17:47:00Z"/>
          <w:szCs w:val="24"/>
          <w:lang w:eastAsia="es-CR"/>
        </w:rPr>
      </w:pPr>
    </w:p>
    <w:p w:rsidR="004C072D" w:rsidRDefault="004C072D" w:rsidP="004C072D">
      <w:pPr>
        <w:ind w:firstLine="708"/>
        <w:rPr>
          <w:ins w:id="475" w:author="Personal" w:date="2014-08-23T17:47:00Z"/>
          <w:szCs w:val="24"/>
          <w:lang w:eastAsia="es-CR"/>
        </w:rPr>
      </w:pPr>
      <w:ins w:id="476" w:author="Personal" w:date="2014-08-23T17:47:00Z">
        <w:r>
          <w:rPr>
            <w:szCs w:val="24"/>
            <w:lang w:eastAsia="es-CR"/>
          </w:rPr>
          <w:lastRenderedPageBreak/>
          <w:t xml:space="preserve"> 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ins>
    </w:p>
    <w:p w:rsidR="004C072D" w:rsidRDefault="004C072D" w:rsidP="004C072D">
      <w:pPr>
        <w:ind w:firstLine="708"/>
        <w:rPr>
          <w:ins w:id="477" w:author="Personal" w:date="2014-08-23T17:47:00Z"/>
          <w:szCs w:val="24"/>
          <w:lang w:eastAsia="es-CR"/>
        </w:rPr>
      </w:pPr>
    </w:p>
    <w:p w:rsidR="004C072D" w:rsidRDefault="004C072D" w:rsidP="004C072D">
      <w:pPr>
        <w:ind w:firstLine="708"/>
        <w:rPr>
          <w:ins w:id="478" w:author="Personal" w:date="2014-08-23T17:47:00Z"/>
          <w:szCs w:val="24"/>
          <w:lang w:eastAsia="es-CR"/>
        </w:rPr>
      </w:pPr>
      <w:ins w:id="479" w:author="Personal" w:date="2014-08-23T17:47:00Z">
        <w:r>
          <w:rPr>
            <w:szCs w:val="24"/>
            <w:lang w:eastAsia="es-CR"/>
          </w:rPr>
          <w:t xml:space="preserve">El aplicativo es creado </w:t>
        </w:r>
        <w:r w:rsidRPr="006433B1">
          <w:rPr>
            <w:szCs w:val="24"/>
            <w:lang w:eastAsia="es-CR"/>
          </w:rPr>
          <w:t>para una población específica</w:t>
        </w:r>
        <w:r>
          <w:rPr>
            <w:szCs w:val="24"/>
            <w:lang w:eastAsia="es-CR"/>
          </w:rPr>
          <w:t xml:space="preserve"> y contribuye en temas de desplazamiento, tiempo y economía, generando </w:t>
        </w:r>
        <w:r w:rsidRPr="006433B1">
          <w:rPr>
            <w:szCs w:val="24"/>
            <w:lang w:eastAsia="es-CR"/>
          </w:rPr>
          <w:t xml:space="preserve">altas </w:t>
        </w:r>
        <w:r>
          <w:rPr>
            <w:szCs w:val="24"/>
            <w:lang w:eastAsia="es-CR"/>
          </w:rPr>
          <w:t>posibilidades de que finalmente los usuarios contacten o puedan ser contactados por los especialistas.</w:t>
        </w:r>
      </w:ins>
    </w:p>
    <w:p w:rsidR="004C072D" w:rsidRDefault="004C072D" w:rsidP="004C072D">
      <w:pPr>
        <w:ind w:firstLine="708"/>
        <w:rPr>
          <w:ins w:id="480" w:author="Personal" w:date="2014-08-23T17:47:00Z"/>
          <w:szCs w:val="24"/>
          <w:lang w:eastAsia="es-CR"/>
        </w:rPr>
      </w:pPr>
    </w:p>
    <w:p w:rsidR="00A50B51" w:rsidRDefault="004C072D" w:rsidP="004C072D">
      <w:pPr>
        <w:ind w:firstLine="708"/>
        <w:rPr>
          <w:szCs w:val="24"/>
          <w:lang w:eastAsia="es-CR"/>
        </w:rPr>
      </w:pPr>
      <w:ins w:id="481" w:author="Personal" w:date="2014-08-23T17:47:00Z">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ins>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ins w:id="482" w:author="Personal" w:date="2014-08-24T16:22:00Z"/>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ins w:id="483" w:author="Personal" w:date="2014-08-24T16:15:00Z"/>
          <w:szCs w:val="24"/>
          <w:lang w:eastAsia="es-CR"/>
        </w:rPr>
      </w:pPr>
    </w:p>
    <w:p w:rsidR="00113AB2" w:rsidRDefault="00FC53B0" w:rsidP="008E0A96">
      <w:pPr>
        <w:ind w:firstLine="708"/>
        <w:rPr>
          <w:ins w:id="484" w:author="Personal" w:date="2014-08-24T16:39:00Z"/>
          <w:szCs w:val="24"/>
          <w:lang w:eastAsia="es-CR"/>
        </w:rPr>
      </w:pPr>
      <w:ins w:id="485" w:author="Personal" w:date="2014-08-24T16:18:00Z">
        <w:r>
          <w:rPr>
            <w:szCs w:val="24"/>
            <w:lang w:eastAsia="es-CR"/>
          </w:rPr>
          <w:t xml:space="preserve">En las primeras </w:t>
        </w:r>
      </w:ins>
      <w:ins w:id="486" w:author="Personal" w:date="2014-08-24T16:20:00Z">
        <w:r>
          <w:rPr>
            <w:szCs w:val="24"/>
            <w:lang w:eastAsia="es-CR"/>
          </w:rPr>
          <w:t>nueve</w:t>
        </w:r>
      </w:ins>
      <w:ins w:id="487" w:author="Personal" w:date="2014-08-24T16:18:00Z">
        <w:r>
          <w:rPr>
            <w:szCs w:val="24"/>
            <w:lang w:eastAsia="es-CR"/>
          </w:rPr>
          <w:t xml:space="preserve"> iteraciones las </w:t>
        </w:r>
      </w:ins>
      <w:ins w:id="488" w:author="Personal" w:date="2014-08-24T16:20:00Z">
        <w:r>
          <w:rPr>
            <w:szCs w:val="24"/>
            <w:lang w:eastAsia="es-CR"/>
          </w:rPr>
          <w:t xml:space="preserve">pruebas </w:t>
        </w:r>
      </w:ins>
      <w:ins w:id="489" w:author="Personal" w:date="2014-08-24T16:18:00Z">
        <w:r>
          <w:rPr>
            <w:szCs w:val="24"/>
            <w:lang w:eastAsia="es-CR"/>
          </w:rPr>
          <w:t>fueron desarrolladas por los desarrolladores, esto seg</w:t>
        </w:r>
      </w:ins>
      <w:ins w:id="490" w:author="Personal" w:date="2014-08-24T16:19:00Z">
        <w:r>
          <w:rPr>
            <w:szCs w:val="24"/>
            <w:lang w:eastAsia="es-CR"/>
          </w:rPr>
          <w:t xml:space="preserve">ún el avance de los requerimientos. </w:t>
        </w:r>
      </w:ins>
      <w:ins w:id="491" w:author="Personal" w:date="2014-08-24T16:39:00Z">
        <w:r w:rsidR="00113AB2">
          <w:rPr>
            <w:szCs w:val="24"/>
            <w:lang w:eastAsia="es-CR"/>
          </w:rPr>
          <w:t>Las mismas son pruebas</w:t>
        </w:r>
      </w:ins>
      <w:ins w:id="492" w:author="Personal" w:date="2014-08-24T16:19:00Z">
        <w:r>
          <w:rPr>
            <w:szCs w:val="24"/>
            <w:lang w:eastAsia="es-CR"/>
          </w:rPr>
          <w:t xml:space="preserve"> individuales</w:t>
        </w:r>
      </w:ins>
      <w:ins w:id="493" w:author="Personal" w:date="2014-08-24T16:39:00Z">
        <w:r w:rsidR="00113AB2">
          <w:rPr>
            <w:szCs w:val="24"/>
            <w:lang w:eastAsia="es-CR"/>
          </w:rPr>
          <w:t>, realizadas</w:t>
        </w:r>
      </w:ins>
      <w:ins w:id="494" w:author="Personal" w:date="2014-08-24T16:22:00Z">
        <w:r w:rsidR="00844366">
          <w:rPr>
            <w:szCs w:val="24"/>
            <w:lang w:eastAsia="es-CR"/>
          </w:rPr>
          <w:t xml:space="preserve"> </w:t>
        </w:r>
        <w:r w:rsidR="00113AB2">
          <w:rPr>
            <w:szCs w:val="24"/>
            <w:lang w:eastAsia="es-CR"/>
          </w:rPr>
          <w:t>sobre cada uno de los módulos.</w:t>
        </w:r>
      </w:ins>
    </w:p>
    <w:p w:rsidR="00113AB2" w:rsidRDefault="00113AB2" w:rsidP="008E0A96">
      <w:pPr>
        <w:ind w:firstLine="708"/>
        <w:rPr>
          <w:ins w:id="495" w:author="Personal" w:date="2014-08-24T16:39:00Z"/>
          <w:szCs w:val="24"/>
          <w:lang w:eastAsia="es-CR"/>
        </w:rPr>
      </w:pPr>
      <w:ins w:id="496" w:author="Personal" w:date="2014-08-24T16:22:00Z">
        <w:r>
          <w:rPr>
            <w:szCs w:val="24"/>
            <w:lang w:eastAsia="es-CR"/>
          </w:rPr>
          <w:t xml:space="preserve"> </w:t>
        </w:r>
      </w:ins>
    </w:p>
    <w:p w:rsidR="00844366" w:rsidRDefault="00113AB2" w:rsidP="008E0A96">
      <w:pPr>
        <w:ind w:firstLine="708"/>
        <w:rPr>
          <w:ins w:id="497" w:author="Personal" w:date="2014-08-24T16:24:00Z"/>
          <w:szCs w:val="24"/>
          <w:lang w:eastAsia="es-CR"/>
        </w:rPr>
      </w:pPr>
      <w:ins w:id="498" w:author="Personal" w:date="2014-08-24T16:37:00Z">
        <w:r>
          <w:rPr>
            <w:szCs w:val="24"/>
            <w:lang w:eastAsia="es-CR"/>
          </w:rPr>
          <w:t>Las pruebas de cada iteración se definen exitosas, pues las mismas permiten la finalizaci</w:t>
        </w:r>
      </w:ins>
      <w:ins w:id="499" w:author="Personal" w:date="2014-08-24T16:38:00Z">
        <w:r>
          <w:rPr>
            <w:szCs w:val="24"/>
            <w:lang w:eastAsia="es-CR"/>
          </w:rPr>
          <w:t>ón de una iteración. Detalle de las pruebas</w:t>
        </w:r>
      </w:ins>
      <w:ins w:id="500" w:author="Personal" w:date="2014-08-24T16:22:00Z">
        <w:r w:rsidR="00844366">
          <w:rPr>
            <w:szCs w:val="24"/>
            <w:lang w:eastAsia="es-CR"/>
          </w:rPr>
          <w:t>:</w:t>
        </w:r>
      </w:ins>
      <w:ins w:id="501" w:author="Personal" w:date="2014-08-24T16:20:00Z">
        <w:r w:rsidR="00FC53B0">
          <w:rPr>
            <w:szCs w:val="24"/>
            <w:lang w:eastAsia="es-CR"/>
          </w:rPr>
          <w:t xml:space="preserve"> </w:t>
        </w:r>
      </w:ins>
    </w:p>
    <w:p w:rsidR="00844366" w:rsidRDefault="00844366">
      <w:pPr>
        <w:ind w:left="708" w:firstLine="708"/>
        <w:rPr>
          <w:ins w:id="502" w:author="Personal" w:date="2014-08-24T16:24:00Z"/>
          <w:szCs w:val="24"/>
          <w:lang w:eastAsia="es-CR"/>
        </w:rPr>
        <w:pPrChange w:id="503" w:author="Personal" w:date="2014-08-24T16:24:00Z">
          <w:pPr>
            <w:ind w:firstLine="708"/>
          </w:pPr>
        </w:pPrChange>
      </w:pPr>
      <w:ins w:id="504" w:author="Personal" w:date="2014-08-24T16:24:00Z">
        <w:r>
          <w:rPr>
            <w:szCs w:val="24"/>
            <w:lang w:eastAsia="es-CR"/>
          </w:rPr>
          <w:t xml:space="preserve">Iteración 1: Pruebas del </w:t>
        </w:r>
      </w:ins>
      <w:ins w:id="505" w:author="Personal" w:date="2014-08-24T16:23:00Z">
        <w:r>
          <w:rPr>
            <w:szCs w:val="24"/>
            <w:lang w:eastAsia="es-CR"/>
          </w:rPr>
          <w:t xml:space="preserve">módulo de </w:t>
        </w:r>
      </w:ins>
      <w:ins w:id="506" w:author="Personal" w:date="2014-08-24T16:22:00Z">
        <w:r>
          <w:rPr>
            <w:szCs w:val="24"/>
            <w:lang w:eastAsia="es-CR"/>
          </w:rPr>
          <w:t>perfiles</w:t>
        </w:r>
      </w:ins>
      <w:ins w:id="507" w:author="Personal" w:date="2014-08-24T16:24:00Z">
        <w:r>
          <w:rPr>
            <w:szCs w:val="24"/>
            <w:lang w:eastAsia="es-CR"/>
          </w:rPr>
          <w:t>.</w:t>
        </w:r>
      </w:ins>
    </w:p>
    <w:p w:rsidR="00844366" w:rsidRDefault="00844366">
      <w:pPr>
        <w:ind w:left="708" w:firstLine="708"/>
        <w:rPr>
          <w:ins w:id="508" w:author="Personal" w:date="2014-08-24T16:25:00Z"/>
          <w:szCs w:val="24"/>
          <w:lang w:eastAsia="es-CR"/>
        </w:rPr>
        <w:pPrChange w:id="509" w:author="Personal" w:date="2014-08-24T16:24:00Z">
          <w:pPr>
            <w:ind w:firstLine="708"/>
          </w:pPr>
        </w:pPrChange>
      </w:pPr>
      <w:ins w:id="510" w:author="Personal" w:date="2014-08-24T16:24:00Z">
        <w:r>
          <w:rPr>
            <w:szCs w:val="24"/>
            <w:lang w:eastAsia="es-CR"/>
          </w:rPr>
          <w:t>Iteración 2</w:t>
        </w:r>
      </w:ins>
      <w:ins w:id="511" w:author="Personal" w:date="2014-08-24T16:31:00Z">
        <w:r>
          <w:rPr>
            <w:szCs w:val="24"/>
            <w:lang w:eastAsia="es-CR"/>
          </w:rPr>
          <w:t xml:space="preserve"> y 3</w:t>
        </w:r>
      </w:ins>
      <w:ins w:id="512" w:author="Personal" w:date="2014-08-24T16:24:00Z">
        <w:r>
          <w:rPr>
            <w:szCs w:val="24"/>
            <w:lang w:eastAsia="es-CR"/>
          </w:rPr>
          <w:t>:</w:t>
        </w:r>
      </w:ins>
      <w:ins w:id="513" w:author="Personal" w:date="2014-08-24T16:25:00Z">
        <w:r>
          <w:rPr>
            <w:szCs w:val="24"/>
            <w:lang w:eastAsia="es-CR"/>
          </w:rPr>
          <w:t xml:space="preserve"> </w:t>
        </w:r>
      </w:ins>
      <w:ins w:id="514" w:author="Personal" w:date="2014-08-24T16:26:00Z">
        <w:r>
          <w:rPr>
            <w:szCs w:val="24"/>
            <w:lang w:eastAsia="es-CR"/>
          </w:rPr>
          <w:t xml:space="preserve">Programación de </w:t>
        </w:r>
        <w:r w:rsidRPr="00983BEB">
          <w:rPr>
            <w:szCs w:val="24"/>
            <w:highlight w:val="yellow"/>
            <w:lang w:eastAsia="es-CR"/>
            <w:rPrChange w:id="515" w:author="Personal" w:date="2014-08-24T16:54:00Z">
              <w:rPr>
                <w:szCs w:val="24"/>
                <w:lang w:eastAsia="es-CR"/>
              </w:rPr>
            </w:rPrChange>
          </w:rPr>
          <w:t>men</w:t>
        </w:r>
      </w:ins>
      <w:ins w:id="516" w:author="Personal" w:date="2014-08-24T16:29:00Z">
        <w:r w:rsidR="00983BEB" w:rsidRPr="00983BEB">
          <w:rPr>
            <w:szCs w:val="24"/>
            <w:highlight w:val="yellow"/>
            <w:lang w:eastAsia="es-CR"/>
            <w:rPrChange w:id="517" w:author="Personal" w:date="2014-08-24T16:54:00Z">
              <w:rPr>
                <w:szCs w:val="24"/>
                <w:lang w:eastAsia="es-CR"/>
              </w:rPr>
            </w:rPrChange>
          </w:rPr>
          <w:t>ú</w:t>
        </w:r>
        <w:r w:rsidRPr="00983BEB">
          <w:rPr>
            <w:szCs w:val="24"/>
            <w:highlight w:val="yellow"/>
            <w:lang w:eastAsia="es-CR"/>
            <w:rPrChange w:id="518" w:author="Personal" w:date="2014-08-24T16:54:00Z">
              <w:rPr>
                <w:szCs w:val="24"/>
                <w:lang w:eastAsia="es-CR"/>
              </w:rPr>
            </w:rPrChange>
          </w:rPr>
          <w:t>s</w:t>
        </w:r>
        <w:r>
          <w:rPr>
            <w:szCs w:val="24"/>
            <w:lang w:eastAsia="es-CR"/>
          </w:rPr>
          <w:t>,</w:t>
        </w:r>
      </w:ins>
      <w:ins w:id="519" w:author="Personal" w:date="2014-08-24T16:26:00Z">
        <w:r>
          <w:rPr>
            <w:szCs w:val="24"/>
            <w:lang w:eastAsia="es-CR"/>
          </w:rPr>
          <w:t xml:space="preserve"> selección de las interfaces e iconos.</w:t>
        </w:r>
      </w:ins>
    </w:p>
    <w:p w:rsidR="00844366" w:rsidRDefault="00844366">
      <w:pPr>
        <w:ind w:left="708" w:firstLine="708"/>
        <w:rPr>
          <w:ins w:id="520" w:author="Personal" w:date="2014-08-24T16:25:00Z"/>
          <w:szCs w:val="24"/>
          <w:lang w:eastAsia="es-CR"/>
        </w:rPr>
        <w:pPrChange w:id="521" w:author="Personal" w:date="2014-08-24T16:24:00Z">
          <w:pPr>
            <w:ind w:firstLine="708"/>
          </w:pPr>
        </w:pPrChange>
      </w:pPr>
      <w:ins w:id="522" w:author="Personal" w:date="2014-08-24T16:25:00Z">
        <w:r>
          <w:rPr>
            <w:szCs w:val="24"/>
            <w:lang w:eastAsia="es-CR"/>
          </w:rPr>
          <w:t xml:space="preserve">Iteración </w:t>
        </w:r>
      </w:ins>
      <w:ins w:id="523" w:author="Personal" w:date="2014-08-24T16:31:00Z">
        <w:r>
          <w:rPr>
            <w:szCs w:val="24"/>
            <w:lang w:eastAsia="es-CR"/>
          </w:rPr>
          <w:t>4</w:t>
        </w:r>
      </w:ins>
      <w:ins w:id="524" w:author="Personal" w:date="2014-08-24T16:25:00Z">
        <w:r>
          <w:rPr>
            <w:szCs w:val="24"/>
            <w:lang w:eastAsia="es-CR"/>
          </w:rPr>
          <w:t xml:space="preserve">: Pruebas </w:t>
        </w:r>
      </w:ins>
      <w:ins w:id="525" w:author="Personal" w:date="2014-08-24T16:22:00Z">
        <w:r w:rsidRPr="00844366">
          <w:rPr>
            <w:szCs w:val="24"/>
            <w:lang w:eastAsia="es-CR"/>
          </w:rPr>
          <w:t>examen cuestionario</w:t>
        </w:r>
      </w:ins>
      <w:ins w:id="526" w:author="Personal" w:date="2014-08-24T16:25:00Z">
        <w:r>
          <w:rPr>
            <w:szCs w:val="24"/>
            <w:lang w:eastAsia="es-CR"/>
          </w:rPr>
          <w:t>.</w:t>
        </w:r>
      </w:ins>
      <w:ins w:id="527" w:author="Personal" w:date="2014-08-24T16:23:00Z">
        <w:r>
          <w:rPr>
            <w:szCs w:val="24"/>
            <w:lang w:eastAsia="es-CR"/>
          </w:rPr>
          <w:t xml:space="preserve"> </w:t>
        </w:r>
      </w:ins>
    </w:p>
    <w:p w:rsidR="00844366" w:rsidRDefault="00844366">
      <w:pPr>
        <w:ind w:left="708" w:firstLine="708"/>
        <w:rPr>
          <w:ins w:id="528" w:author="Personal" w:date="2014-08-24T16:25:00Z"/>
          <w:szCs w:val="24"/>
          <w:lang w:eastAsia="es-CR"/>
        </w:rPr>
        <w:pPrChange w:id="529" w:author="Personal" w:date="2014-08-24T16:24:00Z">
          <w:pPr>
            <w:ind w:firstLine="708"/>
          </w:pPr>
        </w:pPrChange>
      </w:pPr>
      <w:ins w:id="530" w:author="Personal" w:date="2014-08-24T16:25:00Z">
        <w:r>
          <w:rPr>
            <w:szCs w:val="24"/>
            <w:lang w:eastAsia="es-CR"/>
          </w:rPr>
          <w:t xml:space="preserve">Iteración </w:t>
        </w:r>
      </w:ins>
      <w:ins w:id="531" w:author="Personal" w:date="2014-08-24T16:31:00Z">
        <w:r>
          <w:rPr>
            <w:szCs w:val="24"/>
            <w:lang w:eastAsia="es-CR"/>
          </w:rPr>
          <w:t>5 y 6</w:t>
        </w:r>
      </w:ins>
      <w:ins w:id="532" w:author="Personal" w:date="2014-08-24T16:25:00Z">
        <w:r>
          <w:rPr>
            <w:szCs w:val="24"/>
            <w:lang w:eastAsia="es-CR"/>
          </w:rPr>
          <w:t>: M</w:t>
        </w:r>
      </w:ins>
      <w:ins w:id="533" w:author="Personal" w:date="2014-08-24T16:23:00Z">
        <w:r>
          <w:rPr>
            <w:szCs w:val="24"/>
            <w:lang w:eastAsia="es-CR"/>
          </w:rPr>
          <w:t>ódulo de</w:t>
        </w:r>
      </w:ins>
      <w:ins w:id="534" w:author="Personal" w:date="2014-08-24T16:22:00Z">
        <w:r>
          <w:rPr>
            <w:szCs w:val="24"/>
            <w:lang w:eastAsia="es-CR"/>
          </w:rPr>
          <w:t xml:space="preserve"> resultados</w:t>
        </w:r>
      </w:ins>
      <w:ins w:id="535" w:author="Personal" w:date="2014-08-24T16:25:00Z">
        <w:r>
          <w:rPr>
            <w:szCs w:val="24"/>
            <w:lang w:eastAsia="es-CR"/>
          </w:rPr>
          <w:t>.</w:t>
        </w:r>
      </w:ins>
    </w:p>
    <w:p w:rsidR="00844366" w:rsidRDefault="00844366">
      <w:pPr>
        <w:ind w:left="708" w:firstLine="708"/>
        <w:rPr>
          <w:ins w:id="536" w:author="Personal" w:date="2014-08-24T16:30:00Z"/>
          <w:szCs w:val="24"/>
          <w:lang w:eastAsia="es-CR"/>
        </w:rPr>
        <w:pPrChange w:id="537" w:author="Personal" w:date="2014-08-24T16:25:00Z">
          <w:pPr>
            <w:ind w:firstLine="708"/>
          </w:pPr>
        </w:pPrChange>
      </w:pPr>
      <w:ins w:id="538" w:author="Personal" w:date="2014-08-24T16:25:00Z">
        <w:r>
          <w:rPr>
            <w:szCs w:val="24"/>
            <w:lang w:eastAsia="es-CR"/>
          </w:rPr>
          <w:t xml:space="preserve">Iteración </w:t>
        </w:r>
      </w:ins>
      <w:ins w:id="539" w:author="Personal" w:date="2014-08-24T16:31:00Z">
        <w:r>
          <w:rPr>
            <w:szCs w:val="24"/>
            <w:lang w:eastAsia="es-CR"/>
          </w:rPr>
          <w:t xml:space="preserve">7 y </w:t>
        </w:r>
      </w:ins>
      <w:ins w:id="540" w:author="Personal" w:date="2014-08-24T16:32:00Z">
        <w:r>
          <w:rPr>
            <w:szCs w:val="24"/>
            <w:lang w:eastAsia="es-CR"/>
          </w:rPr>
          <w:t>8:</w:t>
        </w:r>
      </w:ins>
      <w:ins w:id="541" w:author="Personal" w:date="2014-08-24T16:22:00Z">
        <w:r w:rsidRPr="00844366">
          <w:rPr>
            <w:szCs w:val="24"/>
            <w:lang w:eastAsia="es-CR"/>
          </w:rPr>
          <w:t xml:space="preserve"> </w:t>
        </w:r>
      </w:ins>
      <w:ins w:id="542" w:author="Personal" w:date="2014-08-24T16:25:00Z">
        <w:r>
          <w:rPr>
            <w:szCs w:val="24"/>
            <w:lang w:eastAsia="es-CR"/>
          </w:rPr>
          <w:t>M</w:t>
        </w:r>
      </w:ins>
      <w:ins w:id="543" w:author="Personal" w:date="2014-08-24T16:23:00Z">
        <w:r>
          <w:rPr>
            <w:szCs w:val="24"/>
            <w:lang w:eastAsia="es-CR"/>
          </w:rPr>
          <w:t xml:space="preserve">ódulo de </w:t>
        </w:r>
      </w:ins>
      <w:ins w:id="544" w:author="Personal" w:date="2014-08-24T16:22:00Z">
        <w:r w:rsidRPr="00844366">
          <w:rPr>
            <w:szCs w:val="24"/>
            <w:lang w:eastAsia="es-CR"/>
          </w:rPr>
          <w:t xml:space="preserve">acceso a los </w:t>
        </w:r>
      </w:ins>
      <w:ins w:id="545" w:author="Personal" w:date="2014-08-24T16:23:00Z">
        <w:r w:rsidRPr="00844366">
          <w:rPr>
            <w:szCs w:val="24"/>
            <w:lang w:eastAsia="es-CR"/>
          </w:rPr>
          <w:t>artículos</w:t>
        </w:r>
      </w:ins>
      <w:ins w:id="546" w:author="Personal" w:date="2014-08-24T16:22:00Z">
        <w:r w:rsidRPr="00844366">
          <w:rPr>
            <w:szCs w:val="24"/>
            <w:lang w:eastAsia="es-CR"/>
          </w:rPr>
          <w:t xml:space="preserve"> y </w:t>
        </w:r>
      </w:ins>
      <w:ins w:id="547" w:author="Personal" w:date="2014-08-24T16:23:00Z">
        <w:r w:rsidRPr="00844366">
          <w:rPr>
            <w:szCs w:val="24"/>
            <w:lang w:eastAsia="es-CR"/>
          </w:rPr>
          <w:t xml:space="preserve">consultorios. </w:t>
        </w:r>
      </w:ins>
    </w:p>
    <w:p w:rsidR="00FC53B0" w:rsidRPr="00A50B51" w:rsidRDefault="00844366">
      <w:pPr>
        <w:ind w:left="708" w:firstLine="708"/>
        <w:rPr>
          <w:szCs w:val="24"/>
          <w:lang w:eastAsia="es-CR"/>
        </w:rPr>
        <w:pPrChange w:id="548" w:author="Personal" w:date="2014-08-24T16:25:00Z">
          <w:pPr>
            <w:ind w:firstLine="708"/>
          </w:pPr>
        </w:pPrChange>
      </w:pPr>
      <w:ins w:id="549" w:author="Personal" w:date="2014-08-24T16:30:00Z">
        <w:r>
          <w:rPr>
            <w:szCs w:val="24"/>
            <w:lang w:eastAsia="es-CR"/>
          </w:rPr>
          <w:t xml:space="preserve">Iteración </w:t>
        </w:r>
      </w:ins>
      <w:ins w:id="550" w:author="Personal" w:date="2014-08-24T16:31:00Z">
        <w:r>
          <w:rPr>
            <w:szCs w:val="24"/>
            <w:lang w:eastAsia="es-CR"/>
          </w:rPr>
          <w:t>9</w:t>
        </w:r>
      </w:ins>
      <w:ins w:id="551" w:author="Personal" w:date="2014-08-24T16:30:00Z">
        <w:r>
          <w:rPr>
            <w:szCs w:val="24"/>
            <w:lang w:eastAsia="es-CR"/>
          </w:rPr>
          <w:t xml:space="preserve">: Pruebas </w:t>
        </w:r>
      </w:ins>
      <w:ins w:id="552" w:author="Personal" w:date="2014-08-24T16:22:00Z">
        <w:r w:rsidRPr="00844366">
          <w:rPr>
            <w:szCs w:val="24"/>
            <w:lang w:eastAsia="es-CR"/>
          </w:rPr>
          <w:t>exam</w:t>
        </w:r>
        <w:r>
          <w:rPr>
            <w:szCs w:val="24"/>
            <w:lang w:eastAsia="es-CR"/>
          </w:rPr>
          <w:t xml:space="preserve">en de sensibilidad de </w:t>
        </w:r>
      </w:ins>
      <w:ins w:id="553" w:author="Personal" w:date="2014-08-24T16:24:00Z">
        <w:r>
          <w:rPr>
            <w:szCs w:val="24"/>
            <w:lang w:eastAsia="es-CR"/>
          </w:rPr>
          <w:t>oído</w:t>
        </w:r>
      </w:ins>
      <w:ins w:id="554" w:author="Personal" w:date="2014-08-24T16:23:00Z">
        <w:r>
          <w:rPr>
            <w:szCs w:val="24"/>
            <w:lang w:eastAsia="es-CR"/>
          </w:rPr>
          <w:t xml:space="preserve">. </w:t>
        </w:r>
      </w:ins>
    </w:p>
    <w:p w:rsidR="007E3899" w:rsidDel="00113AB2" w:rsidRDefault="00113AB2" w:rsidP="008E0A96">
      <w:pPr>
        <w:ind w:firstLine="708"/>
        <w:rPr>
          <w:del w:id="555" w:author="Personal" w:date="2014-08-24T16:12:00Z"/>
          <w:szCs w:val="24"/>
          <w:lang w:eastAsia="es-CR"/>
        </w:rPr>
      </w:pPr>
      <w:ins w:id="556" w:author="Personal" w:date="2014-08-24T16:32:00Z">
        <w:r>
          <w:rPr>
            <w:szCs w:val="24"/>
            <w:lang w:eastAsia="es-CR"/>
          </w:rPr>
          <w:t>Durante la</w:t>
        </w:r>
      </w:ins>
      <w:ins w:id="557" w:author="Personal" w:date="2014-08-24T16:40:00Z">
        <w:r>
          <w:rPr>
            <w:szCs w:val="24"/>
            <w:lang w:eastAsia="es-CR"/>
          </w:rPr>
          <w:t>s</w:t>
        </w:r>
      </w:ins>
      <w:ins w:id="558" w:author="Personal" w:date="2014-08-24T16:32:00Z">
        <w:r>
          <w:rPr>
            <w:szCs w:val="24"/>
            <w:lang w:eastAsia="es-CR"/>
          </w:rPr>
          <w:t xml:space="preserve"> iteración 10 </w:t>
        </w:r>
      </w:ins>
      <w:ins w:id="559" w:author="Personal" w:date="2014-08-24T16:40:00Z">
        <w:r>
          <w:rPr>
            <w:szCs w:val="24"/>
            <w:lang w:eastAsia="es-CR"/>
          </w:rPr>
          <w:t xml:space="preserve">y 11 </w:t>
        </w:r>
      </w:ins>
      <w:ins w:id="560" w:author="Personal" w:date="2014-08-24T16:32:00Z">
        <w:r>
          <w:rPr>
            <w:szCs w:val="24"/>
            <w:lang w:eastAsia="es-CR"/>
          </w:rPr>
          <w:t xml:space="preserve">las pruebas se realizaron sobre </w:t>
        </w:r>
      </w:ins>
      <w:ins w:id="561" w:author="Personal" w:date="2014-08-24T16:41:00Z">
        <w:r>
          <w:rPr>
            <w:szCs w:val="24"/>
            <w:lang w:eastAsia="es-CR"/>
          </w:rPr>
          <w:t xml:space="preserve">el sistema completo, incluyendo </w:t>
        </w:r>
      </w:ins>
      <w:ins w:id="562" w:author="Personal" w:date="2014-08-24T16:32:00Z">
        <w:r>
          <w:rPr>
            <w:szCs w:val="24"/>
            <w:lang w:eastAsia="es-CR"/>
          </w:rPr>
          <w:t xml:space="preserve">lo que consideramos el valor agregado </w:t>
        </w:r>
      </w:ins>
      <w:r w:rsidR="002F00ED">
        <w:rPr>
          <w:szCs w:val="24"/>
          <w:lang w:eastAsia="es-CR"/>
        </w:rPr>
        <w:t>propuesto:</w:t>
      </w:r>
      <w:ins w:id="563" w:author="Personal" w:date="2014-08-24T16:33:00Z">
        <w:r>
          <w:rPr>
            <w:szCs w:val="24"/>
            <w:lang w:eastAsia="es-CR"/>
          </w:rPr>
          <w:t xml:space="preserve"> opciones de envío de la información por correo, opciones de publicación en </w:t>
        </w:r>
      </w:ins>
      <w:ins w:id="564" w:author="Personal" w:date="2014-08-24T16:34:00Z">
        <w:r>
          <w:rPr>
            <w:szCs w:val="24"/>
            <w:lang w:eastAsia="es-CR"/>
          </w:rPr>
          <w:t>redes sociales</w:t>
        </w:r>
      </w:ins>
      <w:ins w:id="565" w:author="Personal" w:date="2014-08-24T16:33:00Z">
        <w:r>
          <w:rPr>
            <w:szCs w:val="24"/>
            <w:lang w:eastAsia="es-CR"/>
          </w:rPr>
          <w:t>, men</w:t>
        </w:r>
      </w:ins>
      <w:ins w:id="566" w:author="Personal" w:date="2014-08-24T16:34:00Z">
        <w:r>
          <w:rPr>
            <w:szCs w:val="24"/>
            <w:lang w:eastAsia="es-CR"/>
          </w:rPr>
          <w:t>ú dinámico inicial.</w:t>
        </w:r>
      </w:ins>
    </w:p>
    <w:p w:rsidR="00113AB2" w:rsidRDefault="00113AB2" w:rsidP="008E0A96">
      <w:pPr>
        <w:ind w:firstLine="708"/>
        <w:rPr>
          <w:ins w:id="567" w:author="Personal" w:date="2014-08-24T16:41:00Z"/>
          <w:szCs w:val="24"/>
          <w:lang w:eastAsia="es-CR"/>
        </w:rPr>
      </w:pPr>
    </w:p>
    <w:p w:rsidR="00113AB2" w:rsidRDefault="00113AB2" w:rsidP="008E0A96">
      <w:pPr>
        <w:ind w:firstLine="708"/>
        <w:rPr>
          <w:ins w:id="568" w:author="Personal" w:date="2014-08-24T16:40:00Z"/>
          <w:szCs w:val="24"/>
          <w:lang w:eastAsia="es-CR"/>
        </w:rPr>
      </w:pPr>
      <w:ins w:id="569" w:author="Personal" w:date="2014-08-24T16:42:00Z">
        <w:r>
          <w:rPr>
            <w:szCs w:val="24"/>
          </w:rPr>
          <w:t>En</w:t>
        </w:r>
      </w:ins>
      <w:ins w:id="570" w:author="Personal" w:date="2014-08-24T16:40:00Z">
        <w:r w:rsidRPr="00A50B51">
          <w:rPr>
            <w:szCs w:val="24"/>
          </w:rPr>
          <w:t xml:space="preserve"> última fase </w:t>
        </w:r>
        <w:r w:rsidRPr="00A50B51">
          <w:rPr>
            <w:b/>
            <w:szCs w:val="24"/>
          </w:rPr>
          <w:t>(prueba y reparación del sistema)</w:t>
        </w:r>
        <w:r w:rsidRPr="00A50B51">
          <w:rPr>
            <w:szCs w:val="24"/>
          </w:rPr>
          <w:t xml:space="preserve"> </w:t>
        </w:r>
      </w:ins>
      <w:ins w:id="571" w:author="Personal" w:date="2014-08-24T16:41:00Z">
        <w:r>
          <w:rPr>
            <w:szCs w:val="24"/>
          </w:rPr>
          <w:t xml:space="preserve">que </w:t>
        </w:r>
      </w:ins>
      <w:ins w:id="572" w:author="Personal" w:date="2014-08-24T16:40:00Z">
        <w:r w:rsidRPr="00A50B51">
          <w:rPr>
            <w:szCs w:val="24"/>
          </w:rPr>
          <w:t>tiene como meta la disponibilidad de una versión estable y pl</w:t>
        </w:r>
        <w:r>
          <w:rPr>
            <w:szCs w:val="24"/>
          </w:rPr>
          <w:t>enamente funcional del sistema</w:t>
        </w:r>
      </w:ins>
      <w:ins w:id="573" w:author="Personal" w:date="2014-08-24T16:42:00Z">
        <w:r>
          <w:rPr>
            <w:szCs w:val="24"/>
          </w:rPr>
          <w:t>, se involucra</w:t>
        </w:r>
        <w:r w:rsidR="00D31DB3">
          <w:rPr>
            <w:szCs w:val="24"/>
          </w:rPr>
          <w:t xml:space="preserve"> a la dueña de la empresa para realizar las prueba</w:t>
        </w:r>
      </w:ins>
      <w:ins w:id="574" w:author="Personal" w:date="2014-08-24T16:43:00Z">
        <w:r w:rsidR="00D31DB3">
          <w:rPr>
            <w:szCs w:val="24"/>
          </w:rPr>
          <w:t>s</w:t>
        </w:r>
      </w:ins>
      <w:ins w:id="575" w:author="Personal" w:date="2014-08-24T16:42:00Z">
        <w:r w:rsidR="00D31DB3">
          <w:rPr>
            <w:szCs w:val="24"/>
          </w:rPr>
          <w:t xml:space="preserve"> finales</w:t>
        </w:r>
      </w:ins>
      <w:ins w:id="576" w:author="Personal" w:date="2014-08-24T16:43:00Z">
        <w:r w:rsidR="00D31DB3">
          <w:rPr>
            <w:szCs w:val="24"/>
          </w:rPr>
          <w:t>.</w:t>
        </w:r>
      </w:ins>
    </w:p>
    <w:p w:rsidR="00113AB2" w:rsidRPr="00A50B51" w:rsidRDefault="00113AB2" w:rsidP="008E0A96">
      <w:pPr>
        <w:ind w:firstLine="708"/>
        <w:rPr>
          <w:ins w:id="577" w:author="Personal" w:date="2014-08-24T16:36:00Z"/>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ins w:id="578" w:author="Personal" w:date="2014-08-24T16:46:00Z"/>
          <w:szCs w:val="24"/>
          <w:lang w:eastAsia="es-CR"/>
        </w:rPr>
      </w:pPr>
      <w:r w:rsidRPr="00A50B51">
        <w:rPr>
          <w:szCs w:val="24"/>
          <w:lang w:eastAsia="es-CR"/>
        </w:rPr>
        <w:t xml:space="preserve">Ahora bien, </w:t>
      </w:r>
      <w:ins w:id="579" w:author="Personal" w:date="2014-08-24T16:44:00Z">
        <w:r w:rsidR="00D31DB3">
          <w:rPr>
            <w:szCs w:val="24"/>
            <w:lang w:eastAsia="es-CR"/>
          </w:rPr>
          <w:t xml:space="preserve"> en la fase I el usuario realiza los escenarios </w:t>
        </w:r>
      </w:ins>
      <w:ins w:id="580" w:author="Personal" w:date="2014-08-24T16:45:00Z">
        <w:r w:rsidR="00D31DB3">
          <w:rPr>
            <w:szCs w:val="24"/>
            <w:lang w:eastAsia="es-CR"/>
          </w:rPr>
          <w:t xml:space="preserve">y </w:t>
        </w:r>
      </w:ins>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w:t>
      </w:r>
      <w:ins w:id="581" w:author="Personal" w:date="2014-08-24T16:46:00Z">
        <w:r w:rsidR="00D31DB3">
          <w:rPr>
            <w:szCs w:val="24"/>
            <w:lang w:eastAsia="es-CR"/>
          </w:rPr>
          <w:t>Este documento es brindado por el usuario como resultado de la fase I.</w:t>
        </w:r>
      </w:ins>
    </w:p>
    <w:p w:rsidR="00D31DB3" w:rsidRDefault="00D31DB3" w:rsidP="000D2721">
      <w:pPr>
        <w:ind w:firstLine="708"/>
        <w:rPr>
          <w:ins w:id="582" w:author="Personal" w:date="2014-08-24T16:47:00Z"/>
          <w:szCs w:val="24"/>
          <w:lang w:eastAsia="es-CR"/>
        </w:rPr>
      </w:pPr>
    </w:p>
    <w:p w:rsidR="000D2721" w:rsidRPr="00A50B51" w:rsidRDefault="00D31DB3" w:rsidP="000D2721">
      <w:pPr>
        <w:ind w:firstLine="708"/>
        <w:rPr>
          <w:szCs w:val="24"/>
        </w:rPr>
      </w:pPr>
      <w:ins w:id="583" w:author="Personal" w:date="2014-08-24T16:47:00Z">
        <w:r>
          <w:rPr>
            <w:szCs w:val="24"/>
            <w:lang w:eastAsia="es-CR"/>
          </w:rPr>
          <w:t xml:space="preserve">La fase II, se </w:t>
        </w:r>
      </w:ins>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D31DB3" w:rsidRDefault="004D1EA8" w:rsidP="00D31DB3">
      <w:pPr>
        <w:rPr>
          <w:ins w:id="584" w:author="Personal" w:date="2014-08-24T16:49:00Z"/>
          <w:szCs w:val="24"/>
          <w:lang w:eastAsia="es-CR"/>
        </w:rPr>
      </w:pPr>
      <w:r w:rsidRPr="00A50B51">
        <w:fldChar w:fldCharType="end"/>
      </w:r>
      <w:r w:rsidR="00F41985" w:rsidRPr="00A50B51">
        <w:rPr>
          <w:szCs w:val="24"/>
          <w:lang w:eastAsia="es-CR"/>
        </w:rPr>
        <w:t>, la minuta #4</w:t>
      </w:r>
      <w:r w:rsidR="00A37E7C" w:rsidRPr="00A50B51">
        <w:rPr>
          <w:szCs w:val="24"/>
          <w:lang w:eastAsia="es-CR"/>
        </w:rPr>
        <w:t>).</w:t>
      </w:r>
      <w:r w:rsidR="00D31DB3" w:rsidRPr="00A50B51">
        <w:rPr>
          <w:szCs w:val="24"/>
          <w:lang w:eastAsia="es-CR"/>
        </w:rPr>
        <w:t xml:space="preserve">En la reunión desarrollada se evalúan cada uno de los ocho escenarios que no cuentan con la palabra PASA, con el fin de establecer si aplica o no el ajuste, y posteriormente definir si la prueba es satisfactoria o no. </w:t>
      </w:r>
    </w:p>
    <w:p w:rsidR="00D31DB3" w:rsidRPr="00A50B51" w:rsidRDefault="00D31DB3" w:rsidP="00D31DB3">
      <w:pPr>
        <w:rPr>
          <w:szCs w:val="24"/>
          <w:lang w:eastAsia="es-CR"/>
        </w:rPr>
      </w:pPr>
    </w:p>
    <w:p w:rsidR="004518B9" w:rsidRDefault="00AD38F2" w:rsidP="008E0A96">
      <w:pPr>
        <w:ind w:firstLine="708"/>
        <w:rPr>
          <w:szCs w:val="24"/>
          <w:lang w:eastAsia="es-CR"/>
        </w:rPr>
      </w:pPr>
      <w:r w:rsidRPr="00A50B51">
        <w:rPr>
          <w:szCs w:val="24"/>
          <w:lang w:eastAsia="es-CR"/>
        </w:rPr>
        <w:t>Seguidamente</w:t>
      </w:r>
      <w:ins w:id="585" w:author="Personal" w:date="2014-08-24T16:53:00Z">
        <w:r w:rsidR="00D31DB3">
          <w:rPr>
            <w:szCs w:val="24"/>
            <w:lang w:eastAsia="es-CR"/>
          </w:rPr>
          <w:t>,</w:t>
        </w:r>
      </w:ins>
      <w:r w:rsidRPr="00A50B51">
        <w:rPr>
          <w:szCs w:val="24"/>
          <w:lang w:eastAsia="es-CR"/>
        </w:rPr>
        <w:t xml:space="preserve"> </w:t>
      </w:r>
      <w:ins w:id="586" w:author="Personal" w:date="2014-08-24T16:52:00Z">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ins>
      <w:r w:rsidR="00D31DB3">
        <w:rPr>
          <w:szCs w:val="24"/>
          <w:lang w:eastAsia="es-CR"/>
        </w:rPr>
      </w:r>
      <w:r w:rsidR="00D31DB3">
        <w:rPr>
          <w:szCs w:val="24"/>
          <w:lang w:eastAsia="es-CR"/>
        </w:rPr>
        <w:fldChar w:fldCharType="separate"/>
      </w:r>
      <w:ins w:id="587" w:author="Personal" w:date="2014-08-24T16:52:00Z">
        <w:r w:rsidR="00D31DB3" w:rsidRPr="00A50B51">
          <w:rPr>
            <w:szCs w:val="24"/>
          </w:rPr>
          <w:t xml:space="preserve">Tabla </w:t>
        </w:r>
        <w:r w:rsidR="00D31DB3">
          <w:rPr>
            <w:noProof/>
            <w:szCs w:val="24"/>
          </w:rPr>
          <w:t>6</w:t>
        </w:r>
        <w:r w:rsidR="00D31DB3" w:rsidRPr="00A50B51">
          <w:rPr>
            <w:szCs w:val="24"/>
          </w:rPr>
          <w:t xml:space="preserve"> – Análisis de escenarios de pruebas</w:t>
        </w:r>
        <w:r w:rsidR="00D31DB3">
          <w:rPr>
            <w:szCs w:val="24"/>
            <w:lang w:eastAsia="es-CR"/>
          </w:rPr>
          <w:fldChar w:fldCharType="end"/>
        </w:r>
      </w:ins>
      <w:ins w:id="588" w:author="Personal" w:date="2014-08-24T16:53:00Z">
        <w:r w:rsidR="00D31DB3">
          <w:rPr>
            <w:szCs w:val="24"/>
            <w:lang w:eastAsia="es-CR"/>
          </w:rPr>
          <w:t xml:space="preserve"> </w:t>
        </w:r>
      </w:ins>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4C072D" w:rsidRDefault="004C072D" w:rsidP="004C072D">
      <w:pPr>
        <w:ind w:firstLine="708"/>
        <w:rPr>
          <w:ins w:id="589" w:author="Personal" w:date="2014-08-23T17:47:00Z"/>
          <w:szCs w:val="24"/>
          <w:lang w:eastAsia="es-CR"/>
        </w:rPr>
      </w:pPr>
      <w:commentRangeStart w:id="590"/>
      <w:ins w:id="591" w:author="Personal" w:date="2014-08-23T17:47:00Z">
        <w:r>
          <w:rPr>
            <w:szCs w:val="24"/>
            <w:lang w:eastAsia="es-CR"/>
          </w:rPr>
          <w:t>Asimismo</w:t>
        </w:r>
        <w:commentRangeEnd w:id="590"/>
        <w:r>
          <w:rPr>
            <w:rStyle w:val="CommentReference"/>
          </w:rPr>
          <w:commentReference w:id="590"/>
        </w:r>
        <w:r>
          <w:rPr>
            <w:szCs w:val="24"/>
            <w:lang w:eastAsia="es-CR"/>
          </w:rPr>
          <w:t xml:space="preserve">, además de realizar las pruebas que permiten dar por satisfactorio este objetivo, los ingenieros brindan un periodo de 6 meses posteriores a la fecha en la que se publique la aplicación, para que el usuario realice los ajustes que considere sobre las funcionalidades existentes. </w:t>
        </w:r>
      </w:ins>
      <w:ins w:id="592" w:author="Personal" w:date="2014-08-24T16:50:00Z">
        <w:r w:rsidR="00D31DB3">
          <w:rPr>
            <w:szCs w:val="24"/>
            <w:lang w:eastAsia="es-CR"/>
          </w:rPr>
          <w:t>Al finalizar  este periodo de tiempo se le comunicar</w:t>
        </w:r>
      </w:ins>
      <w:ins w:id="593" w:author="Personal" w:date="2014-08-24T16:51:00Z">
        <w:r w:rsidR="00D31DB3">
          <w:rPr>
            <w:szCs w:val="24"/>
            <w:lang w:eastAsia="es-CR"/>
          </w:rPr>
          <w:t xml:space="preserve">á al usuario que los ingenieros dan por finalizado el periodo de prueba y ajustes. </w:t>
        </w:r>
      </w:ins>
      <w:ins w:id="594" w:author="Personal" w:date="2014-08-23T17:47:00Z">
        <w:r>
          <w:rPr>
            <w:szCs w:val="24"/>
            <w:lang w:eastAsia="es-CR"/>
          </w:rPr>
          <w:t>Garantizando así, la calidad y el compromiso que brinda el trabajo de los estudiantes de la Universidad Nacional.</w:t>
        </w:r>
      </w:ins>
    </w:p>
    <w:p w:rsidR="004C072D" w:rsidRDefault="004C072D" w:rsidP="004C072D">
      <w:pPr>
        <w:ind w:firstLine="708"/>
        <w:rPr>
          <w:ins w:id="595" w:author="Personal" w:date="2014-08-23T17:47:00Z"/>
          <w:szCs w:val="24"/>
          <w:lang w:eastAsia="es-CR"/>
        </w:rPr>
      </w:pPr>
    </w:p>
    <w:p w:rsidR="004C072D" w:rsidRPr="00A50B51" w:rsidRDefault="004C072D" w:rsidP="004C072D">
      <w:pPr>
        <w:ind w:firstLine="708"/>
        <w:rPr>
          <w:ins w:id="596" w:author="Personal" w:date="2014-08-23T17:47:00Z"/>
          <w:szCs w:val="24"/>
          <w:lang w:eastAsia="es-CR"/>
        </w:rPr>
      </w:pPr>
      <w:ins w:id="597" w:author="Personal" w:date="2014-08-23T17:47:00Z">
        <w:r>
          <w:rPr>
            <w:szCs w:val="24"/>
            <w:lang w:eastAsia="es-CR"/>
          </w:rPr>
          <w:lastRenderedPageBreak/>
          <w:t>Finalmente, es importante mencionar que el cumplimiento de este objetivo permite a los ingenieros colocar la aplicación, para que pueda ser accedida por los usuarios de Google Play y promovida por el patrocinador entre sus clientes.</w:t>
        </w:r>
      </w:ins>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598" w:name="_Toc393656071"/>
      <w:bookmarkStart w:id="599" w:name="_Ref396662505"/>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598"/>
      <w:bookmarkEnd w:id="599"/>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600"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01" w:name="_Toc393656041"/>
      <w:r w:rsidRPr="00E2576F">
        <w:t xml:space="preserve">CAPÍTULO </w:t>
      </w:r>
      <w:bookmarkEnd w:id="600"/>
      <w:r w:rsidR="00091926" w:rsidRPr="00E2576F">
        <w:t>V</w:t>
      </w:r>
      <w:r w:rsidR="00E2576F">
        <w:t xml:space="preserve"> – Conclusiones y recomendaciones</w:t>
      </w:r>
      <w:bookmarkEnd w:id="60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602" w:name="_Toc347566010"/>
      <w:bookmarkStart w:id="603" w:name="_Toc393656042"/>
      <w:r w:rsidRPr="00A50B51">
        <w:rPr>
          <w:sz w:val="24"/>
          <w:szCs w:val="24"/>
        </w:rPr>
        <w:lastRenderedPageBreak/>
        <w:t>Conclusiones y Recomendaciones</w:t>
      </w:r>
      <w:bookmarkEnd w:id="602"/>
      <w:bookmarkEnd w:id="603"/>
    </w:p>
    <w:p w:rsidR="004E63D2" w:rsidRPr="00A50B51" w:rsidRDefault="00AD0B2F" w:rsidP="008E0A96">
      <w:pPr>
        <w:pStyle w:val="13"/>
        <w:tabs>
          <w:tab w:val="left" w:pos="1134"/>
        </w:tabs>
        <w:rPr>
          <w:rFonts w:cs="Times New Roman"/>
          <w:szCs w:val="24"/>
        </w:rPr>
      </w:pPr>
      <w:bookmarkStart w:id="604" w:name="_Toc347566011"/>
      <w:bookmarkStart w:id="605" w:name="_Toc393656043"/>
      <w:r w:rsidRPr="00A50B51">
        <w:rPr>
          <w:rFonts w:cs="Times New Roman"/>
          <w:szCs w:val="24"/>
        </w:rPr>
        <w:t>Conclusiones</w:t>
      </w:r>
      <w:bookmarkStart w:id="606" w:name="_Toc384670859"/>
      <w:bookmarkEnd w:id="604"/>
      <w:bookmarkEnd w:id="605"/>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ins w:id="607" w:author="Personal" w:date="2014-08-24T17:00:00Z">
        <w:r w:rsidR="0059283F">
          <w:rPr>
            <w:lang w:eastAsia="es-CR"/>
          </w:rPr>
          <w:t xml:space="preserve">brinda </w:t>
        </w:r>
      </w:ins>
      <w:ins w:id="608" w:author="Personal" w:date="2014-08-24T17:03:00Z">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ins>
      <w:ins w:id="609" w:author="Personal" w:date="2014-08-24T17:00:00Z">
        <w:r w:rsidR="0059283F">
          <w:rPr>
            <w:lang w:eastAsia="es-CR"/>
          </w:rPr>
          <w:t>una nueva opción para</w:t>
        </w:r>
      </w:ins>
      <w:r w:rsidR="004C0D76" w:rsidRPr="00A50B51">
        <w:rPr>
          <w:lang w:eastAsia="es-CR"/>
        </w:rPr>
        <w:t xml:space="preserve"> los pacientes</w:t>
      </w:r>
      <w:ins w:id="610" w:author="Personal" w:date="2014-08-24T17:01:00Z">
        <w:r w:rsidR="0059283F">
          <w:rPr>
            <w:lang w:eastAsia="es-CR"/>
          </w:rPr>
          <w:t xml:space="preserve"> que deseen estar en contacto</w:t>
        </w:r>
      </w:ins>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606"/>
    </w:p>
    <w:p w:rsidR="003B1E10" w:rsidRPr="00A50B51" w:rsidRDefault="003B1E10" w:rsidP="001D22BA">
      <w:pPr>
        <w:pStyle w:val="ListParagraph"/>
        <w:numPr>
          <w:ilvl w:val="0"/>
          <w:numId w:val="26"/>
        </w:numPr>
        <w:rPr>
          <w:lang w:eastAsia="es-CR"/>
        </w:rPr>
      </w:pPr>
      <w:bookmarkStart w:id="611" w:name="_Toc384670860"/>
      <w:r w:rsidRPr="00A50B51">
        <w:rPr>
          <w:lang w:eastAsia="es-CR"/>
        </w:rPr>
        <w:t xml:space="preserve">La experiencia y el conocimiento del especialista </w:t>
      </w:r>
      <w:r w:rsidR="001370E2">
        <w:rPr>
          <w:rStyle w:val="CommentReference"/>
          <w:lang w:val="es-CR"/>
        </w:rPr>
        <w:commentReference w:id="612"/>
      </w:r>
      <w:ins w:id="613" w:author="Personal" w:date="2014-08-24T17:05:00Z">
        <w:r w:rsidR="00214C2B">
          <w:rPr>
            <w:lang w:eastAsia="es-CR"/>
          </w:rPr>
          <w:t xml:space="preserve">definieron en los requerimientos </w:t>
        </w:r>
      </w:ins>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614"/>
      <w:r w:rsidR="005359FC" w:rsidRPr="00A50B51">
        <w:rPr>
          <w:lang w:eastAsia="es-CR"/>
        </w:rPr>
        <w:t>Sensibilidad de oído</w:t>
      </w:r>
      <w:r w:rsidRPr="00A50B51">
        <w:rPr>
          <w:lang w:eastAsia="es-CR"/>
        </w:rPr>
        <w:t xml:space="preserve"> </w:t>
      </w:r>
      <w:commentRangeEnd w:id="614"/>
      <w:r w:rsidR="00973066">
        <w:rPr>
          <w:rStyle w:val="CommentReference"/>
          <w:lang w:val="es-CR"/>
        </w:rPr>
        <w:commentReference w:id="614"/>
      </w:r>
      <w:commentRangeStart w:id="615"/>
      <w:r w:rsidRPr="00A50B51">
        <w:rPr>
          <w:lang w:eastAsia="es-CR"/>
        </w:rPr>
        <w:t>y</w:t>
      </w:r>
      <w:commentRangeEnd w:id="615"/>
      <w:r w:rsidR="00214C2B">
        <w:rPr>
          <w:rStyle w:val="CommentReference"/>
          <w:lang w:val="es-CR"/>
        </w:rPr>
        <w:commentReference w:id="615"/>
      </w:r>
      <w:r w:rsidRPr="00A50B51">
        <w:rPr>
          <w:lang w:eastAsia="es-CR"/>
        </w:rPr>
        <w:t xml:space="preserve">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611"/>
      <w:r w:rsidR="00B4508E" w:rsidRPr="00A50B51">
        <w:rPr>
          <w:lang w:eastAsia="es-CR"/>
        </w:rPr>
        <w:t>.</w:t>
      </w:r>
    </w:p>
    <w:p w:rsidR="004C0D76" w:rsidRPr="00A50B51" w:rsidRDefault="004C0D76" w:rsidP="001D22BA">
      <w:pPr>
        <w:pStyle w:val="ListParagraph"/>
        <w:numPr>
          <w:ilvl w:val="0"/>
          <w:numId w:val="26"/>
        </w:numPr>
        <w:rPr>
          <w:lang w:eastAsia="es-CR"/>
        </w:rPr>
      </w:pPr>
      <w:commentRangeStart w:id="616"/>
      <w:r w:rsidRPr="00A50B51">
        <w:rPr>
          <w:lang w:eastAsia="es-CR"/>
        </w:rPr>
        <w:t xml:space="preserve">Es </w:t>
      </w:r>
      <w:commentRangeStart w:id="617"/>
      <w:r w:rsidRPr="00A50B51">
        <w:rPr>
          <w:lang w:eastAsia="es-CR"/>
        </w:rPr>
        <w:t>importante</w:t>
      </w:r>
      <w:commentRangeEnd w:id="617"/>
      <w:r w:rsidR="001370E2">
        <w:rPr>
          <w:rStyle w:val="CommentReference"/>
          <w:lang w:val="es-CR"/>
        </w:rPr>
        <w:commentReference w:id="617"/>
      </w:r>
      <w:r w:rsidRPr="00A50B51">
        <w:rPr>
          <w:lang w:eastAsia="es-CR"/>
        </w:rPr>
        <w:t xml:space="preserve"> destacar</w:t>
      </w:r>
      <w:r w:rsidR="00973066">
        <w:rPr>
          <w:lang w:eastAsia="es-CR"/>
        </w:rPr>
        <w:t>,</w:t>
      </w:r>
      <w:r w:rsidRPr="00A50B51">
        <w:rPr>
          <w:lang w:eastAsia="es-CR"/>
        </w:rPr>
        <w:t xml:space="preserve">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commentRangeEnd w:id="616"/>
      <w:r w:rsidR="00973066">
        <w:rPr>
          <w:rStyle w:val="CommentReference"/>
          <w:lang w:val="es-CR"/>
        </w:rPr>
        <w:commentReference w:id="616"/>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xml:space="preserve">, en donde la informática  y el área de la salud se unen para brindar opciones en un mercado </w:t>
      </w:r>
      <w:proofErr w:type="spellStart"/>
      <w:r w:rsidRPr="00A50B51">
        <w:rPr>
          <w:lang w:eastAsia="es-CR"/>
        </w:rPr>
        <w:t>competitivo</w:t>
      </w:r>
      <w:commentRangeStart w:id="618"/>
      <w:r w:rsidRPr="00A50B51">
        <w:rPr>
          <w:lang w:eastAsia="es-CR"/>
        </w:rPr>
        <w:t>.</w:t>
      </w:r>
      <w:commentRangeStart w:id="619"/>
      <w:r w:rsidRPr="00A50B51">
        <w:rPr>
          <w:lang w:eastAsia="es-CR"/>
        </w:rPr>
        <w:t>Seguido</w:t>
      </w:r>
      <w:commentRangeEnd w:id="619"/>
      <w:proofErr w:type="spellEnd"/>
      <w:r w:rsidR="00446383">
        <w:rPr>
          <w:rStyle w:val="CommentReference"/>
          <w:lang w:val="es-CR"/>
        </w:rPr>
        <w:commentReference w:id="619"/>
      </w:r>
      <w:r w:rsidRPr="00A50B51">
        <w:rPr>
          <w:lang w:eastAsia="es-CR"/>
        </w:rPr>
        <w:t xml:space="preserve"> por los procesos de capacitación </w:t>
      </w:r>
      <w:r w:rsidR="00946648" w:rsidRPr="00A50B51">
        <w:rPr>
          <w:lang w:eastAsia="es-CR"/>
        </w:rPr>
        <w:t xml:space="preserve">autodidacta </w:t>
      </w:r>
      <w:r w:rsidRPr="00A50B51">
        <w:rPr>
          <w:lang w:eastAsia="es-CR"/>
        </w:rPr>
        <w:t>en herramientas desconocidas para ambos ingenieros</w:t>
      </w:r>
      <w:commentRangeEnd w:id="618"/>
      <w:r w:rsidR="00973066">
        <w:rPr>
          <w:rStyle w:val="CommentReference"/>
          <w:lang w:val="es-CR"/>
        </w:rPr>
        <w:commentReference w:id="618"/>
      </w:r>
      <w:r w:rsidRPr="00A50B51">
        <w:rPr>
          <w:lang w:eastAsia="es-CR"/>
        </w:rPr>
        <w:t xml:space="preserve">,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4C072D" w:rsidRPr="00A50B51" w:rsidRDefault="004C072D" w:rsidP="004C072D">
      <w:pPr>
        <w:pStyle w:val="ListParagraph"/>
        <w:numPr>
          <w:ilvl w:val="0"/>
          <w:numId w:val="26"/>
        </w:numPr>
        <w:rPr>
          <w:ins w:id="620" w:author="Personal" w:date="2014-08-23T17:48:00Z"/>
          <w:lang w:eastAsia="es-CR"/>
        </w:rPr>
      </w:pPr>
      <w:commentRangeStart w:id="621"/>
      <w:ins w:id="622" w:author="Personal" w:date="2014-08-23T17:48:00Z">
        <w:r w:rsidRPr="00061017">
          <w:rPr>
            <w:lang w:eastAsia="es-CR"/>
          </w:rPr>
          <w:t>El</w:t>
        </w:r>
        <w:commentRangeEnd w:id="621"/>
        <w:r>
          <w:rPr>
            <w:rStyle w:val="CommentReference"/>
            <w:lang w:val="es-CR"/>
          </w:rPr>
          <w:commentReference w:id="621"/>
        </w:r>
        <w:r w:rsidRPr="00061017">
          <w:rPr>
            <w:lang w:eastAsia="es-CR"/>
          </w:rPr>
          <w:t xml:space="preserve"> aplicativo es creado para una población específica y contribuye en temas de desplazamiento, tiempo y economía, generando altas posibilidades de que finalmente los usuarios contacten o puedan ser contactados por los especialistas.</w:t>
        </w:r>
      </w:ins>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623" w:name="_Toc347566012"/>
      <w:bookmarkStart w:id="624" w:name="_Toc393656044"/>
      <w:r w:rsidRPr="00A50B51">
        <w:rPr>
          <w:rFonts w:cs="Times New Roman"/>
          <w:szCs w:val="24"/>
        </w:rPr>
        <w:t>Recomendaciones</w:t>
      </w:r>
      <w:bookmarkEnd w:id="623"/>
      <w:r w:rsidR="00236590" w:rsidRPr="00A50B51">
        <w:rPr>
          <w:rFonts w:cs="Times New Roman"/>
          <w:szCs w:val="24"/>
        </w:rPr>
        <w:t>.</w:t>
      </w:r>
      <w:bookmarkEnd w:id="624"/>
    </w:p>
    <w:p w:rsidR="003B1E10" w:rsidRPr="00A50B51" w:rsidRDefault="003B1E10" w:rsidP="001D22BA">
      <w:pPr>
        <w:pStyle w:val="ListParagraph"/>
        <w:numPr>
          <w:ilvl w:val="0"/>
          <w:numId w:val="27"/>
        </w:numPr>
        <w:rPr>
          <w:lang w:eastAsia="es-CR"/>
        </w:rPr>
      </w:pPr>
      <w:bookmarkStart w:id="625" w:name="_Toc384670862"/>
      <w:commentRangeStart w:id="626"/>
      <w:commentRangeStart w:id="627"/>
      <w:del w:id="628" w:author="Personal" w:date="2014-08-23T19:20:00Z">
        <w:r w:rsidRPr="00A50B51" w:rsidDel="007D2624">
          <w:rPr>
            <w:lang w:eastAsia="es-CR"/>
          </w:rPr>
          <w:delText>Audinsa Audiología</w:delText>
        </w:r>
        <w:r w:rsidR="00C91A09" w:rsidRPr="00A50B51" w:rsidDel="007D2624">
          <w:rPr>
            <w:lang w:eastAsia="es-CR"/>
          </w:rPr>
          <w:delText xml:space="preserve"> Móvil</w:delText>
        </w:r>
      </w:del>
      <w:ins w:id="629" w:author="Personal" w:date="2014-08-23T19:20:00Z">
        <w:r w:rsidR="007D2624">
          <w:rPr>
            <w:lang w:eastAsia="es-CR"/>
          </w:rPr>
          <w:t>AUDINSA Salud Auditiva</w:t>
        </w:r>
      </w:ins>
      <w:r w:rsidRPr="00A50B51">
        <w:rPr>
          <w:lang w:eastAsia="es-CR"/>
        </w:rPr>
        <w:t xml:space="preserve"> se considera</w:t>
      </w:r>
      <w:r w:rsidR="00C91A09" w:rsidRPr="00A50B51">
        <w:rPr>
          <w:lang w:eastAsia="es-CR"/>
        </w:rPr>
        <w:t xml:space="preserve"> como</w:t>
      </w:r>
      <w:r w:rsidRPr="00A50B51">
        <w:rPr>
          <w:lang w:eastAsia="es-CR"/>
        </w:rPr>
        <w:t xml:space="preserve"> una primera versión</w:t>
      </w:r>
      <w:r w:rsidR="00973066">
        <w:rPr>
          <w:lang w:eastAsia="es-CR"/>
        </w:rPr>
        <w:t>,</w:t>
      </w:r>
      <w:r w:rsidRPr="00A50B51">
        <w:rPr>
          <w:lang w:eastAsia="es-CR"/>
        </w:rPr>
        <w:t xml:space="preserve">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w:t>
      </w:r>
      <w:commentRangeStart w:id="630"/>
      <w:r w:rsidRPr="00A50B51">
        <w:rPr>
          <w:lang w:eastAsia="es-CR"/>
        </w:rPr>
        <w:t>actualizadas</w:t>
      </w:r>
      <w:commentRangeEnd w:id="630"/>
      <w:r w:rsidR="00446383">
        <w:rPr>
          <w:rStyle w:val="CommentReference"/>
          <w:lang w:val="es-CR"/>
        </w:rPr>
        <w:commentReference w:id="630"/>
      </w:r>
      <w:r w:rsidRPr="00A50B51">
        <w:rPr>
          <w:lang w:eastAsia="es-CR"/>
        </w:rPr>
        <w:t>.</w:t>
      </w:r>
      <w:bookmarkEnd w:id="625"/>
      <w:commentRangeEnd w:id="626"/>
      <w:r w:rsidR="00973066">
        <w:rPr>
          <w:rStyle w:val="CommentReference"/>
          <w:lang w:val="es-CR"/>
        </w:rPr>
        <w:commentReference w:id="626"/>
      </w:r>
      <w:commentRangeEnd w:id="627"/>
      <w:r w:rsidR="003670EB">
        <w:rPr>
          <w:rStyle w:val="CommentReference"/>
          <w:lang w:val="es-CR"/>
        </w:rPr>
        <w:commentReference w:id="627"/>
      </w:r>
    </w:p>
    <w:p w:rsidR="003B1E10" w:rsidRPr="00A50B51" w:rsidRDefault="003B1E10" w:rsidP="001D22BA">
      <w:pPr>
        <w:pStyle w:val="ListParagraph"/>
        <w:numPr>
          <w:ilvl w:val="0"/>
          <w:numId w:val="27"/>
        </w:numPr>
        <w:rPr>
          <w:lang w:eastAsia="es-CR"/>
        </w:rPr>
      </w:pPr>
      <w:bookmarkStart w:id="631" w:name="_Toc384670863"/>
      <w:commentRangeStart w:id="632"/>
      <w:commentRangeStart w:id="633"/>
      <w:r w:rsidRPr="00A50B51">
        <w:rPr>
          <w:lang w:eastAsia="es-CR"/>
        </w:rPr>
        <w:t xml:space="preserve">La aplicación creada </w:t>
      </w:r>
      <w:r w:rsidR="003670EB">
        <w:rPr>
          <w:lang w:eastAsia="es-CR"/>
        </w:rPr>
        <w:t>permite ubicar</w:t>
      </w:r>
      <w:r w:rsidRPr="00A50B51">
        <w:rPr>
          <w:lang w:eastAsia="es-CR"/>
        </w:rPr>
        <w:t xml:space="preserve"> las clínicas Audinsa mediante los mapas de google, esto según la definición inicial. Por tanto, si el usuario realiza un cambio de clínica, correo, número de teléfono o demás datos propios de la clínica debe de solicitar una </w:t>
      </w:r>
      <w:r w:rsidRPr="00A50B51">
        <w:rPr>
          <w:lang w:eastAsia="es-CR"/>
        </w:rPr>
        <w:lastRenderedPageBreak/>
        <w:t xml:space="preserve">actualización de la aplicación, pues la misma ya tiene registrados los puntos cardinales y datos de los consultorios especificados por la dueña. Queda a discreción del usuario solicitar unos ajustes a los profesionales que mejor le parezcan </w:t>
      </w:r>
      <w:commentRangeStart w:id="634"/>
      <w:r w:rsidRPr="00A50B51">
        <w:rPr>
          <w:lang w:eastAsia="es-CR"/>
        </w:rPr>
        <w:t>en</w:t>
      </w:r>
      <w:commentRangeEnd w:id="634"/>
      <w:r w:rsidR="00446383">
        <w:rPr>
          <w:rStyle w:val="CommentReference"/>
          <w:lang w:val="es-CR"/>
        </w:rPr>
        <w:commentReference w:id="634"/>
      </w:r>
      <w:r w:rsidRPr="00A50B51">
        <w:rPr>
          <w:lang w:eastAsia="es-CR"/>
        </w:rPr>
        <w:t xml:space="preserve"> caso de que desee obtener estos datos desde su página web o de algún otro medio.</w:t>
      </w:r>
      <w:bookmarkEnd w:id="631"/>
      <w:commentRangeEnd w:id="632"/>
      <w:r w:rsidR="002A0B50">
        <w:rPr>
          <w:rStyle w:val="CommentReference"/>
          <w:lang w:val="es-CR"/>
        </w:rPr>
        <w:commentReference w:id="632"/>
      </w:r>
      <w:commentRangeEnd w:id="633"/>
      <w:r w:rsidR="003670EB">
        <w:rPr>
          <w:rStyle w:val="CommentReference"/>
          <w:lang w:val="es-CR"/>
        </w:rPr>
        <w:commentReference w:id="633"/>
      </w:r>
    </w:p>
    <w:p w:rsidR="003B1E10" w:rsidRPr="00A50B51" w:rsidRDefault="003B1E10" w:rsidP="001D22BA">
      <w:pPr>
        <w:pStyle w:val="ListParagraph"/>
        <w:numPr>
          <w:ilvl w:val="0"/>
          <w:numId w:val="27"/>
        </w:numPr>
        <w:rPr>
          <w:lang w:eastAsia="es-CR"/>
        </w:rPr>
      </w:pPr>
      <w:bookmarkStart w:id="635"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635"/>
    </w:p>
    <w:p w:rsidR="003B1E10" w:rsidRPr="00A50B51" w:rsidRDefault="003B1E10" w:rsidP="001D22BA">
      <w:pPr>
        <w:pStyle w:val="ListParagraph"/>
        <w:numPr>
          <w:ilvl w:val="0"/>
          <w:numId w:val="27"/>
        </w:numPr>
        <w:rPr>
          <w:lang w:eastAsia="es-CR"/>
        </w:rPr>
      </w:pPr>
      <w:bookmarkStart w:id="636"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637" w:name="_Toc384670866"/>
      <w:bookmarkEnd w:id="636"/>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637"/>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446383" w:rsidRDefault="00061017" w:rsidP="001D22BA">
      <w:pPr>
        <w:pStyle w:val="ListParagraph"/>
        <w:numPr>
          <w:ilvl w:val="0"/>
          <w:numId w:val="27"/>
        </w:numPr>
        <w:rPr>
          <w:highlight w:val="lightGray"/>
          <w:lang w:eastAsia="es-CR"/>
          <w:rPrChange w:id="638" w:author="Personal" w:date="2014-09-05T09:49:00Z">
            <w:rPr>
              <w:lang w:eastAsia="es-CR"/>
            </w:rPr>
          </w:rPrChange>
        </w:rPr>
      </w:pPr>
      <w:commentRangeStart w:id="639"/>
      <w:r w:rsidRPr="00446383">
        <w:rPr>
          <w:highlight w:val="lightGray"/>
          <w:lang w:eastAsia="es-CR"/>
          <w:rPrChange w:id="640" w:author="Personal" w:date="2014-09-05T09:49:00Z">
            <w:rPr>
              <w:lang w:eastAsia="es-CR"/>
            </w:rPr>
          </w:rPrChange>
        </w:rPr>
        <w:t>Se</w:t>
      </w:r>
      <w:commentRangeEnd w:id="639"/>
      <w:r w:rsidR="00446383">
        <w:rPr>
          <w:rStyle w:val="CommentReference"/>
          <w:lang w:val="es-CR"/>
        </w:rPr>
        <w:commentReference w:id="639"/>
      </w:r>
      <w:r w:rsidRPr="00446383">
        <w:rPr>
          <w:highlight w:val="lightGray"/>
          <w:lang w:eastAsia="es-CR"/>
          <w:rPrChange w:id="641" w:author="Personal" w:date="2014-09-05T09:49:00Z">
            <w:rPr>
              <w:lang w:eastAsia="es-CR"/>
            </w:rPr>
          </w:rPrChange>
        </w:rPr>
        <w:t xml:space="preserve"> le recomienda a la clínica definir y crear posteriormente el examen de Habla en Ruido solicitado </w:t>
      </w:r>
      <w:commentRangeStart w:id="642"/>
      <w:r w:rsidRPr="00446383">
        <w:rPr>
          <w:highlight w:val="lightGray"/>
          <w:lang w:eastAsia="es-CR"/>
          <w:rPrChange w:id="643" w:author="Personal" w:date="2014-09-05T09:49:00Z">
            <w:rPr>
              <w:lang w:eastAsia="es-CR"/>
            </w:rPr>
          </w:rPrChange>
        </w:rPr>
        <w:t>inicialmente</w:t>
      </w:r>
      <w:commentRangeEnd w:id="642"/>
      <w:r w:rsidR="00D571A8" w:rsidRPr="00446383">
        <w:rPr>
          <w:rStyle w:val="CommentReference"/>
          <w:highlight w:val="lightGray"/>
          <w:lang w:val="es-CR"/>
          <w:rPrChange w:id="644" w:author="Personal" w:date="2014-09-05T09:49:00Z">
            <w:rPr>
              <w:rStyle w:val="CommentReference"/>
              <w:lang w:val="es-CR"/>
            </w:rPr>
          </w:rPrChange>
        </w:rPr>
        <w:commentReference w:id="642"/>
      </w:r>
      <w:r w:rsidRPr="00446383">
        <w:rPr>
          <w:highlight w:val="lightGray"/>
          <w:lang w:eastAsia="es-CR"/>
          <w:rPrChange w:id="645" w:author="Personal" w:date="2014-09-05T09:49:00Z">
            <w:rPr>
              <w:lang w:eastAsia="es-CR"/>
            </w:rPr>
          </w:rPrChange>
        </w:rPr>
        <w:t>, ya que en las etapas finales del proyecto fue necesario quitarlo del alcance porque el especialista no ha terminado de definir cómo evaluar esto en la aplicación</w:t>
      </w:r>
      <w:commentRangeStart w:id="646"/>
      <w:r w:rsidRPr="00446383">
        <w:rPr>
          <w:highlight w:val="lightGray"/>
          <w:lang w:eastAsia="es-CR"/>
          <w:rPrChange w:id="647" w:author="Personal" w:date="2014-09-05T09:49:00Z">
            <w:rPr>
              <w:lang w:eastAsia="es-CR"/>
            </w:rPr>
          </w:rPrChange>
        </w:rPr>
        <w:t>. Esto no genera un impacto relevante para el objetivo de este proyecto.</w:t>
      </w:r>
      <w:commentRangeEnd w:id="646"/>
      <w:r w:rsidR="00973066" w:rsidRPr="00446383">
        <w:rPr>
          <w:rStyle w:val="CommentReference"/>
          <w:highlight w:val="lightGray"/>
          <w:lang w:val="es-CR"/>
          <w:rPrChange w:id="648" w:author="Personal" w:date="2014-09-05T09:49:00Z">
            <w:rPr>
              <w:rStyle w:val="CommentReference"/>
              <w:lang w:val="es-CR"/>
            </w:rPr>
          </w:rPrChange>
        </w:rPr>
        <w:commentReference w:id="646"/>
      </w:r>
    </w:p>
    <w:p w:rsidR="004C072D" w:rsidRDefault="004C072D" w:rsidP="004C072D">
      <w:pPr>
        <w:pStyle w:val="ListParagraph"/>
        <w:numPr>
          <w:ilvl w:val="0"/>
          <w:numId w:val="27"/>
        </w:numPr>
        <w:rPr>
          <w:ins w:id="649" w:author="Personal" w:date="2014-08-23T17:49:00Z"/>
          <w:lang w:eastAsia="es-CR"/>
        </w:rPr>
      </w:pPr>
      <w:commentRangeStart w:id="650"/>
      <w:ins w:id="651" w:author="Personal" w:date="2014-08-23T17:49:00Z">
        <w:r>
          <w:rPr>
            <w:lang w:eastAsia="es-CR"/>
          </w:rPr>
          <w:t>La</w:t>
        </w:r>
        <w:commentRangeEnd w:id="650"/>
        <w:r>
          <w:rPr>
            <w:rStyle w:val="CommentReference"/>
            <w:lang w:val="es-CR"/>
          </w:rPr>
          <w:commentReference w:id="650"/>
        </w:r>
        <w:r>
          <w:rPr>
            <w:lang w:eastAsia="es-CR"/>
          </w:rPr>
          <w:t xml:space="preserve"> empresa debe de considerar crear formas de evaluar la información que reciba, con el fin de realizar estudios que permitan indagar acerca de los padecimientos de los costarricenses.</w:t>
        </w:r>
      </w:ins>
    </w:p>
    <w:p w:rsidR="004C072D" w:rsidRDefault="004C072D" w:rsidP="004C072D">
      <w:pPr>
        <w:pStyle w:val="ListParagraph"/>
        <w:numPr>
          <w:ilvl w:val="0"/>
          <w:numId w:val="27"/>
        </w:numPr>
        <w:rPr>
          <w:ins w:id="652" w:author="Personal" w:date="2014-08-23T17:49:00Z"/>
          <w:lang w:eastAsia="es-CR"/>
        </w:rPr>
      </w:pPr>
      <w:ins w:id="653" w:author="Personal" w:date="2014-08-23T17:49:00Z">
        <w:r>
          <w:rPr>
            <w:lang w:eastAsia="es-CR"/>
          </w:rPr>
          <w:t>Se recomienda brindar a los clientes de Audinsa la posibilidad de enviar sugerencias a la clínica, acerca de la aplicación creada.</w:t>
        </w:r>
      </w:ins>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654"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655"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654"/>
          <w:bookmarkEnd w:id="655"/>
          <w:r w:rsidR="00E2576F" w:rsidRPr="00E2576F">
            <w:rPr>
              <w:color w:val="000000" w:themeColor="text1"/>
            </w:rPr>
            <w:br w:type="page"/>
          </w:r>
        </w:p>
        <w:sdt>
          <w:sdtPr>
            <w:rPr>
              <w:szCs w:val="24"/>
            </w:rPr>
            <w:id w:val="111145805"/>
            <w:bibliography/>
          </w:sdtPr>
          <w:sdtContent>
            <w:p w:rsidR="00025DAA" w:rsidRDefault="00025DAA" w:rsidP="00025DAA">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025DAA" w:rsidRDefault="00025DAA" w:rsidP="00025DAA">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025DAA" w:rsidRDefault="00025DAA" w:rsidP="00025DAA">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025DAA" w:rsidRDefault="00025DAA" w:rsidP="00025DAA">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025DAA" w:rsidRDefault="00025DAA" w:rsidP="00025DAA">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025DAA" w:rsidRDefault="00025DAA">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025DAA" w:rsidRDefault="00025DAA">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025DAA" w:rsidRDefault="00025DAA">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025DAA" w:rsidRDefault="00025DAA">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025DAA" w:rsidRDefault="00025DAA">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025DAA" w:rsidRDefault="00025DAA">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025DAA" w:rsidRDefault="00025DAA">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025DAA" w:rsidRDefault="00025DAA">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025DAA" w:rsidRDefault="00025DAA">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025DAA" w:rsidRDefault="00025DAA">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025DAA" w:rsidRDefault="00025DAA">
              <w:pPr>
                <w:pStyle w:val="Bibliography"/>
                <w:ind w:left="720" w:hanging="720"/>
                <w:rPr>
                  <w:noProof/>
                </w:rPr>
              </w:pPr>
              <w:r>
                <w:rPr>
                  <w:noProof/>
                </w:rPr>
                <w:t>Rodríguez, R., &amp; A'Gaytán, P. (2006). Manual de audiprotesismo. Guadalajara, Jalisco, México. Obtenido de http://www.blauton.com.mx/files/Audioprotesismo%20COMPLETO1.pdf</w:t>
              </w:r>
            </w:p>
            <w:p w:rsidR="00025DAA" w:rsidRDefault="00025DAA" w:rsidP="00025DAA">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025DAA" w:rsidRDefault="00025DAA" w:rsidP="00025DAA">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025DAA" w:rsidRDefault="00025DAA" w:rsidP="00025DAA">
              <w:pPr>
                <w:pStyle w:val="Bibliography"/>
                <w:ind w:left="720" w:hanging="720"/>
                <w:rPr>
                  <w:noProof/>
                </w:rPr>
              </w:pPr>
              <w:r w:rsidRPr="00025DAA">
                <w:rPr>
                  <w:noProof/>
                  <w:lang w:val="en-US"/>
                  <w:rPrChange w:id="656" w:author="Personal" w:date="2014-08-24T17:33:00Z">
                    <w:rPr>
                      <w:noProof/>
                    </w:rPr>
                  </w:rPrChange>
                </w:rPr>
                <w:t xml:space="preserve">Unitron Hearing. (2012). </w:t>
              </w:r>
              <w:r w:rsidRPr="00025DAA">
                <w:rPr>
                  <w:i/>
                  <w:iCs/>
                  <w:noProof/>
                  <w:lang w:val="en-US"/>
                  <w:rPrChange w:id="657" w:author="Personal" w:date="2014-08-24T17:33:00Z">
                    <w:rPr>
                      <w:i/>
                      <w:iCs/>
                      <w:noProof/>
                    </w:rPr>
                  </w:rPrChange>
                </w:rPr>
                <w:t>Hearing Self Assessment</w:t>
              </w:r>
              <w:r w:rsidRPr="00025DAA">
                <w:rPr>
                  <w:noProof/>
                  <w:lang w:val="en-US"/>
                  <w:rPrChange w:id="658" w:author="Personal" w:date="2014-08-24T17:33:00Z">
                    <w:rPr>
                      <w:noProof/>
                    </w:rPr>
                  </w:rPrChange>
                </w:rPr>
                <w:t xml:space="preserve">. </w:t>
              </w:r>
              <w:r>
                <w:rPr>
                  <w:noProof/>
                </w:rPr>
                <w:t>Recuperado el 20 de Setiembre de 2012, de Steps to Better Hearing: http://www.unitronhearing.com/unitron/us/en/about_us.html</w:t>
              </w:r>
            </w:p>
            <w:p w:rsidR="00025DAA" w:rsidRDefault="00025DAA">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659"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660" w:name="_Toc393656046"/>
      <w:r w:rsidRPr="00E2576F">
        <w:t>Anexos</w:t>
      </w:r>
      <w:bookmarkEnd w:id="659"/>
      <w:bookmarkEnd w:id="66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661" w:name="_Toc347566015"/>
      <w:bookmarkStart w:id="662" w:name="_Toc393656047"/>
      <w:r w:rsidRPr="00A50B51">
        <w:rPr>
          <w:sz w:val="24"/>
          <w:szCs w:val="24"/>
        </w:rPr>
        <w:lastRenderedPageBreak/>
        <w:t>Carta de aceptación de tutor</w:t>
      </w:r>
      <w:bookmarkEnd w:id="661"/>
      <w:bookmarkEnd w:id="662"/>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663" w:name="_Toc347566016"/>
      <w:bookmarkStart w:id="664" w:name="_Toc393656048"/>
      <w:r w:rsidRPr="00A50B51">
        <w:rPr>
          <w:sz w:val="24"/>
          <w:szCs w:val="24"/>
        </w:rPr>
        <w:lastRenderedPageBreak/>
        <w:t>Carta de apoyo de la empresa</w:t>
      </w:r>
      <w:bookmarkEnd w:id="663"/>
      <w:bookmarkEnd w:id="664"/>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665" w:name="_Toc393656049"/>
      <w:r w:rsidRPr="00A50B51">
        <w:rPr>
          <w:sz w:val="24"/>
          <w:szCs w:val="24"/>
        </w:rPr>
        <w:lastRenderedPageBreak/>
        <w:t>Carta de revisión del filólogo</w:t>
      </w:r>
      <w:bookmarkEnd w:id="665"/>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2">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666" w:name="_Toc393656050"/>
      <w:r w:rsidRPr="00A50B51">
        <w:rPr>
          <w:sz w:val="24"/>
          <w:szCs w:val="24"/>
        </w:rPr>
        <w:lastRenderedPageBreak/>
        <w:t>Declaración jurada de no plagio</w:t>
      </w:r>
      <w:bookmarkEnd w:id="666"/>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667" w:name="_Ref394738981"/>
      <w:bookmarkStart w:id="668" w:name="_Toc393656051"/>
      <w:bookmarkStart w:id="669" w:name="_Ref385187690"/>
      <w:bookmarkStart w:id="670" w:name="_Toc347566017"/>
      <w:r>
        <w:rPr>
          <w:sz w:val="24"/>
          <w:szCs w:val="24"/>
        </w:rPr>
        <w:lastRenderedPageBreak/>
        <w:t>Razones de la creación de la aplicación móvil Audinsa</w:t>
      </w:r>
      <w:bookmarkEnd w:id="667"/>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671" w:name="_Ref394745743"/>
      <w:r>
        <w:rPr>
          <w:sz w:val="24"/>
          <w:szCs w:val="24"/>
        </w:rPr>
        <w:lastRenderedPageBreak/>
        <w:t>Minutas</w:t>
      </w:r>
      <w:bookmarkEnd w:id="668"/>
      <w:bookmarkEnd w:id="671"/>
    </w:p>
    <w:bookmarkEnd w:id="669"/>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672" w:name="_Ref386054355"/>
      <w:bookmarkStart w:id="673" w:name="_Toc393656052"/>
      <w:r w:rsidRPr="00A50B51">
        <w:rPr>
          <w:sz w:val="24"/>
          <w:szCs w:val="24"/>
        </w:rPr>
        <w:lastRenderedPageBreak/>
        <w:t xml:space="preserve">Instrumento </w:t>
      </w:r>
      <w:bookmarkEnd w:id="670"/>
      <w:r w:rsidR="000B20AA" w:rsidRPr="00A50B51">
        <w:rPr>
          <w:sz w:val="24"/>
          <w:szCs w:val="24"/>
        </w:rPr>
        <w:t>cuestionario</w:t>
      </w:r>
      <w:bookmarkEnd w:id="672"/>
      <w:bookmarkEnd w:id="673"/>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674" w:name="_Toc347566018"/>
      <w:bookmarkStart w:id="675"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676" w:name="_Toc393656053"/>
      <w:bookmarkStart w:id="677" w:name="_Ref394742896"/>
      <w:r w:rsidRPr="00A50B51">
        <w:rPr>
          <w:sz w:val="24"/>
          <w:szCs w:val="24"/>
        </w:rPr>
        <w:lastRenderedPageBreak/>
        <w:t>Análisis de aplicaciones similares</w:t>
      </w:r>
      <w:bookmarkEnd w:id="674"/>
      <w:bookmarkEnd w:id="675"/>
      <w:bookmarkEnd w:id="676"/>
      <w:bookmarkEnd w:id="677"/>
    </w:p>
    <w:p w:rsidR="007C30EC" w:rsidRPr="00A50B51" w:rsidRDefault="007C30EC" w:rsidP="00C41690">
      <w:pPr>
        <w:pStyle w:val="13"/>
        <w:rPr>
          <w:rFonts w:cs="Times New Roman"/>
          <w:szCs w:val="24"/>
        </w:rPr>
      </w:pPr>
      <w:bookmarkStart w:id="678" w:name="_Ref343436073"/>
      <w:bookmarkStart w:id="679" w:name="_Ref343436102"/>
      <w:bookmarkStart w:id="680" w:name="_Toc347566019"/>
      <w:bookmarkStart w:id="681" w:name="_Toc393656054"/>
      <w:r w:rsidRPr="00A50B51">
        <w:rPr>
          <w:rFonts w:cs="Times New Roman"/>
          <w:szCs w:val="24"/>
        </w:rPr>
        <w:t xml:space="preserve">Análisis de la aplicación </w:t>
      </w:r>
      <w:proofErr w:type="spellStart"/>
      <w:r w:rsidRPr="00A50B51">
        <w:rPr>
          <w:rFonts w:cs="Times New Roman"/>
          <w:szCs w:val="24"/>
        </w:rPr>
        <w:t>uHear</w:t>
      </w:r>
      <w:bookmarkEnd w:id="678"/>
      <w:bookmarkEnd w:id="679"/>
      <w:bookmarkEnd w:id="680"/>
      <w:bookmarkEnd w:id="681"/>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682" w:name="_Toc343369218"/>
      <w:bookmarkStart w:id="683"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682"/>
      <w:bookmarkEnd w:id="683"/>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684" w:name="_Toc343369219"/>
      <w:bookmarkStart w:id="685"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684"/>
      <w:bookmarkEnd w:id="685"/>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686" w:name="_Toc343369220"/>
      <w:bookmarkStart w:id="687"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686"/>
      <w:bookmarkEnd w:id="687"/>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7"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688" w:name="_Toc343369221"/>
      <w:bookmarkStart w:id="689"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688"/>
      <w:bookmarkEnd w:id="689"/>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8"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690" w:name="_Toc343369222"/>
      <w:bookmarkStart w:id="691"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690"/>
      <w:bookmarkEnd w:id="691"/>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9"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692" w:name="_Toc343369223"/>
      <w:bookmarkStart w:id="693"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692"/>
      <w:bookmarkEnd w:id="693"/>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0"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694" w:name="_Toc343369224"/>
      <w:bookmarkStart w:id="695"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694"/>
      <w:bookmarkEnd w:id="695"/>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696" w:name="_Toc347566020"/>
      <w:bookmarkStart w:id="697" w:name="_Toc393656055"/>
      <w:r w:rsidRPr="00A50B51">
        <w:rPr>
          <w:rFonts w:cs="Times New Roman"/>
          <w:szCs w:val="24"/>
        </w:rPr>
        <w:t xml:space="preserve">Análisis de la aplicación Test en </w:t>
      </w:r>
      <w:r w:rsidR="00A46C74" w:rsidRPr="00A50B51">
        <w:rPr>
          <w:rFonts w:cs="Times New Roman"/>
          <w:szCs w:val="24"/>
        </w:rPr>
        <w:t>línea</w:t>
      </w:r>
      <w:bookmarkEnd w:id="696"/>
      <w:bookmarkEnd w:id="697"/>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1"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2">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3">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4">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5">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698" w:name="_Toc343369225"/>
      <w:bookmarkStart w:id="699"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698"/>
      <w:bookmarkEnd w:id="699"/>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700" w:name="_Toc347566021"/>
      <w:bookmarkStart w:id="701" w:name="_Toc393656056"/>
      <w:r w:rsidRPr="00A50B51">
        <w:rPr>
          <w:rFonts w:cs="Times New Roman"/>
          <w:szCs w:val="24"/>
        </w:rPr>
        <w:lastRenderedPageBreak/>
        <w:t>Análisis de la aplicación Test auditivo</w:t>
      </w:r>
      <w:bookmarkEnd w:id="700"/>
      <w:bookmarkEnd w:id="701"/>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702"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702"/>
      <w:proofErr w:type="spellEnd"/>
    </w:p>
    <w:p w:rsidR="00C112FC" w:rsidRPr="00A50B51" w:rsidRDefault="00E31A26" w:rsidP="00C41690">
      <w:pPr>
        <w:pStyle w:val="13"/>
        <w:rPr>
          <w:rFonts w:cs="Times New Roman"/>
          <w:szCs w:val="24"/>
        </w:rPr>
      </w:pPr>
      <w:bookmarkStart w:id="703" w:name="_Toc347566022"/>
      <w:bookmarkStart w:id="704"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proofErr w:type="spellStart"/>
      <w:r w:rsidR="00C112FC" w:rsidRPr="00A50B51">
        <w:rPr>
          <w:rFonts w:cs="Times New Roman"/>
          <w:szCs w:val="24"/>
        </w:rPr>
        <w:t>Android</w:t>
      </w:r>
      <w:bookmarkEnd w:id="703"/>
      <w:bookmarkEnd w:id="704"/>
      <w:proofErr w:type="spellEnd"/>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705"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705"/>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706"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706"/>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707"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707"/>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08"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708"/>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709"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709"/>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710"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710"/>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to" w:date="2014-08-24T17:13:00Z" w:initials="B">
    <w:p w:rsidR="001050AB" w:rsidRDefault="001050AB">
      <w:pPr>
        <w:pStyle w:val="CommentText"/>
      </w:pPr>
      <w:r>
        <w:rPr>
          <w:rStyle w:val="CommentReference"/>
        </w:rPr>
        <w:annotationRef/>
      </w:r>
      <w:r>
        <w:t>Pedro Fonseca: Todas las observaciones y modificaciones que propongo, las pueden obviar si me convencen de ello. LLAMAR A 83338381</w:t>
      </w:r>
    </w:p>
  </w:comment>
  <w:comment w:id="110" w:author="Personal" w:date="2014-09-05T09:14:00Z" w:initials="P">
    <w:p w:rsidR="001050AB" w:rsidRDefault="001050AB">
      <w:pPr>
        <w:pStyle w:val="CommentText"/>
      </w:pPr>
      <w:r>
        <w:rPr>
          <w:rStyle w:val="CommentReference"/>
        </w:rPr>
        <w:annotationRef/>
      </w:r>
      <w:r>
        <w:t>Preguntar a la empresa que es integral y aclarar</w:t>
      </w:r>
    </w:p>
  </w:comment>
  <w:comment w:id="111" w:author="Beto" w:date="2014-08-24T17:13:00Z" w:initials="B">
    <w:p w:rsidR="001050AB" w:rsidRPr="001D6E95" w:rsidRDefault="001050AB">
      <w:pPr>
        <w:pStyle w:val="CommentText"/>
      </w:pPr>
      <w:r>
        <w:rPr>
          <w:rStyle w:val="CommentReference"/>
        </w:rPr>
        <w:annotationRef/>
      </w:r>
      <w:r>
        <w:t>Pedro Fonseca</w:t>
      </w:r>
      <w:r w:rsidRPr="001D6E95">
        <w:t xml:space="preserve">: </w:t>
      </w:r>
      <w:r>
        <w:t>¿</w:t>
      </w:r>
      <w:r w:rsidRPr="001D6E95">
        <w:t>Concepto de Integral para Audinsa?</w:t>
      </w:r>
      <w:r>
        <w:t xml:space="preserve">  Detectar a tiempo los problemas… Educación, Rehabilitación.</w:t>
      </w:r>
    </w:p>
  </w:comment>
  <w:comment w:id="125" w:author="Personal" w:date="2014-09-09T20:35:00Z" w:initials="P">
    <w:p w:rsidR="001050AB" w:rsidRDefault="001050AB">
      <w:pPr>
        <w:pStyle w:val="CommentText"/>
      </w:pPr>
      <w:r>
        <w:rPr>
          <w:rStyle w:val="CommentReference"/>
        </w:rPr>
        <w:annotationRef/>
      </w:r>
      <w:r>
        <w:t xml:space="preserve">Tomar en cuenta para la </w:t>
      </w:r>
      <w:proofErr w:type="spellStart"/>
      <w:r>
        <w:t>presentacion</w:t>
      </w:r>
      <w:proofErr w:type="spellEnd"/>
    </w:p>
  </w:comment>
  <w:comment w:id="126" w:author="Personal" w:date="2014-08-24T17:13:00Z" w:initials="P">
    <w:p w:rsidR="001050AB" w:rsidRPr="00A50B51" w:rsidRDefault="001050AB" w:rsidP="000B3A33">
      <w:pPr>
        <w:pStyle w:val="Caption"/>
        <w:jc w:val="both"/>
        <w:rPr>
          <w:sz w:val="24"/>
          <w:szCs w:val="24"/>
        </w:rPr>
      </w:pPr>
      <w:r>
        <w:rPr>
          <w:rStyle w:val="CommentReference"/>
        </w:rPr>
        <w:annotationRef/>
      </w:r>
      <w:r>
        <w:rPr>
          <w:sz w:val="24"/>
          <w:szCs w:val="24"/>
        </w:rPr>
        <w:t xml:space="preserve"> Para el usuario la mejor es la que se creó , el cuadro comparativo  y revisión de las existentes en el mercado se realizó para prevenir que existiera alguna que cumpliera con las necesidades de la empresa, y si esto sucedía no se iba a requerir  de la creada.</w:t>
      </w:r>
    </w:p>
    <w:p w:rsidR="001050AB" w:rsidRDefault="001050AB">
      <w:pPr>
        <w:pStyle w:val="CommentText"/>
      </w:pPr>
    </w:p>
  </w:comment>
  <w:comment w:id="124" w:author="Beto" w:date="2014-08-24T17:13:00Z" w:initials="B">
    <w:p w:rsidR="001050AB" w:rsidRDefault="001050AB">
      <w:pPr>
        <w:pStyle w:val="CommentText"/>
      </w:pPr>
      <w:r>
        <w:rPr>
          <w:rStyle w:val="CommentReference"/>
        </w:rPr>
        <w:annotationRef/>
      </w:r>
      <w:r>
        <w:t>Pedro Fonseca</w:t>
      </w:r>
      <w:r w:rsidRPr="00F06BE3">
        <w:t xml:space="preserve">: ¿Hay alguna hecha mejor o peor que la propuesta? </w:t>
      </w:r>
    </w:p>
  </w:comment>
  <w:comment w:id="127" w:author="Personal" w:date="2014-09-09T20:36:00Z" w:initials="P">
    <w:p w:rsidR="001050AB" w:rsidRDefault="001050AB">
      <w:pPr>
        <w:pStyle w:val="CommentText"/>
      </w:pPr>
      <w:r>
        <w:rPr>
          <w:rStyle w:val="CommentReference"/>
        </w:rPr>
        <w:annotationRef/>
      </w:r>
      <w:r>
        <w:t>Agregar esto en el cumplimiento del objetivo</w:t>
      </w:r>
      <w:r w:rsidR="00B20F56">
        <w:t xml:space="preserve"> con cuidado de no alterar lo escrito, mencionarlo para que quede en claro que algo lo respalda</w:t>
      </w:r>
    </w:p>
    <w:p w:rsidR="001050AB" w:rsidRDefault="001050AB">
      <w:pPr>
        <w:pStyle w:val="CommentText"/>
      </w:pPr>
      <w:r>
        <w:rPr>
          <w:sz w:val="21"/>
          <w:szCs w:val="21"/>
          <w:shd w:val="clear" w:color="auto" w:fill="FFFFFF"/>
        </w:rPr>
        <w:t>Los sonidos dados por la doctora son transformados usando un software</w:t>
      </w:r>
      <w:r>
        <w:rPr>
          <w:sz w:val="21"/>
          <w:szCs w:val="21"/>
        </w:rPr>
        <w:br/>
      </w:r>
      <w:r>
        <w:rPr>
          <w:sz w:val="21"/>
          <w:szCs w:val="21"/>
          <w:shd w:val="clear" w:color="auto" w:fill="FFFFFF"/>
        </w:rPr>
        <w:t>DAW para que en su máximo volumen (el máximo volumen del dispositivo) suenen al</w:t>
      </w:r>
      <w:r>
        <w:rPr>
          <w:sz w:val="21"/>
          <w:szCs w:val="21"/>
        </w:rPr>
        <w:br/>
      </w:r>
      <w:r>
        <w:rPr>
          <w:sz w:val="21"/>
          <w:szCs w:val="21"/>
          <w:shd w:val="clear" w:color="auto" w:fill="FFFFFF"/>
        </w:rPr>
        <w:t xml:space="preserve">decibel requerido por la doctora (20 </w:t>
      </w:r>
      <w:proofErr w:type="spellStart"/>
      <w:r>
        <w:rPr>
          <w:sz w:val="21"/>
          <w:szCs w:val="21"/>
          <w:shd w:val="clear" w:color="auto" w:fill="FFFFFF"/>
        </w:rPr>
        <w:t>db</w:t>
      </w:r>
      <w:proofErr w:type="spellEnd"/>
      <w:r>
        <w:rPr>
          <w:sz w:val="21"/>
          <w:szCs w:val="21"/>
          <w:shd w:val="clear" w:color="auto" w:fill="FFFFFF"/>
        </w:rPr>
        <w:t>). Cuando se ejecuta la prueba de</w:t>
      </w:r>
      <w:r>
        <w:rPr>
          <w:sz w:val="21"/>
          <w:szCs w:val="21"/>
        </w:rPr>
        <w:br/>
      </w:r>
      <w:r>
        <w:rPr>
          <w:sz w:val="21"/>
          <w:szCs w:val="21"/>
          <w:shd w:val="clear" w:color="auto" w:fill="FFFFFF"/>
        </w:rPr>
        <w:t>audición, se es requerido que el usuario ponga el máximo volumen del</w:t>
      </w:r>
      <w:r>
        <w:rPr>
          <w:sz w:val="21"/>
          <w:szCs w:val="21"/>
        </w:rPr>
        <w:br/>
      </w:r>
      <w:r>
        <w:rPr>
          <w:sz w:val="21"/>
          <w:szCs w:val="21"/>
          <w:shd w:val="clear" w:color="auto" w:fill="FFFFFF"/>
        </w:rPr>
        <w:t>dispositivo, sino de otra forma no se le dejará realizar la prueba</w:t>
      </w:r>
    </w:p>
  </w:comment>
  <w:comment w:id="128" w:author="Beto" w:date="2014-08-24T17:13:00Z" w:initials="B">
    <w:p w:rsidR="001050AB" w:rsidRPr="00F06BE3" w:rsidRDefault="001050AB">
      <w:pPr>
        <w:pStyle w:val="CommentText"/>
      </w:pPr>
      <w:r>
        <w:rPr>
          <w:rStyle w:val="CommentReference"/>
        </w:rPr>
        <w:annotationRef/>
      </w:r>
      <w:r>
        <w:t>Pedro Fonseca</w:t>
      </w:r>
      <w:r w:rsidRPr="00F06BE3">
        <w:t>: ¿Cómo trabajaría la aplicaci</w:t>
      </w:r>
      <w:r>
        <w:t>ón? ¿Cómo miden los decibeles?</w:t>
      </w:r>
    </w:p>
  </w:comment>
  <w:comment w:id="135" w:author="Beto" w:date="2014-08-24T17:13:00Z" w:initials="B">
    <w:p w:rsidR="001050AB" w:rsidRDefault="001050AB">
      <w:pPr>
        <w:pStyle w:val="CommentText"/>
      </w:pPr>
      <w:r>
        <w:rPr>
          <w:rStyle w:val="CommentReference"/>
        </w:rPr>
        <w:annotationRef/>
      </w:r>
      <w:r>
        <w:t>Pedro Fonseca</w:t>
      </w:r>
      <w:r w:rsidRPr="0041665F">
        <w:t>: Ver observación anterior</w:t>
      </w:r>
    </w:p>
  </w:comment>
  <w:comment w:id="136" w:author="Personal" w:date="2014-09-09T20:37:00Z" w:initials="P">
    <w:p w:rsidR="001050AB" w:rsidRDefault="001050AB">
      <w:pPr>
        <w:pStyle w:val="CommentText"/>
      </w:pPr>
      <w:r>
        <w:rPr>
          <w:rStyle w:val="CommentReference"/>
        </w:rPr>
        <w:annotationRef/>
      </w:r>
      <w:r w:rsidR="00B20F56">
        <w:t>Consultar con la empresa a q se refieren con integral y complementar</w:t>
      </w:r>
    </w:p>
  </w:comment>
  <w:comment w:id="381" w:author="Personal" w:date="2014-08-24T17:13:00Z" w:initials="P">
    <w:p w:rsidR="001050AB" w:rsidRDefault="001050AB" w:rsidP="0041665F">
      <w:pPr>
        <w:pStyle w:val="CommentText"/>
      </w:pPr>
      <w:r>
        <w:rPr>
          <w:rStyle w:val="CommentReference"/>
        </w:rPr>
        <w:annotationRef/>
      </w:r>
      <w:r>
        <w:t>Ajuste observaciones lector externo</w:t>
      </w:r>
    </w:p>
  </w:comment>
  <w:comment w:id="400" w:author="Personal" w:date="2014-08-30T14:44:00Z" w:initials="P">
    <w:p w:rsidR="001050AB" w:rsidRDefault="001050AB">
      <w:pPr>
        <w:pStyle w:val="CommentText"/>
      </w:pPr>
      <w:r>
        <w:rPr>
          <w:rStyle w:val="CommentReference"/>
        </w:rPr>
        <w:annotationRef/>
      </w:r>
      <w:r>
        <w:t>Observaciones lector externo</w:t>
      </w:r>
    </w:p>
  </w:comment>
  <w:comment w:id="403" w:author="Personal" w:date="2014-09-09T20:47:00Z" w:initials="P">
    <w:p w:rsidR="001050AB" w:rsidRDefault="001050AB">
      <w:pPr>
        <w:pStyle w:val="CommentText"/>
      </w:pPr>
      <w:r>
        <w:rPr>
          <w:rStyle w:val="CommentReference"/>
        </w:rPr>
        <w:annotationRef/>
      </w:r>
      <w:r>
        <w:t xml:space="preserve">REVISAR JUNTOS </w:t>
      </w:r>
    </w:p>
    <w:p w:rsidR="001050AB" w:rsidRDefault="00DB3EDC">
      <w:pPr>
        <w:pStyle w:val="CommentText"/>
      </w:pPr>
      <w:r>
        <w:t>Buscar información que respalde el uso de la encuesta y los datos</w:t>
      </w:r>
    </w:p>
  </w:comment>
  <w:comment w:id="402" w:author="Beto" w:date="2014-08-24T17:13:00Z" w:initials="B">
    <w:p w:rsidR="001050AB" w:rsidRPr="00085E05" w:rsidRDefault="001050AB">
      <w:pPr>
        <w:pStyle w:val="CommentText"/>
      </w:pPr>
      <w:r>
        <w:rPr>
          <w:rStyle w:val="CommentReference"/>
        </w:rPr>
        <w:annotationRef/>
      </w:r>
      <w:r>
        <w:t>Pedro Fonseca</w:t>
      </w:r>
      <w:r w:rsidRPr="00085E05">
        <w:t>: ¿Es por la encuesta o porque es el m</w:t>
      </w:r>
      <w:r>
        <w:t>ás usado a nivel de Costa Rica o mundial?</w:t>
      </w:r>
    </w:p>
  </w:comment>
  <w:comment w:id="405" w:author="Personal" w:date="2014-08-30T14:57:00Z" w:initials="P">
    <w:p w:rsidR="001050AB" w:rsidRDefault="001050AB">
      <w:pPr>
        <w:pStyle w:val="CommentText"/>
      </w:pPr>
      <w:r>
        <w:rPr>
          <w:rStyle w:val="CommentReference"/>
        </w:rPr>
        <w:annotationRef/>
      </w:r>
      <w:r>
        <w:t>Solo en Android, en otro sistema operativo sería otro desarrollo diferente y casi que otro proyecto. El usuario está al tanto y de acuerdo pues el tema de que el SO es libre le resultó atractivo. Se puede generar una recomendación para que el usuario emplee los mismo requerimientos y los contrate para crear una app en otro SO</w:t>
      </w:r>
    </w:p>
  </w:comment>
  <w:comment w:id="406" w:author="Personal" w:date="2014-09-09T20:48:00Z" w:initials="P">
    <w:p w:rsidR="001050AB" w:rsidRDefault="001050AB">
      <w:pPr>
        <w:pStyle w:val="CommentText"/>
      </w:pPr>
      <w:r>
        <w:rPr>
          <w:rStyle w:val="CommentReference"/>
        </w:rPr>
        <w:annotationRef/>
      </w:r>
      <w:r>
        <w:t xml:space="preserve">Revisar posteriormente con la </w:t>
      </w:r>
      <w:proofErr w:type="spellStart"/>
      <w:r>
        <w:t>extadistica</w:t>
      </w:r>
      <w:r w:rsidR="00DB3EDC">
        <w:t>s</w:t>
      </w:r>
      <w:proofErr w:type="spellEnd"/>
    </w:p>
  </w:comment>
  <w:comment w:id="404" w:author="Beto" w:date="2014-08-24T17:13:00Z" w:initials="B">
    <w:p w:rsidR="001050AB" w:rsidRPr="00085E05" w:rsidRDefault="001050AB">
      <w:pPr>
        <w:pStyle w:val="CommentText"/>
      </w:pPr>
      <w:r>
        <w:rPr>
          <w:rStyle w:val="CommentReference"/>
        </w:rPr>
        <w:annotationRef/>
      </w:r>
      <w:r>
        <w:t>Pedro Fonseca</w:t>
      </w:r>
      <w:r w:rsidRPr="00085E05">
        <w:t xml:space="preserve">: OJO: </w:t>
      </w:r>
      <w:r>
        <w:t>¿</w:t>
      </w:r>
      <w:r w:rsidRPr="00085E05">
        <w:t>Esa aplicaci</w:t>
      </w:r>
      <w:r>
        <w:t>ón solo se usará en un sector de la población que usa Android? Yo como vendedor desearía que mi proyecto llegue a todos.</w:t>
      </w:r>
    </w:p>
  </w:comment>
  <w:comment w:id="408" w:author="Personal" w:date="2014-08-24T17:13:00Z" w:initials="P">
    <w:p w:rsidR="001050AB" w:rsidRDefault="001050AB">
      <w:pPr>
        <w:pStyle w:val="CommentText"/>
      </w:pPr>
      <w:r>
        <w:rPr>
          <w:rStyle w:val="CommentReference"/>
        </w:rPr>
        <w:annotationRef/>
      </w:r>
      <w:r>
        <w:t>Observaciones lector externo</w:t>
      </w:r>
    </w:p>
  </w:comment>
  <w:comment w:id="411" w:author="Personal" w:date="2014-08-24T17:13:00Z" w:initials="P">
    <w:p w:rsidR="001050AB" w:rsidRDefault="001050AB">
      <w:pPr>
        <w:pStyle w:val="CommentText"/>
      </w:pPr>
      <w:r>
        <w:rPr>
          <w:rStyle w:val="CommentReference"/>
        </w:rPr>
        <w:annotationRef/>
      </w:r>
      <w:r>
        <w:t>Observaciones lector externo</w:t>
      </w:r>
    </w:p>
  </w:comment>
  <w:comment w:id="415" w:author="Personal" w:date="2014-08-30T15:03:00Z" w:initials="P">
    <w:p w:rsidR="001050AB" w:rsidRDefault="001050AB">
      <w:pPr>
        <w:pStyle w:val="CommentText"/>
      </w:pPr>
      <w:r>
        <w:rPr>
          <w:rStyle w:val="CommentReference"/>
        </w:rPr>
        <w:annotationRef/>
      </w:r>
      <w:r>
        <w:t>REVISAR JUNTOS</w:t>
      </w:r>
    </w:p>
    <w:p w:rsidR="001050AB" w:rsidRPr="002F00ED" w:rsidRDefault="001050AB">
      <w:pPr>
        <w:pStyle w:val="CommentText"/>
      </w:pPr>
      <w:r>
        <w:t>Al no haber fuentes nacionales que indiquen la utilización de aplicaciones móviles en el campo de la salud en este rango de la población se realizó una breve investigación por medio de un cuestionario.</w:t>
      </w:r>
    </w:p>
  </w:comment>
  <w:comment w:id="414" w:author="Beto" w:date="2014-08-24T17:13:00Z" w:initials="B">
    <w:p w:rsidR="001050AB" w:rsidRPr="002E6351" w:rsidRDefault="001050AB">
      <w:pPr>
        <w:pStyle w:val="CommentText"/>
      </w:pPr>
      <w:r>
        <w:rPr>
          <w:rStyle w:val="CommentReference"/>
        </w:rPr>
        <w:annotationRef/>
      </w:r>
      <w:r>
        <w:t>Pedro Fonseca</w:t>
      </w:r>
      <w:r w:rsidRPr="00A77EA6">
        <w:t>: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438" w:author="Personal" w:date="2014-08-24T17:13:00Z" w:initials="P">
    <w:p w:rsidR="001050AB" w:rsidRDefault="001050AB">
      <w:pPr>
        <w:pStyle w:val="CommentText"/>
      </w:pPr>
      <w:r>
        <w:rPr>
          <w:rStyle w:val="CommentReference"/>
        </w:rPr>
        <w:annotationRef/>
      </w:r>
      <w:r>
        <w:t>Observaciones lector externo</w:t>
      </w:r>
    </w:p>
  </w:comment>
  <w:comment w:id="444" w:author="Personal" w:date="2014-08-24T17:13:00Z" w:initials="P">
    <w:p w:rsidR="001050AB" w:rsidRDefault="001050AB">
      <w:pPr>
        <w:pStyle w:val="CommentText"/>
      </w:pPr>
      <w:r>
        <w:rPr>
          <w:rStyle w:val="CommentReference"/>
        </w:rPr>
        <w:annotationRef/>
      </w:r>
      <w:r>
        <w:t>Observaciones lector externo</w:t>
      </w:r>
    </w:p>
  </w:comment>
  <w:comment w:id="472" w:author="Personal" w:date="2014-08-24T17:13:00Z" w:initials="P">
    <w:p w:rsidR="001050AB" w:rsidRDefault="001050AB">
      <w:pPr>
        <w:pStyle w:val="CommentText"/>
      </w:pPr>
      <w:r>
        <w:rPr>
          <w:rStyle w:val="CommentReference"/>
        </w:rPr>
        <w:annotationRef/>
      </w:r>
      <w:r>
        <w:t>Observaciones lector externo</w:t>
      </w:r>
    </w:p>
  </w:comment>
  <w:comment w:id="590" w:author="Personal" w:date="2014-08-24T17:13:00Z" w:initials="P">
    <w:p w:rsidR="001050AB" w:rsidRDefault="001050AB">
      <w:pPr>
        <w:pStyle w:val="CommentText"/>
      </w:pPr>
      <w:r>
        <w:rPr>
          <w:rStyle w:val="CommentReference"/>
        </w:rPr>
        <w:annotationRef/>
      </w:r>
      <w:r>
        <w:t>Observaciones lector externo</w:t>
      </w:r>
    </w:p>
  </w:comment>
  <w:comment w:id="612" w:author="Personal" w:date="2014-09-05T09:40:00Z" w:initials="P">
    <w:p w:rsidR="001050AB" w:rsidRDefault="001050AB">
      <w:pPr>
        <w:pStyle w:val="CommentText"/>
      </w:pPr>
      <w:r>
        <w:rPr>
          <w:rStyle w:val="CommentReference"/>
        </w:rPr>
        <w:annotationRef/>
      </w:r>
      <w:r>
        <w:t>Agregar énfasis en marco  que y para que</w:t>
      </w:r>
    </w:p>
  </w:comment>
  <w:comment w:id="614" w:author="Beto" w:date="2014-08-24T17:13:00Z" w:initials="B">
    <w:p w:rsidR="001050AB" w:rsidRDefault="001050AB">
      <w:pPr>
        <w:pStyle w:val="CommentText"/>
      </w:pPr>
      <w:r>
        <w:rPr>
          <w:rStyle w:val="CommentReference"/>
        </w:rPr>
        <w:annotationRef/>
      </w:r>
      <w:r>
        <w:t>Pedro Fonseca</w:t>
      </w:r>
      <w:r w:rsidRPr="00A66010">
        <w:t>:</w:t>
      </w:r>
      <w:r>
        <w:t xml:space="preserve"> Debe existir un test para ello.</w:t>
      </w:r>
    </w:p>
  </w:comment>
  <w:comment w:id="615" w:author="Personal" w:date="2014-08-24T17:13:00Z" w:initials="P">
    <w:p w:rsidR="001050AB" w:rsidRDefault="001050AB">
      <w:pPr>
        <w:pStyle w:val="CommentText"/>
      </w:pPr>
      <w:r>
        <w:rPr>
          <w:rStyle w:val="CommentReference"/>
        </w:rPr>
        <w:annotationRef/>
      </w:r>
      <w:r>
        <w:t>Sí porque estaba en los requerimientos, se ajusta un poco para aclarar el tema</w:t>
      </w:r>
    </w:p>
  </w:comment>
  <w:comment w:id="617" w:author="Personal" w:date="2014-09-05T09:41:00Z" w:initials="P">
    <w:p w:rsidR="001050AB" w:rsidRDefault="001050AB">
      <w:pPr>
        <w:pStyle w:val="CommentText"/>
      </w:pPr>
      <w:r>
        <w:rPr>
          <w:rStyle w:val="CommentReference"/>
        </w:rPr>
        <w:annotationRef/>
      </w:r>
      <w:r>
        <w:t xml:space="preserve">Ajustar  </w:t>
      </w:r>
      <w:proofErr w:type="spellStart"/>
      <w:r>
        <w:t>redaccion</w:t>
      </w:r>
      <w:proofErr w:type="spellEnd"/>
    </w:p>
  </w:comment>
  <w:comment w:id="616" w:author="Beto" w:date="2014-08-24T17:13:00Z" w:initials="B">
    <w:p w:rsidR="001050AB" w:rsidRDefault="001050AB">
      <w:pPr>
        <w:pStyle w:val="CommentText"/>
      </w:pPr>
      <w:r>
        <w:rPr>
          <w:rStyle w:val="CommentReference"/>
        </w:rPr>
        <w:annotationRef/>
      </w:r>
      <w:r>
        <w:t>Pedro Fonseca</w:t>
      </w:r>
      <w:r w:rsidRPr="00A66010">
        <w:t>:</w:t>
      </w:r>
      <w:r>
        <w:t xml:space="preserve"> Es un objetivo, eso es normal.</w:t>
      </w:r>
    </w:p>
  </w:comment>
  <w:comment w:id="619" w:author="Personal" w:date="2014-09-05T09:44:00Z" w:initials="P">
    <w:p w:rsidR="001050AB" w:rsidRDefault="001050AB">
      <w:pPr>
        <w:pStyle w:val="CommentText"/>
      </w:pPr>
      <w:r>
        <w:rPr>
          <w:rStyle w:val="CommentReference"/>
        </w:rPr>
        <w:annotationRef/>
      </w:r>
      <w:r>
        <w:t xml:space="preserve">Gracias a la </w:t>
      </w:r>
      <w:proofErr w:type="spellStart"/>
      <w:r>
        <w:t>fomracion</w:t>
      </w:r>
      <w:proofErr w:type="spellEnd"/>
      <w:r>
        <w:t xml:space="preserve"> en investigación que nos exige la carrera logramos ….</w:t>
      </w:r>
    </w:p>
  </w:comment>
  <w:comment w:id="618" w:author="Beto" w:date="2014-08-24T17:13:00Z" w:initials="B">
    <w:p w:rsidR="001050AB" w:rsidRDefault="001050AB">
      <w:pPr>
        <w:pStyle w:val="CommentText"/>
      </w:pPr>
      <w:r>
        <w:rPr>
          <w:rStyle w:val="CommentReference"/>
        </w:rPr>
        <w:annotationRef/>
      </w:r>
      <w:r>
        <w:t>Pedro Fonseca</w:t>
      </w:r>
      <w:r w:rsidRPr="00A66010">
        <w:t>:</w:t>
      </w:r>
      <w:r>
        <w:t xml:space="preserve"> Esa es labor de los informáticos.</w:t>
      </w:r>
    </w:p>
  </w:comment>
  <w:comment w:id="621" w:author="Personal" w:date="2014-08-24T17:13:00Z" w:initials="P">
    <w:p w:rsidR="001050AB" w:rsidRDefault="001050AB">
      <w:pPr>
        <w:pStyle w:val="CommentText"/>
      </w:pPr>
      <w:r>
        <w:rPr>
          <w:rStyle w:val="CommentReference"/>
        </w:rPr>
        <w:annotationRef/>
      </w:r>
      <w:r>
        <w:t>Observaciones lector externo</w:t>
      </w:r>
    </w:p>
  </w:comment>
  <w:comment w:id="630" w:author="Personal" w:date="2014-09-09T20:56:00Z" w:initials="P">
    <w:p w:rsidR="001050AB" w:rsidRDefault="001050AB">
      <w:pPr>
        <w:pStyle w:val="CommentText"/>
      </w:pPr>
      <w:r>
        <w:rPr>
          <w:rStyle w:val="CommentReference"/>
        </w:rPr>
        <w:annotationRef/>
      </w:r>
      <w:r>
        <w:t>Suger</w:t>
      </w:r>
      <w:r w:rsidR="007856AF">
        <w:t>i</w:t>
      </w:r>
      <w:r>
        <w:t>rle un formulario anexo.</w:t>
      </w:r>
    </w:p>
  </w:comment>
  <w:comment w:id="626" w:author="Beto" w:date="2014-08-24T17:13:00Z" w:initials="B">
    <w:p w:rsidR="001050AB" w:rsidRPr="002A0B50" w:rsidRDefault="001050AB">
      <w:pPr>
        <w:pStyle w:val="CommentText"/>
      </w:pPr>
      <w:r>
        <w:rPr>
          <w:rStyle w:val="CommentReference"/>
        </w:rPr>
        <w:annotationRef/>
      </w:r>
      <w:r>
        <w:t>Pedro Fonseca</w:t>
      </w:r>
      <w:r w:rsidRPr="00A66010">
        <w:t>:</w:t>
      </w:r>
      <w:r>
        <w:t xml:space="preserve"> Plan de B</w:t>
      </w:r>
      <w:r w:rsidRPr="002A0B50">
        <w:t xml:space="preserve">: </w:t>
      </w:r>
      <w:r>
        <w:t xml:space="preserve">¿Cómo solicitarán el </w:t>
      </w:r>
      <w:proofErr w:type="spellStart"/>
      <w:r>
        <w:t>feedback</w:t>
      </w:r>
      <w:proofErr w:type="spellEnd"/>
      <w:r>
        <w:t>? Debe existir algo.</w:t>
      </w:r>
    </w:p>
  </w:comment>
  <w:comment w:id="627" w:author="Beto" w:date="2014-08-30T15:17:00Z" w:initials="B">
    <w:p w:rsidR="001050AB" w:rsidRPr="003670EB" w:rsidRDefault="001050AB">
      <w:pPr>
        <w:pStyle w:val="CommentText"/>
      </w:pPr>
      <w:r>
        <w:rPr>
          <w:rStyle w:val="CommentReference"/>
        </w:rPr>
        <w:annotationRef/>
      </w:r>
      <w:r>
        <w:t xml:space="preserve">Los desarrolladores de la aplicación son administradores junto a la clínica de la aplicación en Google Play Store. Aquí llegan las calificaciones, cuantos dispositivos han instalado/desinstalado la aplicación, y la clínica puede recibir el </w:t>
      </w:r>
      <w:proofErr w:type="spellStart"/>
      <w:r>
        <w:t>feedback</w:t>
      </w:r>
      <w:proofErr w:type="spellEnd"/>
      <w:r>
        <w:t xml:space="preserve"> desde aquí.</w:t>
      </w:r>
    </w:p>
  </w:comment>
  <w:comment w:id="634" w:author="Personal" w:date="2014-09-09T20:57:00Z" w:initials="P">
    <w:p w:rsidR="001050AB" w:rsidRDefault="001050AB">
      <w:pPr>
        <w:pStyle w:val="CommentText"/>
      </w:pPr>
      <w:r>
        <w:rPr>
          <w:rStyle w:val="CommentReference"/>
        </w:rPr>
        <w:annotationRef/>
      </w:r>
      <w:r w:rsidR="007543EA">
        <w:t xml:space="preserve">Mencionar que se hizo por </w:t>
      </w:r>
      <w:r>
        <w:t>seguridad</w:t>
      </w:r>
      <w:r w:rsidR="007543EA">
        <w:t>, analizar</w:t>
      </w:r>
    </w:p>
  </w:comment>
  <w:comment w:id="632" w:author="Beto" w:date="2014-08-24T17:13:00Z" w:initials="B">
    <w:p w:rsidR="001050AB" w:rsidRDefault="001050AB">
      <w:pPr>
        <w:pStyle w:val="CommentText"/>
      </w:pPr>
      <w:r>
        <w:rPr>
          <w:rStyle w:val="CommentReference"/>
        </w:rPr>
        <w:annotationRef/>
      </w:r>
      <w:r>
        <w:t>Pedro Fonseca</w:t>
      </w:r>
      <w:r w:rsidRPr="00A66010">
        <w:t xml:space="preserve">: </w:t>
      </w:r>
      <w:r>
        <w:t>OJO. Se puede prestar para caos.</w:t>
      </w:r>
    </w:p>
  </w:comment>
  <w:comment w:id="633" w:author="Beto" w:date="2014-08-30T15:22:00Z" w:initials="B">
    <w:p w:rsidR="001050AB" w:rsidRPr="00327F1F" w:rsidRDefault="001050AB">
      <w:pPr>
        <w:pStyle w:val="CommentText"/>
      </w:pPr>
      <w:r>
        <w:rPr>
          <w:rStyle w:val="CommentReference"/>
        </w:rPr>
        <w:annotationRef/>
      </w:r>
      <w:r>
        <w:t xml:space="preserve">El código fuente se le será entregado a la clínica. En caso que se requiera esto, se debe actualizar el código y compilar la aplicación para así subirla y que el cambio de direcciones sea exitoso. Se recomienda hacer algo más fácil </w:t>
      </w:r>
      <w:r w:rsidRPr="00327F1F">
        <w:t>(leer las coordenadas desde un archivo en la nube) para que, en caso de cambio de direcci</w:t>
      </w:r>
      <w:r>
        <w:t>ón de la clínica, solo involucre cambiar coordenadas en un archivo en la nube y no compilar toda la aplicación para subirla nuevamente, que requiere ayuda de los desarrolladores.</w:t>
      </w:r>
    </w:p>
  </w:comment>
  <w:comment w:id="639" w:author="Personal" w:date="2014-09-05T09:49:00Z" w:initials="P">
    <w:p w:rsidR="001050AB" w:rsidRDefault="001050AB">
      <w:pPr>
        <w:pStyle w:val="CommentText"/>
      </w:pPr>
      <w:r>
        <w:rPr>
          <w:rStyle w:val="CommentReference"/>
        </w:rPr>
        <w:annotationRef/>
      </w:r>
      <w:r>
        <w:t>minimizarlo</w:t>
      </w:r>
    </w:p>
  </w:comment>
  <w:comment w:id="642" w:author="Personal" w:date="2014-08-24T17:29:00Z" w:initials="P">
    <w:p w:rsidR="001050AB" w:rsidRDefault="001050AB">
      <w:pPr>
        <w:pStyle w:val="CommentText"/>
      </w:pPr>
      <w:r>
        <w:rPr>
          <w:rStyle w:val="CommentReference"/>
        </w:rPr>
        <w:annotationRef/>
      </w:r>
      <w:r>
        <w:t>El examen no se hizo porque el usuario no logró definir la manera de interpretarlo, pero está y se menciona en este documento, pensamos que era mejor aclarar en este apartado que eliminarlo</w:t>
      </w:r>
    </w:p>
  </w:comment>
  <w:comment w:id="646" w:author="Beto" w:date="2014-08-30T15:23:00Z" w:initials="B">
    <w:p w:rsidR="001050AB" w:rsidRDefault="001050AB">
      <w:pPr>
        <w:pStyle w:val="CommentText"/>
        <w:pBdr>
          <w:bottom w:val="single" w:sz="6" w:space="1" w:color="auto"/>
        </w:pBdr>
      </w:pPr>
      <w:r>
        <w:rPr>
          <w:rStyle w:val="CommentReference"/>
        </w:rPr>
        <w:annotationRef/>
      </w:r>
      <w:r>
        <w:t>Pedro Fonseca</w:t>
      </w:r>
      <w:r w:rsidRPr="00A66010">
        <w:t>:</w:t>
      </w:r>
      <w:r>
        <w:t xml:space="preserve"> Bueno son muchos, parece que la tarea le faltó. Cuidado.</w:t>
      </w:r>
    </w:p>
    <w:p w:rsidR="001050AB" w:rsidRDefault="001050AB">
      <w:pPr>
        <w:pStyle w:val="CommentText"/>
      </w:pPr>
      <w:r>
        <w:t>¿La aplicación envía los datos a la clínica?</w:t>
      </w:r>
    </w:p>
    <w:p w:rsidR="001050AB" w:rsidRDefault="001050AB">
      <w:pPr>
        <w:pStyle w:val="CommentText"/>
      </w:pPr>
    </w:p>
    <w:p w:rsidR="001050AB" w:rsidRDefault="001050AB">
      <w:pPr>
        <w:pStyle w:val="CommentText"/>
      </w:pPr>
      <w:r>
        <w:t>Respuesta:  Sí los envía si el usuario lo realiza mediante la opción de compartir, solo si el usuario desea.</w:t>
      </w:r>
    </w:p>
  </w:comment>
  <w:comment w:id="650" w:author="Personal" w:date="2014-08-24T17:13:00Z" w:initials="P">
    <w:p w:rsidR="001050AB" w:rsidRDefault="001050AB">
      <w:pPr>
        <w:pStyle w:val="CommentText"/>
      </w:pPr>
      <w:r>
        <w:rPr>
          <w:rStyle w:val="CommentReference"/>
        </w:rPr>
        <w:annotationRef/>
      </w:r>
      <w:r>
        <w:t>Observaciones lector externo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2CD" w:rsidRDefault="005F62CD" w:rsidP="004D3CC3">
      <w:pPr>
        <w:spacing w:line="240" w:lineRule="auto"/>
      </w:pPr>
      <w:r>
        <w:separator/>
      </w:r>
    </w:p>
  </w:endnote>
  <w:endnote w:type="continuationSeparator" w:id="0">
    <w:p w:rsidR="005F62CD" w:rsidRDefault="005F62CD" w:rsidP="004D3CC3">
      <w:pPr>
        <w:spacing w:line="240" w:lineRule="auto"/>
      </w:pPr>
      <w:r>
        <w:continuationSeparator/>
      </w:r>
    </w:p>
  </w:endnote>
  <w:endnote w:type="continuationNotice" w:id="1">
    <w:p w:rsidR="005F62CD" w:rsidRDefault="005F62C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1050AB" w:rsidRDefault="001050AB">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1050AB" w:rsidRDefault="001050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0AB" w:rsidRPr="007D6EC9" w:rsidRDefault="001050AB"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1050AB" w:rsidRPr="007D6EC9" w:rsidRDefault="001050AB"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7543EA">
          <w:rPr>
            <w:rStyle w:val="FooterDocumentChar"/>
            <w:rFonts w:eastAsia="Calibri"/>
            <w:noProof/>
          </w:rPr>
          <w:t>104</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2CD" w:rsidRDefault="005F62CD" w:rsidP="004D3CC3">
      <w:pPr>
        <w:spacing w:line="240" w:lineRule="auto"/>
      </w:pPr>
      <w:r>
        <w:separator/>
      </w:r>
    </w:p>
  </w:footnote>
  <w:footnote w:type="continuationSeparator" w:id="0">
    <w:p w:rsidR="005F62CD" w:rsidRDefault="005F62CD" w:rsidP="004D3CC3">
      <w:pPr>
        <w:spacing w:line="240" w:lineRule="auto"/>
      </w:pPr>
      <w:r>
        <w:continuationSeparator/>
      </w:r>
    </w:p>
  </w:footnote>
  <w:footnote w:type="continuationNotice" w:id="1">
    <w:p w:rsidR="005F62CD" w:rsidRDefault="005F62CD">
      <w:pPr>
        <w:spacing w:line="240" w:lineRule="auto"/>
      </w:pPr>
    </w:p>
  </w:footnote>
  <w:footnote w:id="2">
    <w:p w:rsidR="001050AB" w:rsidRDefault="001050AB">
      <w:pPr>
        <w:pStyle w:val="FootnoteText"/>
      </w:pPr>
      <w:r>
        <w:rPr>
          <w:rStyle w:val="FootnoteReference"/>
        </w:rPr>
        <w:footnoteRef/>
      </w:r>
      <w:r>
        <w:t xml:space="preserve"> </w:t>
      </w:r>
      <w:r w:rsidRPr="001050AB">
        <w:rPr>
          <w:color w:val="000000"/>
          <w:shd w:val="clear" w:color="auto" w:fill="FFFFFF"/>
        </w:rPr>
        <w:t>El</w:t>
      </w:r>
      <w:r w:rsidRPr="006A3021">
        <w:rPr>
          <w:rStyle w:val="CommentReference"/>
          <w:sz w:val="20"/>
          <w:szCs w:val="20"/>
        </w:rPr>
        <w:annotationRef/>
      </w:r>
      <w:r w:rsidRPr="001050AB">
        <w:rPr>
          <w:color w:val="000000"/>
          <w:shd w:val="clear" w:color="auto" w:fill="FFFFFF"/>
        </w:rPr>
        <w:t xml:space="preserve"> 40,3% de los ticos utiliza teléfonos inteligentes y de estos usuarios el 80,2% navega con conexiones superiores a 1Mbps, según una investigación realizada por la empresa </w:t>
      </w:r>
      <w:proofErr w:type="spellStart"/>
      <w:r w:rsidRPr="001050AB">
        <w:rPr>
          <w:color w:val="000000"/>
          <w:shd w:val="clear" w:color="auto" w:fill="FFFFFF"/>
        </w:rPr>
        <w:t>Demoscopía</w:t>
      </w:r>
      <w:proofErr w:type="spellEnd"/>
      <w:r w:rsidRPr="001050AB">
        <w:rPr>
          <w:color w:val="000000"/>
          <w:shd w:val="clear" w:color="auto" w:fill="FFFFFF"/>
        </w:rPr>
        <w:t xml:space="preserve"> para la Superintendencia de Telecomunicaciones </w:t>
      </w:r>
      <w:proofErr w:type="spellStart"/>
      <w:r w:rsidRPr="001050AB">
        <w:rPr>
          <w:color w:val="000000"/>
          <w:shd w:val="clear" w:color="auto" w:fill="FFFFFF"/>
        </w:rPr>
        <w:t>Sutel</w:t>
      </w:r>
      <w:proofErr w:type="spellEnd"/>
      <w:sdt>
        <w:sdtPr>
          <w:rPr>
            <w:color w:val="000000"/>
            <w:shd w:val="clear" w:color="auto" w:fill="FFFFFF"/>
          </w:rPr>
          <w:id w:val="7415701"/>
          <w:citation/>
        </w:sdtPr>
        <w:sdtContent>
          <w:r w:rsidRPr="001050AB">
            <w:rPr>
              <w:color w:val="000000"/>
              <w:shd w:val="clear" w:color="auto" w:fill="FFFFFF"/>
            </w:rPr>
            <w:fldChar w:fldCharType="begin"/>
          </w:r>
          <w:r w:rsidRPr="001050AB">
            <w:rPr>
              <w:color w:val="000000"/>
              <w:shd w:val="clear" w:color="auto" w:fill="FFFFFF"/>
            </w:rPr>
            <w:instrText xml:space="preserve"> CITATION Pat14 \l 5130 </w:instrText>
          </w:r>
          <w:r w:rsidRPr="001050AB">
            <w:rPr>
              <w:color w:val="000000"/>
              <w:shd w:val="clear" w:color="auto" w:fill="FFFFFF"/>
            </w:rPr>
            <w:fldChar w:fldCharType="separate"/>
          </w:r>
          <w:r w:rsidRPr="001050AB">
            <w:rPr>
              <w:noProof/>
              <w:color w:val="000000"/>
              <w:shd w:val="clear" w:color="auto" w:fill="FFFFFF"/>
            </w:rPr>
            <w:t xml:space="preserve"> (Recio, 2014)</w:t>
          </w:r>
          <w:r w:rsidRPr="001050AB">
            <w:rPr>
              <w:color w:val="000000"/>
              <w:shd w:val="clear" w:color="auto" w:fill="FFFFFF"/>
            </w:rPr>
            <w:fldChar w:fldCharType="end"/>
          </w:r>
        </w:sdtContent>
      </w:sdt>
      <w:r w:rsidRPr="001050AB">
        <w:rPr>
          <w:color w:val="000000"/>
          <w:shd w:val="clear" w:color="auto" w:fill="FFFFFF"/>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0AB" w:rsidRDefault="001050AB">
    <w:pPr>
      <w:pStyle w:val="Header"/>
      <w:jc w:val="right"/>
    </w:pPr>
  </w:p>
  <w:p w:rsidR="001050AB" w:rsidRDefault="001050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0AB" w:rsidRPr="007D6EC9" w:rsidRDefault="001050AB"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1050AB" w:rsidRDefault="001050AB">
        <w:pPr>
          <w:pStyle w:val="Header"/>
          <w:jc w:val="right"/>
        </w:pPr>
        <w:r>
          <w:fldChar w:fldCharType="begin"/>
        </w:r>
        <w:r>
          <w:instrText xml:space="preserve"> PAGE   \* MERGEFORMAT </w:instrText>
        </w:r>
        <w:r>
          <w:fldChar w:fldCharType="separate"/>
        </w:r>
        <w:r w:rsidR="003D48B6">
          <w:rPr>
            <w:noProof/>
          </w:rPr>
          <w:t>v</w:t>
        </w:r>
        <w:r>
          <w:rPr>
            <w:noProof/>
          </w:rPr>
          <w:fldChar w:fldCharType="end"/>
        </w:r>
      </w:p>
    </w:sdtContent>
  </w:sdt>
  <w:p w:rsidR="001050AB" w:rsidRDefault="001050A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0AB" w:rsidRPr="007D6EC9" w:rsidRDefault="001050AB"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50AB" w:rsidRPr="007D6EC9" w:rsidRDefault="001050AB">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1955"/>
    <w:rsid w:val="00014F69"/>
    <w:rsid w:val="000177C7"/>
    <w:rsid w:val="00021537"/>
    <w:rsid w:val="00025DAA"/>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4C2B"/>
    <w:rsid w:val="00215284"/>
    <w:rsid w:val="002164DA"/>
    <w:rsid w:val="00216B4C"/>
    <w:rsid w:val="00221409"/>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8A1"/>
    <w:rsid w:val="00684107"/>
    <w:rsid w:val="006859B7"/>
    <w:rsid w:val="006879E1"/>
    <w:rsid w:val="0069233D"/>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83BEB"/>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0FEC"/>
    <w:rsid w:val="00A77EA6"/>
    <w:rsid w:val="00A85EE9"/>
    <w:rsid w:val="00A86A5E"/>
    <w:rsid w:val="00A87132"/>
    <w:rsid w:val="00A9168A"/>
    <w:rsid w:val="00A9183A"/>
    <w:rsid w:val="00A91DC6"/>
    <w:rsid w:val="00A93D2D"/>
    <w:rsid w:val="00A94AA4"/>
    <w:rsid w:val="00A97F56"/>
    <w:rsid w:val="00AA1338"/>
    <w:rsid w:val="00AA23B2"/>
    <w:rsid w:val="00AA6279"/>
    <w:rsid w:val="00AA6674"/>
    <w:rsid w:val="00AA6CD9"/>
    <w:rsid w:val="00AA7A48"/>
    <w:rsid w:val="00AB4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94"/>
    <w:rsid w:val="00B104FD"/>
    <w:rsid w:val="00B12E3E"/>
    <w:rsid w:val="00B20834"/>
    <w:rsid w:val="00B20F56"/>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jpe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4.png"/><Relationship Id="rId108" Type="http://schemas.openxmlformats.org/officeDocument/2006/relationships/image" Target="media/image79.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www.spanish.hear-it.org/Pruebe-su-audicion"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7.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diagramData" Target="diagrams/data1.xml"/><Relationship Id="rId50" Type="http://schemas.openxmlformats.org/officeDocument/2006/relationships/hyperlink" Target="http://www.surveymonkey.com" TargetMode="External"/><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5.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1.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6.png"/><Relationship Id="rId8" Type="http://schemas.openxmlformats.org/officeDocument/2006/relationships/footnotes" Target="foot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58AAD9B7-055C-4075-8665-8C7DAA5A3DA3}" type="presOf" srcId="{4FB88B6F-5ED9-4DC5-8653-8ACD15CB8E9A}" destId="{A7F87E14-13BA-4443-A1EA-8918FA58FB4D}" srcOrd="0" destOrd="0" presId="urn:microsoft.com/office/officeart/2005/8/layout/process1"/>
    <dgm:cxn modelId="{C77A8AA9-0F13-4BE2-8142-252FA0B868CC}" type="presOf" srcId="{5091F586-330F-4700-A126-9AC33A4EE55E}" destId="{AA56951D-E679-444A-BE56-D6AAA61CF526}" srcOrd="0" destOrd="0" presId="urn:microsoft.com/office/officeart/2005/8/layout/process1"/>
    <dgm:cxn modelId="{F3B8EBA7-D61E-4157-8328-81E66A8F9B2E}" type="presOf" srcId="{F9E5AD84-5F1D-4A6C-A533-CEA3461C6CE6}" destId="{B5A0FDE1-1A36-4C7E-8A2C-F9A5C0B1F25C}" srcOrd="0" destOrd="0" presId="urn:microsoft.com/office/officeart/2005/8/layout/process1"/>
    <dgm:cxn modelId="{019E1747-54A3-4BE8-92D2-F7144092C2A1}" type="presOf" srcId="{2CC10C10-A38E-482B-9003-BFE649B99BD7}" destId="{BBEB9A2B-C446-4FB2-8CB3-02140FCE289E}"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36BB4BE-85EC-4005-B9C2-44639EE09891}" srcId="{4FB88B6F-5ED9-4DC5-8653-8ACD15CB8E9A}" destId="{25B150B5-342E-4E4B-AD2C-B2116E7DCF74}" srcOrd="2" destOrd="0" parTransId="{B7899106-C721-4E10-8EF0-112133390189}" sibTransId="{56A9DB38-7E47-4573-B651-754D898775EF}"/>
    <dgm:cxn modelId="{DAD7A5E0-C2D0-4C50-9DD9-4BCC714311EC}" type="presOf" srcId="{5091F586-330F-4700-A126-9AC33A4EE55E}" destId="{C3B5F9A1-98F0-4206-A1AD-B7391B579AEC}" srcOrd="1" destOrd="0" presId="urn:microsoft.com/office/officeart/2005/8/layout/process1"/>
    <dgm:cxn modelId="{28B0C358-E1B1-43EB-8086-984A9C51B241}" type="presOf" srcId="{56A9DB38-7E47-4573-B651-754D898775EF}" destId="{FD90A96B-5FB0-4F6F-B59B-919C934CBDC9}" srcOrd="1" destOrd="0" presId="urn:microsoft.com/office/officeart/2005/8/layout/process1"/>
    <dgm:cxn modelId="{5864B3B0-DF40-4114-8273-43068B387E8C}" type="presOf" srcId="{86ACC8E4-3A40-410F-A97A-DB1E3F94189C}" destId="{CBD08FD5-83B8-4E52-B6C7-0C74553110C2}" srcOrd="1" destOrd="0" presId="urn:microsoft.com/office/officeart/2005/8/layout/process1"/>
    <dgm:cxn modelId="{6F8FD13B-B25F-4C48-ACCB-96E204C3A527}" type="presOf" srcId="{9CEA9DC4-6055-4CF2-9BEE-93D98CFB8EF7}" destId="{12F4001F-7FBB-45AF-BDF9-A7176AFC645D}" srcOrd="0" destOrd="0" presId="urn:microsoft.com/office/officeart/2005/8/layout/process1"/>
    <dgm:cxn modelId="{7738E2DA-C08D-4217-BBA5-AE760E664D33}" type="presOf" srcId="{25B150B5-342E-4E4B-AD2C-B2116E7DCF74}" destId="{27533378-6F13-4082-8BBB-22B5E7117CC0}" srcOrd="0" destOrd="0" presId="urn:microsoft.com/office/officeart/2005/8/layout/process1"/>
    <dgm:cxn modelId="{29087222-9217-4B7F-B4D6-07790F95217F}" type="presOf" srcId="{03227A0D-F74C-49B7-8C34-31E6F2E32557}" destId="{155104C5-6E9D-43E9-871D-394E58D3E816}" srcOrd="0" destOrd="0" presId="urn:microsoft.com/office/officeart/2005/8/layout/process1"/>
    <dgm:cxn modelId="{CE968ED2-A4A3-46F2-AB2A-107BE0C107BB}" type="presOf" srcId="{3191B895-4101-426A-B211-73C602CE6005}" destId="{8EFBB16C-9A17-48B8-A9F5-32E9ACD42439}" srcOrd="0" destOrd="0" presId="urn:microsoft.com/office/officeart/2005/8/layout/process1"/>
    <dgm:cxn modelId="{D9F3C9A7-921D-4051-9374-ED29160D0302}" type="presOf" srcId="{2CC10C10-A38E-482B-9003-BFE649B99BD7}" destId="{DAFE53BA-A880-40A1-B6A6-CD8BCD9B3F77}" srcOrd="1" destOrd="0" presId="urn:microsoft.com/office/officeart/2005/8/layout/process1"/>
    <dgm:cxn modelId="{50DCA10C-E495-4B14-B45A-1831C6860558}" type="presOf" srcId="{56A9DB38-7E47-4573-B651-754D898775EF}" destId="{A4E0265B-D7AE-4225-850B-0BD0D1998EF7}"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72048FDC-68B1-4DCD-B407-0134F1548A76}" srcId="{4FB88B6F-5ED9-4DC5-8653-8ACD15CB8E9A}" destId="{9CEA9DC4-6055-4CF2-9BEE-93D98CFB8EF7}" srcOrd="0" destOrd="0" parTransId="{AB90DEDB-3BEF-41B7-8719-AE0FFE3F0BE8}" sibTransId="{2CC10C10-A38E-482B-9003-BFE649B99BD7}"/>
    <dgm:cxn modelId="{5910F7F4-B5D7-4279-A456-5CD6AAF46CBA}" type="presOf" srcId="{86ACC8E4-3A40-410F-A97A-DB1E3F94189C}" destId="{46E8DB74-7AA3-47B5-AB8E-09E3FB3FE5E3}"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53F556D1-0306-4E9D-95A7-FB561811C051}" type="presParOf" srcId="{A7F87E14-13BA-4443-A1EA-8918FA58FB4D}" destId="{12F4001F-7FBB-45AF-BDF9-A7176AFC645D}" srcOrd="0" destOrd="0" presId="urn:microsoft.com/office/officeart/2005/8/layout/process1"/>
    <dgm:cxn modelId="{7E3362C4-666F-4338-AEDF-365B28A8D128}" type="presParOf" srcId="{A7F87E14-13BA-4443-A1EA-8918FA58FB4D}" destId="{BBEB9A2B-C446-4FB2-8CB3-02140FCE289E}" srcOrd="1" destOrd="0" presId="urn:microsoft.com/office/officeart/2005/8/layout/process1"/>
    <dgm:cxn modelId="{0698C9DF-1506-447E-A926-DD4D4FDFDD42}" type="presParOf" srcId="{BBEB9A2B-C446-4FB2-8CB3-02140FCE289E}" destId="{DAFE53BA-A880-40A1-B6A6-CD8BCD9B3F77}" srcOrd="0" destOrd="0" presId="urn:microsoft.com/office/officeart/2005/8/layout/process1"/>
    <dgm:cxn modelId="{8CC9AB78-DF1E-4918-8E45-6201C4903A98}" type="presParOf" srcId="{A7F87E14-13BA-4443-A1EA-8918FA58FB4D}" destId="{8EFBB16C-9A17-48B8-A9F5-32E9ACD42439}" srcOrd="2" destOrd="0" presId="urn:microsoft.com/office/officeart/2005/8/layout/process1"/>
    <dgm:cxn modelId="{AA6C4526-63D0-4C95-9689-E3484DE12C0E}" type="presParOf" srcId="{A7F87E14-13BA-4443-A1EA-8918FA58FB4D}" destId="{AA56951D-E679-444A-BE56-D6AAA61CF526}" srcOrd="3" destOrd="0" presId="urn:microsoft.com/office/officeart/2005/8/layout/process1"/>
    <dgm:cxn modelId="{A3D25111-08CC-4A49-AB89-9BA0D0B486A3}" type="presParOf" srcId="{AA56951D-E679-444A-BE56-D6AAA61CF526}" destId="{C3B5F9A1-98F0-4206-A1AD-B7391B579AEC}" srcOrd="0" destOrd="0" presId="urn:microsoft.com/office/officeart/2005/8/layout/process1"/>
    <dgm:cxn modelId="{F03D4C95-47CC-437C-8B57-4511A0A44894}" type="presParOf" srcId="{A7F87E14-13BA-4443-A1EA-8918FA58FB4D}" destId="{27533378-6F13-4082-8BBB-22B5E7117CC0}" srcOrd="4" destOrd="0" presId="urn:microsoft.com/office/officeart/2005/8/layout/process1"/>
    <dgm:cxn modelId="{8357CAD6-C236-4037-9EA8-C811739F5595}" type="presParOf" srcId="{A7F87E14-13BA-4443-A1EA-8918FA58FB4D}" destId="{A4E0265B-D7AE-4225-850B-0BD0D1998EF7}" srcOrd="5" destOrd="0" presId="urn:microsoft.com/office/officeart/2005/8/layout/process1"/>
    <dgm:cxn modelId="{811C0687-ED85-4CD5-ABB7-9808150016E9}" type="presParOf" srcId="{A4E0265B-D7AE-4225-850B-0BD0D1998EF7}" destId="{FD90A96B-5FB0-4F6F-B59B-919C934CBDC9}" srcOrd="0" destOrd="0" presId="urn:microsoft.com/office/officeart/2005/8/layout/process1"/>
    <dgm:cxn modelId="{71A50BCC-28C6-45B6-AFF5-71EBDEA63B60}" type="presParOf" srcId="{A7F87E14-13BA-4443-A1EA-8918FA58FB4D}" destId="{B5A0FDE1-1A36-4C7E-8A2C-F9A5C0B1F25C}" srcOrd="6" destOrd="0" presId="urn:microsoft.com/office/officeart/2005/8/layout/process1"/>
    <dgm:cxn modelId="{FAEB2DF5-BE7B-4EBA-B1B6-4812759AF744}" type="presParOf" srcId="{A7F87E14-13BA-4443-A1EA-8918FA58FB4D}" destId="{46E8DB74-7AA3-47B5-AB8E-09E3FB3FE5E3}" srcOrd="7" destOrd="0" presId="urn:microsoft.com/office/officeart/2005/8/layout/process1"/>
    <dgm:cxn modelId="{168CDAC4-2CB6-46D9-A379-71A74BFD367F}" type="presParOf" srcId="{46E8DB74-7AA3-47B5-AB8E-09E3FB3FE5E3}" destId="{CBD08FD5-83B8-4E52-B6C7-0C74553110C2}" srcOrd="0" destOrd="0" presId="urn:microsoft.com/office/officeart/2005/8/layout/process1"/>
    <dgm:cxn modelId="{3CD0BC14-628E-4378-9F8C-0055E31F5BD9}"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E46F4"/>
    <w:rsid w:val="00301A6B"/>
    <w:rsid w:val="00395A54"/>
    <w:rsid w:val="003B76BA"/>
    <w:rsid w:val="003E47D4"/>
    <w:rsid w:val="003F01D6"/>
    <w:rsid w:val="003F59C6"/>
    <w:rsid w:val="003F5F2F"/>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C5539"/>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02B9B"/>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10</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11</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9</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15</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20</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12</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8</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7</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16</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17</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18</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14</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13</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6</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19</b:RefOrder>
  </b:Source>
</b:Sources>
</file>

<file path=customXml/itemProps1.xml><?xml version="1.0" encoding="utf-8"?>
<ds:datastoreItem xmlns:ds="http://schemas.openxmlformats.org/officeDocument/2006/customXml" ds:itemID="{B30F42CC-BCFA-46C8-B82B-F012413CBF89}">
  <ds:schemaRefs>
    <ds:schemaRef ds:uri="http://schemas.openxmlformats.org/officeDocument/2006/bibliography"/>
  </ds:schemaRefs>
</ds:datastoreItem>
</file>

<file path=customXml/itemProps2.xml><?xml version="1.0" encoding="utf-8"?>
<ds:datastoreItem xmlns:ds="http://schemas.openxmlformats.org/officeDocument/2006/customXml" ds:itemID="{76C40553-DFF8-477F-9FAC-85CA7EFF6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143</Pages>
  <Words>21828</Words>
  <Characters>120060</Characters>
  <Application>Microsoft Office Word</Application>
  <DocSecurity>0</DocSecurity>
  <Lines>1000</Lines>
  <Paragraphs>283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141605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9</cp:revision>
  <cp:lastPrinted>2014-07-21T04:07:00Z</cp:lastPrinted>
  <dcterms:created xsi:type="dcterms:W3CDTF">2014-09-10T02:38:00Z</dcterms:created>
  <dcterms:modified xsi:type="dcterms:W3CDTF">2014-09-10T02:57:00Z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