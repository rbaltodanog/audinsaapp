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DE0E26"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C52690" w:rsidRPr="00A50B51" w:rsidRDefault="00DE0E26" w:rsidP="008E0A96">
      <w:pPr>
        <w:jc w:val="center"/>
        <w:rPr>
          <w:bCs/>
          <w:szCs w:val="24"/>
          <w:lang w:val="es-ES"/>
        </w:rPr>
      </w:pPr>
      <w:r>
        <w:fldChar w:fldCharType="begin"/>
      </w:r>
      <w:r>
        <w:instrText xml:space="preserve"> DOCPROPERTY  Faculty  \* MERGEFORMAT </w:instrText>
      </w:r>
      <w:r>
        <w:fldChar w:fldCharType="separate"/>
      </w:r>
      <w:r w:rsidR="0049507E" w:rsidRPr="0049507E">
        <w:rPr>
          <w:bCs/>
          <w:szCs w:val="24"/>
          <w:lang w:val="es-ES"/>
        </w:rPr>
        <w:t>Facultad de Ciencias Exactas y Naturales</w:t>
      </w:r>
      <w:r>
        <w:rPr>
          <w:bCs/>
          <w:szCs w:val="24"/>
          <w:lang w:val="es-ES"/>
        </w:rPr>
        <w:fldChar w:fldCharType="end"/>
      </w:r>
    </w:p>
    <w:p w:rsidR="00C52690" w:rsidRPr="00A50B51" w:rsidRDefault="00DE0E26" w:rsidP="008E0A96">
      <w:pPr>
        <w:ind w:left="720" w:hanging="720"/>
        <w:jc w:val="center"/>
        <w:rPr>
          <w:bCs/>
          <w:szCs w:val="24"/>
          <w:lang w:val="es-ES"/>
        </w:rPr>
      </w:pPr>
      <w:r>
        <w:fldChar w:fldCharType="begin"/>
      </w:r>
      <w:r>
        <w:instrText xml:space="preserve"> DOCPROPERTY  School  \* MERGEFORMAT </w:instrText>
      </w:r>
      <w:r>
        <w:fldChar w:fldCharType="separate"/>
      </w:r>
      <w:r w:rsidR="0049507E" w:rsidRPr="0049507E">
        <w:rPr>
          <w:bCs/>
          <w:szCs w:val="24"/>
          <w:lang w:val="es-ES"/>
        </w:rPr>
        <w:t>Escuela de Informática</w:t>
      </w:r>
      <w:r>
        <w:rPr>
          <w:bCs/>
          <w:szCs w:val="24"/>
          <w:lang w:val="es-ES"/>
        </w:rPr>
        <w:fldChar w:fldCharType="end"/>
      </w:r>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DE0E26" w:rsidP="008E0A96">
      <w:pPr>
        <w:jc w:val="center"/>
        <w:rPr>
          <w:szCs w:val="24"/>
          <w:lang w:val="es-ES_tradnl" w:eastAsia="es-CR"/>
        </w:rPr>
      </w:pPr>
      <w:r>
        <w:fldChar w:fldCharType="begin"/>
      </w:r>
      <w:r>
        <w:instrText xml:space="preserve"> DOCPROPERTY  "Author 2"  \* MERGEFORMAT </w:instrText>
      </w:r>
      <w:r>
        <w:fldChar w:fldCharType="separate"/>
      </w:r>
      <w:r w:rsidR="0049507E" w:rsidRPr="0049507E">
        <w:rPr>
          <w:szCs w:val="24"/>
          <w:lang w:val="es-ES_tradnl" w:eastAsia="es-CR"/>
        </w:rPr>
        <w:t>Ing. Daniela Campos Ulate</w:t>
      </w:r>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DE0E26" w:rsidP="008E0A96">
      <w:pPr>
        <w:jc w:val="center"/>
        <w:rPr>
          <w:szCs w:val="24"/>
          <w:lang w:val="es-ES_tradnl" w:eastAsia="es-CR"/>
        </w:rPr>
      </w:pPr>
      <w:r>
        <w:fldChar w:fldCharType="begin"/>
      </w:r>
      <w:r>
        <w:instrText xml:space="preserve"> DOCPROPERTY  Location  \* MERGEFORMAT </w:instrText>
      </w:r>
      <w:r>
        <w:fldChar w:fldCharType="separate"/>
      </w:r>
      <w:r w:rsidR="0049507E" w:rsidRPr="0049507E">
        <w:rPr>
          <w:szCs w:val="24"/>
          <w:lang w:val="es-ES_tradnl" w:eastAsia="es-CR"/>
        </w:rPr>
        <w:t>Heredia, Costa Rica</w:t>
      </w:r>
      <w:r>
        <w:rPr>
          <w:szCs w:val="24"/>
          <w:lang w:val="es-ES_tradnl" w:eastAsia="es-CR"/>
        </w:rPr>
        <w:fldChar w:fldCharType="end"/>
      </w:r>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49507E">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B316B9" w:rsidRPr="00A50B51" w:rsidRDefault="00DE0E26" w:rsidP="008E0A96">
      <w:pPr>
        <w:jc w:val="center"/>
        <w:rPr>
          <w:bCs/>
          <w:szCs w:val="24"/>
          <w:lang w:val="es-ES"/>
        </w:rPr>
      </w:pPr>
      <w:r>
        <w:fldChar w:fldCharType="begin"/>
      </w:r>
      <w:r>
        <w:instrText xml:space="preserve"> DOCPROPERTY  Faculty  \* MERGEFORMAT </w:instrText>
      </w:r>
      <w:r>
        <w:fldChar w:fldCharType="separate"/>
      </w:r>
      <w:r w:rsidR="0049507E" w:rsidRPr="0049507E">
        <w:rPr>
          <w:bCs/>
          <w:szCs w:val="24"/>
          <w:lang w:val="es-ES"/>
        </w:rPr>
        <w:t>Facultad de Ciencias Exactas y Naturales</w:t>
      </w:r>
      <w:r>
        <w:rPr>
          <w:bCs/>
          <w:szCs w:val="24"/>
          <w:lang w:val="es-ES"/>
        </w:rPr>
        <w:fldChar w:fldCharType="end"/>
      </w:r>
    </w:p>
    <w:p w:rsidR="00AD0B2F" w:rsidRPr="00A50B51" w:rsidRDefault="00DE0E26" w:rsidP="008E0A96">
      <w:pPr>
        <w:jc w:val="center"/>
        <w:rPr>
          <w:b/>
          <w:szCs w:val="24"/>
          <w:lang w:val="es-ES"/>
        </w:rPr>
      </w:pPr>
      <w:r>
        <w:fldChar w:fldCharType="begin"/>
      </w:r>
      <w:r>
        <w:instrText xml:space="preserve"> DOCPROPERTY  School  \* MERGEFORMAT </w:instrText>
      </w:r>
      <w:r>
        <w:fldChar w:fldCharType="separate"/>
      </w:r>
      <w:r w:rsidR="0049507E" w:rsidRPr="0049507E">
        <w:rPr>
          <w:bCs/>
          <w:szCs w:val="24"/>
          <w:lang w:val="es-ES"/>
        </w:rPr>
        <w:t>Escuela de Informática</w:t>
      </w:r>
      <w:r>
        <w:rPr>
          <w:bCs/>
          <w:szCs w:val="24"/>
          <w:lang w:val="es-ES"/>
        </w:rPr>
        <w:fldChar w:fldCharType="end"/>
      </w:r>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DE0E26" w:rsidP="008E0A96">
      <w:pPr>
        <w:jc w:val="center"/>
        <w:rPr>
          <w:b/>
          <w:szCs w:val="24"/>
          <w:lang w:val="es-ES"/>
        </w:rPr>
      </w:pPr>
      <w:r>
        <w:fldChar w:fldCharType="begin"/>
      </w:r>
      <w:r>
        <w:instrText xml:space="preserve"> DOCPROPERTY  "Author 2"  \* MERGEFORMAT </w:instrText>
      </w:r>
      <w:r>
        <w:fldChar w:fldCharType="separate"/>
      </w:r>
      <w:r w:rsidR="0049507E" w:rsidRPr="0049507E">
        <w:rPr>
          <w:b/>
          <w:szCs w:val="24"/>
          <w:lang w:val="es-ES"/>
        </w:rPr>
        <w:t>Ing. Daniela Campos Ulate</w:t>
      </w:r>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DE0E26" w:rsidP="008E0A96">
      <w:pPr>
        <w:jc w:val="center"/>
        <w:rPr>
          <w:szCs w:val="24"/>
          <w:lang w:val="es-ES"/>
        </w:rPr>
      </w:pPr>
      <w:r>
        <w:fldChar w:fldCharType="begin"/>
      </w:r>
      <w:r>
        <w:instrText xml:space="preserve"> DOCPROPERTY  Location  \* MERGEFORMAT </w:instrText>
      </w:r>
      <w:r>
        <w:fldChar w:fldCharType="separate"/>
      </w:r>
      <w:r w:rsidR="0049507E" w:rsidRPr="0049507E">
        <w:rPr>
          <w:szCs w:val="24"/>
          <w:lang w:val="es-ES"/>
        </w:rPr>
        <w:t>Heredia, Costa Rica</w:t>
      </w:r>
      <w:r>
        <w:rPr>
          <w:szCs w:val="24"/>
          <w:lang w:val="es-ES"/>
        </w:rPr>
        <w:fldChar w:fldCharType="end"/>
      </w: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400823777"/>
      <w:r w:rsidRPr="00A50B51">
        <w:rPr>
          <w:sz w:val="24"/>
          <w:szCs w:val="24"/>
        </w:rPr>
        <w:lastRenderedPageBreak/>
        <w:t>AGRADECIMIENTOS</w:t>
      </w:r>
      <w:bookmarkEnd w:id="1"/>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bookmarkStart w:id="13" w:name="_Toc400823778"/>
      <w:r w:rsidRPr="00A50B51">
        <w:rPr>
          <w:sz w:val="24"/>
          <w:szCs w:val="24"/>
        </w:rPr>
        <w:lastRenderedPageBreak/>
        <w:t>Resumen ejecutivo</w:t>
      </w:r>
      <w:bookmarkEnd w:id="6"/>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4" w:name="_Toc386825582"/>
      <w:bookmarkStart w:id="15" w:name="_Toc393650935"/>
      <w:bookmarkStart w:id="16" w:name="_Toc393651037"/>
      <w:bookmarkStart w:id="17" w:name="_Toc393655958"/>
      <w:bookmarkStart w:id="18" w:name="_Toc400823779"/>
      <w:bookmarkStart w:id="19" w:name="_Toc347565929"/>
      <w:bookmarkStart w:id="20" w:name="_Toc347566066"/>
      <w:bookmarkStart w:id="21" w:name="_Toc347566209"/>
      <w:r w:rsidRPr="00A50B51">
        <w:rPr>
          <w:sz w:val="24"/>
          <w:szCs w:val="24"/>
        </w:rPr>
        <w:lastRenderedPageBreak/>
        <w:t>Resumen de capítulos</w:t>
      </w:r>
      <w:bookmarkEnd w:id="14"/>
      <w:bookmarkEnd w:id="15"/>
      <w:bookmarkEnd w:id="16"/>
      <w:bookmarkEnd w:id="17"/>
      <w:bookmarkEnd w:id="18"/>
    </w:p>
    <w:p w:rsidR="00B633E6" w:rsidRPr="00A50B51" w:rsidRDefault="00B633E6" w:rsidP="008E0A96">
      <w:pPr>
        <w:pStyle w:val="12"/>
        <w:rPr>
          <w:sz w:val="24"/>
          <w:szCs w:val="24"/>
        </w:rPr>
      </w:pPr>
      <w:bookmarkStart w:id="22" w:name="_Toc386825583"/>
      <w:bookmarkStart w:id="23" w:name="_Toc393650936"/>
      <w:bookmarkStart w:id="24" w:name="_Toc393651038"/>
      <w:bookmarkStart w:id="25" w:name="_Toc393655959"/>
      <w:bookmarkStart w:id="26" w:name="_Toc400823780"/>
      <w:r w:rsidRPr="00A50B51">
        <w:rPr>
          <w:sz w:val="24"/>
          <w:szCs w:val="24"/>
        </w:rPr>
        <w:t xml:space="preserve">Capítulo </w:t>
      </w:r>
      <w:r w:rsidR="00A85EE9" w:rsidRPr="00A50B51">
        <w:rPr>
          <w:sz w:val="24"/>
          <w:szCs w:val="24"/>
        </w:rPr>
        <w:t>I</w:t>
      </w:r>
      <w:bookmarkEnd w:id="22"/>
      <w:bookmarkEnd w:id="23"/>
      <w:bookmarkEnd w:id="24"/>
      <w:bookmarkEnd w:id="25"/>
      <w:bookmarkEnd w:id="26"/>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7" w:name="_Toc386825584"/>
      <w:bookmarkStart w:id="28" w:name="_Toc393650937"/>
      <w:bookmarkStart w:id="29" w:name="_Toc393651039"/>
      <w:bookmarkStart w:id="30" w:name="_Toc393655960"/>
      <w:bookmarkStart w:id="31" w:name="_Ref394240682"/>
      <w:bookmarkStart w:id="32" w:name="_Ref394240684"/>
      <w:bookmarkStart w:id="33" w:name="_Ref394240694"/>
      <w:bookmarkStart w:id="34" w:name="_Toc400823781"/>
      <w:r w:rsidRPr="00A50B51">
        <w:rPr>
          <w:sz w:val="24"/>
          <w:szCs w:val="24"/>
        </w:rPr>
        <w:t xml:space="preserve">Capítulo </w:t>
      </w:r>
      <w:r w:rsidR="00A85EE9" w:rsidRPr="00A50B51">
        <w:rPr>
          <w:sz w:val="24"/>
          <w:szCs w:val="24"/>
        </w:rPr>
        <w:t>II</w:t>
      </w:r>
      <w:bookmarkEnd w:id="27"/>
      <w:bookmarkEnd w:id="28"/>
      <w:bookmarkEnd w:id="29"/>
      <w:bookmarkEnd w:id="30"/>
      <w:bookmarkEnd w:id="31"/>
      <w:bookmarkEnd w:id="32"/>
      <w:bookmarkEnd w:id="33"/>
      <w:bookmarkEnd w:id="34"/>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bookmarkStart w:id="39" w:name="_Toc400823782"/>
      <w:r w:rsidRPr="00A50B51">
        <w:rPr>
          <w:sz w:val="24"/>
          <w:szCs w:val="24"/>
        </w:rPr>
        <w:t xml:space="preserve">Capítulo </w:t>
      </w:r>
      <w:r w:rsidR="00A85EE9" w:rsidRPr="00A50B51">
        <w:rPr>
          <w:sz w:val="24"/>
          <w:szCs w:val="24"/>
        </w:rPr>
        <w:t>III</w:t>
      </w:r>
      <w:bookmarkEnd w:id="35"/>
      <w:bookmarkEnd w:id="36"/>
      <w:bookmarkEnd w:id="37"/>
      <w:bookmarkEnd w:id="38"/>
      <w:bookmarkEnd w:id="39"/>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0" w:name="_Toc386825586"/>
      <w:bookmarkStart w:id="41" w:name="_Toc393650939"/>
      <w:bookmarkStart w:id="42" w:name="_Toc393651041"/>
      <w:bookmarkStart w:id="43" w:name="_Toc393655962"/>
      <w:bookmarkStart w:id="44" w:name="_Ref394240743"/>
      <w:bookmarkStart w:id="45" w:name="_Ref394240752"/>
      <w:bookmarkStart w:id="46" w:name="_Toc400823783"/>
      <w:r w:rsidRPr="00A50B51">
        <w:rPr>
          <w:sz w:val="24"/>
          <w:szCs w:val="24"/>
        </w:rPr>
        <w:t xml:space="preserve">Capítulo </w:t>
      </w:r>
      <w:r w:rsidR="00A85EE9" w:rsidRPr="00A50B51">
        <w:rPr>
          <w:sz w:val="24"/>
          <w:szCs w:val="24"/>
        </w:rPr>
        <w:t>IV</w:t>
      </w:r>
      <w:bookmarkEnd w:id="40"/>
      <w:bookmarkEnd w:id="41"/>
      <w:bookmarkEnd w:id="42"/>
      <w:bookmarkEnd w:id="43"/>
      <w:bookmarkEnd w:id="44"/>
      <w:bookmarkEnd w:id="45"/>
      <w:bookmarkEnd w:id="46"/>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7" w:name="_Toc386825587"/>
      <w:bookmarkStart w:id="48" w:name="_Toc393650940"/>
      <w:bookmarkStart w:id="49" w:name="_Toc393651042"/>
      <w:bookmarkStart w:id="50" w:name="_Toc393655963"/>
      <w:bookmarkStart w:id="51" w:name="_Toc400823784"/>
      <w:r w:rsidRPr="00A50B51">
        <w:rPr>
          <w:sz w:val="24"/>
          <w:szCs w:val="24"/>
        </w:rPr>
        <w:t xml:space="preserve">Capítulo </w:t>
      </w:r>
      <w:r w:rsidR="00A85EE9" w:rsidRPr="00A50B51">
        <w:rPr>
          <w:sz w:val="24"/>
          <w:szCs w:val="24"/>
        </w:rPr>
        <w:t>V</w:t>
      </w:r>
      <w:bookmarkEnd w:id="47"/>
      <w:bookmarkEnd w:id="48"/>
      <w:bookmarkEnd w:id="49"/>
      <w:bookmarkEnd w:id="50"/>
      <w:bookmarkEnd w:id="51"/>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2" w:name="_Toc393650941"/>
      <w:bookmarkStart w:id="53" w:name="_Toc393651043"/>
      <w:bookmarkStart w:id="54" w:name="_Toc393655964"/>
      <w:bookmarkStart w:id="55" w:name="_Toc400823785"/>
      <w:r w:rsidRPr="00A50B51">
        <w:rPr>
          <w:sz w:val="24"/>
          <w:szCs w:val="24"/>
        </w:rPr>
        <w:lastRenderedPageBreak/>
        <w:t>Palabras Claves</w:t>
      </w:r>
      <w:bookmarkEnd w:id="19"/>
      <w:bookmarkEnd w:id="20"/>
      <w:bookmarkEnd w:id="21"/>
      <w:bookmarkEnd w:id="52"/>
      <w:bookmarkEnd w:id="53"/>
      <w:bookmarkEnd w:id="54"/>
      <w:bookmarkEnd w:id="5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r w:rsidRPr="00A50B51">
        <w:rPr>
          <w:szCs w:val="24"/>
        </w:rPr>
        <w:t>android,</w:t>
      </w:r>
      <w:r w:rsidR="00702C7D" w:rsidRPr="00A50B51">
        <w:rPr>
          <w:szCs w:val="24"/>
        </w:rPr>
        <w:t xml:space="preserve"> pruebas</w:t>
      </w:r>
      <w:r w:rsidR="00A85EE9" w:rsidRPr="00A50B51">
        <w:rPr>
          <w:szCs w:val="24"/>
        </w:rPr>
        <w:t xml:space="preserve"> </w:t>
      </w:r>
      <w:r w:rsidR="00702C7D" w:rsidRPr="00A50B51">
        <w:rPr>
          <w:szCs w:val="24"/>
        </w:rPr>
        <w:t>audiométricas,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6" w:name="_Toc347566210" w:displacedByCustomXml="next"/>
    <w:bookmarkStart w:id="57" w:name="_Toc335830474" w:displacedByCustomXml="next"/>
    <w:bookmarkStart w:id="58" w:name="_Toc326180317" w:displacedByCustomXml="next"/>
    <w:bookmarkStart w:id="59" w:name="_Toc325312420" w:displacedByCustomXml="next"/>
    <w:bookmarkStart w:id="60" w:name="_Toc325312280" w:displacedByCustomXml="next"/>
    <w:bookmarkStart w:id="61" w:name="_Toc324865113" w:displacedByCustomXml="next"/>
    <w:bookmarkStart w:id="62" w:name="_Toc324848862" w:displacedByCustomXml="next"/>
    <w:bookmarkStart w:id="63" w:name="_Toc324262208" w:displacedByCustomXml="next"/>
    <w:bookmarkStart w:id="64" w:name="_Toc324261765" w:displacedByCustomXml="next"/>
    <w:bookmarkStart w:id="65" w:name="_Toc324260819" w:displacedByCustomXml="next"/>
    <w:bookmarkStart w:id="66" w:name="_Toc324258755" w:displacedByCustomXml="next"/>
    <w:bookmarkStart w:id="67" w:name="_Toc324014096" w:displacedByCustomXml="next"/>
    <w:bookmarkStart w:id="68" w:name="_Toc324014350" w:displacedByCustomXml="next"/>
    <w:bookmarkStart w:id="69" w:name="_Toc324014940" w:displacedByCustomXml="next"/>
    <w:bookmarkStart w:id="70" w:name="_Toc324017558" w:displacedByCustomXml="next"/>
    <w:bookmarkStart w:id="71" w:name="_Toc324185764" w:displacedByCustomXml="next"/>
    <w:bookmarkStart w:id="72" w:name="_Toc324186774" w:displacedByCustomXml="next"/>
    <w:bookmarkStart w:id="73" w:name="_Toc324267090" w:displacedByCustomXml="next"/>
    <w:bookmarkStart w:id="74" w:name="_Toc324267230" w:displacedByCustomXml="next"/>
    <w:bookmarkStart w:id="75" w:name="_Toc324267300" w:displacedByCustomXml="next"/>
    <w:bookmarkStart w:id="76" w:name="_Toc325817509" w:displacedByCustomXml="next"/>
    <w:bookmarkStart w:id="77" w:name="_Toc326160189" w:displacedByCustomXml="next"/>
    <w:bookmarkStart w:id="78" w:name="_Toc335824666" w:displacedByCustomXml="next"/>
    <w:bookmarkStart w:id="79" w:name="_Toc335824737" w:displacedByCustomXml="next"/>
    <w:bookmarkStart w:id="80" w:name="_Toc335824808" w:displacedByCustomXml="next"/>
    <w:bookmarkStart w:id="81" w:name="_Toc335824877" w:displacedByCustomXml="next"/>
    <w:bookmarkStart w:id="82" w:name="_Toc335825821" w:displacedByCustomXml="next"/>
    <w:bookmarkStart w:id="83" w:name="_Toc336537839" w:displacedByCustomXml="next"/>
    <w:bookmarkStart w:id="84" w:name="_Toc400823786" w:displacedByCustomXml="next"/>
    <w:bookmarkStart w:id="85" w:name="_Toc347565930" w:displacedByCustomXml="next"/>
    <w:bookmarkStart w:id="86" w:name="_Toc347566067" w:displacedByCustomXml="next"/>
    <w:bookmarkStart w:id="87" w:name="_Toc393650942" w:displacedByCustomXml="next"/>
    <w:bookmarkStart w:id="88" w:name="_Toc393651044" w:displacedByCustomXml="next"/>
    <w:bookmarkStart w:id="89"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Start w:id="90" w:name="_Toc347565931" w:displacedByCustomXml="prev"/>
        <w:bookmarkEnd w:id="90" w:displacedByCustomXml="prev"/>
        <w:p w:rsidR="0049507E" w:rsidRDefault="00DE0E26" w:rsidP="00D66139">
          <w:pPr>
            <w:pStyle w:val="t1"/>
            <w:numPr>
              <w:ilvl w:val="0"/>
              <w:numId w:val="0"/>
            </w:numPr>
            <w:ind w:left="360"/>
            <w:rPr>
              <w:noProof/>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6"/>
              <w:bookmarkEnd w:id="85"/>
            </w:sdtContent>
          </w:sdt>
          <w:bookmarkEnd w:id="89"/>
          <w:bookmarkEnd w:id="88"/>
          <w:bookmarkEnd w:id="87"/>
          <w:bookmarkEnd w:id="84"/>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1" w:name="_Toc347565932"/>
          <w:bookmarkEnd w:id="91"/>
        </w:p>
        <w:p w:rsidR="0049507E" w:rsidRDefault="00DE0E26">
          <w:pPr>
            <w:pStyle w:val="TOC1"/>
            <w:tabs>
              <w:tab w:val="right" w:leader="dot" w:pos="10250"/>
            </w:tabs>
            <w:rPr>
              <w:rFonts w:asciiTheme="minorHAnsi" w:eastAsiaTheme="minorEastAsia" w:hAnsiTheme="minorHAnsi" w:cstheme="minorBidi"/>
              <w:noProof/>
              <w:sz w:val="22"/>
              <w:szCs w:val="22"/>
              <w:lang w:val="en-US" w:eastAsia="en-US"/>
            </w:rPr>
          </w:pPr>
          <w:hyperlink w:anchor="_Toc400823777" w:history="1">
            <w:r w:rsidR="0049507E" w:rsidRPr="007E77B8">
              <w:rPr>
                <w:rStyle w:val="Hyperlink"/>
                <w:noProof/>
              </w:rPr>
              <w:t>AGRADECIMIENTOS</w:t>
            </w:r>
            <w:r w:rsidR="0049507E">
              <w:rPr>
                <w:noProof/>
                <w:webHidden/>
              </w:rPr>
              <w:tab/>
            </w:r>
            <w:r w:rsidR="0049507E">
              <w:rPr>
                <w:noProof/>
                <w:webHidden/>
              </w:rPr>
              <w:fldChar w:fldCharType="begin"/>
            </w:r>
            <w:r w:rsidR="0049507E">
              <w:rPr>
                <w:noProof/>
                <w:webHidden/>
              </w:rPr>
              <w:instrText xml:space="preserve"> PAGEREF _Toc400823777 \h </w:instrText>
            </w:r>
            <w:r w:rsidR="0049507E">
              <w:rPr>
                <w:noProof/>
                <w:webHidden/>
              </w:rPr>
            </w:r>
            <w:r w:rsidR="0049507E">
              <w:rPr>
                <w:noProof/>
                <w:webHidden/>
              </w:rPr>
              <w:fldChar w:fldCharType="separate"/>
            </w:r>
            <w:r w:rsidR="0049507E">
              <w:rPr>
                <w:noProof/>
                <w:webHidden/>
              </w:rPr>
              <w:t>i</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8" w:history="1">
            <w:r w:rsidR="0049507E" w:rsidRPr="007E77B8">
              <w:rPr>
                <w:rStyle w:val="Hyperlink"/>
                <w:noProof/>
              </w:rPr>
              <w:t>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Resumen ejecutivo</w:t>
            </w:r>
            <w:r w:rsidR="0049507E">
              <w:rPr>
                <w:noProof/>
                <w:webHidden/>
              </w:rPr>
              <w:tab/>
            </w:r>
            <w:r w:rsidR="0049507E">
              <w:rPr>
                <w:noProof/>
                <w:webHidden/>
              </w:rPr>
              <w:fldChar w:fldCharType="begin"/>
            </w:r>
            <w:r w:rsidR="0049507E">
              <w:rPr>
                <w:noProof/>
                <w:webHidden/>
              </w:rPr>
              <w:instrText xml:space="preserve"> PAGEREF _Toc400823778 \h </w:instrText>
            </w:r>
            <w:r w:rsidR="0049507E">
              <w:rPr>
                <w:noProof/>
                <w:webHidden/>
              </w:rPr>
            </w:r>
            <w:r w:rsidR="0049507E">
              <w:rPr>
                <w:noProof/>
                <w:webHidden/>
              </w:rPr>
              <w:fldChar w:fldCharType="separate"/>
            </w:r>
            <w:r w:rsidR="0049507E">
              <w:rPr>
                <w:noProof/>
                <w:webHidden/>
              </w:rPr>
              <w:t>ii</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9" w:history="1">
            <w:r w:rsidR="0049507E" w:rsidRPr="007E77B8">
              <w:rPr>
                <w:rStyle w:val="Hyperlink"/>
                <w:noProof/>
              </w:rPr>
              <w:t>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Resumen de capítulos</w:t>
            </w:r>
            <w:r w:rsidR="0049507E">
              <w:rPr>
                <w:noProof/>
                <w:webHidden/>
              </w:rPr>
              <w:tab/>
            </w:r>
            <w:r w:rsidR="0049507E">
              <w:rPr>
                <w:noProof/>
                <w:webHidden/>
              </w:rPr>
              <w:fldChar w:fldCharType="begin"/>
            </w:r>
            <w:r w:rsidR="0049507E">
              <w:rPr>
                <w:noProof/>
                <w:webHidden/>
              </w:rPr>
              <w:instrText xml:space="preserve"> PAGEREF _Toc400823779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0" w:history="1">
            <w:r w:rsidR="0049507E" w:rsidRPr="007E77B8">
              <w:rPr>
                <w:rStyle w:val="Hyperlink"/>
                <w:noProof/>
              </w:rPr>
              <w:t>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w:t>
            </w:r>
            <w:r w:rsidR="0049507E">
              <w:rPr>
                <w:noProof/>
                <w:webHidden/>
              </w:rPr>
              <w:tab/>
            </w:r>
            <w:r w:rsidR="0049507E">
              <w:rPr>
                <w:noProof/>
                <w:webHidden/>
              </w:rPr>
              <w:fldChar w:fldCharType="begin"/>
            </w:r>
            <w:r w:rsidR="0049507E">
              <w:rPr>
                <w:noProof/>
                <w:webHidden/>
              </w:rPr>
              <w:instrText xml:space="preserve"> PAGEREF _Toc400823780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1" w:history="1">
            <w:r w:rsidR="0049507E" w:rsidRPr="007E77B8">
              <w:rPr>
                <w:rStyle w:val="Hyperlink"/>
                <w:noProof/>
              </w:rPr>
              <w:t>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w:t>
            </w:r>
            <w:r w:rsidR="0049507E">
              <w:rPr>
                <w:noProof/>
                <w:webHidden/>
              </w:rPr>
              <w:tab/>
            </w:r>
            <w:r w:rsidR="0049507E">
              <w:rPr>
                <w:noProof/>
                <w:webHidden/>
              </w:rPr>
              <w:fldChar w:fldCharType="begin"/>
            </w:r>
            <w:r w:rsidR="0049507E">
              <w:rPr>
                <w:noProof/>
                <w:webHidden/>
              </w:rPr>
              <w:instrText xml:space="preserve"> PAGEREF _Toc400823781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2" w:history="1">
            <w:r w:rsidR="0049507E" w:rsidRPr="007E77B8">
              <w:rPr>
                <w:rStyle w:val="Hyperlink"/>
                <w:noProof/>
              </w:rPr>
              <w:t>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III</w:t>
            </w:r>
            <w:r w:rsidR="0049507E">
              <w:rPr>
                <w:noProof/>
                <w:webHidden/>
              </w:rPr>
              <w:tab/>
            </w:r>
            <w:r w:rsidR="0049507E">
              <w:rPr>
                <w:noProof/>
                <w:webHidden/>
              </w:rPr>
              <w:fldChar w:fldCharType="begin"/>
            </w:r>
            <w:r w:rsidR="0049507E">
              <w:rPr>
                <w:noProof/>
                <w:webHidden/>
              </w:rPr>
              <w:instrText xml:space="preserve"> PAGEREF _Toc400823782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3" w:history="1">
            <w:r w:rsidR="0049507E" w:rsidRPr="007E77B8">
              <w:rPr>
                <w:rStyle w:val="Hyperlink"/>
                <w:noProof/>
              </w:rPr>
              <w:t>2.4.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IV</w:t>
            </w:r>
            <w:r w:rsidR="0049507E">
              <w:rPr>
                <w:noProof/>
                <w:webHidden/>
              </w:rPr>
              <w:tab/>
            </w:r>
            <w:r w:rsidR="0049507E">
              <w:rPr>
                <w:noProof/>
                <w:webHidden/>
              </w:rPr>
              <w:fldChar w:fldCharType="begin"/>
            </w:r>
            <w:r w:rsidR="0049507E">
              <w:rPr>
                <w:noProof/>
                <w:webHidden/>
              </w:rPr>
              <w:instrText xml:space="preserve"> PAGEREF _Toc400823783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4" w:history="1">
            <w:r w:rsidR="0049507E" w:rsidRPr="007E77B8">
              <w:rPr>
                <w:rStyle w:val="Hyperlink"/>
                <w:noProof/>
              </w:rPr>
              <w:t>2.5.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V</w:t>
            </w:r>
            <w:r w:rsidR="0049507E">
              <w:rPr>
                <w:noProof/>
                <w:webHidden/>
              </w:rPr>
              <w:tab/>
            </w:r>
            <w:r w:rsidR="0049507E">
              <w:rPr>
                <w:noProof/>
                <w:webHidden/>
              </w:rPr>
              <w:fldChar w:fldCharType="begin"/>
            </w:r>
            <w:r w:rsidR="0049507E">
              <w:rPr>
                <w:noProof/>
                <w:webHidden/>
              </w:rPr>
              <w:instrText xml:space="preserve"> PAGEREF _Toc400823784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5" w:history="1">
            <w:r w:rsidR="0049507E" w:rsidRPr="007E77B8">
              <w:rPr>
                <w:rStyle w:val="Hyperlink"/>
                <w:noProof/>
              </w:rPr>
              <w:t>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Palabras Claves</w:t>
            </w:r>
            <w:r w:rsidR="0049507E">
              <w:rPr>
                <w:noProof/>
                <w:webHidden/>
              </w:rPr>
              <w:tab/>
            </w:r>
            <w:r w:rsidR="0049507E">
              <w:rPr>
                <w:noProof/>
                <w:webHidden/>
              </w:rPr>
              <w:fldChar w:fldCharType="begin"/>
            </w:r>
            <w:r w:rsidR="0049507E">
              <w:rPr>
                <w:noProof/>
                <w:webHidden/>
              </w:rPr>
              <w:instrText xml:space="preserve"> PAGEREF _Toc400823785 \h </w:instrText>
            </w:r>
            <w:r w:rsidR="0049507E">
              <w:rPr>
                <w:noProof/>
                <w:webHidden/>
              </w:rPr>
            </w:r>
            <w:r w:rsidR="0049507E">
              <w:rPr>
                <w:noProof/>
                <w:webHidden/>
              </w:rPr>
              <w:fldChar w:fldCharType="separate"/>
            </w:r>
            <w:r w:rsidR="0049507E">
              <w:rPr>
                <w:noProof/>
                <w:webHidden/>
              </w:rPr>
              <w:t>iv</w:t>
            </w:r>
            <w:r w:rsidR="0049507E">
              <w:rPr>
                <w:noProof/>
                <w:webHidden/>
              </w:rPr>
              <w:fldChar w:fldCharType="end"/>
            </w:r>
          </w:hyperlink>
        </w:p>
        <w:p w:rsidR="0049507E" w:rsidRDefault="00DE0E26">
          <w:pPr>
            <w:pStyle w:val="TOC1"/>
            <w:tabs>
              <w:tab w:val="right" w:leader="dot" w:pos="10250"/>
            </w:tabs>
            <w:rPr>
              <w:rFonts w:asciiTheme="minorHAnsi" w:eastAsiaTheme="minorEastAsia" w:hAnsiTheme="minorHAnsi" w:cstheme="minorBidi"/>
              <w:noProof/>
              <w:sz w:val="22"/>
              <w:szCs w:val="22"/>
              <w:lang w:val="en-US" w:eastAsia="en-US"/>
            </w:rPr>
          </w:pPr>
          <w:hyperlink w:anchor="_Toc400823786" w:history="1">
            <w:r w:rsidR="0049507E" w:rsidRPr="007E77B8">
              <w:rPr>
                <w:rStyle w:val="Hyperlink"/>
                <w:noProof/>
              </w:rPr>
              <w:t>Índice general</w:t>
            </w:r>
            <w:r w:rsidR="0049507E">
              <w:rPr>
                <w:noProof/>
                <w:webHidden/>
              </w:rPr>
              <w:tab/>
            </w:r>
            <w:r w:rsidR="0049507E">
              <w:rPr>
                <w:noProof/>
                <w:webHidden/>
              </w:rPr>
              <w:fldChar w:fldCharType="begin"/>
            </w:r>
            <w:r w:rsidR="0049507E">
              <w:rPr>
                <w:noProof/>
                <w:webHidden/>
              </w:rPr>
              <w:instrText xml:space="preserve"> PAGEREF _Toc400823786 \h </w:instrText>
            </w:r>
            <w:r w:rsidR="0049507E">
              <w:rPr>
                <w:noProof/>
                <w:webHidden/>
              </w:rPr>
            </w:r>
            <w:r w:rsidR="0049507E">
              <w:rPr>
                <w:noProof/>
                <w:webHidden/>
              </w:rPr>
              <w:fldChar w:fldCharType="separate"/>
            </w:r>
            <w:r w:rsidR="0049507E">
              <w:rPr>
                <w:noProof/>
                <w:webHidden/>
              </w:rPr>
              <w:t>v</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7" w:history="1">
            <w:r w:rsidR="0049507E" w:rsidRPr="007E77B8">
              <w:rPr>
                <w:rStyle w:val="Hyperlink"/>
                <w:noProof/>
              </w:rPr>
              <w:t>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Índices de ilustraciones, gráficas y figuras</w:t>
            </w:r>
            <w:r w:rsidR="0049507E">
              <w:rPr>
                <w:noProof/>
                <w:webHidden/>
              </w:rPr>
              <w:tab/>
            </w:r>
            <w:r w:rsidR="0049507E">
              <w:rPr>
                <w:noProof/>
                <w:webHidden/>
              </w:rPr>
              <w:fldChar w:fldCharType="begin"/>
            </w:r>
            <w:r w:rsidR="0049507E">
              <w:rPr>
                <w:noProof/>
                <w:webHidden/>
              </w:rPr>
              <w:instrText xml:space="preserve"> PAGEREF _Toc400823787 \h </w:instrText>
            </w:r>
            <w:r w:rsidR="0049507E">
              <w:rPr>
                <w:noProof/>
                <w:webHidden/>
              </w:rPr>
            </w:r>
            <w:r w:rsidR="0049507E">
              <w:rPr>
                <w:noProof/>
                <w:webHidden/>
              </w:rPr>
              <w:fldChar w:fldCharType="separate"/>
            </w:r>
            <w:r w:rsidR="0049507E">
              <w:rPr>
                <w:noProof/>
                <w:webHidden/>
              </w:rPr>
              <w:t>ix</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8" w:history="1">
            <w:r w:rsidR="0049507E" w:rsidRPr="007E77B8">
              <w:rPr>
                <w:rStyle w:val="Hyperlink"/>
                <w:noProof/>
              </w:rPr>
              <w:t>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ilustraciones</w:t>
            </w:r>
            <w:r w:rsidR="0049507E">
              <w:rPr>
                <w:noProof/>
                <w:webHidden/>
              </w:rPr>
              <w:tab/>
            </w:r>
            <w:r w:rsidR="0049507E">
              <w:rPr>
                <w:noProof/>
                <w:webHidden/>
              </w:rPr>
              <w:fldChar w:fldCharType="begin"/>
            </w:r>
            <w:r w:rsidR="0049507E">
              <w:rPr>
                <w:noProof/>
                <w:webHidden/>
              </w:rPr>
              <w:instrText xml:space="preserve"> PAGEREF _Toc400823788 \h </w:instrText>
            </w:r>
            <w:r w:rsidR="0049507E">
              <w:rPr>
                <w:noProof/>
                <w:webHidden/>
              </w:rPr>
            </w:r>
            <w:r w:rsidR="0049507E">
              <w:rPr>
                <w:noProof/>
                <w:webHidden/>
              </w:rPr>
              <w:fldChar w:fldCharType="separate"/>
            </w:r>
            <w:r w:rsidR="0049507E">
              <w:rPr>
                <w:noProof/>
                <w:webHidden/>
              </w:rPr>
              <w:t>ix</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9" w:history="1">
            <w:r w:rsidR="0049507E" w:rsidRPr="007E77B8">
              <w:rPr>
                <w:rStyle w:val="Hyperlink"/>
                <w:noProof/>
              </w:rPr>
              <w:t>4.2.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tablas</w:t>
            </w:r>
            <w:r w:rsidR="0049507E">
              <w:rPr>
                <w:noProof/>
                <w:webHidden/>
              </w:rPr>
              <w:tab/>
            </w:r>
            <w:r w:rsidR="0049507E">
              <w:rPr>
                <w:noProof/>
                <w:webHidden/>
              </w:rPr>
              <w:fldChar w:fldCharType="begin"/>
            </w:r>
            <w:r w:rsidR="0049507E">
              <w:rPr>
                <w:noProof/>
                <w:webHidden/>
              </w:rPr>
              <w:instrText xml:space="preserve"> PAGEREF _Toc400823789 \h </w:instrText>
            </w:r>
            <w:r w:rsidR="0049507E">
              <w:rPr>
                <w:noProof/>
                <w:webHidden/>
              </w:rPr>
            </w:r>
            <w:r w:rsidR="0049507E">
              <w:rPr>
                <w:noProof/>
                <w:webHidden/>
              </w:rPr>
              <w:fldChar w:fldCharType="separate"/>
            </w:r>
            <w:r w:rsidR="0049507E">
              <w:rPr>
                <w:noProof/>
                <w:webHidden/>
              </w:rPr>
              <w:t>xi</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0" w:history="1">
            <w:r w:rsidR="0049507E" w:rsidRPr="007E77B8">
              <w:rPr>
                <w:rStyle w:val="Hyperlink"/>
                <w:noProof/>
              </w:rPr>
              <w:t>4.3.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gráficos</w:t>
            </w:r>
            <w:r w:rsidR="0049507E">
              <w:rPr>
                <w:noProof/>
                <w:webHidden/>
              </w:rPr>
              <w:tab/>
            </w:r>
            <w:r w:rsidR="0049507E">
              <w:rPr>
                <w:noProof/>
                <w:webHidden/>
              </w:rPr>
              <w:fldChar w:fldCharType="begin"/>
            </w:r>
            <w:r w:rsidR="0049507E">
              <w:rPr>
                <w:noProof/>
                <w:webHidden/>
              </w:rPr>
              <w:instrText xml:space="preserve"> PAGEREF _Toc400823790 \h </w:instrText>
            </w:r>
            <w:r w:rsidR="0049507E">
              <w:rPr>
                <w:noProof/>
                <w:webHidden/>
              </w:rPr>
            </w:r>
            <w:r w:rsidR="0049507E">
              <w:rPr>
                <w:noProof/>
                <w:webHidden/>
              </w:rPr>
              <w:fldChar w:fldCharType="separate"/>
            </w:r>
            <w:r w:rsidR="0049507E">
              <w:rPr>
                <w:noProof/>
                <w:webHidden/>
              </w:rPr>
              <w:t>xii</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1" w:history="1">
            <w:r w:rsidR="0049507E" w:rsidRPr="007E77B8">
              <w:rPr>
                <w:rStyle w:val="Hyperlink"/>
                <w:noProof/>
              </w:rPr>
              <w:t>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 - Introducción</w:t>
            </w:r>
            <w:r w:rsidR="0049507E">
              <w:rPr>
                <w:noProof/>
                <w:webHidden/>
              </w:rPr>
              <w:tab/>
            </w:r>
            <w:r w:rsidR="0049507E">
              <w:rPr>
                <w:noProof/>
                <w:webHidden/>
              </w:rPr>
              <w:fldChar w:fldCharType="begin"/>
            </w:r>
            <w:r w:rsidR="0049507E">
              <w:rPr>
                <w:noProof/>
                <w:webHidden/>
              </w:rPr>
              <w:instrText xml:space="preserve"> PAGEREF _Toc400823791 \h </w:instrText>
            </w:r>
            <w:r w:rsidR="0049507E">
              <w:rPr>
                <w:noProof/>
                <w:webHidden/>
              </w:rPr>
            </w:r>
            <w:r w:rsidR="0049507E">
              <w:rPr>
                <w:noProof/>
                <w:webHidden/>
              </w:rPr>
              <w:fldChar w:fldCharType="separate"/>
            </w:r>
            <w:r w:rsidR="0049507E">
              <w:rPr>
                <w:noProof/>
                <w:webHidden/>
              </w:rPr>
              <w:t>1</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2" w:history="1">
            <w:r w:rsidR="0049507E" w:rsidRPr="007E77B8">
              <w:rPr>
                <w:rStyle w:val="Hyperlink"/>
                <w:noProof/>
              </w:rPr>
              <w:t>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Antecedentes</w:t>
            </w:r>
            <w:r w:rsidR="0049507E">
              <w:rPr>
                <w:noProof/>
                <w:webHidden/>
              </w:rPr>
              <w:tab/>
            </w:r>
            <w:r w:rsidR="0049507E">
              <w:rPr>
                <w:noProof/>
                <w:webHidden/>
              </w:rPr>
              <w:fldChar w:fldCharType="begin"/>
            </w:r>
            <w:r w:rsidR="0049507E">
              <w:rPr>
                <w:noProof/>
                <w:webHidden/>
              </w:rPr>
              <w:instrText xml:space="preserve"> PAGEREF _Toc400823792 \h </w:instrText>
            </w:r>
            <w:r w:rsidR="0049507E">
              <w:rPr>
                <w:noProof/>
                <w:webHidden/>
              </w:rPr>
            </w:r>
            <w:r w:rsidR="0049507E">
              <w:rPr>
                <w:noProof/>
                <w:webHidden/>
              </w:rPr>
              <w:fldChar w:fldCharType="separate"/>
            </w:r>
            <w:r w:rsidR="0049507E">
              <w:rPr>
                <w:noProof/>
                <w:webHidden/>
              </w:rPr>
              <w:t>2</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3" w:history="1">
            <w:r w:rsidR="0049507E" w:rsidRPr="007E77B8">
              <w:rPr>
                <w:rStyle w:val="Hyperlink"/>
                <w:noProof/>
              </w:rPr>
              <w:t>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Justificación</w:t>
            </w:r>
            <w:r w:rsidR="0049507E">
              <w:rPr>
                <w:noProof/>
                <w:webHidden/>
              </w:rPr>
              <w:tab/>
            </w:r>
            <w:r w:rsidR="0049507E">
              <w:rPr>
                <w:noProof/>
                <w:webHidden/>
              </w:rPr>
              <w:fldChar w:fldCharType="begin"/>
            </w:r>
            <w:r w:rsidR="0049507E">
              <w:rPr>
                <w:noProof/>
                <w:webHidden/>
              </w:rPr>
              <w:instrText xml:space="preserve"> PAGEREF _Toc400823793 \h </w:instrText>
            </w:r>
            <w:r w:rsidR="0049507E">
              <w:rPr>
                <w:noProof/>
                <w:webHidden/>
              </w:rPr>
            </w:r>
            <w:r w:rsidR="0049507E">
              <w:rPr>
                <w:noProof/>
                <w:webHidden/>
              </w:rPr>
              <w:fldChar w:fldCharType="separate"/>
            </w:r>
            <w:r w:rsidR="0049507E">
              <w:rPr>
                <w:noProof/>
                <w:webHidden/>
              </w:rPr>
              <w:t>3</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4" w:history="1">
            <w:r w:rsidR="0049507E" w:rsidRPr="007E77B8">
              <w:rPr>
                <w:rStyle w:val="Hyperlink"/>
                <w:noProof/>
              </w:rPr>
              <w:t>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Problemática por resolver</w:t>
            </w:r>
            <w:r w:rsidR="0049507E">
              <w:rPr>
                <w:noProof/>
                <w:webHidden/>
              </w:rPr>
              <w:tab/>
            </w:r>
            <w:r w:rsidR="0049507E">
              <w:rPr>
                <w:noProof/>
                <w:webHidden/>
              </w:rPr>
              <w:fldChar w:fldCharType="begin"/>
            </w:r>
            <w:r w:rsidR="0049507E">
              <w:rPr>
                <w:noProof/>
                <w:webHidden/>
              </w:rPr>
              <w:instrText xml:space="preserve"> PAGEREF _Toc400823794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5" w:history="1">
            <w:r w:rsidR="0049507E" w:rsidRPr="007E77B8">
              <w:rPr>
                <w:rStyle w:val="Hyperlink"/>
                <w:noProof/>
              </w:rPr>
              <w:t>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Objetivos</w:t>
            </w:r>
            <w:r w:rsidR="0049507E">
              <w:rPr>
                <w:noProof/>
                <w:webHidden/>
              </w:rPr>
              <w:tab/>
            </w:r>
            <w:r w:rsidR="0049507E">
              <w:rPr>
                <w:noProof/>
                <w:webHidden/>
              </w:rPr>
              <w:fldChar w:fldCharType="begin"/>
            </w:r>
            <w:r w:rsidR="0049507E">
              <w:rPr>
                <w:noProof/>
                <w:webHidden/>
              </w:rPr>
              <w:instrText xml:space="preserve"> PAGEREF _Toc400823795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6" w:history="1">
            <w:r w:rsidR="0049507E" w:rsidRPr="007E77B8">
              <w:rPr>
                <w:rStyle w:val="Hyperlink"/>
                <w:noProof/>
              </w:rPr>
              <w:t>1.4.1.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General</w:t>
            </w:r>
            <w:r w:rsidR="0049507E">
              <w:rPr>
                <w:noProof/>
                <w:webHidden/>
              </w:rPr>
              <w:tab/>
            </w:r>
            <w:r w:rsidR="0049507E">
              <w:rPr>
                <w:noProof/>
                <w:webHidden/>
              </w:rPr>
              <w:fldChar w:fldCharType="begin"/>
            </w:r>
            <w:r w:rsidR="0049507E">
              <w:rPr>
                <w:noProof/>
                <w:webHidden/>
              </w:rPr>
              <w:instrText xml:space="preserve"> PAGEREF _Toc400823796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7" w:history="1">
            <w:r w:rsidR="0049507E" w:rsidRPr="007E77B8">
              <w:rPr>
                <w:rStyle w:val="Hyperlink"/>
                <w:noProof/>
              </w:rPr>
              <w:t>1.4.2.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Específicos</w:t>
            </w:r>
            <w:r w:rsidR="0049507E">
              <w:rPr>
                <w:noProof/>
                <w:webHidden/>
              </w:rPr>
              <w:tab/>
            </w:r>
            <w:r w:rsidR="0049507E">
              <w:rPr>
                <w:noProof/>
                <w:webHidden/>
              </w:rPr>
              <w:fldChar w:fldCharType="begin"/>
            </w:r>
            <w:r w:rsidR="0049507E">
              <w:rPr>
                <w:noProof/>
                <w:webHidden/>
              </w:rPr>
              <w:instrText xml:space="preserve"> PAGEREF _Toc400823797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8" w:history="1">
            <w:r w:rsidR="0049507E" w:rsidRPr="007E77B8">
              <w:rPr>
                <w:rStyle w:val="Hyperlink"/>
                <w:noProof/>
              </w:rPr>
              <w:t>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 – Marco teórico</w:t>
            </w:r>
            <w:r w:rsidR="0049507E">
              <w:rPr>
                <w:noProof/>
                <w:webHidden/>
              </w:rPr>
              <w:tab/>
            </w:r>
            <w:r w:rsidR="0049507E">
              <w:rPr>
                <w:noProof/>
                <w:webHidden/>
              </w:rPr>
              <w:fldChar w:fldCharType="begin"/>
            </w:r>
            <w:r w:rsidR="0049507E">
              <w:rPr>
                <w:noProof/>
                <w:webHidden/>
              </w:rPr>
              <w:instrText xml:space="preserve"> PAGEREF _Toc400823798 \h </w:instrText>
            </w:r>
            <w:r w:rsidR="0049507E">
              <w:rPr>
                <w:noProof/>
                <w:webHidden/>
              </w:rPr>
            </w:r>
            <w:r w:rsidR="0049507E">
              <w:rPr>
                <w:noProof/>
                <w:webHidden/>
              </w:rPr>
              <w:fldChar w:fldCharType="separate"/>
            </w:r>
            <w:r w:rsidR="0049507E">
              <w:rPr>
                <w:noProof/>
                <w:webHidden/>
              </w:rPr>
              <w:t>6</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9" w:history="1">
            <w:r w:rsidR="0049507E" w:rsidRPr="007E77B8">
              <w:rPr>
                <w:rStyle w:val="Hyperlink"/>
                <w:noProof/>
              </w:rPr>
              <w:t>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Referencial</w:t>
            </w:r>
            <w:r w:rsidR="0049507E">
              <w:rPr>
                <w:noProof/>
                <w:webHidden/>
              </w:rPr>
              <w:tab/>
            </w:r>
            <w:r w:rsidR="0049507E">
              <w:rPr>
                <w:noProof/>
                <w:webHidden/>
              </w:rPr>
              <w:fldChar w:fldCharType="begin"/>
            </w:r>
            <w:r w:rsidR="0049507E">
              <w:rPr>
                <w:noProof/>
                <w:webHidden/>
              </w:rPr>
              <w:instrText xml:space="preserve"> PAGEREF _Toc400823799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0" w:history="1">
            <w:r w:rsidR="0049507E" w:rsidRPr="007E77B8">
              <w:rPr>
                <w:rStyle w:val="Hyperlink"/>
                <w:noProof/>
                <w:lang w:eastAsia="es-CR"/>
              </w:rPr>
              <w:t>2.1.1.</w:t>
            </w:r>
            <w:r w:rsidR="0049507E">
              <w:rPr>
                <w:rFonts w:asciiTheme="minorHAnsi" w:eastAsiaTheme="minorEastAsia" w:hAnsiTheme="minorHAnsi" w:cstheme="minorBidi"/>
                <w:noProof/>
                <w:sz w:val="22"/>
                <w:szCs w:val="22"/>
                <w:lang w:val="en-US" w:eastAsia="en-US"/>
              </w:rPr>
              <w:tab/>
            </w:r>
            <w:r w:rsidR="0049507E" w:rsidRPr="007E77B8">
              <w:rPr>
                <w:rStyle w:val="Hyperlink"/>
                <w:noProof/>
                <w:lang w:eastAsia="es-CR"/>
              </w:rPr>
              <w:t>Misión</w:t>
            </w:r>
            <w:r w:rsidR="0049507E">
              <w:rPr>
                <w:noProof/>
                <w:webHidden/>
              </w:rPr>
              <w:tab/>
            </w:r>
            <w:r w:rsidR="0049507E">
              <w:rPr>
                <w:noProof/>
                <w:webHidden/>
              </w:rPr>
              <w:fldChar w:fldCharType="begin"/>
            </w:r>
            <w:r w:rsidR="0049507E">
              <w:rPr>
                <w:noProof/>
                <w:webHidden/>
              </w:rPr>
              <w:instrText xml:space="preserve"> PAGEREF _Toc400823800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1" w:history="1">
            <w:r w:rsidR="0049507E" w:rsidRPr="007E77B8">
              <w:rPr>
                <w:rStyle w:val="Hyperlink"/>
                <w:noProof/>
                <w:lang w:eastAsia="es-CR"/>
              </w:rPr>
              <w:t>2.1.2.</w:t>
            </w:r>
            <w:r w:rsidR="0049507E">
              <w:rPr>
                <w:rFonts w:asciiTheme="minorHAnsi" w:eastAsiaTheme="minorEastAsia" w:hAnsiTheme="minorHAnsi" w:cstheme="minorBidi"/>
                <w:noProof/>
                <w:sz w:val="22"/>
                <w:szCs w:val="22"/>
                <w:lang w:val="en-US" w:eastAsia="en-US"/>
              </w:rPr>
              <w:tab/>
            </w:r>
            <w:r w:rsidR="0049507E" w:rsidRPr="007E77B8">
              <w:rPr>
                <w:rStyle w:val="Hyperlink"/>
                <w:noProof/>
                <w:lang w:eastAsia="es-CR"/>
              </w:rPr>
              <w:t>Visión</w:t>
            </w:r>
            <w:r w:rsidR="0049507E">
              <w:rPr>
                <w:noProof/>
                <w:webHidden/>
              </w:rPr>
              <w:tab/>
            </w:r>
            <w:r w:rsidR="0049507E">
              <w:rPr>
                <w:noProof/>
                <w:webHidden/>
              </w:rPr>
              <w:fldChar w:fldCharType="begin"/>
            </w:r>
            <w:r w:rsidR="0049507E">
              <w:rPr>
                <w:noProof/>
                <w:webHidden/>
              </w:rPr>
              <w:instrText xml:space="preserve"> PAGEREF _Toc400823801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02" w:history="1">
            <w:r w:rsidR="0049507E" w:rsidRPr="007E77B8">
              <w:rPr>
                <w:rStyle w:val="Hyperlink"/>
                <w:noProof/>
              </w:rPr>
              <w:t>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Conceptual</w:t>
            </w:r>
            <w:r w:rsidR="0049507E">
              <w:rPr>
                <w:noProof/>
                <w:webHidden/>
              </w:rPr>
              <w:tab/>
            </w:r>
            <w:r w:rsidR="0049507E">
              <w:rPr>
                <w:noProof/>
                <w:webHidden/>
              </w:rPr>
              <w:fldChar w:fldCharType="begin"/>
            </w:r>
            <w:r w:rsidR="0049507E">
              <w:rPr>
                <w:noProof/>
                <w:webHidden/>
              </w:rPr>
              <w:instrText xml:space="preserve"> PAGEREF _Toc400823802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3" w:history="1">
            <w:r w:rsidR="0049507E" w:rsidRPr="007E77B8">
              <w:rPr>
                <w:rStyle w:val="Hyperlink"/>
                <w:noProof/>
              </w:rPr>
              <w:t>2.2.1.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El sonido</w:t>
            </w:r>
            <w:r w:rsidR="0049507E">
              <w:rPr>
                <w:noProof/>
                <w:webHidden/>
              </w:rPr>
              <w:tab/>
            </w:r>
            <w:r w:rsidR="0049507E">
              <w:rPr>
                <w:noProof/>
                <w:webHidden/>
              </w:rPr>
              <w:fldChar w:fldCharType="begin"/>
            </w:r>
            <w:r w:rsidR="0049507E">
              <w:rPr>
                <w:noProof/>
                <w:webHidden/>
              </w:rPr>
              <w:instrText xml:space="preserve"> PAGEREF _Toc400823803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4" w:history="1">
            <w:r w:rsidR="0049507E" w:rsidRPr="007E77B8">
              <w:rPr>
                <w:rStyle w:val="Hyperlink"/>
                <w:noProof/>
              </w:rPr>
              <w:t>2.2.2.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Frecuencia</w:t>
            </w:r>
            <w:r w:rsidR="0049507E">
              <w:rPr>
                <w:noProof/>
                <w:webHidden/>
              </w:rPr>
              <w:tab/>
            </w:r>
            <w:r w:rsidR="0049507E">
              <w:rPr>
                <w:noProof/>
                <w:webHidden/>
              </w:rPr>
              <w:fldChar w:fldCharType="begin"/>
            </w:r>
            <w:r w:rsidR="0049507E">
              <w:rPr>
                <w:noProof/>
                <w:webHidden/>
              </w:rPr>
              <w:instrText xml:space="preserve"> PAGEREF _Toc400823804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5" w:history="1">
            <w:r w:rsidR="0049507E" w:rsidRPr="007E77B8">
              <w:rPr>
                <w:rStyle w:val="Hyperlink"/>
                <w:noProof/>
              </w:rPr>
              <w:t>2.2.3.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Decibel</w:t>
            </w:r>
            <w:r w:rsidR="0049507E">
              <w:rPr>
                <w:noProof/>
                <w:webHidden/>
              </w:rPr>
              <w:tab/>
            </w:r>
            <w:r w:rsidR="0049507E">
              <w:rPr>
                <w:noProof/>
                <w:webHidden/>
              </w:rPr>
              <w:fldChar w:fldCharType="begin"/>
            </w:r>
            <w:r w:rsidR="0049507E">
              <w:rPr>
                <w:noProof/>
                <w:webHidden/>
              </w:rPr>
              <w:instrText xml:space="preserve"> PAGEREF _Toc400823805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6" w:history="1">
            <w:r w:rsidR="0049507E" w:rsidRPr="007E77B8">
              <w:rPr>
                <w:rStyle w:val="Hyperlink"/>
                <w:noProof/>
              </w:rPr>
              <w:t>2.2.4.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Hertz</w:t>
            </w:r>
            <w:r w:rsidR="0049507E">
              <w:rPr>
                <w:noProof/>
                <w:webHidden/>
              </w:rPr>
              <w:tab/>
            </w:r>
            <w:r w:rsidR="0049507E">
              <w:rPr>
                <w:noProof/>
                <w:webHidden/>
              </w:rPr>
              <w:fldChar w:fldCharType="begin"/>
            </w:r>
            <w:r w:rsidR="0049507E">
              <w:rPr>
                <w:noProof/>
                <w:webHidden/>
              </w:rPr>
              <w:instrText xml:space="preserve"> PAGEREF _Toc400823806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7" w:history="1">
            <w:r w:rsidR="0049507E" w:rsidRPr="007E77B8">
              <w:rPr>
                <w:rStyle w:val="Hyperlink"/>
                <w:noProof/>
              </w:rPr>
              <w:t>2.2.5.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Anatomía y fisiología del oído</w:t>
            </w:r>
            <w:r w:rsidR="0049507E">
              <w:rPr>
                <w:noProof/>
                <w:webHidden/>
              </w:rPr>
              <w:tab/>
            </w:r>
            <w:r w:rsidR="0049507E">
              <w:rPr>
                <w:noProof/>
                <w:webHidden/>
              </w:rPr>
              <w:fldChar w:fldCharType="begin"/>
            </w:r>
            <w:r w:rsidR="0049507E">
              <w:rPr>
                <w:noProof/>
                <w:webHidden/>
              </w:rPr>
              <w:instrText xml:space="preserve"> PAGEREF _Toc400823807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8" w:history="1">
            <w:r w:rsidR="0049507E" w:rsidRPr="007E77B8">
              <w:rPr>
                <w:rStyle w:val="Hyperlink"/>
                <w:noProof/>
              </w:rPr>
              <w:t>2.2.6.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externo</w:t>
            </w:r>
            <w:r w:rsidR="0049507E">
              <w:rPr>
                <w:noProof/>
                <w:webHidden/>
              </w:rPr>
              <w:tab/>
            </w:r>
            <w:r w:rsidR="0049507E">
              <w:rPr>
                <w:noProof/>
                <w:webHidden/>
              </w:rPr>
              <w:fldChar w:fldCharType="begin"/>
            </w:r>
            <w:r w:rsidR="0049507E">
              <w:rPr>
                <w:noProof/>
                <w:webHidden/>
              </w:rPr>
              <w:instrText xml:space="preserve"> PAGEREF _Toc400823808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9" w:history="1">
            <w:r w:rsidR="0049507E" w:rsidRPr="007E77B8">
              <w:rPr>
                <w:rStyle w:val="Hyperlink"/>
                <w:noProof/>
              </w:rPr>
              <w:t>2.2.7.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medio</w:t>
            </w:r>
            <w:r w:rsidR="0049507E">
              <w:rPr>
                <w:noProof/>
                <w:webHidden/>
              </w:rPr>
              <w:tab/>
            </w:r>
            <w:r w:rsidR="0049507E">
              <w:rPr>
                <w:noProof/>
                <w:webHidden/>
              </w:rPr>
              <w:fldChar w:fldCharType="begin"/>
            </w:r>
            <w:r w:rsidR="0049507E">
              <w:rPr>
                <w:noProof/>
                <w:webHidden/>
              </w:rPr>
              <w:instrText xml:space="preserve"> PAGEREF _Toc400823809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0" w:history="1">
            <w:r w:rsidR="0049507E" w:rsidRPr="007E77B8">
              <w:rPr>
                <w:rStyle w:val="Hyperlink"/>
                <w:noProof/>
              </w:rPr>
              <w:t>2.2.8.</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interno</w:t>
            </w:r>
            <w:r w:rsidR="0049507E">
              <w:rPr>
                <w:noProof/>
                <w:webHidden/>
              </w:rPr>
              <w:tab/>
            </w:r>
            <w:r w:rsidR="0049507E">
              <w:rPr>
                <w:noProof/>
                <w:webHidden/>
              </w:rPr>
              <w:fldChar w:fldCharType="begin"/>
            </w:r>
            <w:r w:rsidR="0049507E">
              <w:rPr>
                <w:noProof/>
                <w:webHidden/>
              </w:rPr>
              <w:instrText xml:space="preserve"> PAGEREF _Toc400823810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1" w:history="1">
            <w:r w:rsidR="0049507E" w:rsidRPr="007E77B8">
              <w:rPr>
                <w:rStyle w:val="Hyperlink"/>
                <w:noProof/>
              </w:rPr>
              <w:t>2.2.9.</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Nivel de intensidad y umbrales del sonido</w:t>
            </w:r>
            <w:r w:rsidR="0049507E">
              <w:rPr>
                <w:noProof/>
                <w:webHidden/>
              </w:rPr>
              <w:tab/>
            </w:r>
            <w:r w:rsidR="0049507E">
              <w:rPr>
                <w:noProof/>
                <w:webHidden/>
              </w:rPr>
              <w:fldChar w:fldCharType="begin"/>
            </w:r>
            <w:r w:rsidR="0049507E">
              <w:rPr>
                <w:noProof/>
                <w:webHidden/>
              </w:rPr>
              <w:instrText xml:space="preserve"> PAGEREF _Toc400823811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2" w:history="1">
            <w:r w:rsidR="0049507E" w:rsidRPr="007E77B8">
              <w:rPr>
                <w:rStyle w:val="Hyperlink"/>
                <w:noProof/>
              </w:rPr>
              <w:t>2.2.9.1.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Ondas sonoras</w:t>
            </w:r>
            <w:r w:rsidR="0049507E">
              <w:rPr>
                <w:noProof/>
                <w:webHidden/>
              </w:rPr>
              <w:tab/>
            </w:r>
            <w:r w:rsidR="0049507E">
              <w:rPr>
                <w:noProof/>
                <w:webHidden/>
              </w:rPr>
              <w:fldChar w:fldCharType="begin"/>
            </w:r>
            <w:r w:rsidR="0049507E">
              <w:rPr>
                <w:noProof/>
                <w:webHidden/>
              </w:rPr>
              <w:instrText xml:space="preserve"> PAGEREF _Toc400823812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3" w:history="1">
            <w:r w:rsidR="0049507E" w:rsidRPr="007E77B8">
              <w:rPr>
                <w:rStyle w:val="Hyperlink"/>
                <w:noProof/>
              </w:rPr>
              <w:t>2.2.9.2.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Umbrales absolutos</w:t>
            </w:r>
            <w:r w:rsidR="0049507E">
              <w:rPr>
                <w:noProof/>
                <w:webHidden/>
              </w:rPr>
              <w:tab/>
            </w:r>
            <w:r w:rsidR="0049507E">
              <w:rPr>
                <w:noProof/>
                <w:webHidden/>
              </w:rPr>
              <w:fldChar w:fldCharType="begin"/>
            </w:r>
            <w:r w:rsidR="0049507E">
              <w:rPr>
                <w:noProof/>
                <w:webHidden/>
              </w:rPr>
              <w:instrText xml:space="preserve"> PAGEREF _Toc400823813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4" w:history="1">
            <w:r w:rsidR="0049507E" w:rsidRPr="007E77B8">
              <w:rPr>
                <w:rStyle w:val="Hyperlink"/>
                <w:noProof/>
              </w:rPr>
              <w:t>2.2.9.3.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 de audibilidad</w:t>
            </w:r>
            <w:r w:rsidR="0049507E">
              <w:rPr>
                <w:noProof/>
                <w:webHidden/>
              </w:rPr>
              <w:tab/>
            </w:r>
            <w:r w:rsidR="0049507E">
              <w:rPr>
                <w:noProof/>
                <w:webHidden/>
              </w:rPr>
              <w:fldChar w:fldCharType="begin"/>
            </w:r>
            <w:r w:rsidR="0049507E">
              <w:rPr>
                <w:noProof/>
                <w:webHidden/>
              </w:rPr>
              <w:instrText xml:space="preserve"> PAGEREF _Toc400823814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5" w:history="1">
            <w:r w:rsidR="0049507E" w:rsidRPr="007E77B8">
              <w:rPr>
                <w:rStyle w:val="Hyperlink"/>
                <w:noProof/>
              </w:rPr>
              <w:t>2.2.9.4.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Umbrales de frecuencia</w:t>
            </w:r>
            <w:r w:rsidR="0049507E">
              <w:rPr>
                <w:noProof/>
                <w:webHidden/>
              </w:rPr>
              <w:tab/>
            </w:r>
            <w:r w:rsidR="0049507E">
              <w:rPr>
                <w:noProof/>
                <w:webHidden/>
              </w:rPr>
              <w:fldChar w:fldCharType="begin"/>
            </w:r>
            <w:r w:rsidR="0049507E">
              <w:rPr>
                <w:noProof/>
                <w:webHidden/>
              </w:rPr>
              <w:instrText xml:space="preserve"> PAGEREF _Toc400823815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6" w:history="1">
            <w:r w:rsidR="0049507E" w:rsidRPr="007E77B8">
              <w:rPr>
                <w:rStyle w:val="Hyperlink"/>
                <w:noProof/>
              </w:rPr>
              <w:t>2.2.9.5.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 del dolor</w:t>
            </w:r>
            <w:r w:rsidR="0049507E">
              <w:rPr>
                <w:noProof/>
                <w:webHidden/>
              </w:rPr>
              <w:tab/>
            </w:r>
            <w:r w:rsidR="0049507E">
              <w:rPr>
                <w:noProof/>
                <w:webHidden/>
              </w:rPr>
              <w:fldChar w:fldCharType="begin"/>
            </w:r>
            <w:r w:rsidR="0049507E">
              <w:rPr>
                <w:noProof/>
                <w:webHidden/>
              </w:rPr>
              <w:instrText xml:space="preserve"> PAGEREF _Toc400823816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7" w:history="1">
            <w:r w:rsidR="0049507E" w:rsidRPr="007E77B8">
              <w:rPr>
                <w:rStyle w:val="Hyperlink"/>
                <w:noProof/>
              </w:rPr>
              <w:t>2.2.10.</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Efectos nocivos del ruido en la audición</w:t>
            </w:r>
            <w:r w:rsidR="0049507E">
              <w:rPr>
                <w:noProof/>
                <w:webHidden/>
              </w:rPr>
              <w:tab/>
            </w:r>
            <w:r w:rsidR="0049507E">
              <w:rPr>
                <w:noProof/>
                <w:webHidden/>
              </w:rPr>
              <w:fldChar w:fldCharType="begin"/>
            </w:r>
            <w:r w:rsidR="0049507E">
              <w:rPr>
                <w:noProof/>
                <w:webHidden/>
              </w:rPr>
              <w:instrText xml:space="preserve"> PAGEREF _Toc400823817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8" w:history="1">
            <w:r w:rsidR="0049507E" w:rsidRPr="007E77B8">
              <w:rPr>
                <w:rStyle w:val="Hyperlink"/>
                <w:noProof/>
              </w:rPr>
              <w:t>2.2.10.1.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Trauma acústico (hipoacusia)</w:t>
            </w:r>
            <w:r w:rsidR="0049507E">
              <w:rPr>
                <w:noProof/>
                <w:webHidden/>
              </w:rPr>
              <w:tab/>
            </w:r>
            <w:r w:rsidR="0049507E">
              <w:rPr>
                <w:noProof/>
                <w:webHidden/>
              </w:rPr>
              <w:fldChar w:fldCharType="begin"/>
            </w:r>
            <w:r w:rsidR="0049507E">
              <w:rPr>
                <w:noProof/>
                <w:webHidden/>
              </w:rPr>
              <w:instrText xml:space="preserve"> PAGEREF _Toc400823818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9" w:history="1">
            <w:r w:rsidR="0049507E" w:rsidRPr="007E77B8">
              <w:rPr>
                <w:rStyle w:val="Hyperlink"/>
                <w:noProof/>
              </w:rPr>
              <w:t>2.2.10.2.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Acúfenos</w:t>
            </w:r>
            <w:r w:rsidR="0049507E">
              <w:rPr>
                <w:noProof/>
                <w:webHidden/>
              </w:rPr>
              <w:tab/>
            </w:r>
            <w:r w:rsidR="0049507E">
              <w:rPr>
                <w:noProof/>
                <w:webHidden/>
              </w:rPr>
              <w:fldChar w:fldCharType="begin"/>
            </w:r>
            <w:r w:rsidR="0049507E">
              <w:rPr>
                <w:noProof/>
                <w:webHidden/>
              </w:rPr>
              <w:instrText xml:space="preserve"> PAGEREF _Toc400823819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0" w:history="1">
            <w:r w:rsidR="0049507E" w:rsidRPr="007E77B8">
              <w:rPr>
                <w:rStyle w:val="Hyperlink"/>
                <w:noProof/>
              </w:rPr>
              <w:t>2.2.10.3.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Desplazamiento temporal de la audición – TTS</w:t>
            </w:r>
            <w:r w:rsidR="0049507E">
              <w:rPr>
                <w:noProof/>
                <w:webHidden/>
              </w:rPr>
              <w:tab/>
            </w:r>
            <w:r w:rsidR="0049507E">
              <w:rPr>
                <w:noProof/>
                <w:webHidden/>
              </w:rPr>
              <w:fldChar w:fldCharType="begin"/>
            </w:r>
            <w:r w:rsidR="0049507E">
              <w:rPr>
                <w:noProof/>
                <w:webHidden/>
              </w:rPr>
              <w:instrText xml:space="preserve"> PAGEREF _Toc400823820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1" w:history="1">
            <w:r w:rsidR="0049507E" w:rsidRPr="007E77B8">
              <w:rPr>
                <w:rStyle w:val="Hyperlink"/>
                <w:noProof/>
              </w:rPr>
              <w:t>2.2.10.4.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w:t>
            </w:r>
            <w:r w:rsidR="0049507E">
              <w:rPr>
                <w:noProof/>
                <w:webHidden/>
              </w:rPr>
              <w:tab/>
            </w:r>
            <w:r w:rsidR="0049507E">
              <w:rPr>
                <w:noProof/>
                <w:webHidden/>
              </w:rPr>
              <w:fldChar w:fldCharType="begin"/>
            </w:r>
            <w:r w:rsidR="0049507E">
              <w:rPr>
                <w:noProof/>
                <w:webHidden/>
              </w:rPr>
              <w:instrText xml:space="preserve"> PAGEREF _Toc400823821 \h </w:instrText>
            </w:r>
            <w:r w:rsidR="0049507E">
              <w:rPr>
                <w:noProof/>
                <w:webHidden/>
              </w:rPr>
            </w:r>
            <w:r w:rsidR="0049507E">
              <w:rPr>
                <w:noProof/>
                <w:webHidden/>
              </w:rPr>
              <w:fldChar w:fldCharType="separate"/>
            </w:r>
            <w:r w:rsidR="0049507E">
              <w:rPr>
                <w:noProof/>
                <w:webHidden/>
              </w:rPr>
              <w:t>12</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2" w:history="1">
            <w:r w:rsidR="0049507E" w:rsidRPr="007E77B8">
              <w:rPr>
                <w:rStyle w:val="Hyperlink"/>
                <w:noProof/>
              </w:rPr>
              <w:t>2.2.11.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Audiometría</w:t>
            </w:r>
            <w:r w:rsidR="0049507E">
              <w:rPr>
                <w:noProof/>
                <w:webHidden/>
              </w:rPr>
              <w:tab/>
            </w:r>
            <w:r w:rsidR="0049507E">
              <w:rPr>
                <w:noProof/>
                <w:webHidden/>
              </w:rPr>
              <w:fldChar w:fldCharType="begin"/>
            </w:r>
            <w:r w:rsidR="0049507E">
              <w:rPr>
                <w:noProof/>
                <w:webHidden/>
              </w:rPr>
              <w:instrText xml:space="preserve"> PAGEREF _Toc400823822 \h </w:instrText>
            </w:r>
            <w:r w:rsidR="0049507E">
              <w:rPr>
                <w:noProof/>
                <w:webHidden/>
              </w:rPr>
            </w:r>
            <w:r w:rsidR="0049507E">
              <w:rPr>
                <w:noProof/>
                <w:webHidden/>
              </w:rPr>
              <w:fldChar w:fldCharType="separate"/>
            </w:r>
            <w:r w:rsidR="0049507E">
              <w:rPr>
                <w:noProof/>
                <w:webHidden/>
              </w:rPr>
              <w:t>12</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3" w:history="1">
            <w:r w:rsidR="0049507E" w:rsidRPr="007E77B8">
              <w:rPr>
                <w:rStyle w:val="Hyperlink"/>
                <w:noProof/>
              </w:rPr>
              <w:t>2.2.11.1.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Audiometría tonal</w:t>
            </w:r>
            <w:r w:rsidR="0049507E">
              <w:rPr>
                <w:noProof/>
                <w:webHidden/>
              </w:rPr>
              <w:tab/>
            </w:r>
            <w:r w:rsidR="0049507E">
              <w:rPr>
                <w:noProof/>
                <w:webHidden/>
              </w:rPr>
              <w:fldChar w:fldCharType="begin"/>
            </w:r>
            <w:r w:rsidR="0049507E">
              <w:rPr>
                <w:noProof/>
                <w:webHidden/>
              </w:rPr>
              <w:instrText xml:space="preserve"> PAGEREF _Toc400823823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4" w:history="1">
            <w:r w:rsidR="0049507E" w:rsidRPr="007E77B8">
              <w:rPr>
                <w:rStyle w:val="Hyperlink"/>
                <w:noProof/>
              </w:rPr>
              <w:t>2.2.11.2.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Logoaudiometría o audiometría vocal</w:t>
            </w:r>
            <w:r w:rsidR="0049507E">
              <w:rPr>
                <w:noProof/>
                <w:webHidden/>
              </w:rPr>
              <w:tab/>
            </w:r>
            <w:r w:rsidR="0049507E">
              <w:rPr>
                <w:noProof/>
                <w:webHidden/>
              </w:rPr>
              <w:fldChar w:fldCharType="begin"/>
            </w:r>
            <w:r w:rsidR="0049507E">
              <w:rPr>
                <w:noProof/>
                <w:webHidden/>
              </w:rPr>
              <w:instrText xml:space="preserve"> PAGEREF _Toc400823824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5" w:history="1">
            <w:r w:rsidR="0049507E" w:rsidRPr="007E77B8">
              <w:rPr>
                <w:rStyle w:val="Hyperlink"/>
                <w:noProof/>
              </w:rPr>
              <w:t>2.2.12.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Audiómetro</w:t>
            </w:r>
            <w:r w:rsidR="0049507E">
              <w:rPr>
                <w:noProof/>
                <w:webHidden/>
              </w:rPr>
              <w:tab/>
            </w:r>
            <w:r w:rsidR="0049507E">
              <w:rPr>
                <w:noProof/>
                <w:webHidden/>
              </w:rPr>
              <w:fldChar w:fldCharType="begin"/>
            </w:r>
            <w:r w:rsidR="0049507E">
              <w:rPr>
                <w:noProof/>
                <w:webHidden/>
              </w:rPr>
              <w:instrText xml:space="preserve"> PAGEREF _Toc400823825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6" w:history="1">
            <w:r w:rsidR="0049507E" w:rsidRPr="007E77B8">
              <w:rPr>
                <w:rStyle w:val="Hyperlink"/>
                <w:noProof/>
              </w:rPr>
              <w:t>2.2.13.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Audiograma o test auditivo</w:t>
            </w:r>
            <w:r w:rsidR="0049507E">
              <w:rPr>
                <w:noProof/>
                <w:webHidden/>
              </w:rPr>
              <w:tab/>
            </w:r>
            <w:r w:rsidR="0049507E">
              <w:rPr>
                <w:noProof/>
                <w:webHidden/>
              </w:rPr>
              <w:fldChar w:fldCharType="begin"/>
            </w:r>
            <w:r w:rsidR="0049507E">
              <w:rPr>
                <w:noProof/>
                <w:webHidden/>
              </w:rPr>
              <w:instrText xml:space="preserve"> PAGEREF _Toc400823826 \h </w:instrText>
            </w:r>
            <w:r w:rsidR="0049507E">
              <w:rPr>
                <w:noProof/>
                <w:webHidden/>
              </w:rPr>
            </w:r>
            <w:r w:rsidR="0049507E">
              <w:rPr>
                <w:noProof/>
                <w:webHidden/>
              </w:rPr>
              <w:fldChar w:fldCharType="separate"/>
            </w:r>
            <w:r w:rsidR="0049507E">
              <w:rPr>
                <w:noProof/>
                <w:webHidden/>
              </w:rPr>
              <w:t>14</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7" w:history="1">
            <w:r w:rsidR="0049507E" w:rsidRPr="007E77B8">
              <w:rPr>
                <w:rStyle w:val="Hyperlink"/>
                <w:noProof/>
              </w:rPr>
              <w:t>2.2.14.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Los auriculares</w:t>
            </w:r>
            <w:r w:rsidR="0049507E">
              <w:rPr>
                <w:noProof/>
                <w:webHidden/>
              </w:rPr>
              <w:tab/>
            </w:r>
            <w:r w:rsidR="0049507E">
              <w:rPr>
                <w:noProof/>
                <w:webHidden/>
              </w:rPr>
              <w:fldChar w:fldCharType="begin"/>
            </w:r>
            <w:r w:rsidR="0049507E">
              <w:rPr>
                <w:noProof/>
                <w:webHidden/>
              </w:rPr>
              <w:instrText xml:space="preserve"> PAGEREF _Toc400823827 \h </w:instrText>
            </w:r>
            <w:r w:rsidR="0049507E">
              <w:rPr>
                <w:noProof/>
                <w:webHidden/>
              </w:rPr>
            </w:r>
            <w:r w:rsidR="0049507E">
              <w:rPr>
                <w:noProof/>
                <w:webHidden/>
              </w:rPr>
              <w:fldChar w:fldCharType="separate"/>
            </w:r>
            <w:r w:rsidR="0049507E">
              <w:rPr>
                <w:noProof/>
                <w:webHidden/>
              </w:rPr>
              <w:t>15</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8" w:history="1">
            <w:r w:rsidR="0049507E" w:rsidRPr="007E77B8">
              <w:rPr>
                <w:rStyle w:val="Hyperlink"/>
                <w:noProof/>
              </w:rPr>
              <w:t>2.2.15.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Las generalidades de audífonos</w:t>
            </w:r>
            <w:r w:rsidR="0049507E">
              <w:rPr>
                <w:noProof/>
                <w:webHidden/>
              </w:rPr>
              <w:tab/>
            </w:r>
            <w:r w:rsidR="0049507E">
              <w:rPr>
                <w:noProof/>
                <w:webHidden/>
              </w:rPr>
              <w:fldChar w:fldCharType="begin"/>
            </w:r>
            <w:r w:rsidR="0049507E">
              <w:rPr>
                <w:noProof/>
                <w:webHidden/>
              </w:rPr>
              <w:instrText xml:space="preserve"> PAGEREF _Toc400823828 \h </w:instrText>
            </w:r>
            <w:r w:rsidR="0049507E">
              <w:rPr>
                <w:noProof/>
                <w:webHidden/>
              </w:rPr>
            </w:r>
            <w:r w:rsidR="0049507E">
              <w:rPr>
                <w:noProof/>
                <w:webHidden/>
              </w:rPr>
              <w:fldChar w:fldCharType="separate"/>
            </w:r>
            <w:r w:rsidR="0049507E">
              <w:rPr>
                <w:noProof/>
                <w:webHidden/>
              </w:rPr>
              <w:t>15</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9" w:history="1">
            <w:r w:rsidR="0049507E" w:rsidRPr="007E77B8">
              <w:rPr>
                <w:rStyle w:val="Hyperlink"/>
                <w:rFonts w:eastAsia="Calibri"/>
                <w:noProof/>
                <w:lang w:eastAsia="es-CR"/>
              </w:rPr>
              <w:t>2.2.15.1.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Diseños</w:t>
            </w:r>
            <w:r w:rsidR="0049507E">
              <w:rPr>
                <w:noProof/>
                <w:webHidden/>
              </w:rPr>
              <w:tab/>
            </w:r>
            <w:r w:rsidR="0049507E">
              <w:rPr>
                <w:noProof/>
                <w:webHidden/>
              </w:rPr>
              <w:fldChar w:fldCharType="begin"/>
            </w:r>
            <w:r w:rsidR="0049507E">
              <w:rPr>
                <w:noProof/>
                <w:webHidden/>
              </w:rPr>
              <w:instrText xml:space="preserve"> PAGEREF _Toc400823829 \h </w:instrText>
            </w:r>
            <w:r w:rsidR="0049507E">
              <w:rPr>
                <w:noProof/>
                <w:webHidden/>
              </w:rPr>
            </w:r>
            <w:r w:rsidR="0049507E">
              <w:rPr>
                <w:noProof/>
                <w:webHidden/>
              </w:rPr>
              <w:fldChar w:fldCharType="separate"/>
            </w:r>
            <w:r w:rsidR="0049507E">
              <w:rPr>
                <w:noProof/>
                <w:webHidden/>
              </w:rPr>
              <w:t>15</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0" w:history="1">
            <w:r w:rsidR="0049507E" w:rsidRPr="007E77B8">
              <w:rPr>
                <w:rStyle w:val="Hyperlink"/>
                <w:noProof/>
              </w:rPr>
              <w:t>2.2.15.2.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Características técnicas</w:t>
            </w:r>
            <w:r w:rsidR="0049507E">
              <w:rPr>
                <w:noProof/>
                <w:webHidden/>
              </w:rPr>
              <w:tab/>
            </w:r>
            <w:r w:rsidR="0049507E">
              <w:rPr>
                <w:noProof/>
                <w:webHidden/>
              </w:rPr>
              <w:fldChar w:fldCharType="begin"/>
            </w:r>
            <w:r w:rsidR="0049507E">
              <w:rPr>
                <w:noProof/>
                <w:webHidden/>
              </w:rPr>
              <w:instrText xml:space="preserve"> PAGEREF _Toc400823830 \h </w:instrText>
            </w:r>
            <w:r w:rsidR="0049507E">
              <w:rPr>
                <w:noProof/>
                <w:webHidden/>
              </w:rPr>
            </w:r>
            <w:r w:rsidR="0049507E">
              <w:rPr>
                <w:noProof/>
                <w:webHidden/>
              </w:rPr>
              <w:fldChar w:fldCharType="separate"/>
            </w:r>
            <w:r w:rsidR="0049507E">
              <w:rPr>
                <w:noProof/>
                <w:webHidden/>
              </w:rPr>
              <w:t>16</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1" w:history="1">
            <w:r w:rsidR="0049507E" w:rsidRPr="007E77B8">
              <w:rPr>
                <w:rStyle w:val="Hyperlink"/>
                <w:noProof/>
              </w:rPr>
              <w:t>2.2.16.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Sistema operativo móvil o SO móvil</w:t>
            </w:r>
            <w:r w:rsidR="0049507E">
              <w:rPr>
                <w:noProof/>
                <w:webHidden/>
              </w:rPr>
              <w:tab/>
            </w:r>
            <w:r w:rsidR="0049507E">
              <w:rPr>
                <w:noProof/>
                <w:webHidden/>
              </w:rPr>
              <w:fldChar w:fldCharType="begin"/>
            </w:r>
            <w:r w:rsidR="0049507E">
              <w:rPr>
                <w:noProof/>
                <w:webHidden/>
              </w:rPr>
              <w:instrText xml:space="preserve"> PAGEREF _Toc400823831 \h </w:instrText>
            </w:r>
            <w:r w:rsidR="0049507E">
              <w:rPr>
                <w:noProof/>
                <w:webHidden/>
              </w:rPr>
            </w:r>
            <w:r w:rsidR="0049507E">
              <w:rPr>
                <w:noProof/>
                <w:webHidden/>
              </w:rPr>
              <w:fldChar w:fldCharType="separate"/>
            </w:r>
            <w:r w:rsidR="0049507E">
              <w:rPr>
                <w:noProof/>
                <w:webHidden/>
              </w:rPr>
              <w:t>17</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2" w:history="1">
            <w:r w:rsidR="0049507E" w:rsidRPr="007E77B8">
              <w:rPr>
                <w:rStyle w:val="Hyperlink"/>
                <w:noProof/>
              </w:rPr>
              <w:t>2.2.16.1.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Middleware</w:t>
            </w:r>
            <w:r w:rsidR="0049507E">
              <w:rPr>
                <w:noProof/>
                <w:webHidden/>
              </w:rPr>
              <w:tab/>
            </w:r>
            <w:r w:rsidR="0049507E">
              <w:rPr>
                <w:noProof/>
                <w:webHidden/>
              </w:rPr>
              <w:fldChar w:fldCharType="begin"/>
            </w:r>
            <w:r w:rsidR="0049507E">
              <w:rPr>
                <w:noProof/>
                <w:webHidden/>
              </w:rPr>
              <w:instrText xml:space="preserve"> PAGEREF _Toc400823832 \h </w:instrText>
            </w:r>
            <w:r w:rsidR="0049507E">
              <w:rPr>
                <w:noProof/>
                <w:webHidden/>
              </w:rPr>
            </w:r>
            <w:r w:rsidR="0049507E">
              <w:rPr>
                <w:noProof/>
                <w:webHidden/>
              </w:rPr>
              <w:fldChar w:fldCharType="separate"/>
            </w:r>
            <w:r w:rsidR="0049507E">
              <w:rPr>
                <w:noProof/>
                <w:webHidden/>
              </w:rPr>
              <w:t>17</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3" w:history="1">
            <w:r w:rsidR="0049507E" w:rsidRPr="007E77B8">
              <w:rPr>
                <w:rStyle w:val="Hyperlink"/>
                <w:noProof/>
              </w:rPr>
              <w:t>2.2.16.2.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Sistemas operativos móviles más conocidos</w:t>
            </w:r>
            <w:r w:rsidR="0049507E">
              <w:rPr>
                <w:noProof/>
                <w:webHidden/>
              </w:rPr>
              <w:tab/>
            </w:r>
            <w:r w:rsidR="0049507E">
              <w:rPr>
                <w:noProof/>
                <w:webHidden/>
              </w:rPr>
              <w:fldChar w:fldCharType="begin"/>
            </w:r>
            <w:r w:rsidR="0049507E">
              <w:rPr>
                <w:noProof/>
                <w:webHidden/>
              </w:rPr>
              <w:instrText xml:space="preserve"> PAGEREF _Toc400823833 \h </w:instrText>
            </w:r>
            <w:r w:rsidR="0049507E">
              <w:rPr>
                <w:noProof/>
                <w:webHidden/>
              </w:rPr>
            </w:r>
            <w:r w:rsidR="0049507E">
              <w:rPr>
                <w:noProof/>
                <w:webHidden/>
              </w:rPr>
              <w:fldChar w:fldCharType="separate"/>
            </w:r>
            <w:r w:rsidR="0049507E">
              <w:rPr>
                <w:noProof/>
                <w:webHidden/>
              </w:rPr>
              <w:t>17</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4" w:history="1">
            <w:r w:rsidR="0049507E" w:rsidRPr="007E77B8">
              <w:rPr>
                <w:rStyle w:val="Hyperlink"/>
                <w:noProof/>
              </w:rPr>
              <w:t>2.2.16.1.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Teléfono inteligente</w:t>
            </w:r>
            <w:r w:rsidR="0049507E">
              <w:rPr>
                <w:noProof/>
                <w:webHidden/>
              </w:rPr>
              <w:tab/>
            </w:r>
            <w:r w:rsidR="0049507E">
              <w:rPr>
                <w:noProof/>
                <w:webHidden/>
              </w:rPr>
              <w:fldChar w:fldCharType="begin"/>
            </w:r>
            <w:r w:rsidR="0049507E">
              <w:rPr>
                <w:noProof/>
                <w:webHidden/>
              </w:rPr>
              <w:instrText xml:space="preserve"> PAGEREF _Toc400823834 \h </w:instrText>
            </w:r>
            <w:r w:rsidR="0049507E">
              <w:rPr>
                <w:noProof/>
                <w:webHidden/>
              </w:rPr>
            </w:r>
            <w:r w:rsidR="0049507E">
              <w:rPr>
                <w:noProof/>
                <w:webHidden/>
              </w:rPr>
              <w:fldChar w:fldCharType="separate"/>
            </w:r>
            <w:r w:rsidR="0049507E">
              <w:rPr>
                <w:noProof/>
                <w:webHidden/>
              </w:rPr>
              <w:t>19</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5" w:history="1">
            <w:r w:rsidR="0049507E" w:rsidRPr="007E77B8">
              <w:rPr>
                <w:rStyle w:val="Hyperlink"/>
                <w:noProof/>
              </w:rPr>
              <w:t>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Metodológico</w:t>
            </w:r>
            <w:r w:rsidR="0049507E">
              <w:rPr>
                <w:noProof/>
                <w:webHidden/>
              </w:rPr>
              <w:tab/>
            </w:r>
            <w:r w:rsidR="0049507E">
              <w:rPr>
                <w:noProof/>
                <w:webHidden/>
              </w:rPr>
              <w:fldChar w:fldCharType="begin"/>
            </w:r>
            <w:r w:rsidR="0049507E">
              <w:rPr>
                <w:noProof/>
                <w:webHidden/>
              </w:rPr>
              <w:instrText xml:space="preserve"> PAGEREF _Toc400823835 \h </w:instrText>
            </w:r>
            <w:r w:rsidR="0049507E">
              <w:rPr>
                <w:noProof/>
                <w:webHidden/>
              </w:rPr>
            </w:r>
            <w:r w:rsidR="0049507E">
              <w:rPr>
                <w:noProof/>
                <w:webHidden/>
              </w:rPr>
              <w:fldChar w:fldCharType="separate"/>
            </w:r>
            <w:r w:rsidR="0049507E">
              <w:rPr>
                <w:noProof/>
                <w:webHidden/>
              </w:rPr>
              <w:t>19</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6" w:history="1">
            <w:r w:rsidR="0049507E" w:rsidRPr="007E77B8">
              <w:rPr>
                <w:rStyle w:val="Hyperlink"/>
                <w:noProof/>
              </w:rPr>
              <w:t>2.3.1.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Metodología ágil para el desarrollo de software móvil</w:t>
            </w:r>
            <w:r w:rsidR="0049507E">
              <w:rPr>
                <w:noProof/>
                <w:webHidden/>
              </w:rPr>
              <w:tab/>
            </w:r>
            <w:r w:rsidR="0049507E">
              <w:rPr>
                <w:noProof/>
                <w:webHidden/>
              </w:rPr>
              <w:fldChar w:fldCharType="begin"/>
            </w:r>
            <w:r w:rsidR="0049507E">
              <w:rPr>
                <w:noProof/>
                <w:webHidden/>
              </w:rPr>
              <w:instrText xml:space="preserve"> PAGEREF _Toc400823836 \h </w:instrText>
            </w:r>
            <w:r w:rsidR="0049507E">
              <w:rPr>
                <w:noProof/>
                <w:webHidden/>
              </w:rPr>
            </w:r>
            <w:r w:rsidR="0049507E">
              <w:rPr>
                <w:noProof/>
                <w:webHidden/>
              </w:rPr>
              <w:fldChar w:fldCharType="separate"/>
            </w:r>
            <w:r w:rsidR="0049507E">
              <w:rPr>
                <w:noProof/>
                <w:webHidden/>
              </w:rPr>
              <w:t>19</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37" w:history="1">
            <w:r w:rsidR="0049507E" w:rsidRPr="007E77B8">
              <w:rPr>
                <w:rStyle w:val="Hyperlink"/>
                <w:noProof/>
              </w:rPr>
              <w:t>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III – Procedimiento metodológico</w:t>
            </w:r>
            <w:r w:rsidR="0049507E">
              <w:rPr>
                <w:noProof/>
                <w:webHidden/>
              </w:rPr>
              <w:tab/>
            </w:r>
            <w:r w:rsidR="0049507E">
              <w:rPr>
                <w:noProof/>
                <w:webHidden/>
              </w:rPr>
              <w:fldChar w:fldCharType="begin"/>
            </w:r>
            <w:r w:rsidR="0049507E">
              <w:rPr>
                <w:noProof/>
                <w:webHidden/>
              </w:rPr>
              <w:instrText xml:space="preserve"> PAGEREF _Toc400823837 \h </w:instrText>
            </w:r>
            <w:r w:rsidR="0049507E">
              <w:rPr>
                <w:noProof/>
                <w:webHidden/>
              </w:rPr>
            </w:r>
            <w:r w:rsidR="0049507E">
              <w:rPr>
                <w:noProof/>
                <w:webHidden/>
              </w:rPr>
              <w:fldChar w:fldCharType="separate"/>
            </w:r>
            <w:r w:rsidR="0049507E">
              <w:rPr>
                <w:noProof/>
                <w:webHidden/>
              </w:rPr>
              <w:t>23</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8" w:history="1">
            <w:r w:rsidR="0049507E" w:rsidRPr="007E77B8">
              <w:rPr>
                <w:rStyle w:val="Hyperlink"/>
                <w:noProof/>
              </w:rPr>
              <w:t>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Procedimiento Metodológico</w:t>
            </w:r>
            <w:r w:rsidR="0049507E">
              <w:rPr>
                <w:noProof/>
                <w:webHidden/>
              </w:rPr>
              <w:tab/>
            </w:r>
            <w:r w:rsidR="0049507E">
              <w:rPr>
                <w:noProof/>
                <w:webHidden/>
              </w:rPr>
              <w:fldChar w:fldCharType="begin"/>
            </w:r>
            <w:r w:rsidR="0049507E">
              <w:rPr>
                <w:noProof/>
                <w:webHidden/>
              </w:rPr>
              <w:instrText xml:space="preserve"> PAGEREF _Toc400823838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9" w:history="1">
            <w:r w:rsidR="0049507E" w:rsidRPr="007E77B8">
              <w:rPr>
                <w:rStyle w:val="Hyperlink"/>
                <w:noProof/>
              </w:rPr>
              <w:t>3.1.1.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Mobile-D – Fase de exploración</w:t>
            </w:r>
            <w:r w:rsidR="0049507E">
              <w:rPr>
                <w:noProof/>
                <w:webHidden/>
              </w:rPr>
              <w:tab/>
            </w:r>
            <w:r w:rsidR="0049507E">
              <w:rPr>
                <w:noProof/>
                <w:webHidden/>
              </w:rPr>
              <w:fldChar w:fldCharType="begin"/>
            </w:r>
            <w:r w:rsidR="0049507E">
              <w:rPr>
                <w:noProof/>
                <w:webHidden/>
              </w:rPr>
              <w:instrText xml:space="preserve"> PAGEREF _Toc400823839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0" w:history="1">
            <w:r w:rsidR="0049507E" w:rsidRPr="007E77B8">
              <w:rPr>
                <w:rStyle w:val="Hyperlink"/>
                <w:noProof/>
              </w:rPr>
              <w:t>3.1.1.1.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Contacto inicial</w:t>
            </w:r>
            <w:r w:rsidR="0049507E">
              <w:rPr>
                <w:noProof/>
                <w:webHidden/>
              </w:rPr>
              <w:tab/>
            </w:r>
            <w:r w:rsidR="0049507E">
              <w:rPr>
                <w:noProof/>
                <w:webHidden/>
              </w:rPr>
              <w:fldChar w:fldCharType="begin"/>
            </w:r>
            <w:r w:rsidR="0049507E">
              <w:rPr>
                <w:noProof/>
                <w:webHidden/>
              </w:rPr>
              <w:instrText xml:space="preserve"> PAGEREF _Toc400823840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1" w:history="1">
            <w:r w:rsidR="0049507E" w:rsidRPr="007E77B8">
              <w:rPr>
                <w:rStyle w:val="Hyperlink"/>
                <w:noProof/>
              </w:rPr>
              <w:t>3.1.1.2.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Realización del plan de trabajo</w:t>
            </w:r>
            <w:r w:rsidR="0049507E">
              <w:rPr>
                <w:noProof/>
                <w:webHidden/>
              </w:rPr>
              <w:tab/>
            </w:r>
            <w:r w:rsidR="0049507E">
              <w:rPr>
                <w:noProof/>
                <w:webHidden/>
              </w:rPr>
              <w:fldChar w:fldCharType="begin"/>
            </w:r>
            <w:r w:rsidR="0049507E">
              <w:rPr>
                <w:noProof/>
                <w:webHidden/>
              </w:rPr>
              <w:instrText xml:space="preserve"> PAGEREF _Toc400823841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2" w:history="1">
            <w:r w:rsidR="0049507E" w:rsidRPr="007E77B8">
              <w:rPr>
                <w:rStyle w:val="Hyperlink"/>
                <w:noProof/>
              </w:rPr>
              <w:t>3.1.1.3.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Estudio de factibilidad</w:t>
            </w:r>
            <w:r w:rsidR="0049507E">
              <w:rPr>
                <w:noProof/>
                <w:webHidden/>
              </w:rPr>
              <w:tab/>
            </w:r>
            <w:r w:rsidR="0049507E">
              <w:rPr>
                <w:noProof/>
                <w:webHidden/>
              </w:rPr>
              <w:fldChar w:fldCharType="begin"/>
            </w:r>
            <w:r w:rsidR="0049507E">
              <w:rPr>
                <w:noProof/>
                <w:webHidden/>
              </w:rPr>
              <w:instrText xml:space="preserve"> PAGEREF _Toc400823842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3" w:history="1">
            <w:r w:rsidR="0049507E" w:rsidRPr="007E77B8">
              <w:rPr>
                <w:rStyle w:val="Hyperlink"/>
                <w:noProof/>
              </w:rPr>
              <w:t>3.1.1.3.1.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Técnica</w:t>
            </w:r>
            <w:r w:rsidR="0049507E">
              <w:rPr>
                <w:noProof/>
                <w:webHidden/>
              </w:rPr>
              <w:tab/>
            </w:r>
            <w:r w:rsidR="0049507E">
              <w:rPr>
                <w:noProof/>
                <w:webHidden/>
              </w:rPr>
              <w:fldChar w:fldCharType="begin"/>
            </w:r>
            <w:r w:rsidR="0049507E">
              <w:rPr>
                <w:noProof/>
                <w:webHidden/>
              </w:rPr>
              <w:instrText xml:space="preserve"> PAGEREF _Toc400823843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4" w:history="1">
            <w:r w:rsidR="0049507E" w:rsidRPr="007E77B8">
              <w:rPr>
                <w:rStyle w:val="Hyperlink"/>
                <w:noProof/>
              </w:rPr>
              <w:t>3.1.1.3.2.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Operativa</w:t>
            </w:r>
            <w:r w:rsidR="0049507E">
              <w:rPr>
                <w:noProof/>
                <w:webHidden/>
              </w:rPr>
              <w:tab/>
            </w:r>
            <w:r w:rsidR="0049507E">
              <w:rPr>
                <w:noProof/>
                <w:webHidden/>
              </w:rPr>
              <w:fldChar w:fldCharType="begin"/>
            </w:r>
            <w:r w:rsidR="0049507E">
              <w:rPr>
                <w:noProof/>
                <w:webHidden/>
              </w:rPr>
              <w:instrText xml:space="preserve"> PAGEREF _Toc400823844 \h </w:instrText>
            </w:r>
            <w:r w:rsidR="0049507E">
              <w:rPr>
                <w:noProof/>
                <w:webHidden/>
              </w:rPr>
            </w:r>
            <w:r w:rsidR="0049507E">
              <w:rPr>
                <w:noProof/>
                <w:webHidden/>
              </w:rPr>
              <w:fldChar w:fldCharType="separate"/>
            </w:r>
            <w:r w:rsidR="0049507E">
              <w:rPr>
                <w:noProof/>
                <w:webHidden/>
              </w:rPr>
              <w:t>25</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5" w:history="1">
            <w:r w:rsidR="0049507E" w:rsidRPr="007E77B8">
              <w:rPr>
                <w:rStyle w:val="Hyperlink"/>
                <w:noProof/>
              </w:rPr>
              <w:t>3.1.1.3.3.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Financiera</w:t>
            </w:r>
            <w:r w:rsidR="0049507E">
              <w:rPr>
                <w:noProof/>
                <w:webHidden/>
              </w:rPr>
              <w:tab/>
            </w:r>
            <w:r w:rsidR="0049507E">
              <w:rPr>
                <w:noProof/>
                <w:webHidden/>
              </w:rPr>
              <w:fldChar w:fldCharType="begin"/>
            </w:r>
            <w:r w:rsidR="0049507E">
              <w:rPr>
                <w:noProof/>
                <w:webHidden/>
              </w:rPr>
              <w:instrText xml:space="preserve"> PAGEREF _Toc400823845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6" w:history="1">
            <w:r w:rsidR="0049507E" w:rsidRPr="007E77B8">
              <w:rPr>
                <w:rStyle w:val="Hyperlink"/>
                <w:noProof/>
              </w:rPr>
              <w:t>3.1.1.3.3.1.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Costo de recursos humanos</w:t>
            </w:r>
            <w:r w:rsidR="0049507E">
              <w:rPr>
                <w:noProof/>
                <w:webHidden/>
              </w:rPr>
              <w:tab/>
            </w:r>
            <w:r w:rsidR="0049507E">
              <w:rPr>
                <w:noProof/>
                <w:webHidden/>
              </w:rPr>
              <w:fldChar w:fldCharType="begin"/>
            </w:r>
            <w:r w:rsidR="0049507E">
              <w:rPr>
                <w:noProof/>
                <w:webHidden/>
              </w:rPr>
              <w:instrText xml:space="preserve"> PAGEREF _Toc400823846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7" w:history="1">
            <w:r w:rsidR="0049507E" w:rsidRPr="007E77B8">
              <w:rPr>
                <w:rStyle w:val="Hyperlink"/>
                <w:noProof/>
              </w:rPr>
              <w:t>3.1.1.3.3.2.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Costo de equipos y software por utilizar</w:t>
            </w:r>
            <w:r w:rsidR="0049507E">
              <w:rPr>
                <w:noProof/>
                <w:webHidden/>
              </w:rPr>
              <w:tab/>
            </w:r>
            <w:r w:rsidR="0049507E">
              <w:rPr>
                <w:noProof/>
                <w:webHidden/>
              </w:rPr>
              <w:fldChar w:fldCharType="begin"/>
            </w:r>
            <w:r w:rsidR="0049507E">
              <w:rPr>
                <w:noProof/>
                <w:webHidden/>
              </w:rPr>
              <w:instrText xml:space="preserve"> PAGEREF _Toc400823847 \h </w:instrText>
            </w:r>
            <w:r w:rsidR="0049507E">
              <w:rPr>
                <w:noProof/>
                <w:webHidden/>
              </w:rPr>
            </w:r>
            <w:r w:rsidR="0049507E">
              <w:rPr>
                <w:noProof/>
                <w:webHidden/>
              </w:rPr>
              <w:fldChar w:fldCharType="separate"/>
            </w:r>
            <w:r w:rsidR="0049507E">
              <w:rPr>
                <w:noProof/>
                <w:webHidden/>
              </w:rPr>
              <w:t>27</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8" w:history="1">
            <w:r w:rsidR="0049507E" w:rsidRPr="007E77B8">
              <w:rPr>
                <w:rStyle w:val="Hyperlink"/>
                <w:noProof/>
              </w:rPr>
              <w:t>3.1.1.3.4.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Legal</w:t>
            </w:r>
            <w:r w:rsidR="0049507E">
              <w:rPr>
                <w:noProof/>
                <w:webHidden/>
              </w:rPr>
              <w:tab/>
            </w:r>
            <w:r w:rsidR="0049507E">
              <w:rPr>
                <w:noProof/>
                <w:webHidden/>
              </w:rPr>
              <w:fldChar w:fldCharType="begin"/>
            </w:r>
            <w:r w:rsidR="0049507E">
              <w:rPr>
                <w:noProof/>
                <w:webHidden/>
              </w:rPr>
              <w:instrText xml:space="preserve"> PAGEREF _Toc400823848 \h </w:instrText>
            </w:r>
            <w:r w:rsidR="0049507E">
              <w:rPr>
                <w:noProof/>
                <w:webHidden/>
              </w:rPr>
            </w:r>
            <w:r w:rsidR="0049507E">
              <w:rPr>
                <w:noProof/>
                <w:webHidden/>
              </w:rPr>
              <w:fldChar w:fldCharType="separate"/>
            </w:r>
            <w:r w:rsidR="0049507E">
              <w:rPr>
                <w:noProof/>
                <w:webHidden/>
              </w:rPr>
              <w:t>27</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49" w:history="1">
            <w:r w:rsidR="0049507E" w:rsidRPr="007E77B8">
              <w:rPr>
                <w:rStyle w:val="Hyperlink"/>
                <w:noProof/>
              </w:rPr>
              <w:t>3.1.2.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Mobile-D – Fase de inicialización</w:t>
            </w:r>
            <w:r w:rsidR="0049507E">
              <w:rPr>
                <w:noProof/>
                <w:webHidden/>
              </w:rPr>
              <w:tab/>
            </w:r>
            <w:r w:rsidR="0049507E">
              <w:rPr>
                <w:noProof/>
                <w:webHidden/>
              </w:rPr>
              <w:fldChar w:fldCharType="begin"/>
            </w:r>
            <w:r w:rsidR="0049507E">
              <w:rPr>
                <w:noProof/>
                <w:webHidden/>
              </w:rPr>
              <w:instrText xml:space="preserve"> PAGEREF _Toc400823849 \h </w:instrText>
            </w:r>
            <w:r w:rsidR="0049507E">
              <w:rPr>
                <w:noProof/>
                <w:webHidden/>
              </w:rPr>
            </w:r>
            <w:r w:rsidR="0049507E">
              <w:rPr>
                <w:noProof/>
                <w:webHidden/>
              </w:rPr>
              <w:fldChar w:fldCharType="separate"/>
            </w:r>
            <w:r w:rsidR="0049507E">
              <w:rPr>
                <w:noProof/>
                <w:webHidden/>
              </w:rPr>
              <w:t>28</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0" w:history="1">
            <w:r w:rsidR="0049507E" w:rsidRPr="007E77B8">
              <w:rPr>
                <w:rStyle w:val="Hyperlink"/>
                <w:noProof/>
              </w:rPr>
              <w:t>3.1.2.1.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Definición de requerimientos</w:t>
            </w:r>
            <w:r w:rsidR="0049507E">
              <w:rPr>
                <w:noProof/>
                <w:webHidden/>
              </w:rPr>
              <w:tab/>
            </w:r>
            <w:r w:rsidR="0049507E">
              <w:rPr>
                <w:noProof/>
                <w:webHidden/>
              </w:rPr>
              <w:fldChar w:fldCharType="begin"/>
            </w:r>
            <w:r w:rsidR="0049507E">
              <w:rPr>
                <w:noProof/>
                <w:webHidden/>
              </w:rPr>
              <w:instrText xml:space="preserve"> PAGEREF _Toc400823850 \h </w:instrText>
            </w:r>
            <w:r w:rsidR="0049507E">
              <w:rPr>
                <w:noProof/>
                <w:webHidden/>
              </w:rPr>
            </w:r>
            <w:r w:rsidR="0049507E">
              <w:rPr>
                <w:noProof/>
                <w:webHidden/>
              </w:rPr>
              <w:fldChar w:fldCharType="separate"/>
            </w:r>
            <w:r w:rsidR="0049507E">
              <w:rPr>
                <w:noProof/>
                <w:webHidden/>
              </w:rPr>
              <w:t>28</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1" w:history="1">
            <w:r w:rsidR="0049507E" w:rsidRPr="007E77B8">
              <w:rPr>
                <w:rStyle w:val="Hyperlink"/>
                <w:noProof/>
              </w:rPr>
              <w:t>3.1.2.2.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conceptual de la solución</w:t>
            </w:r>
            <w:r w:rsidR="0049507E">
              <w:rPr>
                <w:noProof/>
                <w:webHidden/>
              </w:rPr>
              <w:tab/>
            </w:r>
            <w:r w:rsidR="0049507E">
              <w:rPr>
                <w:noProof/>
                <w:webHidden/>
              </w:rPr>
              <w:fldChar w:fldCharType="begin"/>
            </w:r>
            <w:r w:rsidR="0049507E">
              <w:rPr>
                <w:noProof/>
                <w:webHidden/>
              </w:rPr>
              <w:instrText xml:space="preserve"> PAGEREF _Toc400823851 \h </w:instrText>
            </w:r>
            <w:r w:rsidR="0049507E">
              <w:rPr>
                <w:noProof/>
                <w:webHidden/>
              </w:rPr>
            </w:r>
            <w:r w:rsidR="0049507E">
              <w:rPr>
                <w:noProof/>
                <w:webHidden/>
              </w:rPr>
              <w:fldChar w:fldCharType="separate"/>
            </w:r>
            <w:r w:rsidR="0049507E">
              <w:rPr>
                <w:noProof/>
                <w:webHidden/>
              </w:rPr>
              <w:t>32</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2" w:history="1">
            <w:r w:rsidR="0049507E" w:rsidRPr="007E77B8">
              <w:rPr>
                <w:rStyle w:val="Hyperlink"/>
                <w:noProof/>
              </w:rPr>
              <w:t>3.1.2.2.1.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Diagrama de casos de uso</w:t>
            </w:r>
            <w:r w:rsidR="0049507E">
              <w:rPr>
                <w:noProof/>
                <w:webHidden/>
              </w:rPr>
              <w:tab/>
            </w:r>
            <w:r w:rsidR="0049507E">
              <w:rPr>
                <w:noProof/>
                <w:webHidden/>
              </w:rPr>
              <w:fldChar w:fldCharType="begin"/>
            </w:r>
            <w:r w:rsidR="0049507E">
              <w:rPr>
                <w:noProof/>
                <w:webHidden/>
              </w:rPr>
              <w:instrText xml:space="preserve"> PAGEREF _Toc400823852 \h </w:instrText>
            </w:r>
            <w:r w:rsidR="0049507E">
              <w:rPr>
                <w:noProof/>
                <w:webHidden/>
              </w:rPr>
            </w:r>
            <w:r w:rsidR="0049507E">
              <w:rPr>
                <w:noProof/>
                <w:webHidden/>
              </w:rPr>
              <w:fldChar w:fldCharType="separate"/>
            </w:r>
            <w:r w:rsidR="0049507E">
              <w:rPr>
                <w:noProof/>
                <w:webHidden/>
              </w:rPr>
              <w:t>33</w:t>
            </w:r>
            <w:r w:rsidR="0049507E">
              <w:rPr>
                <w:noProof/>
                <w:webHidden/>
              </w:rPr>
              <w:fldChar w:fldCharType="end"/>
            </w:r>
          </w:hyperlink>
        </w:p>
        <w:p w:rsidR="0049507E" w:rsidRDefault="00DE0E26">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3" w:history="1">
            <w:r w:rsidR="0049507E" w:rsidRPr="007E77B8">
              <w:rPr>
                <w:rStyle w:val="Hyperlink"/>
                <w:noProof/>
              </w:rPr>
              <w:t>3.1.2.2.2.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Diagrama de clases</w:t>
            </w:r>
            <w:r w:rsidR="0049507E">
              <w:rPr>
                <w:noProof/>
                <w:webHidden/>
              </w:rPr>
              <w:tab/>
            </w:r>
            <w:r w:rsidR="0049507E">
              <w:rPr>
                <w:noProof/>
                <w:webHidden/>
              </w:rPr>
              <w:fldChar w:fldCharType="begin"/>
            </w:r>
            <w:r w:rsidR="0049507E">
              <w:rPr>
                <w:noProof/>
                <w:webHidden/>
              </w:rPr>
              <w:instrText xml:space="preserve"> PAGEREF _Toc400823853 \h </w:instrText>
            </w:r>
            <w:r w:rsidR="0049507E">
              <w:rPr>
                <w:noProof/>
                <w:webHidden/>
              </w:rPr>
            </w:r>
            <w:r w:rsidR="0049507E">
              <w:rPr>
                <w:noProof/>
                <w:webHidden/>
              </w:rPr>
              <w:fldChar w:fldCharType="separate"/>
            </w:r>
            <w:r w:rsidR="0049507E">
              <w:rPr>
                <w:noProof/>
                <w:webHidden/>
              </w:rPr>
              <w:t>34</w:t>
            </w:r>
            <w:r w:rsidR="0049507E">
              <w:rPr>
                <w:noProof/>
                <w:webHidden/>
              </w:rPr>
              <w:fldChar w:fldCharType="end"/>
            </w:r>
          </w:hyperlink>
        </w:p>
        <w:p w:rsidR="0049507E" w:rsidRDefault="00DE0E26">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4" w:history="1">
            <w:r w:rsidR="0049507E" w:rsidRPr="007E77B8">
              <w:rPr>
                <w:rStyle w:val="Hyperlink"/>
                <w:noProof/>
              </w:rPr>
              <w:t>3.1.2.1.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de interfaces</w:t>
            </w:r>
            <w:r w:rsidR="0049507E">
              <w:rPr>
                <w:noProof/>
                <w:webHidden/>
              </w:rPr>
              <w:tab/>
            </w:r>
            <w:r w:rsidR="0049507E">
              <w:rPr>
                <w:noProof/>
                <w:webHidden/>
              </w:rPr>
              <w:fldChar w:fldCharType="begin"/>
            </w:r>
            <w:r w:rsidR="0049507E">
              <w:rPr>
                <w:noProof/>
                <w:webHidden/>
              </w:rPr>
              <w:instrText xml:space="preserve"> PAGEREF _Toc400823854 \h </w:instrText>
            </w:r>
            <w:r w:rsidR="0049507E">
              <w:rPr>
                <w:noProof/>
                <w:webHidden/>
              </w:rPr>
            </w:r>
            <w:r w:rsidR="0049507E">
              <w:rPr>
                <w:noProof/>
                <w:webHidden/>
              </w:rPr>
              <w:fldChar w:fldCharType="separate"/>
            </w:r>
            <w:r w:rsidR="0049507E">
              <w:rPr>
                <w:noProof/>
                <w:webHidden/>
              </w:rPr>
              <w:t>35</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5" w:history="1">
            <w:r w:rsidR="0049507E" w:rsidRPr="007E77B8">
              <w:rPr>
                <w:rStyle w:val="Hyperlink"/>
                <w:noProof/>
              </w:rPr>
              <w:t>3.1.3.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de base de datos</w:t>
            </w:r>
            <w:r w:rsidR="0049507E">
              <w:rPr>
                <w:noProof/>
                <w:webHidden/>
              </w:rPr>
              <w:tab/>
            </w:r>
            <w:r w:rsidR="0049507E">
              <w:rPr>
                <w:noProof/>
                <w:webHidden/>
              </w:rPr>
              <w:fldChar w:fldCharType="begin"/>
            </w:r>
            <w:r w:rsidR="0049507E">
              <w:rPr>
                <w:noProof/>
                <w:webHidden/>
              </w:rPr>
              <w:instrText xml:space="preserve"> PAGEREF _Toc400823855 \h </w:instrText>
            </w:r>
            <w:r w:rsidR="0049507E">
              <w:rPr>
                <w:noProof/>
                <w:webHidden/>
              </w:rPr>
            </w:r>
            <w:r w:rsidR="0049507E">
              <w:rPr>
                <w:noProof/>
                <w:webHidden/>
              </w:rPr>
              <w:fldChar w:fldCharType="separate"/>
            </w:r>
            <w:r w:rsidR="0049507E">
              <w:rPr>
                <w:noProof/>
                <w:webHidden/>
              </w:rPr>
              <w:t>38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6" w:history="1">
            <w:r w:rsidR="0049507E" w:rsidRPr="007E77B8">
              <w:rPr>
                <w:rStyle w:val="Hyperlink"/>
                <w:noProof/>
              </w:rPr>
              <w:t>3.1.4.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Pruebas</w:t>
            </w:r>
            <w:r w:rsidR="0049507E">
              <w:rPr>
                <w:noProof/>
                <w:webHidden/>
              </w:rPr>
              <w:tab/>
            </w:r>
            <w:r w:rsidR="0049507E">
              <w:rPr>
                <w:noProof/>
                <w:webHidden/>
              </w:rPr>
              <w:fldChar w:fldCharType="begin"/>
            </w:r>
            <w:r w:rsidR="0049507E">
              <w:rPr>
                <w:noProof/>
                <w:webHidden/>
              </w:rPr>
              <w:instrText xml:space="preserve"> PAGEREF _Toc400823856 \h </w:instrText>
            </w:r>
            <w:r w:rsidR="0049507E">
              <w:rPr>
                <w:noProof/>
                <w:webHidden/>
              </w:rPr>
            </w:r>
            <w:r w:rsidR="0049507E">
              <w:rPr>
                <w:noProof/>
                <w:webHidden/>
              </w:rPr>
              <w:fldChar w:fldCharType="separate"/>
            </w:r>
            <w:r w:rsidR="0049507E">
              <w:rPr>
                <w:noProof/>
                <w:webHidden/>
              </w:rPr>
              <w:t>38</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7" w:history="1">
            <w:r w:rsidR="0049507E" w:rsidRPr="007E77B8">
              <w:rPr>
                <w:rStyle w:val="Hyperlink"/>
                <w:noProof/>
              </w:rPr>
              <w:t>3.1.5.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Resultados</w:t>
            </w:r>
            <w:r w:rsidR="0049507E">
              <w:rPr>
                <w:noProof/>
                <w:webHidden/>
              </w:rPr>
              <w:tab/>
            </w:r>
            <w:r w:rsidR="0049507E">
              <w:rPr>
                <w:noProof/>
                <w:webHidden/>
              </w:rPr>
              <w:fldChar w:fldCharType="begin"/>
            </w:r>
            <w:r w:rsidR="0049507E">
              <w:rPr>
                <w:noProof/>
                <w:webHidden/>
              </w:rPr>
              <w:instrText xml:space="preserve"> PAGEREF _Toc400823857 \h </w:instrText>
            </w:r>
            <w:r w:rsidR="0049507E">
              <w:rPr>
                <w:noProof/>
                <w:webHidden/>
              </w:rPr>
            </w:r>
            <w:r w:rsidR="0049507E">
              <w:rPr>
                <w:noProof/>
                <w:webHidden/>
              </w:rPr>
              <w:fldChar w:fldCharType="separate"/>
            </w:r>
            <w:r w:rsidR="0049507E">
              <w:rPr>
                <w:noProof/>
                <w:webHidden/>
              </w:rPr>
              <w:t>43</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58" w:history="1">
            <w:r w:rsidR="0049507E" w:rsidRPr="007E77B8">
              <w:rPr>
                <w:rStyle w:val="Hyperlink"/>
                <w:noProof/>
              </w:rPr>
              <w:t>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IV – Análisis retrospectivo</w:t>
            </w:r>
            <w:r w:rsidR="0049507E">
              <w:rPr>
                <w:noProof/>
                <w:webHidden/>
              </w:rPr>
              <w:tab/>
            </w:r>
            <w:r w:rsidR="0049507E">
              <w:rPr>
                <w:noProof/>
                <w:webHidden/>
              </w:rPr>
              <w:fldChar w:fldCharType="begin"/>
            </w:r>
            <w:r w:rsidR="0049507E">
              <w:rPr>
                <w:noProof/>
                <w:webHidden/>
              </w:rPr>
              <w:instrText xml:space="preserve"> PAGEREF _Toc400823858 \h </w:instrText>
            </w:r>
            <w:r w:rsidR="0049507E">
              <w:rPr>
                <w:noProof/>
                <w:webHidden/>
              </w:rPr>
            </w:r>
            <w:r w:rsidR="0049507E">
              <w:rPr>
                <w:noProof/>
                <w:webHidden/>
              </w:rPr>
              <w:fldChar w:fldCharType="separate"/>
            </w:r>
            <w:r w:rsidR="0049507E">
              <w:rPr>
                <w:noProof/>
                <w:webHidden/>
              </w:rPr>
              <w:t>49</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59" w:history="1">
            <w:r w:rsidR="0049507E" w:rsidRPr="007E77B8">
              <w:rPr>
                <w:rStyle w:val="Hyperlink"/>
                <w:noProof/>
              </w:rPr>
              <w:t>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Retrospectivo o Análisis de Resultados</w:t>
            </w:r>
            <w:r w:rsidR="0049507E">
              <w:rPr>
                <w:noProof/>
                <w:webHidden/>
              </w:rPr>
              <w:tab/>
            </w:r>
            <w:r w:rsidR="0049507E">
              <w:rPr>
                <w:noProof/>
                <w:webHidden/>
              </w:rPr>
              <w:fldChar w:fldCharType="begin"/>
            </w:r>
            <w:r w:rsidR="0049507E">
              <w:rPr>
                <w:noProof/>
                <w:webHidden/>
              </w:rPr>
              <w:instrText xml:space="preserve"> PAGEREF _Toc400823859 \h </w:instrText>
            </w:r>
            <w:r w:rsidR="0049507E">
              <w:rPr>
                <w:noProof/>
                <w:webHidden/>
              </w:rPr>
            </w:r>
            <w:r w:rsidR="0049507E">
              <w:rPr>
                <w:noProof/>
                <w:webHidden/>
              </w:rPr>
              <w:fldChar w:fldCharType="separate"/>
            </w:r>
            <w:r w:rsidR="0049507E">
              <w:rPr>
                <w:noProof/>
                <w:webHidden/>
              </w:rPr>
              <w:t>50</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0" w:history="1">
            <w:r w:rsidR="0049507E" w:rsidRPr="007E77B8">
              <w:rPr>
                <w:rStyle w:val="Hyperlink"/>
                <w:noProof/>
              </w:rPr>
              <w:t>4.1.1.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General</w:t>
            </w:r>
            <w:r w:rsidR="0049507E">
              <w:rPr>
                <w:noProof/>
                <w:webHidden/>
              </w:rPr>
              <w:tab/>
            </w:r>
            <w:r w:rsidR="0049507E">
              <w:rPr>
                <w:noProof/>
                <w:webHidden/>
              </w:rPr>
              <w:fldChar w:fldCharType="begin"/>
            </w:r>
            <w:r w:rsidR="0049507E">
              <w:rPr>
                <w:noProof/>
                <w:webHidden/>
              </w:rPr>
              <w:instrText xml:space="preserve"> PAGEREF _Toc400823860 \h </w:instrText>
            </w:r>
            <w:r w:rsidR="0049507E">
              <w:rPr>
                <w:noProof/>
                <w:webHidden/>
              </w:rPr>
            </w:r>
            <w:r w:rsidR="0049507E">
              <w:rPr>
                <w:noProof/>
                <w:webHidden/>
              </w:rPr>
              <w:fldChar w:fldCharType="separate"/>
            </w:r>
            <w:r w:rsidR="0049507E">
              <w:rPr>
                <w:noProof/>
                <w:webHidden/>
              </w:rPr>
              <w:t>50</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1" w:history="1">
            <w:r w:rsidR="0049507E" w:rsidRPr="007E77B8">
              <w:rPr>
                <w:rStyle w:val="Hyperlink"/>
                <w:noProof/>
              </w:rPr>
              <w:t>4.1.2.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Específicos</w:t>
            </w:r>
            <w:r w:rsidR="0049507E">
              <w:rPr>
                <w:noProof/>
                <w:webHidden/>
              </w:rPr>
              <w:tab/>
            </w:r>
            <w:r w:rsidR="0049507E">
              <w:rPr>
                <w:noProof/>
                <w:webHidden/>
              </w:rPr>
              <w:fldChar w:fldCharType="begin"/>
            </w:r>
            <w:r w:rsidR="0049507E">
              <w:rPr>
                <w:noProof/>
                <w:webHidden/>
              </w:rPr>
              <w:instrText xml:space="preserve"> PAGEREF _Toc400823861 \h </w:instrText>
            </w:r>
            <w:r w:rsidR="0049507E">
              <w:rPr>
                <w:noProof/>
                <w:webHidden/>
              </w:rPr>
            </w:r>
            <w:r w:rsidR="0049507E">
              <w:rPr>
                <w:noProof/>
                <w:webHidden/>
              </w:rPr>
              <w:fldChar w:fldCharType="separate"/>
            </w:r>
            <w:r w:rsidR="0049507E">
              <w:rPr>
                <w:noProof/>
                <w:webHidden/>
              </w:rPr>
              <w:t>51</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2" w:history="1">
            <w:r w:rsidR="0049507E" w:rsidRPr="007E77B8">
              <w:rPr>
                <w:rStyle w:val="Hyperlink"/>
                <w:noProof/>
              </w:rPr>
              <w:t>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V – Conclusiones y recomendaciones</w:t>
            </w:r>
            <w:r w:rsidR="0049507E">
              <w:rPr>
                <w:noProof/>
                <w:webHidden/>
              </w:rPr>
              <w:tab/>
            </w:r>
            <w:r w:rsidR="0049507E">
              <w:rPr>
                <w:noProof/>
                <w:webHidden/>
              </w:rPr>
              <w:fldChar w:fldCharType="begin"/>
            </w:r>
            <w:r w:rsidR="0049507E">
              <w:rPr>
                <w:noProof/>
                <w:webHidden/>
              </w:rPr>
              <w:instrText xml:space="preserve"> PAGEREF _Toc400823862 \h </w:instrText>
            </w:r>
            <w:r w:rsidR="0049507E">
              <w:rPr>
                <w:noProof/>
                <w:webHidden/>
              </w:rPr>
            </w:r>
            <w:r w:rsidR="0049507E">
              <w:rPr>
                <w:noProof/>
                <w:webHidden/>
              </w:rPr>
              <w:fldChar w:fldCharType="separate"/>
            </w:r>
            <w:r w:rsidR="0049507E">
              <w:rPr>
                <w:noProof/>
                <w:webHidden/>
              </w:rPr>
              <w:t>83</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3" w:history="1">
            <w:r w:rsidR="0049507E" w:rsidRPr="007E77B8">
              <w:rPr>
                <w:rStyle w:val="Hyperlink"/>
                <w:noProof/>
              </w:rPr>
              <w:t>5.1.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Conclusiones y Recomendaciones</w:t>
            </w:r>
            <w:r w:rsidR="0049507E">
              <w:rPr>
                <w:noProof/>
                <w:webHidden/>
              </w:rPr>
              <w:tab/>
            </w:r>
            <w:r w:rsidR="0049507E">
              <w:rPr>
                <w:noProof/>
                <w:webHidden/>
              </w:rPr>
              <w:fldChar w:fldCharType="begin"/>
            </w:r>
            <w:r w:rsidR="0049507E">
              <w:rPr>
                <w:noProof/>
                <w:webHidden/>
              </w:rPr>
              <w:instrText xml:space="preserve"> PAGEREF _Toc400823863 \h </w:instrText>
            </w:r>
            <w:r w:rsidR="0049507E">
              <w:rPr>
                <w:noProof/>
                <w:webHidden/>
              </w:rPr>
            </w:r>
            <w:r w:rsidR="0049507E">
              <w:rPr>
                <w:noProof/>
                <w:webHidden/>
              </w:rPr>
              <w:fldChar w:fldCharType="separate"/>
            </w:r>
            <w:r w:rsidR="0049507E">
              <w:rPr>
                <w:noProof/>
                <w:webHidden/>
              </w:rPr>
              <w:t>84</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4" w:history="1">
            <w:r w:rsidR="0049507E" w:rsidRPr="007E77B8">
              <w:rPr>
                <w:rStyle w:val="Hyperlink"/>
                <w:noProof/>
              </w:rPr>
              <w:t>5.1.1.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Conclusiones</w:t>
            </w:r>
            <w:r w:rsidR="0049507E">
              <w:rPr>
                <w:noProof/>
                <w:webHidden/>
              </w:rPr>
              <w:tab/>
            </w:r>
            <w:r w:rsidR="0049507E">
              <w:rPr>
                <w:noProof/>
                <w:webHidden/>
              </w:rPr>
              <w:fldChar w:fldCharType="begin"/>
            </w:r>
            <w:r w:rsidR="0049507E">
              <w:rPr>
                <w:noProof/>
                <w:webHidden/>
              </w:rPr>
              <w:instrText xml:space="preserve"> PAGEREF _Toc400823864 \h </w:instrText>
            </w:r>
            <w:r w:rsidR="0049507E">
              <w:rPr>
                <w:noProof/>
                <w:webHidden/>
              </w:rPr>
            </w:r>
            <w:r w:rsidR="0049507E">
              <w:rPr>
                <w:noProof/>
                <w:webHidden/>
              </w:rPr>
              <w:fldChar w:fldCharType="separate"/>
            </w:r>
            <w:r w:rsidR="0049507E">
              <w:rPr>
                <w:noProof/>
                <w:webHidden/>
              </w:rPr>
              <w:t>84</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5" w:history="1">
            <w:r w:rsidR="0049507E" w:rsidRPr="007E77B8">
              <w:rPr>
                <w:rStyle w:val="Hyperlink"/>
                <w:noProof/>
              </w:rPr>
              <w:t>5.1.2.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Recomendaciones.</w:t>
            </w:r>
            <w:r w:rsidR="0049507E">
              <w:rPr>
                <w:noProof/>
                <w:webHidden/>
              </w:rPr>
              <w:tab/>
            </w:r>
            <w:r w:rsidR="0049507E">
              <w:rPr>
                <w:noProof/>
                <w:webHidden/>
              </w:rPr>
              <w:fldChar w:fldCharType="begin"/>
            </w:r>
            <w:r w:rsidR="0049507E">
              <w:rPr>
                <w:noProof/>
                <w:webHidden/>
              </w:rPr>
              <w:instrText xml:space="preserve"> PAGEREF _Toc400823865 \h </w:instrText>
            </w:r>
            <w:r w:rsidR="0049507E">
              <w:rPr>
                <w:noProof/>
                <w:webHidden/>
              </w:rPr>
            </w:r>
            <w:r w:rsidR="0049507E">
              <w:rPr>
                <w:noProof/>
                <w:webHidden/>
              </w:rPr>
              <w:fldChar w:fldCharType="separate"/>
            </w:r>
            <w:r w:rsidR="0049507E">
              <w:rPr>
                <w:noProof/>
                <w:webHidden/>
              </w:rPr>
              <w:t>85</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6" w:history="1">
            <w:r w:rsidR="0049507E" w:rsidRPr="007E77B8">
              <w:rPr>
                <w:rStyle w:val="Hyperlink"/>
                <w:noProof/>
              </w:rPr>
              <w:t>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Referencias Bibliográficas</w:t>
            </w:r>
            <w:r w:rsidR="0049507E">
              <w:rPr>
                <w:noProof/>
                <w:webHidden/>
              </w:rPr>
              <w:tab/>
            </w:r>
            <w:r w:rsidR="0049507E">
              <w:rPr>
                <w:noProof/>
                <w:webHidden/>
              </w:rPr>
              <w:fldChar w:fldCharType="begin"/>
            </w:r>
            <w:r w:rsidR="0049507E">
              <w:rPr>
                <w:noProof/>
                <w:webHidden/>
              </w:rPr>
              <w:instrText xml:space="preserve"> PAGEREF _Toc400823866 \h </w:instrText>
            </w:r>
            <w:r w:rsidR="0049507E">
              <w:rPr>
                <w:noProof/>
                <w:webHidden/>
              </w:rPr>
            </w:r>
            <w:r w:rsidR="0049507E">
              <w:rPr>
                <w:noProof/>
                <w:webHidden/>
              </w:rPr>
              <w:fldChar w:fldCharType="separate"/>
            </w:r>
            <w:r w:rsidR="0049507E">
              <w:rPr>
                <w:noProof/>
                <w:webHidden/>
              </w:rPr>
              <w:t>87</w:t>
            </w:r>
            <w:r w:rsidR="0049507E">
              <w:rPr>
                <w:noProof/>
                <w:webHidden/>
              </w:rPr>
              <w:fldChar w:fldCharType="end"/>
            </w:r>
          </w:hyperlink>
        </w:p>
        <w:p w:rsidR="0049507E" w:rsidRDefault="00DE0E26">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7" w:history="1">
            <w:r w:rsidR="0049507E" w:rsidRPr="007E77B8">
              <w:rPr>
                <w:rStyle w:val="Hyperlink"/>
                <w:noProof/>
              </w:rPr>
              <w:t>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Anexos</w:t>
            </w:r>
            <w:r w:rsidR="0049507E">
              <w:rPr>
                <w:noProof/>
                <w:webHidden/>
              </w:rPr>
              <w:tab/>
            </w:r>
            <w:r w:rsidR="0049507E">
              <w:rPr>
                <w:noProof/>
                <w:webHidden/>
              </w:rPr>
              <w:fldChar w:fldCharType="begin"/>
            </w:r>
            <w:r w:rsidR="0049507E">
              <w:rPr>
                <w:noProof/>
                <w:webHidden/>
              </w:rPr>
              <w:instrText xml:space="preserve"> PAGEREF _Toc400823867 \h </w:instrText>
            </w:r>
            <w:r w:rsidR="0049507E">
              <w:rPr>
                <w:noProof/>
                <w:webHidden/>
              </w:rPr>
            </w:r>
            <w:r w:rsidR="0049507E">
              <w:rPr>
                <w:noProof/>
                <w:webHidden/>
              </w:rPr>
              <w:fldChar w:fldCharType="separate"/>
            </w:r>
            <w:r w:rsidR="0049507E">
              <w:rPr>
                <w:noProof/>
                <w:webHidden/>
              </w:rPr>
              <w:t>90</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8" w:history="1">
            <w:r w:rsidR="0049507E" w:rsidRPr="007E77B8">
              <w:rPr>
                <w:rStyle w:val="Hyperlink"/>
                <w:noProof/>
              </w:rPr>
              <w:t>7.1.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aceptación de tutor</w:t>
            </w:r>
            <w:r w:rsidR="0049507E">
              <w:rPr>
                <w:noProof/>
                <w:webHidden/>
              </w:rPr>
              <w:tab/>
            </w:r>
            <w:r w:rsidR="0049507E">
              <w:rPr>
                <w:noProof/>
                <w:webHidden/>
              </w:rPr>
              <w:fldChar w:fldCharType="begin"/>
            </w:r>
            <w:r w:rsidR="0049507E">
              <w:rPr>
                <w:noProof/>
                <w:webHidden/>
              </w:rPr>
              <w:instrText xml:space="preserve"> PAGEREF _Toc400823868 \h </w:instrText>
            </w:r>
            <w:r w:rsidR="0049507E">
              <w:rPr>
                <w:noProof/>
                <w:webHidden/>
              </w:rPr>
            </w:r>
            <w:r w:rsidR="0049507E">
              <w:rPr>
                <w:noProof/>
                <w:webHidden/>
              </w:rPr>
              <w:fldChar w:fldCharType="separate"/>
            </w:r>
            <w:r w:rsidR="0049507E">
              <w:rPr>
                <w:noProof/>
                <w:webHidden/>
              </w:rPr>
              <w:t>91</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9" w:history="1">
            <w:r w:rsidR="0049507E" w:rsidRPr="007E77B8">
              <w:rPr>
                <w:rStyle w:val="Hyperlink"/>
                <w:noProof/>
              </w:rPr>
              <w:t>7.2.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apoyo de la empresa</w:t>
            </w:r>
            <w:r w:rsidR="0049507E">
              <w:rPr>
                <w:noProof/>
                <w:webHidden/>
              </w:rPr>
              <w:tab/>
            </w:r>
            <w:r w:rsidR="0049507E">
              <w:rPr>
                <w:noProof/>
                <w:webHidden/>
              </w:rPr>
              <w:fldChar w:fldCharType="begin"/>
            </w:r>
            <w:r w:rsidR="0049507E">
              <w:rPr>
                <w:noProof/>
                <w:webHidden/>
              </w:rPr>
              <w:instrText xml:space="preserve"> PAGEREF _Toc400823869 \h </w:instrText>
            </w:r>
            <w:r w:rsidR="0049507E">
              <w:rPr>
                <w:noProof/>
                <w:webHidden/>
              </w:rPr>
            </w:r>
            <w:r w:rsidR="0049507E">
              <w:rPr>
                <w:noProof/>
                <w:webHidden/>
              </w:rPr>
              <w:fldChar w:fldCharType="separate"/>
            </w:r>
            <w:r w:rsidR="0049507E">
              <w:rPr>
                <w:noProof/>
                <w:webHidden/>
              </w:rPr>
              <w:t>92</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0" w:history="1">
            <w:r w:rsidR="0049507E" w:rsidRPr="007E77B8">
              <w:rPr>
                <w:rStyle w:val="Hyperlink"/>
                <w:noProof/>
              </w:rPr>
              <w:t>7.3.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revisión del filólogo</w:t>
            </w:r>
            <w:r w:rsidR="0049507E">
              <w:rPr>
                <w:noProof/>
                <w:webHidden/>
              </w:rPr>
              <w:tab/>
            </w:r>
            <w:r w:rsidR="0049507E">
              <w:rPr>
                <w:noProof/>
                <w:webHidden/>
              </w:rPr>
              <w:fldChar w:fldCharType="begin"/>
            </w:r>
            <w:r w:rsidR="0049507E">
              <w:rPr>
                <w:noProof/>
                <w:webHidden/>
              </w:rPr>
              <w:instrText xml:space="preserve"> PAGEREF _Toc400823870 \h </w:instrText>
            </w:r>
            <w:r w:rsidR="0049507E">
              <w:rPr>
                <w:noProof/>
                <w:webHidden/>
              </w:rPr>
            </w:r>
            <w:r w:rsidR="0049507E">
              <w:rPr>
                <w:noProof/>
                <w:webHidden/>
              </w:rPr>
              <w:fldChar w:fldCharType="separate"/>
            </w:r>
            <w:r w:rsidR="0049507E">
              <w:rPr>
                <w:noProof/>
                <w:webHidden/>
              </w:rPr>
              <w:t>93</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1" w:history="1">
            <w:r w:rsidR="0049507E" w:rsidRPr="007E77B8">
              <w:rPr>
                <w:rStyle w:val="Hyperlink"/>
                <w:noProof/>
              </w:rPr>
              <w:t>7.4.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Declaración jurada de no plagio</w:t>
            </w:r>
            <w:r w:rsidR="0049507E">
              <w:rPr>
                <w:noProof/>
                <w:webHidden/>
              </w:rPr>
              <w:tab/>
            </w:r>
            <w:r w:rsidR="0049507E">
              <w:rPr>
                <w:noProof/>
                <w:webHidden/>
              </w:rPr>
              <w:fldChar w:fldCharType="begin"/>
            </w:r>
            <w:r w:rsidR="0049507E">
              <w:rPr>
                <w:noProof/>
                <w:webHidden/>
              </w:rPr>
              <w:instrText xml:space="preserve"> PAGEREF _Toc400823871 \h </w:instrText>
            </w:r>
            <w:r w:rsidR="0049507E">
              <w:rPr>
                <w:noProof/>
                <w:webHidden/>
              </w:rPr>
            </w:r>
            <w:r w:rsidR="0049507E">
              <w:rPr>
                <w:noProof/>
                <w:webHidden/>
              </w:rPr>
              <w:fldChar w:fldCharType="separate"/>
            </w:r>
            <w:r w:rsidR="0049507E">
              <w:rPr>
                <w:noProof/>
                <w:webHidden/>
              </w:rPr>
              <w:t>94</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2" w:history="1">
            <w:r w:rsidR="0049507E" w:rsidRPr="007E77B8">
              <w:rPr>
                <w:rStyle w:val="Hyperlink"/>
                <w:noProof/>
              </w:rPr>
              <w:t>7.5.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Razones de la creación de la aplicación móvil Audinsa</w:t>
            </w:r>
            <w:r w:rsidR="0049507E">
              <w:rPr>
                <w:noProof/>
                <w:webHidden/>
              </w:rPr>
              <w:tab/>
            </w:r>
            <w:r w:rsidR="0049507E">
              <w:rPr>
                <w:noProof/>
                <w:webHidden/>
              </w:rPr>
              <w:fldChar w:fldCharType="begin"/>
            </w:r>
            <w:r w:rsidR="0049507E">
              <w:rPr>
                <w:noProof/>
                <w:webHidden/>
              </w:rPr>
              <w:instrText xml:space="preserve"> PAGEREF _Toc400823872 \h </w:instrText>
            </w:r>
            <w:r w:rsidR="0049507E">
              <w:rPr>
                <w:noProof/>
                <w:webHidden/>
              </w:rPr>
            </w:r>
            <w:r w:rsidR="0049507E">
              <w:rPr>
                <w:noProof/>
                <w:webHidden/>
              </w:rPr>
              <w:fldChar w:fldCharType="separate"/>
            </w:r>
            <w:r w:rsidR="0049507E">
              <w:rPr>
                <w:noProof/>
                <w:webHidden/>
              </w:rPr>
              <w:t>95</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3" w:history="1">
            <w:r w:rsidR="0049507E" w:rsidRPr="007E77B8">
              <w:rPr>
                <w:rStyle w:val="Hyperlink"/>
                <w:noProof/>
              </w:rPr>
              <w:t>7.6.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Minutas</w:t>
            </w:r>
            <w:r w:rsidR="0049507E">
              <w:rPr>
                <w:noProof/>
                <w:webHidden/>
              </w:rPr>
              <w:tab/>
            </w:r>
            <w:r w:rsidR="0049507E">
              <w:rPr>
                <w:noProof/>
                <w:webHidden/>
              </w:rPr>
              <w:fldChar w:fldCharType="begin"/>
            </w:r>
            <w:r w:rsidR="0049507E">
              <w:rPr>
                <w:noProof/>
                <w:webHidden/>
              </w:rPr>
              <w:instrText xml:space="preserve"> PAGEREF _Toc400823873 \h </w:instrText>
            </w:r>
            <w:r w:rsidR="0049507E">
              <w:rPr>
                <w:noProof/>
                <w:webHidden/>
              </w:rPr>
            </w:r>
            <w:r w:rsidR="0049507E">
              <w:rPr>
                <w:noProof/>
                <w:webHidden/>
              </w:rPr>
              <w:fldChar w:fldCharType="separate"/>
            </w:r>
            <w:r w:rsidR="0049507E">
              <w:rPr>
                <w:noProof/>
                <w:webHidden/>
              </w:rPr>
              <w:t>96</w:t>
            </w:r>
            <w:r w:rsidR="0049507E">
              <w:rPr>
                <w:noProof/>
                <w:webHidden/>
              </w:rPr>
              <w:fldChar w:fldCharType="end"/>
            </w:r>
          </w:hyperlink>
        </w:p>
        <w:p w:rsidR="0049507E" w:rsidRDefault="00DE0E26">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4" w:history="1">
            <w:r w:rsidR="0049507E" w:rsidRPr="007E77B8">
              <w:rPr>
                <w:rStyle w:val="Hyperlink"/>
                <w:noProof/>
              </w:rPr>
              <w:t>7.7.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aplicaciones similares</w:t>
            </w:r>
            <w:r w:rsidR="0049507E">
              <w:rPr>
                <w:noProof/>
                <w:webHidden/>
              </w:rPr>
              <w:tab/>
            </w:r>
            <w:r w:rsidR="0049507E">
              <w:rPr>
                <w:noProof/>
                <w:webHidden/>
              </w:rPr>
              <w:fldChar w:fldCharType="begin"/>
            </w:r>
            <w:r w:rsidR="0049507E">
              <w:rPr>
                <w:noProof/>
                <w:webHidden/>
              </w:rPr>
              <w:instrText xml:space="preserve"> PAGEREF _Toc400823874 \h </w:instrText>
            </w:r>
            <w:r w:rsidR="0049507E">
              <w:rPr>
                <w:noProof/>
                <w:webHidden/>
              </w:rPr>
            </w:r>
            <w:r w:rsidR="0049507E">
              <w:rPr>
                <w:noProof/>
                <w:webHidden/>
              </w:rPr>
              <w:fldChar w:fldCharType="separate"/>
            </w:r>
            <w:r w:rsidR="0049507E">
              <w:rPr>
                <w:noProof/>
                <w:webHidden/>
              </w:rPr>
              <w:t>101</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5" w:history="1">
            <w:r w:rsidR="0049507E" w:rsidRPr="007E77B8">
              <w:rPr>
                <w:rStyle w:val="Hyperlink"/>
                <w:noProof/>
              </w:rPr>
              <w:t>7.7.1.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uHear</w:t>
            </w:r>
            <w:r w:rsidR="0049507E">
              <w:rPr>
                <w:noProof/>
                <w:webHidden/>
              </w:rPr>
              <w:tab/>
            </w:r>
            <w:r w:rsidR="0049507E">
              <w:rPr>
                <w:noProof/>
                <w:webHidden/>
              </w:rPr>
              <w:fldChar w:fldCharType="begin"/>
            </w:r>
            <w:r w:rsidR="0049507E">
              <w:rPr>
                <w:noProof/>
                <w:webHidden/>
              </w:rPr>
              <w:instrText xml:space="preserve"> PAGEREF _Toc400823875 \h </w:instrText>
            </w:r>
            <w:r w:rsidR="0049507E">
              <w:rPr>
                <w:noProof/>
                <w:webHidden/>
              </w:rPr>
            </w:r>
            <w:r w:rsidR="0049507E">
              <w:rPr>
                <w:noProof/>
                <w:webHidden/>
              </w:rPr>
              <w:fldChar w:fldCharType="separate"/>
            </w:r>
            <w:r w:rsidR="0049507E">
              <w:rPr>
                <w:noProof/>
                <w:webHidden/>
              </w:rPr>
              <w:t>101</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6" w:history="1">
            <w:r w:rsidR="0049507E" w:rsidRPr="007E77B8">
              <w:rPr>
                <w:rStyle w:val="Hyperlink"/>
                <w:noProof/>
              </w:rPr>
              <w:t>7.7.2.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en línea</w:t>
            </w:r>
            <w:r w:rsidR="0049507E">
              <w:rPr>
                <w:noProof/>
                <w:webHidden/>
              </w:rPr>
              <w:tab/>
            </w:r>
            <w:r w:rsidR="0049507E">
              <w:rPr>
                <w:noProof/>
                <w:webHidden/>
              </w:rPr>
              <w:fldChar w:fldCharType="begin"/>
            </w:r>
            <w:r w:rsidR="0049507E">
              <w:rPr>
                <w:noProof/>
                <w:webHidden/>
              </w:rPr>
              <w:instrText xml:space="preserve"> PAGEREF _Toc400823876 \h </w:instrText>
            </w:r>
            <w:r w:rsidR="0049507E">
              <w:rPr>
                <w:noProof/>
                <w:webHidden/>
              </w:rPr>
            </w:r>
            <w:r w:rsidR="0049507E">
              <w:rPr>
                <w:noProof/>
                <w:webHidden/>
              </w:rPr>
              <w:fldChar w:fldCharType="separate"/>
            </w:r>
            <w:r w:rsidR="0049507E">
              <w:rPr>
                <w:noProof/>
                <w:webHidden/>
              </w:rPr>
              <w:t>107</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7" w:history="1">
            <w:r w:rsidR="0049507E" w:rsidRPr="007E77B8">
              <w:rPr>
                <w:rStyle w:val="Hyperlink"/>
                <w:noProof/>
              </w:rPr>
              <w:t>7.7.3.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auditivo</w:t>
            </w:r>
            <w:r w:rsidR="0049507E">
              <w:rPr>
                <w:noProof/>
                <w:webHidden/>
              </w:rPr>
              <w:tab/>
            </w:r>
            <w:r w:rsidR="0049507E">
              <w:rPr>
                <w:noProof/>
                <w:webHidden/>
              </w:rPr>
              <w:fldChar w:fldCharType="begin"/>
            </w:r>
            <w:r w:rsidR="0049507E">
              <w:rPr>
                <w:noProof/>
                <w:webHidden/>
              </w:rPr>
              <w:instrText xml:space="preserve"> PAGEREF _Toc400823877 \h </w:instrText>
            </w:r>
            <w:r w:rsidR="0049507E">
              <w:rPr>
                <w:noProof/>
                <w:webHidden/>
              </w:rPr>
            </w:r>
            <w:r w:rsidR="0049507E">
              <w:rPr>
                <w:noProof/>
                <w:webHidden/>
              </w:rPr>
              <w:fldChar w:fldCharType="separate"/>
            </w:r>
            <w:r w:rsidR="0049507E">
              <w:rPr>
                <w:noProof/>
                <w:webHidden/>
              </w:rPr>
              <w:t>109</w:t>
            </w:r>
            <w:r w:rsidR="0049507E">
              <w:rPr>
                <w:noProof/>
                <w:webHidden/>
              </w:rPr>
              <w:fldChar w:fldCharType="end"/>
            </w:r>
          </w:hyperlink>
        </w:p>
        <w:p w:rsidR="0049507E" w:rsidRDefault="00DE0E26">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8" w:history="1">
            <w:r w:rsidR="0049507E" w:rsidRPr="007E77B8">
              <w:rPr>
                <w:rStyle w:val="Hyperlink"/>
                <w:noProof/>
              </w:rPr>
              <w:t>7.7.4.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Your Hearing –Android</w:t>
            </w:r>
            <w:r w:rsidR="0049507E">
              <w:rPr>
                <w:noProof/>
                <w:webHidden/>
              </w:rPr>
              <w:tab/>
            </w:r>
            <w:r w:rsidR="0049507E">
              <w:rPr>
                <w:noProof/>
                <w:webHidden/>
              </w:rPr>
              <w:fldChar w:fldCharType="begin"/>
            </w:r>
            <w:r w:rsidR="0049507E">
              <w:rPr>
                <w:noProof/>
                <w:webHidden/>
              </w:rPr>
              <w:instrText xml:space="preserve"> PAGEREF _Toc400823878 \h </w:instrText>
            </w:r>
            <w:r w:rsidR="0049507E">
              <w:rPr>
                <w:noProof/>
                <w:webHidden/>
              </w:rPr>
            </w:r>
            <w:r w:rsidR="0049507E">
              <w:rPr>
                <w:noProof/>
                <w:webHidden/>
              </w:rPr>
              <w:fldChar w:fldCharType="separate"/>
            </w:r>
            <w:r w:rsidR="0049507E">
              <w:rPr>
                <w:noProof/>
                <w:webHidden/>
              </w:rPr>
              <w:t>111</w:t>
            </w:r>
            <w:r w:rsidR="0049507E">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bookmarkStart w:id="98" w:name="_Toc400823787"/>
      <w:r w:rsidRPr="00A50B51">
        <w:rPr>
          <w:sz w:val="24"/>
          <w:szCs w:val="24"/>
        </w:rPr>
        <w:lastRenderedPageBreak/>
        <w:t>Índices de ilustraciones, gráficas y figuras</w:t>
      </w:r>
      <w:bookmarkEnd w:id="92"/>
      <w:bookmarkEnd w:id="93"/>
      <w:bookmarkEnd w:id="94"/>
      <w:bookmarkEnd w:id="95"/>
      <w:bookmarkEnd w:id="96"/>
      <w:bookmarkEnd w:id="97"/>
      <w:bookmarkEnd w:id="98"/>
    </w:p>
    <w:p w:rsidR="00AD0B2F" w:rsidRPr="00A50B51" w:rsidRDefault="00AD0B2F" w:rsidP="008E0A96">
      <w:pPr>
        <w:pStyle w:val="12"/>
        <w:rPr>
          <w:sz w:val="24"/>
          <w:szCs w:val="24"/>
        </w:rPr>
      </w:pPr>
      <w:bookmarkStart w:id="99" w:name="_Toc347565934"/>
      <w:bookmarkStart w:id="100" w:name="_Toc393650944"/>
      <w:bookmarkStart w:id="101" w:name="_Toc393651046"/>
      <w:bookmarkStart w:id="102" w:name="_Toc393655967"/>
      <w:bookmarkStart w:id="103" w:name="_Toc400823788"/>
      <w:r w:rsidRPr="00A50B51">
        <w:rPr>
          <w:sz w:val="24"/>
          <w:szCs w:val="24"/>
        </w:rPr>
        <w:t>Índice de ilustraciones</w:t>
      </w:r>
      <w:bookmarkEnd w:id="99"/>
      <w:bookmarkEnd w:id="100"/>
      <w:bookmarkEnd w:id="101"/>
      <w:bookmarkEnd w:id="102"/>
      <w:bookmarkEnd w:id="103"/>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400823879" w:history="1">
        <w:r w:rsidR="0049507E" w:rsidRPr="00B14CF3">
          <w:rPr>
            <w:rStyle w:val="Hyperlink"/>
            <w:rFonts w:eastAsia="Calibri"/>
            <w:noProof/>
          </w:rPr>
          <w:t>Ilustración 1 – Oído medio</w:t>
        </w:r>
        <w:r w:rsidR="0049507E">
          <w:rPr>
            <w:noProof/>
            <w:webHidden/>
          </w:rPr>
          <w:tab/>
        </w:r>
        <w:r w:rsidR="0049507E">
          <w:rPr>
            <w:noProof/>
            <w:webHidden/>
          </w:rPr>
          <w:fldChar w:fldCharType="begin"/>
        </w:r>
        <w:r w:rsidR="0049507E">
          <w:rPr>
            <w:noProof/>
            <w:webHidden/>
          </w:rPr>
          <w:instrText xml:space="preserve"> PAGEREF _Toc400823879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0" w:history="1">
        <w:r w:rsidR="0049507E" w:rsidRPr="00B14CF3">
          <w:rPr>
            <w:rStyle w:val="Hyperlink"/>
            <w:rFonts w:eastAsia="Calibri"/>
            <w:noProof/>
          </w:rPr>
          <w:t>Ilustración 2 – Oído interno</w:t>
        </w:r>
        <w:r w:rsidR="0049507E">
          <w:rPr>
            <w:noProof/>
            <w:webHidden/>
          </w:rPr>
          <w:tab/>
        </w:r>
        <w:r w:rsidR="0049507E">
          <w:rPr>
            <w:noProof/>
            <w:webHidden/>
          </w:rPr>
          <w:fldChar w:fldCharType="begin"/>
        </w:r>
        <w:r w:rsidR="0049507E">
          <w:rPr>
            <w:noProof/>
            <w:webHidden/>
          </w:rPr>
          <w:instrText xml:space="preserve"> PAGEREF _Toc400823880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1" w:history="1">
        <w:r w:rsidR="0049507E" w:rsidRPr="00B14CF3">
          <w:rPr>
            <w:rStyle w:val="Hyperlink"/>
            <w:rFonts w:eastAsia="Calibri"/>
            <w:noProof/>
          </w:rPr>
          <w:t>Ilustración 3 – Umbrales del sonido</w:t>
        </w:r>
        <w:r w:rsidR="0049507E">
          <w:rPr>
            <w:noProof/>
            <w:webHidden/>
          </w:rPr>
          <w:tab/>
        </w:r>
        <w:r w:rsidR="0049507E">
          <w:rPr>
            <w:noProof/>
            <w:webHidden/>
          </w:rPr>
          <w:fldChar w:fldCharType="begin"/>
        </w:r>
        <w:r w:rsidR="0049507E">
          <w:rPr>
            <w:noProof/>
            <w:webHidden/>
          </w:rPr>
          <w:instrText xml:space="preserve"> PAGEREF _Toc400823881 \h </w:instrText>
        </w:r>
        <w:r w:rsidR="0049507E">
          <w:rPr>
            <w:noProof/>
            <w:webHidden/>
          </w:rPr>
        </w:r>
        <w:r w:rsidR="0049507E">
          <w:rPr>
            <w:noProof/>
            <w:webHidden/>
          </w:rPr>
          <w:fldChar w:fldCharType="separate"/>
        </w:r>
        <w:r w:rsidR="0049507E">
          <w:rPr>
            <w:noProof/>
            <w:webHidden/>
          </w:rPr>
          <w:t>12</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2" w:history="1">
        <w:r w:rsidR="0049507E" w:rsidRPr="00B14CF3">
          <w:rPr>
            <w:rStyle w:val="Hyperlink"/>
            <w:rFonts w:eastAsia="Calibri"/>
            <w:noProof/>
          </w:rPr>
          <w:t>Ilustración 4 – Audiómetro eléctrico</w:t>
        </w:r>
        <w:r w:rsidR="0049507E">
          <w:rPr>
            <w:noProof/>
            <w:webHidden/>
          </w:rPr>
          <w:tab/>
        </w:r>
        <w:r w:rsidR="0049507E">
          <w:rPr>
            <w:noProof/>
            <w:webHidden/>
          </w:rPr>
          <w:fldChar w:fldCharType="begin"/>
        </w:r>
        <w:r w:rsidR="0049507E">
          <w:rPr>
            <w:noProof/>
            <w:webHidden/>
          </w:rPr>
          <w:instrText xml:space="preserve"> PAGEREF _Toc400823882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3" w:history="1">
        <w:r w:rsidR="0049507E" w:rsidRPr="00B14CF3">
          <w:rPr>
            <w:rStyle w:val="Hyperlink"/>
            <w:rFonts w:eastAsia="Calibri"/>
            <w:noProof/>
          </w:rPr>
          <w:t>Ilustración 5 – Audiograma</w:t>
        </w:r>
        <w:r w:rsidR="0049507E">
          <w:rPr>
            <w:noProof/>
            <w:webHidden/>
          </w:rPr>
          <w:tab/>
        </w:r>
        <w:r w:rsidR="0049507E">
          <w:rPr>
            <w:noProof/>
            <w:webHidden/>
          </w:rPr>
          <w:fldChar w:fldCharType="begin"/>
        </w:r>
        <w:r w:rsidR="0049507E">
          <w:rPr>
            <w:noProof/>
            <w:webHidden/>
          </w:rPr>
          <w:instrText xml:space="preserve"> PAGEREF _Toc400823883 \h </w:instrText>
        </w:r>
        <w:r w:rsidR="0049507E">
          <w:rPr>
            <w:noProof/>
            <w:webHidden/>
          </w:rPr>
        </w:r>
        <w:r w:rsidR="0049507E">
          <w:rPr>
            <w:noProof/>
            <w:webHidden/>
          </w:rPr>
          <w:fldChar w:fldCharType="separate"/>
        </w:r>
        <w:r w:rsidR="0049507E">
          <w:rPr>
            <w:noProof/>
            <w:webHidden/>
          </w:rPr>
          <w:t>14</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4" w:history="1">
        <w:r w:rsidR="0049507E" w:rsidRPr="00B14CF3">
          <w:rPr>
            <w:rStyle w:val="Hyperlink"/>
            <w:rFonts w:eastAsia="Calibri"/>
            <w:noProof/>
          </w:rPr>
          <w:t>Ilustración 6 – Fase de inicialización</w:t>
        </w:r>
        <w:r w:rsidR="0049507E">
          <w:rPr>
            <w:noProof/>
            <w:webHidden/>
          </w:rPr>
          <w:tab/>
        </w:r>
        <w:r w:rsidR="0049507E">
          <w:rPr>
            <w:noProof/>
            <w:webHidden/>
          </w:rPr>
          <w:fldChar w:fldCharType="begin"/>
        </w:r>
        <w:r w:rsidR="0049507E">
          <w:rPr>
            <w:noProof/>
            <w:webHidden/>
          </w:rPr>
          <w:instrText xml:space="preserve"> PAGEREF _Toc400823884 \h </w:instrText>
        </w:r>
        <w:r w:rsidR="0049507E">
          <w:rPr>
            <w:noProof/>
            <w:webHidden/>
          </w:rPr>
        </w:r>
        <w:r w:rsidR="0049507E">
          <w:rPr>
            <w:noProof/>
            <w:webHidden/>
          </w:rPr>
          <w:fldChar w:fldCharType="separate"/>
        </w:r>
        <w:r w:rsidR="0049507E">
          <w:rPr>
            <w:noProof/>
            <w:webHidden/>
          </w:rPr>
          <w:t>21</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5" w:history="1">
        <w:r w:rsidR="0049507E" w:rsidRPr="00B14CF3">
          <w:rPr>
            <w:rStyle w:val="Hyperlink"/>
            <w:rFonts w:eastAsia="Calibri"/>
            <w:noProof/>
          </w:rPr>
          <w:t>Ilustración 7 – Soporte de la aplicación en las operaciones básicas de la Clínica Audinsa</w:t>
        </w:r>
        <w:r w:rsidR="0049507E">
          <w:rPr>
            <w:noProof/>
            <w:webHidden/>
          </w:rPr>
          <w:tab/>
        </w:r>
        <w:r w:rsidR="0049507E">
          <w:rPr>
            <w:noProof/>
            <w:webHidden/>
          </w:rPr>
          <w:fldChar w:fldCharType="begin"/>
        </w:r>
        <w:r w:rsidR="0049507E">
          <w:rPr>
            <w:noProof/>
            <w:webHidden/>
          </w:rPr>
          <w:instrText xml:space="preserve"> PAGEREF _Toc400823885 \h </w:instrText>
        </w:r>
        <w:r w:rsidR="0049507E">
          <w:rPr>
            <w:noProof/>
            <w:webHidden/>
          </w:rPr>
        </w:r>
        <w:r w:rsidR="0049507E">
          <w:rPr>
            <w:noProof/>
            <w:webHidden/>
          </w:rPr>
          <w:fldChar w:fldCharType="separate"/>
        </w:r>
        <w:r w:rsidR="0049507E">
          <w:rPr>
            <w:noProof/>
            <w:webHidden/>
          </w:rPr>
          <w:t>25</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6" w:history="1">
        <w:r w:rsidR="0049507E" w:rsidRPr="00B14CF3">
          <w:rPr>
            <w:rStyle w:val="Hyperlink"/>
            <w:rFonts w:eastAsia="Calibri"/>
            <w:noProof/>
          </w:rPr>
          <w:t>Ilustración 8 – Módulos de la aplicación</w:t>
        </w:r>
        <w:r w:rsidR="0049507E">
          <w:rPr>
            <w:noProof/>
            <w:webHidden/>
          </w:rPr>
          <w:tab/>
        </w:r>
        <w:r w:rsidR="0049507E">
          <w:rPr>
            <w:noProof/>
            <w:webHidden/>
          </w:rPr>
          <w:fldChar w:fldCharType="begin"/>
        </w:r>
        <w:r w:rsidR="0049507E">
          <w:rPr>
            <w:noProof/>
            <w:webHidden/>
          </w:rPr>
          <w:instrText xml:space="preserve"> PAGEREF _Toc400823886 \h </w:instrText>
        </w:r>
        <w:r w:rsidR="0049507E">
          <w:rPr>
            <w:noProof/>
            <w:webHidden/>
          </w:rPr>
        </w:r>
        <w:r w:rsidR="0049507E">
          <w:rPr>
            <w:noProof/>
            <w:webHidden/>
          </w:rPr>
          <w:fldChar w:fldCharType="separate"/>
        </w:r>
        <w:r w:rsidR="0049507E">
          <w:rPr>
            <w:noProof/>
            <w:webHidden/>
          </w:rPr>
          <w:t>33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7" w:history="1">
        <w:r w:rsidR="0049507E" w:rsidRPr="00B14CF3">
          <w:rPr>
            <w:rStyle w:val="Hyperlink"/>
            <w:rFonts w:eastAsia="Calibri"/>
            <w:noProof/>
          </w:rPr>
          <w:t>Ilustración 9 – Casos de uso</w:t>
        </w:r>
        <w:r w:rsidR="0049507E">
          <w:rPr>
            <w:noProof/>
            <w:webHidden/>
          </w:rPr>
          <w:tab/>
        </w:r>
        <w:r w:rsidR="0049507E">
          <w:rPr>
            <w:noProof/>
            <w:webHidden/>
          </w:rPr>
          <w:fldChar w:fldCharType="begin"/>
        </w:r>
        <w:r w:rsidR="0049507E">
          <w:rPr>
            <w:noProof/>
            <w:webHidden/>
          </w:rPr>
          <w:instrText xml:space="preserve"> PAGEREF _Toc400823887 \h </w:instrText>
        </w:r>
        <w:r w:rsidR="0049507E">
          <w:rPr>
            <w:noProof/>
            <w:webHidden/>
          </w:rPr>
        </w:r>
        <w:r w:rsidR="0049507E">
          <w:rPr>
            <w:noProof/>
            <w:webHidden/>
          </w:rPr>
          <w:fldChar w:fldCharType="separate"/>
        </w:r>
        <w:r w:rsidR="0049507E">
          <w:rPr>
            <w:noProof/>
            <w:webHidden/>
          </w:rPr>
          <w:t>33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8" w:history="1">
        <w:r w:rsidR="0049507E" w:rsidRPr="00B14CF3">
          <w:rPr>
            <w:rStyle w:val="Hyperlink"/>
            <w:rFonts w:eastAsia="Calibri"/>
            <w:noProof/>
          </w:rPr>
          <w:t>Ilustración 10 – Diagrama de clases</w:t>
        </w:r>
        <w:r w:rsidR="0049507E">
          <w:rPr>
            <w:noProof/>
            <w:webHidden/>
          </w:rPr>
          <w:tab/>
        </w:r>
        <w:r w:rsidR="0049507E">
          <w:rPr>
            <w:noProof/>
            <w:webHidden/>
          </w:rPr>
          <w:fldChar w:fldCharType="begin"/>
        </w:r>
        <w:r w:rsidR="0049507E">
          <w:rPr>
            <w:noProof/>
            <w:webHidden/>
          </w:rPr>
          <w:instrText xml:space="preserve"> PAGEREF _Toc400823888 \h </w:instrText>
        </w:r>
        <w:r w:rsidR="0049507E">
          <w:rPr>
            <w:noProof/>
            <w:webHidden/>
          </w:rPr>
        </w:r>
        <w:r w:rsidR="0049507E">
          <w:rPr>
            <w:noProof/>
            <w:webHidden/>
          </w:rPr>
          <w:fldChar w:fldCharType="separate"/>
        </w:r>
        <w:r w:rsidR="0049507E">
          <w:rPr>
            <w:noProof/>
            <w:webHidden/>
          </w:rPr>
          <w:t>34</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9" w:history="1">
        <w:r w:rsidR="0049507E" w:rsidRPr="00B14CF3">
          <w:rPr>
            <w:rStyle w:val="Hyperlink"/>
            <w:rFonts w:eastAsia="Calibri"/>
            <w:noProof/>
          </w:rPr>
          <w:t>Ilustración 11 – Diseño conceptual de la solución</w:t>
        </w:r>
        <w:r w:rsidR="0049507E">
          <w:rPr>
            <w:noProof/>
            <w:webHidden/>
          </w:rPr>
          <w:tab/>
        </w:r>
        <w:r w:rsidR="0049507E">
          <w:rPr>
            <w:noProof/>
            <w:webHidden/>
          </w:rPr>
          <w:fldChar w:fldCharType="begin"/>
        </w:r>
        <w:r w:rsidR="0049507E">
          <w:rPr>
            <w:noProof/>
            <w:webHidden/>
          </w:rPr>
          <w:instrText xml:space="preserve"> PAGEREF _Toc400823889 \h </w:instrText>
        </w:r>
        <w:r w:rsidR="0049507E">
          <w:rPr>
            <w:noProof/>
            <w:webHidden/>
          </w:rPr>
        </w:r>
        <w:r w:rsidR="0049507E">
          <w:rPr>
            <w:noProof/>
            <w:webHidden/>
          </w:rPr>
          <w:fldChar w:fldCharType="separate"/>
        </w:r>
        <w:r w:rsidR="0049507E">
          <w:rPr>
            <w:noProof/>
            <w:webHidden/>
          </w:rPr>
          <w:t>37</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0" w:history="1">
        <w:r w:rsidR="0049507E" w:rsidRPr="00B14CF3">
          <w:rPr>
            <w:rStyle w:val="Hyperlink"/>
            <w:rFonts w:eastAsia="Calibri"/>
            <w:noProof/>
          </w:rPr>
          <w:t>Ilustración 12 – Diseño de base de Datos</w:t>
        </w:r>
        <w:r w:rsidR="0049507E">
          <w:rPr>
            <w:noProof/>
            <w:webHidden/>
          </w:rPr>
          <w:tab/>
        </w:r>
        <w:r w:rsidR="0049507E">
          <w:rPr>
            <w:noProof/>
            <w:webHidden/>
          </w:rPr>
          <w:fldChar w:fldCharType="begin"/>
        </w:r>
        <w:r w:rsidR="0049507E">
          <w:rPr>
            <w:noProof/>
            <w:webHidden/>
          </w:rPr>
          <w:instrText xml:space="preserve"> PAGEREF _Toc400823890 \h </w:instrText>
        </w:r>
        <w:r w:rsidR="0049507E">
          <w:rPr>
            <w:noProof/>
            <w:webHidden/>
          </w:rPr>
        </w:r>
        <w:r w:rsidR="0049507E">
          <w:rPr>
            <w:noProof/>
            <w:webHidden/>
          </w:rPr>
          <w:fldChar w:fldCharType="separate"/>
        </w:r>
        <w:r w:rsidR="0049507E">
          <w:rPr>
            <w:noProof/>
            <w:webHidden/>
          </w:rPr>
          <w:t>38</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1" w:history="1">
        <w:r w:rsidR="0049507E" w:rsidRPr="00B14CF3">
          <w:rPr>
            <w:rStyle w:val="Hyperlink"/>
            <w:rFonts w:eastAsia="Calibri"/>
            <w:noProof/>
          </w:rPr>
          <w:t>Ilustración 13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_Toc400823891 \h </w:instrText>
        </w:r>
        <w:r w:rsidR="0049507E">
          <w:rPr>
            <w:noProof/>
            <w:webHidden/>
          </w:rPr>
        </w:r>
        <w:r w:rsidR="0049507E">
          <w:rPr>
            <w:noProof/>
            <w:webHidden/>
          </w:rPr>
          <w:fldChar w:fldCharType="separate"/>
        </w:r>
        <w:r w:rsidR="0049507E">
          <w:rPr>
            <w:noProof/>
            <w:webHidden/>
          </w:rPr>
          <w:t>56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2" w:history="1">
        <w:r w:rsidR="0049507E" w:rsidRPr="00B14CF3">
          <w:rPr>
            <w:rStyle w:val="Hyperlink"/>
            <w:rFonts w:eastAsia="Calibri"/>
            <w:noProof/>
          </w:rPr>
          <w:t>Ilustración 14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_Toc400823892 \h </w:instrText>
        </w:r>
        <w:r w:rsidR="0049507E">
          <w:rPr>
            <w:noProof/>
            <w:webHidden/>
          </w:rPr>
        </w:r>
        <w:r w:rsidR="0049507E">
          <w:rPr>
            <w:noProof/>
            <w:webHidden/>
          </w:rPr>
          <w:fldChar w:fldCharType="separate"/>
        </w:r>
        <w:r w:rsidR="0049507E">
          <w:rPr>
            <w:noProof/>
            <w:webHidden/>
          </w:rPr>
          <w:t>56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3" w:history="1">
        <w:r w:rsidR="0049507E" w:rsidRPr="00B14CF3">
          <w:rPr>
            <w:rStyle w:val="Hyperlink"/>
            <w:rFonts w:eastAsia="Calibri"/>
            <w:noProof/>
          </w:rPr>
          <w:t>Ilustración 15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_Toc400823893 \h </w:instrText>
        </w:r>
        <w:r w:rsidR="0049507E">
          <w:rPr>
            <w:noProof/>
            <w:webHidden/>
          </w:rPr>
        </w:r>
        <w:r w:rsidR="0049507E">
          <w:rPr>
            <w:noProof/>
            <w:webHidden/>
          </w:rPr>
          <w:fldChar w:fldCharType="separate"/>
        </w:r>
        <w:r w:rsidR="0049507E">
          <w:rPr>
            <w:noProof/>
            <w:webHidden/>
          </w:rPr>
          <w:t>57</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4" w:history="1">
        <w:r w:rsidR="0049507E" w:rsidRPr="00B14CF3">
          <w:rPr>
            <w:rStyle w:val="Hyperlink"/>
            <w:rFonts w:eastAsia="Calibri"/>
            <w:noProof/>
          </w:rPr>
          <w:t>Ilustración 16 – Aplicación Audinsa Audiología instalada en un dispositivo inteligente.</w:t>
        </w:r>
        <w:r w:rsidR="0049507E">
          <w:rPr>
            <w:noProof/>
            <w:webHidden/>
          </w:rPr>
          <w:tab/>
        </w:r>
        <w:r w:rsidR="0049507E">
          <w:rPr>
            <w:noProof/>
            <w:webHidden/>
          </w:rPr>
          <w:fldChar w:fldCharType="begin"/>
        </w:r>
        <w:r w:rsidR="0049507E">
          <w:rPr>
            <w:noProof/>
            <w:webHidden/>
          </w:rPr>
          <w:instrText xml:space="preserve"> PAGEREF _Toc400823894 \h </w:instrText>
        </w:r>
        <w:r w:rsidR="0049507E">
          <w:rPr>
            <w:noProof/>
            <w:webHidden/>
          </w:rPr>
        </w:r>
        <w:r w:rsidR="0049507E">
          <w:rPr>
            <w:noProof/>
            <w:webHidden/>
          </w:rPr>
          <w:fldChar w:fldCharType="separate"/>
        </w:r>
        <w:r w:rsidR="0049507E">
          <w:rPr>
            <w:noProof/>
            <w:webHidden/>
          </w:rPr>
          <w:t>58</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5" w:history="1">
        <w:r w:rsidR="0049507E" w:rsidRPr="00B14CF3">
          <w:rPr>
            <w:rStyle w:val="Hyperlink"/>
            <w:rFonts w:eastAsia="Calibri"/>
            <w:noProof/>
          </w:rPr>
          <w:t>Ilustración 17 – Aplicación Audinsa Audiología, pantalla de inicio.</w:t>
        </w:r>
        <w:r w:rsidR="0049507E">
          <w:rPr>
            <w:noProof/>
            <w:webHidden/>
          </w:rPr>
          <w:tab/>
        </w:r>
        <w:r w:rsidR="0049507E">
          <w:rPr>
            <w:noProof/>
            <w:webHidden/>
          </w:rPr>
          <w:fldChar w:fldCharType="begin"/>
        </w:r>
        <w:r w:rsidR="0049507E">
          <w:rPr>
            <w:noProof/>
            <w:webHidden/>
          </w:rPr>
          <w:instrText xml:space="preserve"> PAGEREF _Toc400823895 \h </w:instrText>
        </w:r>
        <w:r w:rsidR="0049507E">
          <w:rPr>
            <w:noProof/>
            <w:webHidden/>
          </w:rPr>
        </w:r>
        <w:r w:rsidR="0049507E">
          <w:rPr>
            <w:noProof/>
            <w:webHidden/>
          </w:rPr>
          <w:fldChar w:fldCharType="separate"/>
        </w:r>
        <w:r w:rsidR="0049507E">
          <w:rPr>
            <w:noProof/>
            <w:webHidden/>
          </w:rPr>
          <w:t>59</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6" w:history="1">
        <w:r w:rsidR="0049507E" w:rsidRPr="00B14CF3">
          <w:rPr>
            <w:rStyle w:val="Hyperlink"/>
            <w:rFonts w:eastAsia="Calibri"/>
            <w:noProof/>
          </w:rPr>
          <w:t>Ilustración 18 – Aplicación Audinsa Audiología pantalla de creación de perfil.</w:t>
        </w:r>
        <w:r w:rsidR="0049507E">
          <w:rPr>
            <w:noProof/>
            <w:webHidden/>
          </w:rPr>
          <w:tab/>
        </w:r>
        <w:r w:rsidR="0049507E">
          <w:rPr>
            <w:noProof/>
            <w:webHidden/>
          </w:rPr>
          <w:fldChar w:fldCharType="begin"/>
        </w:r>
        <w:r w:rsidR="0049507E">
          <w:rPr>
            <w:noProof/>
            <w:webHidden/>
          </w:rPr>
          <w:instrText xml:space="preserve"> PAGEREF _Toc400823896 \h </w:instrText>
        </w:r>
        <w:r w:rsidR="0049507E">
          <w:rPr>
            <w:noProof/>
            <w:webHidden/>
          </w:rPr>
        </w:r>
        <w:r w:rsidR="0049507E">
          <w:rPr>
            <w:noProof/>
            <w:webHidden/>
          </w:rPr>
          <w:fldChar w:fldCharType="separate"/>
        </w:r>
        <w:r w:rsidR="0049507E">
          <w:rPr>
            <w:noProof/>
            <w:webHidden/>
          </w:rPr>
          <w:t>60</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7" w:history="1">
        <w:r w:rsidR="0049507E" w:rsidRPr="00B14CF3">
          <w:rPr>
            <w:rStyle w:val="Hyperlink"/>
            <w:rFonts w:eastAsia="Calibri"/>
            <w:noProof/>
          </w:rPr>
          <w:t>Ilustración 19– Aplicación Audinsa Audiología, pantalla con perfil creado.</w:t>
        </w:r>
        <w:r w:rsidR="0049507E">
          <w:rPr>
            <w:noProof/>
            <w:webHidden/>
          </w:rPr>
          <w:tab/>
        </w:r>
        <w:r w:rsidR="0049507E">
          <w:rPr>
            <w:noProof/>
            <w:webHidden/>
          </w:rPr>
          <w:fldChar w:fldCharType="begin"/>
        </w:r>
        <w:r w:rsidR="0049507E">
          <w:rPr>
            <w:noProof/>
            <w:webHidden/>
          </w:rPr>
          <w:instrText xml:space="preserve"> PAGEREF _Toc400823897 \h </w:instrText>
        </w:r>
        <w:r w:rsidR="0049507E">
          <w:rPr>
            <w:noProof/>
            <w:webHidden/>
          </w:rPr>
        </w:r>
        <w:r w:rsidR="0049507E">
          <w:rPr>
            <w:noProof/>
            <w:webHidden/>
          </w:rPr>
          <w:fldChar w:fldCharType="separate"/>
        </w:r>
        <w:r w:rsidR="0049507E">
          <w:rPr>
            <w:noProof/>
            <w:webHidden/>
          </w:rPr>
          <w:t>61</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8" w:history="1">
        <w:r w:rsidR="0049507E" w:rsidRPr="00B14CF3">
          <w:rPr>
            <w:rStyle w:val="Hyperlink"/>
            <w:rFonts w:eastAsia="Calibri"/>
            <w:noProof/>
          </w:rPr>
          <w:t>Ilustración 20 – Aplicación Audinsa Audiología, pantalla con listado de exámenes.</w:t>
        </w:r>
        <w:r w:rsidR="0049507E">
          <w:rPr>
            <w:noProof/>
            <w:webHidden/>
          </w:rPr>
          <w:tab/>
        </w:r>
        <w:r w:rsidR="0049507E">
          <w:rPr>
            <w:noProof/>
            <w:webHidden/>
          </w:rPr>
          <w:fldChar w:fldCharType="begin"/>
        </w:r>
        <w:r w:rsidR="0049507E">
          <w:rPr>
            <w:noProof/>
            <w:webHidden/>
          </w:rPr>
          <w:instrText xml:space="preserve"> PAGEREF _Toc400823898 \h </w:instrText>
        </w:r>
        <w:r w:rsidR="0049507E">
          <w:rPr>
            <w:noProof/>
            <w:webHidden/>
          </w:rPr>
        </w:r>
        <w:r w:rsidR="0049507E">
          <w:rPr>
            <w:noProof/>
            <w:webHidden/>
          </w:rPr>
          <w:fldChar w:fldCharType="separate"/>
        </w:r>
        <w:r w:rsidR="0049507E">
          <w:rPr>
            <w:noProof/>
            <w:webHidden/>
          </w:rPr>
          <w:t>62</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9" w:history="1">
        <w:r w:rsidR="0049507E" w:rsidRPr="00B14CF3">
          <w:rPr>
            <w:rStyle w:val="Hyperlink"/>
            <w:rFonts w:eastAsia="Calibri"/>
            <w:noProof/>
          </w:rPr>
          <w:t>Ilustración 21 – Aplicación Audinsa Audiología, pantalla con menú de opciones.</w:t>
        </w:r>
        <w:r w:rsidR="0049507E">
          <w:rPr>
            <w:noProof/>
            <w:webHidden/>
          </w:rPr>
          <w:tab/>
        </w:r>
        <w:r w:rsidR="0049507E">
          <w:rPr>
            <w:noProof/>
            <w:webHidden/>
          </w:rPr>
          <w:fldChar w:fldCharType="begin"/>
        </w:r>
        <w:r w:rsidR="0049507E">
          <w:rPr>
            <w:noProof/>
            <w:webHidden/>
          </w:rPr>
          <w:instrText xml:space="preserve"> PAGEREF _Toc400823899 \h </w:instrText>
        </w:r>
        <w:r w:rsidR="0049507E">
          <w:rPr>
            <w:noProof/>
            <w:webHidden/>
          </w:rPr>
        </w:r>
        <w:r w:rsidR="0049507E">
          <w:rPr>
            <w:noProof/>
            <w:webHidden/>
          </w:rPr>
          <w:fldChar w:fldCharType="separate"/>
        </w:r>
        <w:r w:rsidR="0049507E">
          <w:rPr>
            <w:noProof/>
            <w:webHidden/>
          </w:rPr>
          <w:t>63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0" w:history="1">
        <w:r w:rsidR="0049507E" w:rsidRPr="00B14CF3">
          <w:rPr>
            <w:rStyle w:val="Hyperlink"/>
            <w:rFonts w:eastAsia="Calibri"/>
            <w:noProof/>
          </w:rPr>
          <w:t>Ilustración 22 – Aplicación Audinsa Audiología, pantalla instrucciones de examen Sensibilidad de oído.</w:t>
        </w:r>
        <w:r w:rsidR="0049507E">
          <w:rPr>
            <w:noProof/>
            <w:webHidden/>
          </w:rPr>
          <w:tab/>
        </w:r>
        <w:r w:rsidR="0049507E">
          <w:rPr>
            <w:noProof/>
            <w:webHidden/>
          </w:rPr>
          <w:fldChar w:fldCharType="begin"/>
        </w:r>
        <w:r w:rsidR="0049507E">
          <w:rPr>
            <w:noProof/>
            <w:webHidden/>
          </w:rPr>
          <w:instrText xml:space="preserve"> PAGEREF _Toc400823900 \h </w:instrText>
        </w:r>
        <w:r w:rsidR="0049507E">
          <w:rPr>
            <w:noProof/>
            <w:webHidden/>
          </w:rPr>
        </w:r>
        <w:r w:rsidR="0049507E">
          <w:rPr>
            <w:noProof/>
            <w:webHidden/>
          </w:rPr>
          <w:fldChar w:fldCharType="separate"/>
        </w:r>
        <w:r w:rsidR="0049507E">
          <w:rPr>
            <w:noProof/>
            <w:webHidden/>
          </w:rPr>
          <w:t>64</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1" w:history="1">
        <w:r w:rsidR="0049507E" w:rsidRPr="00B14CF3">
          <w:rPr>
            <w:rStyle w:val="Hyperlink"/>
            <w:rFonts w:eastAsia="Calibri"/>
            <w:noProof/>
          </w:rPr>
          <w:t>Ilustración 23 – Aplicación Audinsa Audiología, pantalla prueba de Sensibilidad de oído.</w:t>
        </w:r>
        <w:r w:rsidR="0049507E">
          <w:rPr>
            <w:noProof/>
            <w:webHidden/>
          </w:rPr>
          <w:tab/>
        </w:r>
        <w:r w:rsidR="0049507E">
          <w:rPr>
            <w:noProof/>
            <w:webHidden/>
          </w:rPr>
          <w:fldChar w:fldCharType="begin"/>
        </w:r>
        <w:r w:rsidR="0049507E">
          <w:rPr>
            <w:noProof/>
            <w:webHidden/>
          </w:rPr>
          <w:instrText xml:space="preserve"> PAGEREF _Toc400823901 \h </w:instrText>
        </w:r>
        <w:r w:rsidR="0049507E">
          <w:rPr>
            <w:noProof/>
            <w:webHidden/>
          </w:rPr>
        </w:r>
        <w:r w:rsidR="0049507E">
          <w:rPr>
            <w:noProof/>
            <w:webHidden/>
          </w:rPr>
          <w:fldChar w:fldCharType="separate"/>
        </w:r>
        <w:r w:rsidR="0049507E">
          <w:rPr>
            <w:noProof/>
            <w:webHidden/>
          </w:rPr>
          <w:t>65</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2" w:history="1">
        <w:r w:rsidR="0049507E" w:rsidRPr="00B14CF3">
          <w:rPr>
            <w:rStyle w:val="Hyperlink"/>
            <w:rFonts w:eastAsia="Calibri"/>
            <w:noProof/>
          </w:rPr>
          <w:t>Ilustración 24 – Aplicación Audinsa Audiología, pantalla instrucciones de examen Cuestionario.</w:t>
        </w:r>
        <w:r w:rsidR="0049507E">
          <w:rPr>
            <w:noProof/>
            <w:webHidden/>
          </w:rPr>
          <w:tab/>
        </w:r>
        <w:r w:rsidR="0049507E">
          <w:rPr>
            <w:noProof/>
            <w:webHidden/>
          </w:rPr>
          <w:fldChar w:fldCharType="begin"/>
        </w:r>
        <w:r w:rsidR="0049507E">
          <w:rPr>
            <w:noProof/>
            <w:webHidden/>
          </w:rPr>
          <w:instrText xml:space="preserve"> PAGEREF _Toc400823902 \h </w:instrText>
        </w:r>
        <w:r w:rsidR="0049507E">
          <w:rPr>
            <w:noProof/>
            <w:webHidden/>
          </w:rPr>
        </w:r>
        <w:r w:rsidR="0049507E">
          <w:rPr>
            <w:noProof/>
            <w:webHidden/>
          </w:rPr>
          <w:fldChar w:fldCharType="separate"/>
        </w:r>
        <w:r w:rsidR="0049507E">
          <w:rPr>
            <w:noProof/>
            <w:webHidden/>
          </w:rPr>
          <w:t>66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3" w:history="1">
        <w:r w:rsidR="0049507E" w:rsidRPr="00B14CF3">
          <w:rPr>
            <w:rStyle w:val="Hyperlink"/>
            <w:rFonts w:eastAsia="Calibri"/>
            <w:noProof/>
          </w:rPr>
          <w:t>Ilustración 25 – Aplicación Audinsa Audiología, pantalla del examen Cuestionario.</w:t>
        </w:r>
        <w:r w:rsidR="0049507E">
          <w:rPr>
            <w:noProof/>
            <w:webHidden/>
          </w:rPr>
          <w:tab/>
        </w:r>
        <w:r w:rsidR="0049507E">
          <w:rPr>
            <w:noProof/>
            <w:webHidden/>
          </w:rPr>
          <w:fldChar w:fldCharType="begin"/>
        </w:r>
        <w:r w:rsidR="0049507E">
          <w:rPr>
            <w:noProof/>
            <w:webHidden/>
          </w:rPr>
          <w:instrText xml:space="preserve"> PAGEREF _Toc400823903 \h </w:instrText>
        </w:r>
        <w:r w:rsidR="0049507E">
          <w:rPr>
            <w:noProof/>
            <w:webHidden/>
          </w:rPr>
        </w:r>
        <w:r w:rsidR="0049507E">
          <w:rPr>
            <w:noProof/>
            <w:webHidden/>
          </w:rPr>
          <w:fldChar w:fldCharType="separate"/>
        </w:r>
        <w:r w:rsidR="0049507E">
          <w:rPr>
            <w:noProof/>
            <w:webHidden/>
          </w:rPr>
          <w:t>67</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4" w:history="1">
        <w:r w:rsidR="0049507E" w:rsidRPr="00B14CF3">
          <w:rPr>
            <w:rStyle w:val="Hyperlink"/>
            <w:rFonts w:eastAsia="Calibri"/>
            <w:noProof/>
          </w:rPr>
          <w:t>Ilustración 26 – Aplicación Audinsa Audiología, pantalla resultado de examen Cuestionario.</w:t>
        </w:r>
        <w:r w:rsidR="0049507E">
          <w:rPr>
            <w:noProof/>
            <w:webHidden/>
          </w:rPr>
          <w:tab/>
        </w:r>
        <w:r w:rsidR="0049507E">
          <w:rPr>
            <w:noProof/>
            <w:webHidden/>
          </w:rPr>
          <w:fldChar w:fldCharType="begin"/>
        </w:r>
        <w:r w:rsidR="0049507E">
          <w:rPr>
            <w:noProof/>
            <w:webHidden/>
          </w:rPr>
          <w:instrText xml:space="preserve"> PAGEREF _Toc400823904 \h </w:instrText>
        </w:r>
        <w:r w:rsidR="0049507E">
          <w:rPr>
            <w:noProof/>
            <w:webHidden/>
          </w:rPr>
        </w:r>
        <w:r w:rsidR="0049507E">
          <w:rPr>
            <w:noProof/>
            <w:webHidden/>
          </w:rPr>
          <w:fldChar w:fldCharType="separate"/>
        </w:r>
        <w:r w:rsidR="0049507E">
          <w:rPr>
            <w:noProof/>
            <w:webHidden/>
          </w:rPr>
          <w:t>68</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5" w:history="1">
        <w:r w:rsidR="0049507E" w:rsidRPr="00B14CF3">
          <w:rPr>
            <w:rStyle w:val="Hyperlink"/>
            <w:rFonts w:eastAsia="Calibri"/>
            <w:noProof/>
          </w:rPr>
          <w:t>Ilustración 27 – Aplicación Audinsa Audiología, pantalla opciones sobre los resultados.</w:t>
        </w:r>
        <w:r w:rsidR="0049507E">
          <w:rPr>
            <w:noProof/>
            <w:webHidden/>
          </w:rPr>
          <w:tab/>
        </w:r>
        <w:r w:rsidR="0049507E">
          <w:rPr>
            <w:noProof/>
            <w:webHidden/>
          </w:rPr>
          <w:fldChar w:fldCharType="begin"/>
        </w:r>
        <w:r w:rsidR="0049507E">
          <w:rPr>
            <w:noProof/>
            <w:webHidden/>
          </w:rPr>
          <w:instrText xml:space="preserve"> PAGEREF _Toc400823905 \h </w:instrText>
        </w:r>
        <w:r w:rsidR="0049507E">
          <w:rPr>
            <w:noProof/>
            <w:webHidden/>
          </w:rPr>
        </w:r>
        <w:r w:rsidR="0049507E">
          <w:rPr>
            <w:noProof/>
            <w:webHidden/>
          </w:rPr>
          <w:fldChar w:fldCharType="separate"/>
        </w:r>
        <w:r w:rsidR="0049507E">
          <w:rPr>
            <w:noProof/>
            <w:webHidden/>
          </w:rPr>
          <w:t>69</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6" w:history="1">
        <w:r w:rsidR="0049507E" w:rsidRPr="00B14CF3">
          <w:rPr>
            <w:rStyle w:val="Hyperlink"/>
            <w:rFonts w:eastAsia="Calibri"/>
            <w:noProof/>
          </w:rPr>
          <w:t>Ilustración 28 – Aplicación Audinsa Audiología, pantalla de acción compartir en pantalla resultados.</w:t>
        </w:r>
        <w:r w:rsidR="0049507E">
          <w:rPr>
            <w:noProof/>
            <w:webHidden/>
          </w:rPr>
          <w:tab/>
        </w:r>
        <w:r w:rsidR="0049507E">
          <w:rPr>
            <w:noProof/>
            <w:webHidden/>
          </w:rPr>
          <w:fldChar w:fldCharType="begin"/>
        </w:r>
        <w:r w:rsidR="0049507E">
          <w:rPr>
            <w:noProof/>
            <w:webHidden/>
          </w:rPr>
          <w:instrText xml:space="preserve"> PAGEREF _Toc400823906 \h </w:instrText>
        </w:r>
        <w:r w:rsidR="0049507E">
          <w:rPr>
            <w:noProof/>
            <w:webHidden/>
          </w:rPr>
        </w:r>
        <w:r w:rsidR="0049507E">
          <w:rPr>
            <w:noProof/>
            <w:webHidden/>
          </w:rPr>
          <w:fldChar w:fldCharType="separate"/>
        </w:r>
        <w:r w:rsidR="0049507E">
          <w:rPr>
            <w:noProof/>
            <w:webHidden/>
          </w:rPr>
          <w:t>70</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7" w:history="1">
        <w:r w:rsidR="0049507E" w:rsidRPr="00B14CF3">
          <w:rPr>
            <w:rStyle w:val="Hyperlink"/>
            <w:rFonts w:eastAsia="Calibri"/>
            <w:noProof/>
          </w:rPr>
          <w:t>Ilustración 29 – Aplicación Audinsa Audiología, pantalla Artículos (blog de la clínica).</w:t>
        </w:r>
        <w:r w:rsidR="0049507E">
          <w:rPr>
            <w:noProof/>
            <w:webHidden/>
          </w:rPr>
          <w:tab/>
        </w:r>
        <w:r w:rsidR="0049507E">
          <w:rPr>
            <w:noProof/>
            <w:webHidden/>
          </w:rPr>
          <w:fldChar w:fldCharType="begin"/>
        </w:r>
        <w:r w:rsidR="0049507E">
          <w:rPr>
            <w:noProof/>
            <w:webHidden/>
          </w:rPr>
          <w:instrText xml:space="preserve"> PAGEREF _Toc400823907 \h </w:instrText>
        </w:r>
        <w:r w:rsidR="0049507E">
          <w:rPr>
            <w:noProof/>
            <w:webHidden/>
          </w:rPr>
        </w:r>
        <w:r w:rsidR="0049507E">
          <w:rPr>
            <w:noProof/>
            <w:webHidden/>
          </w:rPr>
          <w:fldChar w:fldCharType="separate"/>
        </w:r>
        <w:r w:rsidR="0049507E">
          <w:rPr>
            <w:noProof/>
            <w:webHidden/>
          </w:rPr>
          <w:t>71</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8" w:history="1">
        <w:r w:rsidR="0049507E" w:rsidRPr="00B14CF3">
          <w:rPr>
            <w:rStyle w:val="Hyperlink"/>
            <w:rFonts w:eastAsia="Calibri"/>
            <w:noProof/>
          </w:rPr>
          <w:t>Ilustración 30 – Aplicación Audinsa Audiología, pantalla consultorios.</w:t>
        </w:r>
        <w:r w:rsidR="0049507E">
          <w:rPr>
            <w:noProof/>
            <w:webHidden/>
          </w:rPr>
          <w:tab/>
        </w:r>
        <w:r w:rsidR="0049507E">
          <w:rPr>
            <w:noProof/>
            <w:webHidden/>
          </w:rPr>
          <w:fldChar w:fldCharType="begin"/>
        </w:r>
        <w:r w:rsidR="0049507E">
          <w:rPr>
            <w:noProof/>
            <w:webHidden/>
          </w:rPr>
          <w:instrText xml:space="preserve"> PAGEREF _Toc400823908 \h </w:instrText>
        </w:r>
        <w:r w:rsidR="0049507E">
          <w:rPr>
            <w:noProof/>
            <w:webHidden/>
          </w:rPr>
        </w:r>
        <w:r w:rsidR="0049507E">
          <w:rPr>
            <w:noProof/>
            <w:webHidden/>
          </w:rPr>
          <w:fldChar w:fldCharType="separate"/>
        </w:r>
        <w:r w:rsidR="0049507E">
          <w:rPr>
            <w:noProof/>
            <w:webHidden/>
          </w:rPr>
          <w:t>72</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9" w:history="1">
        <w:r w:rsidR="0049507E" w:rsidRPr="00B14CF3">
          <w:rPr>
            <w:rStyle w:val="Hyperlink"/>
            <w:rFonts w:eastAsia="Calibri"/>
            <w:noProof/>
          </w:rPr>
          <w:t>Ilustración 31 – Aplicación Audinsa Audiología, pantalla Acciones sobre el  perfil.</w:t>
        </w:r>
        <w:r w:rsidR="0049507E">
          <w:rPr>
            <w:noProof/>
            <w:webHidden/>
          </w:rPr>
          <w:tab/>
        </w:r>
        <w:r w:rsidR="0049507E">
          <w:rPr>
            <w:noProof/>
            <w:webHidden/>
          </w:rPr>
          <w:fldChar w:fldCharType="begin"/>
        </w:r>
        <w:r w:rsidR="0049507E">
          <w:rPr>
            <w:noProof/>
            <w:webHidden/>
          </w:rPr>
          <w:instrText xml:space="preserve"> PAGEREF _Toc400823909 \h </w:instrText>
        </w:r>
        <w:r w:rsidR="0049507E">
          <w:rPr>
            <w:noProof/>
            <w:webHidden/>
          </w:rPr>
        </w:r>
        <w:r w:rsidR="0049507E">
          <w:rPr>
            <w:noProof/>
            <w:webHidden/>
          </w:rPr>
          <w:fldChar w:fldCharType="separate"/>
        </w:r>
        <w:r w:rsidR="0049507E">
          <w:rPr>
            <w:noProof/>
            <w:webHidden/>
          </w:rPr>
          <w:t>73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0" w:history="1">
        <w:r w:rsidR="0049507E" w:rsidRPr="00B14CF3">
          <w:rPr>
            <w:rStyle w:val="Hyperlink"/>
            <w:rFonts w:eastAsia="Calibri"/>
            <w:noProof/>
          </w:rPr>
          <w:t>Ilustración 32 – Aplicación Audinsa Audiología, pantalla confirmación del eliminación del perfil.</w:t>
        </w:r>
        <w:r w:rsidR="0049507E">
          <w:rPr>
            <w:noProof/>
            <w:webHidden/>
          </w:rPr>
          <w:tab/>
        </w:r>
        <w:r w:rsidR="0049507E">
          <w:rPr>
            <w:noProof/>
            <w:webHidden/>
          </w:rPr>
          <w:fldChar w:fldCharType="begin"/>
        </w:r>
        <w:r w:rsidR="0049507E">
          <w:rPr>
            <w:noProof/>
            <w:webHidden/>
          </w:rPr>
          <w:instrText xml:space="preserve"> PAGEREF _Toc400823910 \h </w:instrText>
        </w:r>
        <w:r w:rsidR="0049507E">
          <w:rPr>
            <w:noProof/>
            <w:webHidden/>
          </w:rPr>
        </w:r>
        <w:r w:rsidR="0049507E">
          <w:rPr>
            <w:noProof/>
            <w:webHidden/>
          </w:rPr>
          <w:fldChar w:fldCharType="separate"/>
        </w:r>
        <w:r w:rsidR="0049507E">
          <w:rPr>
            <w:noProof/>
            <w:webHidden/>
          </w:rPr>
          <w:t>74</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1" w:history="1">
        <w:r w:rsidR="0049507E" w:rsidRPr="00B14CF3">
          <w:rPr>
            <w:rStyle w:val="Hyperlink"/>
            <w:rFonts w:eastAsia="Calibri"/>
            <w:noProof/>
          </w:rPr>
          <w:t>Ilustración 33 – Aplicación Audinsa Audiología, pantalla perfil eliminado satisfactoriamente.</w:t>
        </w:r>
        <w:r w:rsidR="0049507E">
          <w:rPr>
            <w:noProof/>
            <w:webHidden/>
          </w:rPr>
          <w:tab/>
        </w:r>
        <w:r w:rsidR="0049507E">
          <w:rPr>
            <w:noProof/>
            <w:webHidden/>
          </w:rPr>
          <w:fldChar w:fldCharType="begin"/>
        </w:r>
        <w:r w:rsidR="0049507E">
          <w:rPr>
            <w:noProof/>
            <w:webHidden/>
          </w:rPr>
          <w:instrText xml:space="preserve"> PAGEREF _Toc400823911 \h </w:instrText>
        </w:r>
        <w:r w:rsidR="0049507E">
          <w:rPr>
            <w:noProof/>
            <w:webHidden/>
          </w:rPr>
        </w:r>
        <w:r w:rsidR="0049507E">
          <w:rPr>
            <w:noProof/>
            <w:webHidden/>
          </w:rPr>
          <w:fldChar w:fldCharType="separate"/>
        </w:r>
        <w:r w:rsidR="0049507E">
          <w:rPr>
            <w:noProof/>
            <w:webHidden/>
          </w:rPr>
          <w:t>75</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2" w:history="1">
        <w:r w:rsidR="0049507E" w:rsidRPr="00B14CF3">
          <w:rPr>
            <w:rStyle w:val="Hyperlink"/>
            <w:rFonts w:eastAsia="Calibri"/>
            <w:noProof/>
          </w:rPr>
          <w:t>Ilustración 34 – Imágenes de a</w:t>
        </w:r>
        <w:r w:rsidR="0049507E" w:rsidRPr="00B14CF3">
          <w:rPr>
            <w:rStyle w:val="Hyperlink"/>
            <w:rFonts w:eastAsia="Calibri"/>
            <w:noProof/>
            <w:lang w:eastAsia="es-CR"/>
          </w:rPr>
          <w:t>plicación basada en tecnología móvil para conocer el estado auditivo</w:t>
        </w:r>
        <w:r w:rsidR="0049507E">
          <w:rPr>
            <w:noProof/>
            <w:webHidden/>
          </w:rPr>
          <w:tab/>
        </w:r>
        <w:r w:rsidR="0049507E">
          <w:rPr>
            <w:noProof/>
            <w:webHidden/>
          </w:rPr>
          <w:fldChar w:fldCharType="begin"/>
        </w:r>
        <w:r w:rsidR="0049507E">
          <w:rPr>
            <w:noProof/>
            <w:webHidden/>
          </w:rPr>
          <w:instrText xml:space="preserve"> PAGEREF _Toc400823912 \h </w:instrText>
        </w:r>
        <w:r w:rsidR="0049507E">
          <w:rPr>
            <w:noProof/>
            <w:webHidden/>
          </w:rPr>
        </w:r>
        <w:r w:rsidR="0049507E">
          <w:rPr>
            <w:noProof/>
            <w:webHidden/>
          </w:rPr>
          <w:fldChar w:fldCharType="separate"/>
        </w:r>
        <w:r w:rsidR="0049507E">
          <w:rPr>
            <w:noProof/>
            <w:webHidden/>
          </w:rPr>
          <w:t>76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3" w:history="1">
        <w:r w:rsidR="0049507E" w:rsidRPr="00B14CF3">
          <w:rPr>
            <w:rStyle w:val="Hyperlink"/>
            <w:rFonts w:eastAsia="Calibri"/>
            <w:noProof/>
          </w:rPr>
          <w:t>Ilustración 35 - Pantalla principal uHear Aplicación uHear</w:t>
        </w:r>
        <w:r w:rsidR="0049507E">
          <w:rPr>
            <w:noProof/>
            <w:webHidden/>
          </w:rPr>
          <w:tab/>
        </w:r>
        <w:r w:rsidR="0049507E">
          <w:rPr>
            <w:noProof/>
            <w:webHidden/>
          </w:rPr>
          <w:fldChar w:fldCharType="begin"/>
        </w:r>
        <w:r w:rsidR="0049507E">
          <w:rPr>
            <w:noProof/>
            <w:webHidden/>
          </w:rPr>
          <w:instrText xml:space="preserve"> PAGEREF _Toc400823913 \h </w:instrText>
        </w:r>
        <w:r w:rsidR="0049507E">
          <w:rPr>
            <w:noProof/>
            <w:webHidden/>
          </w:rPr>
        </w:r>
        <w:r w:rsidR="0049507E">
          <w:rPr>
            <w:noProof/>
            <w:webHidden/>
          </w:rPr>
          <w:fldChar w:fldCharType="separate"/>
        </w:r>
        <w:r w:rsidR="0049507E">
          <w:rPr>
            <w:noProof/>
            <w:webHidden/>
          </w:rPr>
          <w:t>101</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4" w:history="1">
        <w:r w:rsidR="0049507E" w:rsidRPr="00B14CF3">
          <w:rPr>
            <w:rStyle w:val="Hyperlink"/>
            <w:rFonts w:eastAsia="Calibri"/>
            <w:noProof/>
          </w:rPr>
          <w:t>Ilustración 36– Sensibilidad de oído uHear – Prueba en ejecución Aplicación uHear</w:t>
        </w:r>
        <w:r w:rsidR="0049507E">
          <w:rPr>
            <w:noProof/>
            <w:webHidden/>
          </w:rPr>
          <w:tab/>
        </w:r>
        <w:r w:rsidR="0049507E">
          <w:rPr>
            <w:noProof/>
            <w:webHidden/>
          </w:rPr>
          <w:fldChar w:fldCharType="begin"/>
        </w:r>
        <w:r w:rsidR="0049507E">
          <w:rPr>
            <w:noProof/>
            <w:webHidden/>
          </w:rPr>
          <w:instrText xml:space="preserve"> PAGEREF _Toc400823914 \h </w:instrText>
        </w:r>
        <w:r w:rsidR="0049507E">
          <w:rPr>
            <w:noProof/>
            <w:webHidden/>
          </w:rPr>
        </w:r>
        <w:r w:rsidR="0049507E">
          <w:rPr>
            <w:noProof/>
            <w:webHidden/>
          </w:rPr>
          <w:fldChar w:fldCharType="separate"/>
        </w:r>
        <w:r w:rsidR="0049507E">
          <w:rPr>
            <w:noProof/>
            <w:webHidden/>
          </w:rPr>
          <w:t>102</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5" w:history="1">
        <w:r w:rsidR="0049507E" w:rsidRPr="00B14CF3">
          <w:rPr>
            <w:rStyle w:val="Hyperlink"/>
            <w:rFonts w:eastAsia="Calibri"/>
            <w:noProof/>
          </w:rPr>
          <w:t>Ilustración 37 – Pantalla de resultados examen de sensibilidad de oído</w:t>
        </w:r>
        <w:r w:rsidR="0049507E">
          <w:rPr>
            <w:noProof/>
            <w:webHidden/>
          </w:rPr>
          <w:tab/>
        </w:r>
        <w:r w:rsidR="0049507E">
          <w:rPr>
            <w:noProof/>
            <w:webHidden/>
          </w:rPr>
          <w:fldChar w:fldCharType="begin"/>
        </w:r>
        <w:r w:rsidR="0049507E">
          <w:rPr>
            <w:noProof/>
            <w:webHidden/>
          </w:rPr>
          <w:instrText xml:space="preserve"> PAGEREF _Toc400823915 \h </w:instrText>
        </w:r>
        <w:r w:rsidR="0049507E">
          <w:rPr>
            <w:noProof/>
            <w:webHidden/>
          </w:rPr>
        </w:r>
        <w:r w:rsidR="0049507E">
          <w:rPr>
            <w:noProof/>
            <w:webHidden/>
          </w:rPr>
          <w:fldChar w:fldCharType="separate"/>
        </w:r>
        <w:r w:rsidR="0049507E">
          <w:rPr>
            <w:noProof/>
            <w:webHidden/>
          </w:rPr>
          <w:t>103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6" w:history="1">
        <w:r w:rsidR="0049507E" w:rsidRPr="00B14CF3">
          <w:rPr>
            <w:rStyle w:val="Hyperlink"/>
            <w:rFonts w:eastAsia="Calibri"/>
            <w:noProof/>
          </w:rPr>
          <w:t>Ilustración 38 – Pantalla de resultados uHear</w:t>
        </w:r>
        <w:r w:rsidR="0049507E">
          <w:rPr>
            <w:noProof/>
            <w:webHidden/>
          </w:rPr>
          <w:tab/>
        </w:r>
        <w:r w:rsidR="0049507E">
          <w:rPr>
            <w:noProof/>
            <w:webHidden/>
          </w:rPr>
          <w:fldChar w:fldCharType="begin"/>
        </w:r>
        <w:r w:rsidR="0049507E">
          <w:rPr>
            <w:noProof/>
            <w:webHidden/>
          </w:rPr>
          <w:instrText xml:space="preserve"> PAGEREF _Toc400823916 \h </w:instrText>
        </w:r>
        <w:r w:rsidR="0049507E">
          <w:rPr>
            <w:noProof/>
            <w:webHidden/>
          </w:rPr>
        </w:r>
        <w:r w:rsidR="0049507E">
          <w:rPr>
            <w:noProof/>
            <w:webHidden/>
          </w:rPr>
          <w:fldChar w:fldCharType="separate"/>
        </w:r>
        <w:r w:rsidR="0049507E">
          <w:rPr>
            <w:noProof/>
            <w:webHidden/>
          </w:rPr>
          <w:t>104</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7" w:history="1">
        <w:r w:rsidR="0049507E" w:rsidRPr="00B14CF3">
          <w:rPr>
            <w:rStyle w:val="Hyperlink"/>
            <w:rFonts w:eastAsia="Calibri"/>
            <w:noProof/>
          </w:rPr>
          <w:t>Ilustración 39 – Pantalla de resultados guardados</w:t>
        </w:r>
        <w:r w:rsidR="0049507E">
          <w:rPr>
            <w:noProof/>
            <w:webHidden/>
          </w:rPr>
          <w:tab/>
        </w:r>
        <w:r w:rsidR="0049507E">
          <w:rPr>
            <w:noProof/>
            <w:webHidden/>
          </w:rPr>
          <w:fldChar w:fldCharType="begin"/>
        </w:r>
        <w:r w:rsidR="0049507E">
          <w:rPr>
            <w:noProof/>
            <w:webHidden/>
          </w:rPr>
          <w:instrText xml:space="preserve"> PAGEREF _Toc400823917 \h </w:instrText>
        </w:r>
        <w:r w:rsidR="0049507E">
          <w:rPr>
            <w:noProof/>
            <w:webHidden/>
          </w:rPr>
        </w:r>
        <w:r w:rsidR="0049507E">
          <w:rPr>
            <w:noProof/>
            <w:webHidden/>
          </w:rPr>
          <w:fldChar w:fldCharType="separate"/>
        </w:r>
        <w:r w:rsidR="0049507E">
          <w:rPr>
            <w:noProof/>
            <w:webHidden/>
          </w:rPr>
          <w:t>105</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8" w:history="1">
        <w:r w:rsidR="0049507E" w:rsidRPr="00B14CF3">
          <w:rPr>
            <w:rStyle w:val="Hyperlink"/>
            <w:rFonts w:eastAsia="Calibri"/>
            <w:noProof/>
          </w:rPr>
          <w:t>Ilustración 40 – Consejos auditivos</w:t>
        </w:r>
        <w:r w:rsidR="0049507E">
          <w:rPr>
            <w:noProof/>
            <w:webHidden/>
          </w:rPr>
          <w:tab/>
        </w:r>
        <w:r w:rsidR="0049507E">
          <w:rPr>
            <w:noProof/>
            <w:webHidden/>
          </w:rPr>
          <w:fldChar w:fldCharType="begin"/>
        </w:r>
        <w:r w:rsidR="0049507E">
          <w:rPr>
            <w:noProof/>
            <w:webHidden/>
          </w:rPr>
          <w:instrText xml:space="preserve"> PAGEREF _Toc400823918 \h </w:instrText>
        </w:r>
        <w:r w:rsidR="0049507E">
          <w:rPr>
            <w:noProof/>
            <w:webHidden/>
          </w:rPr>
        </w:r>
        <w:r w:rsidR="0049507E">
          <w:rPr>
            <w:noProof/>
            <w:webHidden/>
          </w:rPr>
          <w:fldChar w:fldCharType="separate"/>
        </w:r>
        <w:r w:rsidR="0049507E">
          <w:rPr>
            <w:noProof/>
            <w:webHidden/>
          </w:rPr>
          <w:t>106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9" w:history="1">
        <w:r w:rsidR="0049507E" w:rsidRPr="00B14CF3">
          <w:rPr>
            <w:rStyle w:val="Hyperlink"/>
            <w:rFonts w:eastAsia="Calibri"/>
            <w:noProof/>
          </w:rPr>
          <w:t>Ilustración 41 – Ubicación de centros especializados</w:t>
        </w:r>
        <w:r w:rsidR="0049507E">
          <w:rPr>
            <w:noProof/>
            <w:webHidden/>
          </w:rPr>
          <w:tab/>
        </w:r>
        <w:r w:rsidR="0049507E">
          <w:rPr>
            <w:noProof/>
            <w:webHidden/>
          </w:rPr>
          <w:fldChar w:fldCharType="begin"/>
        </w:r>
        <w:r w:rsidR="0049507E">
          <w:rPr>
            <w:noProof/>
            <w:webHidden/>
          </w:rPr>
          <w:instrText xml:space="preserve"> PAGEREF _Toc400823919 \h </w:instrText>
        </w:r>
        <w:r w:rsidR="0049507E">
          <w:rPr>
            <w:noProof/>
            <w:webHidden/>
          </w:rPr>
        </w:r>
        <w:r w:rsidR="0049507E">
          <w:rPr>
            <w:noProof/>
            <w:webHidden/>
          </w:rPr>
          <w:fldChar w:fldCharType="separate"/>
        </w:r>
        <w:r w:rsidR="0049507E">
          <w:rPr>
            <w:noProof/>
            <w:webHidden/>
          </w:rPr>
          <w:t>107</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0" w:history="1">
        <w:r w:rsidR="0049507E" w:rsidRPr="00B14CF3">
          <w:rPr>
            <w:rStyle w:val="Hyperlink"/>
            <w:rFonts w:eastAsia="Calibri"/>
            <w:noProof/>
          </w:rPr>
          <w:t>Ilustración 42 – Aplicación test en línea: Flujo de imágenes</w:t>
        </w:r>
        <w:r w:rsidR="0049507E">
          <w:rPr>
            <w:noProof/>
            <w:webHidden/>
          </w:rPr>
          <w:tab/>
        </w:r>
        <w:r w:rsidR="0049507E">
          <w:rPr>
            <w:noProof/>
            <w:webHidden/>
          </w:rPr>
          <w:fldChar w:fldCharType="begin"/>
        </w:r>
        <w:r w:rsidR="0049507E">
          <w:rPr>
            <w:noProof/>
            <w:webHidden/>
          </w:rPr>
          <w:instrText xml:space="preserve"> PAGEREF _Toc400823920 \h </w:instrText>
        </w:r>
        <w:r w:rsidR="0049507E">
          <w:rPr>
            <w:noProof/>
            <w:webHidden/>
          </w:rPr>
        </w:r>
        <w:r w:rsidR="0049507E">
          <w:rPr>
            <w:noProof/>
            <w:webHidden/>
          </w:rPr>
          <w:fldChar w:fldCharType="separate"/>
        </w:r>
        <w:r w:rsidR="0049507E">
          <w:rPr>
            <w:noProof/>
            <w:webHidden/>
          </w:rPr>
          <w:t>108</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1" w:history="1">
        <w:r w:rsidR="0049507E" w:rsidRPr="00B14CF3">
          <w:rPr>
            <w:rStyle w:val="Hyperlink"/>
            <w:rFonts w:eastAsia="Calibri"/>
            <w:noProof/>
          </w:rPr>
          <w:t>Ilustración 43 – Pantallas de la aplicación test auditivo Test Auditivo de Phonak</w:t>
        </w:r>
        <w:r w:rsidR="0049507E">
          <w:rPr>
            <w:noProof/>
            <w:webHidden/>
          </w:rPr>
          <w:tab/>
        </w:r>
        <w:r w:rsidR="0049507E">
          <w:rPr>
            <w:noProof/>
            <w:webHidden/>
          </w:rPr>
          <w:fldChar w:fldCharType="begin"/>
        </w:r>
        <w:r w:rsidR="0049507E">
          <w:rPr>
            <w:noProof/>
            <w:webHidden/>
          </w:rPr>
          <w:instrText xml:space="preserve"> PAGEREF _Toc400823921 \h </w:instrText>
        </w:r>
        <w:r w:rsidR="0049507E">
          <w:rPr>
            <w:noProof/>
            <w:webHidden/>
          </w:rPr>
        </w:r>
        <w:r w:rsidR="0049507E">
          <w:rPr>
            <w:noProof/>
            <w:webHidden/>
          </w:rPr>
          <w:fldChar w:fldCharType="separate"/>
        </w:r>
        <w:r w:rsidR="0049507E">
          <w:rPr>
            <w:noProof/>
            <w:webHidden/>
          </w:rPr>
          <w:t>111</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2" w:history="1">
        <w:r w:rsidR="0049507E" w:rsidRPr="00B14CF3">
          <w:rPr>
            <w:rStyle w:val="Hyperlink"/>
            <w:rFonts w:eastAsia="Calibri"/>
            <w:noProof/>
            <w:lang w:val="en-US"/>
          </w:rPr>
          <w:t>Ilustración 44 – Pantalla principal Test your hearing</w:t>
        </w:r>
        <w:r w:rsidR="0049507E">
          <w:rPr>
            <w:noProof/>
            <w:webHidden/>
          </w:rPr>
          <w:tab/>
        </w:r>
        <w:r w:rsidR="0049507E">
          <w:rPr>
            <w:noProof/>
            <w:webHidden/>
          </w:rPr>
          <w:fldChar w:fldCharType="begin"/>
        </w:r>
        <w:r w:rsidR="0049507E">
          <w:rPr>
            <w:noProof/>
            <w:webHidden/>
          </w:rPr>
          <w:instrText xml:space="preserve"> PAGEREF _Toc400823922 \h </w:instrText>
        </w:r>
        <w:r w:rsidR="0049507E">
          <w:rPr>
            <w:noProof/>
            <w:webHidden/>
          </w:rPr>
        </w:r>
        <w:r w:rsidR="0049507E">
          <w:rPr>
            <w:noProof/>
            <w:webHidden/>
          </w:rPr>
          <w:fldChar w:fldCharType="separate"/>
        </w:r>
        <w:r w:rsidR="0049507E">
          <w:rPr>
            <w:noProof/>
            <w:webHidden/>
          </w:rPr>
          <w:t>112</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3" w:history="1">
        <w:r w:rsidR="0049507E" w:rsidRPr="00B14CF3">
          <w:rPr>
            <w:rStyle w:val="Hyperlink"/>
            <w:rFonts w:eastAsia="Calibri"/>
            <w:noProof/>
          </w:rPr>
          <w:t>Ilustración 45 – Interfaz de la prueba de rango de frecuencias</w:t>
        </w:r>
        <w:r w:rsidR="0049507E">
          <w:rPr>
            <w:noProof/>
            <w:webHidden/>
          </w:rPr>
          <w:tab/>
        </w:r>
        <w:r w:rsidR="0049507E">
          <w:rPr>
            <w:noProof/>
            <w:webHidden/>
          </w:rPr>
          <w:fldChar w:fldCharType="begin"/>
        </w:r>
        <w:r w:rsidR="0049507E">
          <w:rPr>
            <w:noProof/>
            <w:webHidden/>
          </w:rPr>
          <w:instrText xml:space="preserve"> PAGEREF _Toc400823923 \h </w:instrText>
        </w:r>
        <w:r w:rsidR="0049507E">
          <w:rPr>
            <w:noProof/>
            <w:webHidden/>
          </w:rPr>
        </w:r>
        <w:r w:rsidR="0049507E">
          <w:rPr>
            <w:noProof/>
            <w:webHidden/>
          </w:rPr>
          <w:fldChar w:fldCharType="separate"/>
        </w:r>
        <w:r w:rsidR="0049507E">
          <w:rPr>
            <w:noProof/>
            <w:webHidden/>
          </w:rPr>
          <w:t>113</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4" w:history="1">
        <w:r w:rsidR="0049507E" w:rsidRPr="00B14CF3">
          <w:rPr>
            <w:rStyle w:val="Hyperlink"/>
            <w:rFonts w:eastAsia="Calibri"/>
            <w:noProof/>
          </w:rPr>
          <w:t>Ilustración 46 – Pantalla de resultados de rango de frecuencias</w:t>
        </w:r>
        <w:r w:rsidR="0049507E">
          <w:rPr>
            <w:noProof/>
            <w:webHidden/>
          </w:rPr>
          <w:tab/>
        </w:r>
        <w:r w:rsidR="0049507E">
          <w:rPr>
            <w:noProof/>
            <w:webHidden/>
          </w:rPr>
          <w:fldChar w:fldCharType="begin"/>
        </w:r>
        <w:r w:rsidR="0049507E">
          <w:rPr>
            <w:noProof/>
            <w:webHidden/>
          </w:rPr>
          <w:instrText xml:space="preserve"> PAGEREF _Toc400823924 \h </w:instrText>
        </w:r>
        <w:r w:rsidR="0049507E">
          <w:rPr>
            <w:noProof/>
            <w:webHidden/>
          </w:rPr>
        </w:r>
        <w:r w:rsidR="0049507E">
          <w:rPr>
            <w:noProof/>
            <w:webHidden/>
          </w:rPr>
          <w:fldChar w:fldCharType="separate"/>
        </w:r>
        <w:r w:rsidR="0049507E">
          <w:rPr>
            <w:noProof/>
            <w:webHidden/>
          </w:rPr>
          <w:t>114</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5" w:history="1">
        <w:r w:rsidR="0049507E" w:rsidRPr="00B14CF3">
          <w:rPr>
            <w:rStyle w:val="Hyperlink"/>
            <w:rFonts w:eastAsia="Calibri"/>
            <w:noProof/>
          </w:rPr>
          <w:t>Ilustración 47 – Interfaz diferenciación de frecuencias</w:t>
        </w:r>
        <w:r w:rsidR="0049507E">
          <w:rPr>
            <w:noProof/>
            <w:webHidden/>
          </w:rPr>
          <w:tab/>
        </w:r>
        <w:r w:rsidR="0049507E">
          <w:rPr>
            <w:noProof/>
            <w:webHidden/>
          </w:rPr>
          <w:fldChar w:fldCharType="begin"/>
        </w:r>
        <w:r w:rsidR="0049507E">
          <w:rPr>
            <w:noProof/>
            <w:webHidden/>
          </w:rPr>
          <w:instrText xml:space="preserve"> PAGEREF _Toc400823925 \h </w:instrText>
        </w:r>
        <w:r w:rsidR="0049507E">
          <w:rPr>
            <w:noProof/>
            <w:webHidden/>
          </w:rPr>
        </w:r>
        <w:r w:rsidR="0049507E">
          <w:rPr>
            <w:noProof/>
            <w:webHidden/>
          </w:rPr>
          <w:fldChar w:fldCharType="separate"/>
        </w:r>
        <w:r w:rsidR="0049507E">
          <w:rPr>
            <w:noProof/>
            <w:webHidden/>
          </w:rPr>
          <w:t>115</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6" w:history="1">
        <w:r w:rsidR="0049507E" w:rsidRPr="00B14CF3">
          <w:rPr>
            <w:rStyle w:val="Hyperlink"/>
            <w:rFonts w:eastAsia="Calibri"/>
            <w:noProof/>
          </w:rPr>
          <w:t>Ilustración 48 – Gráfico representativo diferenciación de frecuencias</w:t>
        </w:r>
        <w:r w:rsidR="0049507E">
          <w:rPr>
            <w:noProof/>
            <w:webHidden/>
          </w:rPr>
          <w:tab/>
        </w:r>
        <w:r w:rsidR="0049507E">
          <w:rPr>
            <w:noProof/>
            <w:webHidden/>
          </w:rPr>
          <w:fldChar w:fldCharType="begin"/>
        </w:r>
        <w:r w:rsidR="0049507E">
          <w:rPr>
            <w:noProof/>
            <w:webHidden/>
          </w:rPr>
          <w:instrText xml:space="preserve"> PAGEREF _Toc400823926 \h </w:instrText>
        </w:r>
        <w:r w:rsidR="0049507E">
          <w:rPr>
            <w:noProof/>
            <w:webHidden/>
          </w:rPr>
        </w:r>
        <w:r w:rsidR="0049507E">
          <w:rPr>
            <w:noProof/>
            <w:webHidden/>
          </w:rPr>
          <w:fldChar w:fldCharType="separate"/>
        </w:r>
        <w:r w:rsidR="0049507E">
          <w:rPr>
            <w:noProof/>
            <w:webHidden/>
          </w:rPr>
          <w:t>116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7" w:history="1">
        <w:r w:rsidR="0049507E" w:rsidRPr="00B14CF3">
          <w:rPr>
            <w:rStyle w:val="Hyperlink"/>
            <w:rFonts w:eastAsia="Calibri"/>
            <w:noProof/>
          </w:rPr>
          <w:t>Ilustración 49 – Pantalla de resultados de diferenciación de frecuencias Aplicación Test your hearing</w:t>
        </w:r>
        <w:r w:rsidR="0049507E">
          <w:rPr>
            <w:noProof/>
            <w:webHidden/>
          </w:rPr>
          <w:tab/>
        </w:r>
        <w:r w:rsidR="0049507E">
          <w:rPr>
            <w:noProof/>
            <w:webHidden/>
          </w:rPr>
          <w:fldChar w:fldCharType="begin"/>
        </w:r>
        <w:r w:rsidR="0049507E">
          <w:rPr>
            <w:noProof/>
            <w:webHidden/>
          </w:rPr>
          <w:instrText xml:space="preserve"> PAGEREF _Toc400823927 \h </w:instrText>
        </w:r>
        <w:r w:rsidR="0049507E">
          <w:rPr>
            <w:noProof/>
            <w:webHidden/>
          </w:rPr>
        </w:r>
        <w:r w:rsidR="0049507E">
          <w:rPr>
            <w:noProof/>
            <w:webHidden/>
          </w:rPr>
          <w:fldChar w:fldCharType="separate"/>
        </w:r>
        <w:r w:rsidR="0049507E">
          <w:rPr>
            <w:noProof/>
            <w:webHidden/>
          </w:rPr>
          <w:t>117</w:t>
        </w:r>
        <w:r w:rsidR="0049507E">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4" w:name="_Toc393650945"/>
      <w:bookmarkStart w:id="105" w:name="_Toc393651047"/>
      <w:bookmarkStart w:id="106" w:name="_Toc393655968"/>
      <w:bookmarkStart w:id="107" w:name="_Toc400823789"/>
      <w:r w:rsidRPr="00A50B51">
        <w:rPr>
          <w:sz w:val="24"/>
          <w:szCs w:val="24"/>
        </w:rPr>
        <w:lastRenderedPageBreak/>
        <w:t>Índice de tablas</w:t>
      </w:r>
      <w:bookmarkEnd w:id="104"/>
      <w:bookmarkEnd w:id="105"/>
      <w:bookmarkEnd w:id="106"/>
      <w:bookmarkEnd w:id="107"/>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00823928" w:history="1">
        <w:r w:rsidR="0049507E" w:rsidRPr="00DF15FF">
          <w:rPr>
            <w:rStyle w:val="Hyperlink"/>
            <w:rFonts w:eastAsia="Calibri"/>
            <w:noProof/>
          </w:rPr>
          <w:t>Tabla 1 – Costo de recursos humanos estimado</w:t>
        </w:r>
        <w:r w:rsidR="0049507E">
          <w:rPr>
            <w:noProof/>
            <w:webHidden/>
          </w:rPr>
          <w:tab/>
        </w:r>
        <w:r w:rsidR="0049507E">
          <w:rPr>
            <w:noProof/>
            <w:webHidden/>
          </w:rPr>
          <w:fldChar w:fldCharType="begin"/>
        </w:r>
        <w:r w:rsidR="0049507E">
          <w:rPr>
            <w:noProof/>
            <w:webHidden/>
          </w:rPr>
          <w:instrText xml:space="preserve"> PAGEREF _Toc400823928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9" w:history="1">
        <w:r w:rsidR="0049507E" w:rsidRPr="00DF15FF">
          <w:rPr>
            <w:rStyle w:val="Hyperlink"/>
            <w:rFonts w:eastAsia="Calibri"/>
            <w:noProof/>
          </w:rPr>
          <w:t>Tabla 2 – Costo de activos por utilizar</w:t>
        </w:r>
        <w:r w:rsidR="0049507E">
          <w:rPr>
            <w:noProof/>
            <w:webHidden/>
          </w:rPr>
          <w:tab/>
        </w:r>
        <w:r w:rsidR="0049507E">
          <w:rPr>
            <w:noProof/>
            <w:webHidden/>
          </w:rPr>
          <w:fldChar w:fldCharType="begin"/>
        </w:r>
        <w:r w:rsidR="0049507E">
          <w:rPr>
            <w:noProof/>
            <w:webHidden/>
          </w:rPr>
          <w:instrText xml:space="preserve"> PAGEREF _Toc400823929 \h </w:instrText>
        </w:r>
        <w:r w:rsidR="0049507E">
          <w:rPr>
            <w:noProof/>
            <w:webHidden/>
          </w:rPr>
        </w:r>
        <w:r w:rsidR="0049507E">
          <w:rPr>
            <w:noProof/>
            <w:webHidden/>
          </w:rPr>
          <w:fldChar w:fldCharType="separate"/>
        </w:r>
        <w:r w:rsidR="0049507E">
          <w:rPr>
            <w:noProof/>
            <w:webHidden/>
          </w:rPr>
          <w:t>27</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0" w:history="1">
        <w:r w:rsidR="0049507E" w:rsidRPr="00DF15FF">
          <w:rPr>
            <w:rStyle w:val="Hyperlink"/>
            <w:rFonts w:eastAsia="Calibri"/>
            <w:noProof/>
          </w:rPr>
          <w:t>Tabla 3 – Comparación de aplicaciones de audiología existentes</w:t>
        </w:r>
        <w:r w:rsidR="0049507E">
          <w:rPr>
            <w:noProof/>
            <w:webHidden/>
          </w:rPr>
          <w:tab/>
        </w:r>
        <w:r w:rsidR="0049507E">
          <w:rPr>
            <w:noProof/>
            <w:webHidden/>
          </w:rPr>
          <w:fldChar w:fldCharType="begin"/>
        </w:r>
        <w:r w:rsidR="0049507E">
          <w:rPr>
            <w:noProof/>
            <w:webHidden/>
          </w:rPr>
          <w:instrText xml:space="preserve"> PAGEREF _Toc400823930 \h </w:instrText>
        </w:r>
        <w:r w:rsidR="0049507E">
          <w:rPr>
            <w:noProof/>
            <w:webHidden/>
          </w:rPr>
        </w:r>
        <w:r w:rsidR="0049507E">
          <w:rPr>
            <w:noProof/>
            <w:webHidden/>
          </w:rPr>
          <w:fldChar w:fldCharType="separate"/>
        </w:r>
        <w:r w:rsidR="0049507E">
          <w:rPr>
            <w:noProof/>
            <w:webHidden/>
          </w:rPr>
          <w:t>29</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1" w:history="1">
        <w:r w:rsidR="0049507E" w:rsidRPr="00DF15FF">
          <w:rPr>
            <w:rStyle w:val="Hyperlink"/>
            <w:rFonts w:eastAsia="Calibri"/>
            <w:noProof/>
          </w:rPr>
          <w:t>Tabla 4 – Escenarios de pruebas</w:t>
        </w:r>
        <w:r w:rsidR="0049507E">
          <w:rPr>
            <w:noProof/>
            <w:webHidden/>
          </w:rPr>
          <w:tab/>
        </w:r>
        <w:r w:rsidR="0049507E">
          <w:rPr>
            <w:noProof/>
            <w:webHidden/>
          </w:rPr>
          <w:fldChar w:fldCharType="begin"/>
        </w:r>
        <w:r w:rsidR="0049507E">
          <w:rPr>
            <w:noProof/>
            <w:webHidden/>
          </w:rPr>
          <w:instrText xml:space="preserve"> PAGEREF _Toc400823931 \h </w:instrText>
        </w:r>
        <w:r w:rsidR="0049507E">
          <w:rPr>
            <w:noProof/>
            <w:webHidden/>
          </w:rPr>
        </w:r>
        <w:r w:rsidR="0049507E">
          <w:rPr>
            <w:noProof/>
            <w:webHidden/>
          </w:rPr>
          <w:fldChar w:fldCharType="separate"/>
        </w:r>
        <w:r w:rsidR="0049507E">
          <w:rPr>
            <w:noProof/>
            <w:webHidden/>
          </w:rPr>
          <w:t>42</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2" w:history="1">
        <w:r w:rsidR="0049507E" w:rsidRPr="00DF15FF">
          <w:rPr>
            <w:rStyle w:val="Hyperlink"/>
            <w:rFonts w:eastAsia="Calibri"/>
            <w:noProof/>
          </w:rPr>
          <w:t>Tabla 5 – Resultados de pruebas</w:t>
        </w:r>
        <w:r w:rsidR="0049507E">
          <w:rPr>
            <w:noProof/>
            <w:webHidden/>
          </w:rPr>
          <w:tab/>
        </w:r>
        <w:r w:rsidR="0049507E">
          <w:rPr>
            <w:noProof/>
            <w:webHidden/>
          </w:rPr>
          <w:fldChar w:fldCharType="begin"/>
        </w:r>
        <w:r w:rsidR="0049507E">
          <w:rPr>
            <w:noProof/>
            <w:webHidden/>
          </w:rPr>
          <w:instrText xml:space="preserve"> PAGEREF _Toc400823932 \h </w:instrText>
        </w:r>
        <w:r w:rsidR="0049507E">
          <w:rPr>
            <w:noProof/>
            <w:webHidden/>
          </w:rPr>
        </w:r>
        <w:r w:rsidR="0049507E">
          <w:rPr>
            <w:noProof/>
            <w:webHidden/>
          </w:rPr>
          <w:fldChar w:fldCharType="separate"/>
        </w:r>
        <w:r w:rsidR="0049507E">
          <w:rPr>
            <w:noProof/>
            <w:webHidden/>
          </w:rPr>
          <w:t>48</w:t>
        </w:r>
        <w:r w:rsidR="0049507E">
          <w:rPr>
            <w:noProof/>
            <w:webHidden/>
          </w:rPr>
          <w:fldChar w:fldCharType="end"/>
        </w:r>
      </w:hyperlink>
    </w:p>
    <w:p w:rsidR="0049507E" w:rsidRDefault="00DE0E26">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3" w:history="1">
        <w:r w:rsidR="0049507E" w:rsidRPr="00DF15FF">
          <w:rPr>
            <w:rStyle w:val="Hyperlink"/>
            <w:rFonts w:eastAsia="Calibri"/>
            <w:noProof/>
          </w:rPr>
          <w:t>Tabla 6 – Análisis de escenarios de pruebas</w:t>
        </w:r>
        <w:r w:rsidR="0049507E">
          <w:rPr>
            <w:noProof/>
            <w:webHidden/>
          </w:rPr>
          <w:tab/>
        </w:r>
        <w:r w:rsidR="0049507E">
          <w:rPr>
            <w:noProof/>
            <w:webHidden/>
          </w:rPr>
          <w:fldChar w:fldCharType="begin"/>
        </w:r>
        <w:r w:rsidR="0049507E">
          <w:rPr>
            <w:noProof/>
            <w:webHidden/>
          </w:rPr>
          <w:instrText xml:space="preserve"> PAGEREF _Toc400823933 \h </w:instrText>
        </w:r>
        <w:r w:rsidR="0049507E">
          <w:rPr>
            <w:noProof/>
            <w:webHidden/>
          </w:rPr>
        </w:r>
        <w:r w:rsidR="0049507E">
          <w:rPr>
            <w:noProof/>
            <w:webHidden/>
          </w:rPr>
          <w:fldChar w:fldCharType="separate"/>
        </w:r>
        <w:r w:rsidR="0049507E">
          <w:rPr>
            <w:noProof/>
            <w:webHidden/>
          </w:rPr>
          <w:t>81</w:t>
        </w:r>
        <w:r w:rsidR="0049507E">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8" w:name="_Toc393650946"/>
      <w:bookmarkStart w:id="109" w:name="_Toc393651048"/>
      <w:bookmarkStart w:id="110" w:name="_Toc393655969"/>
      <w:bookmarkStart w:id="111" w:name="_Toc400823790"/>
      <w:r w:rsidR="007B5CDC" w:rsidRPr="00A50B51">
        <w:rPr>
          <w:sz w:val="24"/>
          <w:szCs w:val="24"/>
        </w:rPr>
        <w:t>Índice de gráficos</w:t>
      </w:r>
      <w:bookmarkEnd w:id="108"/>
      <w:bookmarkEnd w:id="109"/>
      <w:bookmarkEnd w:id="110"/>
      <w:bookmarkEnd w:id="111"/>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00823934" w:history="1">
        <w:r w:rsidR="0049507E" w:rsidRPr="00EE7146">
          <w:rPr>
            <w:rStyle w:val="Hyperlink"/>
            <w:rFonts w:eastAsia="Calibri"/>
            <w:noProof/>
          </w:rPr>
          <w:t>Gráfico 1 – Principales sistemas operativos en Costa Rica</w:t>
        </w:r>
        <w:r w:rsidR="0049507E">
          <w:rPr>
            <w:noProof/>
            <w:webHidden/>
          </w:rPr>
          <w:tab/>
        </w:r>
        <w:r w:rsidR="0049507E">
          <w:rPr>
            <w:noProof/>
            <w:webHidden/>
          </w:rPr>
          <w:fldChar w:fldCharType="begin"/>
        </w:r>
        <w:r w:rsidR="0049507E">
          <w:rPr>
            <w:noProof/>
            <w:webHidden/>
          </w:rPr>
          <w:instrText xml:space="preserve"> PAGEREF _Toc400823934 \h </w:instrText>
        </w:r>
        <w:r w:rsidR="0049507E">
          <w:rPr>
            <w:noProof/>
            <w:webHidden/>
          </w:rPr>
        </w:r>
        <w:r w:rsidR="0049507E">
          <w:rPr>
            <w:noProof/>
            <w:webHidden/>
          </w:rPr>
          <w:fldChar w:fldCharType="separate"/>
        </w:r>
        <w:r w:rsidR="0049507E">
          <w:rPr>
            <w:noProof/>
            <w:webHidden/>
          </w:rPr>
          <w:t>52</w:t>
        </w:r>
        <w:r w:rsidR="0049507E">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112"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ins w:id="113" w:author="Beto" w:date="2014-08-01T20:25:00Z"/>
          <w:lang w:val="en-US"/>
        </w:rPr>
      </w:pPr>
    </w:p>
    <w:p w:rsidR="00C46B2F" w:rsidRPr="00ED6A4D" w:rsidRDefault="00C46B2F" w:rsidP="00150C23">
      <w:pPr>
        <w:rPr>
          <w:ins w:id="114" w:author="Beto" w:date="2014-08-01T20:25:00Z"/>
          <w:lang w:val="en-US"/>
        </w:rPr>
      </w:pPr>
    </w:p>
    <w:p w:rsidR="00C46B2F" w:rsidRPr="00ED6A4D" w:rsidRDefault="00C46B2F" w:rsidP="00150C23">
      <w:pPr>
        <w:rPr>
          <w:ins w:id="115" w:author="Beto" w:date="2014-08-01T20:25:00Z"/>
          <w:lang w:val="en-US"/>
        </w:rPr>
      </w:pPr>
    </w:p>
    <w:p w:rsidR="00C46B2F" w:rsidRPr="00ED6A4D" w:rsidRDefault="00C46B2F" w:rsidP="00150C23">
      <w:pPr>
        <w:rPr>
          <w:ins w:id="116" w:author="Beto" w:date="2014-08-01T20:25:00Z"/>
          <w:lang w:val="en-US"/>
        </w:rPr>
      </w:pPr>
    </w:p>
    <w:p w:rsidR="00C46B2F" w:rsidRPr="00ED6A4D" w:rsidRDefault="00C46B2F" w:rsidP="00150C23">
      <w:pPr>
        <w:rPr>
          <w:ins w:id="117" w:author="Beto" w:date="2014-08-01T20:25:00Z"/>
          <w:lang w:val="en-US"/>
        </w:rPr>
      </w:pPr>
    </w:p>
    <w:p w:rsidR="00C46B2F" w:rsidRPr="00ED6A4D" w:rsidRDefault="00C46B2F" w:rsidP="00150C23">
      <w:pPr>
        <w:rPr>
          <w:ins w:id="118" w:author="Beto" w:date="2014-08-01T20:25:00Z"/>
          <w:lang w:val="en-US"/>
        </w:rPr>
      </w:pPr>
    </w:p>
    <w:p w:rsidR="00C46B2F" w:rsidRPr="00ED6A4D" w:rsidRDefault="00C46B2F" w:rsidP="00150C23">
      <w:pPr>
        <w:rPr>
          <w:ins w:id="119" w:author="Beto" w:date="2014-08-01T20:25:00Z"/>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20" w:name="_Toc400823791"/>
      <w:r w:rsidRPr="0097102B">
        <w:t xml:space="preserve">CAPÍTULO </w:t>
      </w:r>
      <w:r w:rsidR="00C76A10" w:rsidRPr="0097102B">
        <w:t>I</w:t>
      </w:r>
      <w:bookmarkEnd w:id="112"/>
      <w:r w:rsidR="0097102B" w:rsidRPr="0097102B">
        <w:t xml:space="preserve"> - Introducción</w:t>
      </w:r>
      <w:bookmarkEnd w:id="120"/>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21" w:name="_Toc347565936"/>
      <w:bookmarkStart w:id="122" w:name="_Toc400823792"/>
      <w:r w:rsidRPr="00A50B51">
        <w:rPr>
          <w:sz w:val="24"/>
          <w:szCs w:val="24"/>
        </w:rPr>
        <w:lastRenderedPageBreak/>
        <w:t>Antecedentes</w:t>
      </w:r>
      <w:bookmarkEnd w:id="121"/>
      <w:bookmarkEnd w:id="122"/>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3" w:author="Personal" w:date="2014-08-23T18:10:00Z"/>
          <w:szCs w:val="24"/>
          <w:lang w:eastAsia="es-CR"/>
        </w:rPr>
      </w:pPr>
      <w:r w:rsidRPr="00A50B51">
        <w:rPr>
          <w:szCs w:val="24"/>
          <w:lang w:eastAsia="es-CR"/>
        </w:rPr>
        <w:t>La Clínica Audinsa ha enfocado la parte de su visión a 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stas es la realización de un programa de software para audiómetro de tamizaje, desarrollado por Diego Murillo Gómez y Carlos Castro Castro</w:t>
      </w:r>
      <w:r w:rsidR="00C47A2F" w:rsidRPr="00A50B51">
        <w:rPr>
          <w:szCs w:val="24"/>
          <w:lang w:eastAsia="es-CR"/>
        </w:rPr>
        <w:t xml:space="preserve"> </w:t>
      </w:r>
      <w:sdt>
        <w:sdtPr>
          <w:rPr>
            <w:szCs w:val="24"/>
            <w:lang w:eastAsia="es-CR"/>
          </w:rPr>
          <w:id w:val="-1644881670"/>
          <w:citation/>
        </w:sdtPr>
        <w:sdtEnd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0F143C">
        <w:rPr>
          <w:rStyle w:val="FootnoteReference"/>
          <w:szCs w:val="24"/>
          <w:lang w:eastAsia="es-CR"/>
        </w:rPr>
        <w:footnoteReference w:id="2"/>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lastRenderedPageBreak/>
        <w:t>Basándose</w:t>
      </w:r>
      <w:r w:rsidRPr="00A50B51">
        <w:rPr>
          <w:szCs w:val="24"/>
          <w:lang w:eastAsia="es-CR"/>
        </w:rPr>
        <w:t xml:space="preserve"> en esta premisa, se investigó sobre una aplicación existente desarrollada por la empresa estadounidense Unitron</w:t>
      </w:r>
      <w:r w:rsidR="00C47A2F" w:rsidRPr="00A50B51">
        <w:rPr>
          <w:szCs w:val="24"/>
          <w:lang w:eastAsia="es-CR"/>
        </w:rPr>
        <w:t xml:space="preserve"> </w:t>
      </w:r>
      <w:sdt>
        <w:sdtPr>
          <w:rPr>
            <w:szCs w:val="24"/>
            <w:lang w:eastAsia="es-CR"/>
          </w:rPr>
          <w:id w:val="1469242004"/>
          <w:citation/>
        </w:sdtPr>
        <w:sdtEnd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49507E" w:rsidRPr="0049507E">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uHear,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e Health</w:t>
      </w:r>
      <w:r w:rsidR="00C47A2F" w:rsidRPr="00A50B51">
        <w:rPr>
          <w:szCs w:val="24"/>
          <w:lang w:eastAsia="es-CR"/>
        </w:rPr>
        <w:t xml:space="preserve"> </w:t>
      </w:r>
      <w:r w:rsidR="00BE71CF" w:rsidRPr="00A50B51">
        <w:rPr>
          <w:szCs w:val="24"/>
          <w:lang w:eastAsia="es-CR"/>
        </w:rPr>
        <w:t xml:space="preserve">Challenge en el año 2012 </w:t>
      </w:r>
      <w:sdt>
        <w:sdtPr>
          <w:rPr>
            <w:szCs w:val="24"/>
            <w:lang w:eastAsia="es-CR"/>
          </w:rPr>
          <w:id w:val="376437106"/>
          <w:citation/>
        </w:sdtPr>
        <w:sdtEnd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49507E" w:rsidRPr="0049507E">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24" w:name="_Toc347565937"/>
      <w:bookmarkStart w:id="125" w:name="_Toc400823793"/>
      <w:r w:rsidRPr="00A50B51">
        <w:rPr>
          <w:sz w:val="24"/>
          <w:szCs w:val="24"/>
        </w:rPr>
        <w:t>Justificación</w:t>
      </w:r>
      <w:bookmarkEnd w:id="124"/>
      <w:bookmarkEnd w:id="125"/>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End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26" w:name="_Toc347565938"/>
      <w:bookmarkStart w:id="127" w:name="_Toc400823794"/>
      <w:r w:rsidRPr="00A50B51">
        <w:rPr>
          <w:sz w:val="24"/>
          <w:szCs w:val="24"/>
        </w:rPr>
        <w:t xml:space="preserve">Problemática </w:t>
      </w:r>
      <w:r w:rsidR="00C47A2F" w:rsidRPr="00A50B51">
        <w:rPr>
          <w:sz w:val="24"/>
          <w:szCs w:val="24"/>
        </w:rPr>
        <w:t>por</w:t>
      </w:r>
      <w:r w:rsidRPr="00A50B51">
        <w:rPr>
          <w:sz w:val="24"/>
          <w:szCs w:val="24"/>
        </w:rPr>
        <w:t xml:space="preserve"> resolver</w:t>
      </w:r>
      <w:bookmarkEnd w:id="126"/>
      <w:bookmarkEnd w:id="127"/>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8" w:name="_Toc347565939"/>
      <w:bookmarkStart w:id="129" w:name="_Toc400823795"/>
      <w:r w:rsidRPr="00A50B51">
        <w:rPr>
          <w:sz w:val="24"/>
          <w:szCs w:val="24"/>
        </w:rPr>
        <w:t>Objetivos</w:t>
      </w:r>
      <w:bookmarkEnd w:id="128"/>
      <w:bookmarkEnd w:id="129"/>
    </w:p>
    <w:p w:rsidR="00AD0B2F" w:rsidRPr="00A50B51" w:rsidRDefault="00AD0B2F" w:rsidP="008E0A96">
      <w:pPr>
        <w:pStyle w:val="13"/>
        <w:tabs>
          <w:tab w:val="left" w:pos="1134"/>
        </w:tabs>
        <w:rPr>
          <w:rFonts w:cs="Times New Roman"/>
          <w:szCs w:val="24"/>
        </w:rPr>
      </w:pPr>
      <w:bookmarkStart w:id="130" w:name="_Toc347565940"/>
      <w:bookmarkStart w:id="131" w:name="_Toc400823796"/>
      <w:r w:rsidRPr="00A50B51">
        <w:rPr>
          <w:rFonts w:cs="Times New Roman"/>
          <w:szCs w:val="24"/>
        </w:rPr>
        <w:t>General</w:t>
      </w:r>
      <w:bookmarkEnd w:id="130"/>
      <w:bookmarkEnd w:id="131"/>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32" w:name="_Toc347565941"/>
      <w:bookmarkStart w:id="133" w:name="_Toc400823797"/>
      <w:r w:rsidRPr="00A50B51">
        <w:rPr>
          <w:rFonts w:cs="Times New Roman"/>
          <w:szCs w:val="24"/>
        </w:rPr>
        <w:t>Específicos</w:t>
      </w:r>
      <w:bookmarkEnd w:id="132"/>
      <w:bookmarkEnd w:id="133"/>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AD0B2F" w:rsidRPr="00A50B51" w:rsidRDefault="00AD0B2F" w:rsidP="008E0A96">
      <w:pPr>
        <w:pStyle w:val="ListParagraph"/>
        <w:numPr>
          <w:ilvl w:val="0"/>
          <w:numId w:val="4"/>
        </w:numPr>
        <w:rPr>
          <w:lang w:eastAsia="es-CR"/>
        </w:rPr>
      </w:pPr>
      <w:r w:rsidRPr="00A50B51">
        <w:rPr>
          <w:lang w:eastAsia="es-CR"/>
        </w:rPr>
        <w:lastRenderedPageBreak/>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8"/>
          <w:footerReference w:type="default" r:id="rId19"/>
          <w:pgSz w:w="12240" w:h="15840"/>
          <w:pgMar w:top="1373" w:right="990" w:bottom="1440" w:left="990" w:header="720" w:footer="720" w:gutter="0"/>
          <w:pgNumType w:start="1"/>
          <w:cols w:space="720"/>
          <w:titlePg/>
          <w:docGrid w:linePitch="360"/>
        </w:sectPr>
      </w:pPr>
    </w:p>
    <w:p w:rsidR="001A6F80" w:rsidRDefault="001A6F80" w:rsidP="00150C23">
      <w:bookmarkStart w:id="134"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5" w:name="_Toc400823798"/>
      <w:r w:rsidRPr="001A6F80">
        <w:t xml:space="preserve">CAPÍTULO </w:t>
      </w:r>
      <w:r w:rsidR="00212AA7" w:rsidRPr="001A6F80">
        <w:t>II</w:t>
      </w:r>
      <w:bookmarkEnd w:id="134"/>
      <w:r w:rsidR="001A6F80">
        <w:t xml:space="preserve"> – Marco teórico</w:t>
      </w:r>
      <w:bookmarkEnd w:id="135"/>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36" w:name="_Toc347565943"/>
      <w:bookmarkStart w:id="137" w:name="_Toc400823799"/>
      <w:r w:rsidRPr="00A50B51">
        <w:rPr>
          <w:sz w:val="24"/>
          <w:szCs w:val="24"/>
        </w:rPr>
        <w:lastRenderedPageBreak/>
        <w:t>Marco Referencial</w:t>
      </w:r>
      <w:bookmarkEnd w:id="136"/>
      <w:bookmarkEnd w:id="137"/>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End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38" w:name="_Toc347565944"/>
      <w:bookmarkStart w:id="139" w:name="_Toc400823800"/>
      <w:r w:rsidRPr="00A50B51">
        <w:rPr>
          <w:rFonts w:cs="Times New Roman"/>
          <w:szCs w:val="24"/>
          <w:lang w:eastAsia="es-CR"/>
        </w:rPr>
        <w:t>Misión</w:t>
      </w:r>
      <w:bookmarkEnd w:id="138"/>
      <w:bookmarkEnd w:id="139"/>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40" w:name="_Toc347565945"/>
      <w:bookmarkStart w:id="141" w:name="_Toc400823801"/>
      <w:r w:rsidRPr="00A50B51">
        <w:rPr>
          <w:rFonts w:cs="Times New Roman"/>
          <w:szCs w:val="24"/>
          <w:lang w:eastAsia="es-CR"/>
        </w:rPr>
        <w:t>Visión</w:t>
      </w:r>
      <w:bookmarkEnd w:id="140"/>
      <w:bookmarkEnd w:id="141"/>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42" w:name="_Toc347565946"/>
      <w:bookmarkStart w:id="143" w:name="_Toc400823802"/>
      <w:r w:rsidRPr="00A50B51">
        <w:rPr>
          <w:sz w:val="24"/>
          <w:szCs w:val="24"/>
        </w:rPr>
        <w:t>Marco Conceptual</w:t>
      </w:r>
      <w:bookmarkEnd w:id="142"/>
      <w:bookmarkEnd w:id="143"/>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4"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4"/>
      <w:r w:rsidR="00971E95" w:rsidRPr="00A50B51">
        <w:rPr>
          <w:szCs w:val="24"/>
          <w:lang w:eastAsia="es-CR"/>
        </w:rPr>
        <w:t xml:space="preserve"> </w:t>
      </w:r>
      <w:sdt>
        <w:sdtPr>
          <w:rPr>
            <w:szCs w:val="24"/>
            <w:lang w:eastAsia="es-CR"/>
          </w:rPr>
          <w:id w:val="29392553"/>
          <w:citation/>
        </w:sdtPr>
        <w:sdtEnd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49507E" w:rsidRPr="0049507E">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w:t>
      </w:r>
      <w:r w:rsidR="00EB5622">
        <w:rPr>
          <w:szCs w:val="24"/>
          <w:lang w:eastAsia="es-CR"/>
        </w:rPr>
        <w:t>,</w:t>
      </w:r>
      <w:r w:rsidRPr="00A50B51">
        <w:rPr>
          <w:szCs w:val="24"/>
          <w:lang w:eastAsia="es-CR"/>
        </w:rPr>
        <w:t xml:space="preserve">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5" w:name="_Toc335825840"/>
      <w:bookmarkStart w:id="146" w:name="_Toc347565947"/>
      <w:bookmarkStart w:id="147" w:name="_Toc400823803"/>
      <w:r w:rsidRPr="00A50B51">
        <w:rPr>
          <w:rFonts w:cs="Times New Roman"/>
          <w:szCs w:val="24"/>
        </w:rPr>
        <w:t>El sonido</w:t>
      </w:r>
      <w:bookmarkEnd w:id="145"/>
      <w:bookmarkEnd w:id="146"/>
      <w:bookmarkEnd w:id="147"/>
    </w:p>
    <w:p w:rsidR="00AD0B2F" w:rsidRPr="00A50B51" w:rsidRDefault="00AD0B2F" w:rsidP="008E0A96">
      <w:pPr>
        <w:ind w:firstLine="708"/>
        <w:rPr>
          <w:szCs w:val="24"/>
          <w:lang w:eastAsia="es-CR"/>
        </w:rPr>
      </w:pPr>
      <w:bookmarkStart w:id="148" w:name="_Ref324256828"/>
      <w:r w:rsidRPr="00A50B51">
        <w:rPr>
          <w:szCs w:val="24"/>
          <w:lang w:eastAsia="es-CR"/>
        </w:rPr>
        <w:t xml:space="preserve">El sonido se produce cuando un cuerpo vibra con una frecuencia comprendida entre 20 y 20000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48"/>
      <w:r w:rsidR="00971E95" w:rsidRPr="00A50B51">
        <w:rPr>
          <w:szCs w:val="24"/>
          <w:lang w:eastAsia="es-CR"/>
        </w:rPr>
        <w:t xml:space="preserve"> </w:t>
      </w:r>
      <w:sdt>
        <w:sdtPr>
          <w:rPr>
            <w:szCs w:val="24"/>
            <w:lang w:eastAsia="es-CR"/>
          </w:rPr>
          <w:id w:val="2109536037"/>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9" w:name="_Toc335825841"/>
      <w:bookmarkStart w:id="150" w:name="_Toc347565948"/>
      <w:bookmarkStart w:id="151" w:name="_Toc400823804"/>
      <w:r w:rsidRPr="00A50B51">
        <w:rPr>
          <w:rFonts w:cs="Times New Roman"/>
          <w:szCs w:val="24"/>
        </w:rPr>
        <w:t>Frecuencia</w:t>
      </w:r>
      <w:bookmarkEnd w:id="149"/>
      <w:bookmarkEnd w:id="150"/>
      <w:bookmarkEnd w:id="151"/>
    </w:p>
    <w:p w:rsidR="00AD0B2F" w:rsidRPr="00A50B51" w:rsidRDefault="00AD0B2F" w:rsidP="008E0A96">
      <w:pPr>
        <w:ind w:firstLine="708"/>
        <w:rPr>
          <w:szCs w:val="24"/>
          <w:lang w:eastAsia="es-CR"/>
        </w:rPr>
      </w:pPr>
      <w:bookmarkStart w:id="152" w:name="_Ref324257141"/>
      <w:r w:rsidRPr="00A50B51">
        <w:rPr>
          <w:szCs w:val="24"/>
          <w:lang w:eastAsia="es-CR"/>
        </w:rPr>
        <w:t xml:space="preserve">Corresponde a la medición del tiempo entre dos repeticiones. Es el número de vibraciones u oscilaciones completas que se efectúan en 1 segundo </w:t>
      </w:r>
      <w:bookmarkEnd w:id="152"/>
      <w:sdt>
        <w:sdtPr>
          <w:rPr>
            <w:szCs w:val="24"/>
            <w:lang w:eastAsia="es-CR"/>
          </w:rPr>
          <w:id w:val="231437300"/>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3" w:name="_Toc335825842"/>
      <w:bookmarkStart w:id="154" w:name="_Toc347565949"/>
      <w:bookmarkStart w:id="155" w:name="_Toc400823805"/>
      <w:r w:rsidRPr="00A50B51">
        <w:rPr>
          <w:rFonts w:cs="Times New Roman"/>
          <w:szCs w:val="24"/>
        </w:rPr>
        <w:t>Decibel</w:t>
      </w:r>
      <w:bookmarkEnd w:id="153"/>
      <w:bookmarkEnd w:id="154"/>
      <w:bookmarkEnd w:id="155"/>
    </w:p>
    <w:p w:rsidR="00AD0B2F" w:rsidRPr="00A50B51" w:rsidRDefault="00AD0B2F" w:rsidP="008E0A96">
      <w:pPr>
        <w:ind w:firstLine="708"/>
        <w:rPr>
          <w:szCs w:val="24"/>
          <w:lang w:eastAsia="es-CR"/>
        </w:rPr>
      </w:pPr>
      <w:bookmarkStart w:id="156" w:name="_Ref324257323"/>
      <w:r w:rsidRPr="00A50B51">
        <w:rPr>
          <w:szCs w:val="24"/>
          <w:lang w:eastAsia="es-CR"/>
        </w:rPr>
        <w:t>El decibelio es la principal unidad de medida utilizada para el nivel de potencia o nivel de intensidad del sonido</w:t>
      </w:r>
      <w:bookmarkEnd w:id="156"/>
      <w:r w:rsidR="00971E95" w:rsidRPr="00A50B51">
        <w:rPr>
          <w:szCs w:val="24"/>
          <w:lang w:eastAsia="es-CR"/>
        </w:rPr>
        <w:t xml:space="preserve"> </w:t>
      </w:r>
      <w:sdt>
        <w:sdtPr>
          <w:rPr>
            <w:szCs w:val="24"/>
            <w:lang w:eastAsia="es-CR"/>
          </w:rPr>
          <w:id w:val="1217865005"/>
          <w:citation/>
        </w:sdtPr>
        <w:sdtEnd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49507E" w:rsidRPr="0049507E">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57" w:name="_Toc335825843"/>
      <w:bookmarkStart w:id="158" w:name="_Toc347565950"/>
      <w:bookmarkStart w:id="159" w:name="_Toc400823806"/>
      <w:r w:rsidRPr="00A50B51">
        <w:rPr>
          <w:rFonts w:cs="Times New Roman"/>
          <w:szCs w:val="24"/>
        </w:rPr>
        <w:t>Hertz</w:t>
      </w:r>
      <w:bookmarkEnd w:id="157"/>
      <w:bookmarkEnd w:id="158"/>
      <w:bookmarkEnd w:id="159"/>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r w:rsidR="00B541FB" w:rsidRPr="00A50B51">
        <w:rPr>
          <w:szCs w:val="24"/>
          <w:lang w:eastAsia="es-CR"/>
        </w:rPr>
        <w:t>K</w:t>
      </w:r>
      <w:r w:rsidRPr="00A50B51">
        <w:rPr>
          <w:szCs w:val="24"/>
          <w:lang w:eastAsia="es-CR"/>
        </w:rPr>
        <w:t>ilohertz</w:t>
      </w:r>
      <w:r w:rsidR="00971E95" w:rsidRPr="00A50B51">
        <w:rPr>
          <w:szCs w:val="24"/>
          <w:lang w:eastAsia="es-CR"/>
        </w:rPr>
        <w:t xml:space="preserve"> </w:t>
      </w:r>
      <w:sdt>
        <w:sdtPr>
          <w:rPr>
            <w:szCs w:val="24"/>
            <w:lang w:eastAsia="es-CR"/>
          </w:rPr>
          <w:id w:val="-1638180969"/>
          <w:citation/>
        </w:sdtPr>
        <w:sdtEnd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49507E" w:rsidRPr="0049507E">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60" w:name="_Toc335825844"/>
      <w:bookmarkStart w:id="161" w:name="_Toc347565951"/>
      <w:bookmarkStart w:id="162" w:name="_Toc400823807"/>
      <w:r w:rsidRPr="00A50B51">
        <w:rPr>
          <w:rFonts w:cs="Times New Roman"/>
          <w:szCs w:val="24"/>
        </w:rPr>
        <w:t>Anatomía y fisiología del oído</w:t>
      </w:r>
      <w:bookmarkEnd w:id="160"/>
      <w:bookmarkEnd w:id="161"/>
      <w:bookmarkEnd w:id="162"/>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3" w:name="_Toc335825845"/>
      <w:bookmarkStart w:id="164" w:name="_Toc347565952"/>
      <w:bookmarkStart w:id="165" w:name="_Toc400823808"/>
      <w:r w:rsidRPr="00A50B51">
        <w:rPr>
          <w:rFonts w:cs="Times New Roman"/>
          <w:szCs w:val="24"/>
        </w:rPr>
        <w:lastRenderedPageBreak/>
        <w:t>Oído externo</w:t>
      </w:r>
      <w:bookmarkEnd w:id="163"/>
      <w:bookmarkEnd w:id="164"/>
      <w:bookmarkEnd w:id="165"/>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66" w:name="_Toc335825846"/>
      <w:bookmarkStart w:id="167" w:name="_Toc347565953"/>
      <w:bookmarkStart w:id="168" w:name="_Toc400823809"/>
      <w:r w:rsidRPr="00A50B51">
        <w:rPr>
          <w:rFonts w:cs="Times New Roman"/>
          <w:szCs w:val="24"/>
        </w:rPr>
        <w:t>Oído medio</w:t>
      </w:r>
      <w:bookmarkEnd w:id="166"/>
      <w:bookmarkEnd w:id="167"/>
      <w:bookmarkEnd w:id="168"/>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El oído medio es un sistema cavitario,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69" w:name="_Toc390371350"/>
      <w:bookmarkStart w:id="170" w:name="_Toc390613948"/>
      <w:bookmarkStart w:id="171" w:name="_Toc390614052"/>
      <w:bookmarkStart w:id="172" w:name="_Toc335825847"/>
      <w:bookmarkStart w:id="173" w:name="_Toc347565954"/>
      <w:bookmarkEnd w:id="169"/>
      <w:bookmarkEnd w:id="170"/>
      <w:bookmarkEnd w:id="171"/>
    </w:p>
    <w:bookmarkStart w:id="174" w:name="_Toc390615082"/>
    <w:bookmarkStart w:id="175" w:name="_Toc390615186"/>
    <w:bookmarkStart w:id="176" w:name="_Toc390615288"/>
    <w:bookmarkStart w:id="177" w:name="_Toc393650862"/>
    <w:bookmarkStart w:id="178" w:name="_Toc393650966"/>
    <w:bookmarkStart w:id="179" w:name="_Toc393651068"/>
    <w:bookmarkStart w:id="180" w:name="_Toc393655989"/>
    <w:p w:rsidR="00D062A3" w:rsidRPr="00A50B51" w:rsidRDefault="00E873D9" w:rsidP="00150C23">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C62" w:rsidRPr="00226A41" w:rsidRDefault="00526C62" w:rsidP="00226A41">
                            <w:pPr>
                              <w:pStyle w:val="Caption"/>
                              <w:jc w:val="left"/>
                              <w:rPr>
                                <w:sz w:val="24"/>
                                <w:szCs w:val="24"/>
                              </w:rPr>
                            </w:pPr>
                            <w:bookmarkStart w:id="181" w:name="_Toc343369204"/>
                            <w:bookmarkStart w:id="182"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1"/>
                            <w:bookmarkEnd w:id="182"/>
                          </w:p>
                          <w:p w:rsidR="00526C62" w:rsidRPr="00226A41" w:rsidRDefault="00DE0E26" w:rsidP="00226A41">
                            <w:pPr>
                              <w:pStyle w:val="CaptionSource"/>
                              <w:jc w:val="left"/>
                              <w:rPr>
                                <w:sz w:val="24"/>
                                <w:szCs w:val="24"/>
                              </w:rPr>
                            </w:pPr>
                            <w:sdt>
                              <w:sdtPr>
                                <w:rPr>
                                  <w:sz w:val="24"/>
                                  <w:szCs w:val="24"/>
                                </w:rPr>
                                <w:id w:val="448748339"/>
                                <w:citation/>
                              </w:sdtPr>
                              <w:sdtEndPr/>
                              <w:sdtContent>
                                <w:r w:rsidR="00526C62" w:rsidRPr="00226A41">
                                  <w:rPr>
                                    <w:sz w:val="24"/>
                                    <w:szCs w:val="24"/>
                                  </w:rPr>
                                  <w:fldChar w:fldCharType="begin"/>
                                </w:r>
                                <w:r w:rsidR="00526C62" w:rsidRPr="00226A41">
                                  <w:rPr>
                                    <w:sz w:val="24"/>
                                    <w:szCs w:val="24"/>
                                  </w:rPr>
                                  <w:instrText xml:space="preserve"> CITATION Rod06 \l 5130 </w:instrText>
                                </w:r>
                                <w:r w:rsidR="00526C62" w:rsidRPr="00226A41">
                                  <w:rPr>
                                    <w:sz w:val="24"/>
                                    <w:szCs w:val="24"/>
                                  </w:rPr>
                                  <w:fldChar w:fldCharType="separate"/>
                                </w:r>
                                <w:r w:rsidR="00526C62" w:rsidRPr="00873BA0">
                                  <w:rPr>
                                    <w:noProof/>
                                    <w:sz w:val="24"/>
                                    <w:szCs w:val="24"/>
                                  </w:rPr>
                                  <w:t>(Rodríguez &amp; A'Gaytán, 2006)</w:t>
                                </w:r>
                                <w:r w:rsidR="00526C62"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526C62" w:rsidRPr="00226A41" w:rsidRDefault="00526C62" w:rsidP="00226A41">
                      <w:pPr>
                        <w:pStyle w:val="Caption"/>
                        <w:jc w:val="left"/>
                        <w:rPr>
                          <w:sz w:val="24"/>
                          <w:szCs w:val="24"/>
                        </w:rPr>
                      </w:pPr>
                      <w:bookmarkStart w:id="183" w:name="_Toc343369204"/>
                      <w:bookmarkStart w:id="184"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3"/>
                      <w:bookmarkEnd w:id="184"/>
                    </w:p>
                    <w:p w:rsidR="00526C62" w:rsidRPr="00226A41" w:rsidRDefault="00526C62"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4"/>
      <w:bookmarkEnd w:id="175"/>
      <w:bookmarkEnd w:id="176"/>
      <w:bookmarkEnd w:id="177"/>
      <w:bookmarkEnd w:id="178"/>
      <w:bookmarkEnd w:id="179"/>
      <w:bookmarkEnd w:id="180"/>
    </w:p>
    <w:p w:rsidR="00D062A3" w:rsidRDefault="00D062A3" w:rsidP="00150C23">
      <w:pPr>
        <w:rPr>
          <w:ins w:id="183"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84" w:name="_Toc400823810"/>
      <w:r w:rsidRPr="00A50B51">
        <w:rPr>
          <w:rFonts w:cs="Times New Roman"/>
          <w:szCs w:val="24"/>
        </w:rPr>
        <w:t>Oído interno</w:t>
      </w:r>
      <w:bookmarkEnd w:id="172"/>
      <w:bookmarkEnd w:id="173"/>
      <w:bookmarkEnd w:id="184"/>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85" w:name="_Toc343369205"/>
      <w:bookmarkStart w:id="186" w:name="_Toc40082388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w:t>
      </w:r>
      <w:r w:rsidR="004D1EA8" w:rsidRPr="00A50B51">
        <w:rPr>
          <w:noProof/>
          <w:sz w:val="24"/>
          <w:szCs w:val="24"/>
        </w:rPr>
        <w:fldChar w:fldCharType="end"/>
      </w:r>
      <w:r w:rsidRPr="00A50B51">
        <w:rPr>
          <w:sz w:val="24"/>
          <w:szCs w:val="24"/>
        </w:rPr>
        <w:t xml:space="preserve"> – Oído interno</w:t>
      </w:r>
      <w:bookmarkEnd w:id="185"/>
      <w:bookmarkEnd w:id="186"/>
    </w:p>
    <w:p w:rsidR="00AD0B2F" w:rsidRPr="00A50B51" w:rsidRDefault="00DE0E26" w:rsidP="008E0A96">
      <w:pPr>
        <w:pStyle w:val="CaptionSource"/>
        <w:rPr>
          <w:sz w:val="24"/>
          <w:szCs w:val="24"/>
        </w:rPr>
      </w:pPr>
      <w:sdt>
        <w:sdtPr>
          <w:rPr>
            <w:sz w:val="24"/>
            <w:szCs w:val="24"/>
          </w:rPr>
          <w:id w:val="184868752"/>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87" w:name="_Toc324842969"/>
      <w:bookmarkStart w:id="188" w:name="_Toc335825848"/>
      <w:bookmarkStart w:id="189" w:name="_Toc347565955"/>
      <w:bookmarkStart w:id="190" w:name="_Toc400823811"/>
      <w:r w:rsidRPr="00A50B51">
        <w:rPr>
          <w:rFonts w:cs="Times New Roman"/>
          <w:szCs w:val="24"/>
        </w:rPr>
        <w:t>Nivel de intensidad y umbrales del sonido</w:t>
      </w:r>
      <w:bookmarkEnd w:id="187"/>
      <w:bookmarkEnd w:id="188"/>
      <w:bookmarkEnd w:id="189"/>
      <w:bookmarkEnd w:id="190"/>
    </w:p>
    <w:p w:rsidR="00AD0B2F" w:rsidRPr="00A50B51" w:rsidRDefault="00AD0B2F" w:rsidP="008E0A96">
      <w:pPr>
        <w:pStyle w:val="13"/>
        <w:numPr>
          <w:ilvl w:val="3"/>
          <w:numId w:val="5"/>
        </w:numPr>
        <w:rPr>
          <w:rFonts w:cs="Times New Roman"/>
          <w:szCs w:val="24"/>
        </w:rPr>
      </w:pPr>
      <w:bookmarkStart w:id="191" w:name="_Toc335825849"/>
      <w:bookmarkStart w:id="192" w:name="_Toc347565956"/>
      <w:bookmarkStart w:id="193" w:name="_Toc400823812"/>
      <w:r w:rsidRPr="00A50B51">
        <w:rPr>
          <w:rFonts w:cs="Times New Roman"/>
          <w:szCs w:val="24"/>
        </w:rPr>
        <w:t>Ondas sonoras</w:t>
      </w:r>
      <w:bookmarkEnd w:id="191"/>
      <w:bookmarkEnd w:id="192"/>
      <w:bookmarkEnd w:id="193"/>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End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49507E" w:rsidRPr="0049507E">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94" w:name="_Toc335825850"/>
      <w:bookmarkStart w:id="195" w:name="_Toc347565957"/>
      <w:bookmarkStart w:id="196" w:name="_Toc400823813"/>
      <w:r w:rsidRPr="00A50B51">
        <w:rPr>
          <w:rFonts w:cs="Times New Roman"/>
          <w:szCs w:val="24"/>
        </w:rPr>
        <w:t>Umbrales absolutos</w:t>
      </w:r>
      <w:bookmarkEnd w:id="194"/>
      <w:bookmarkEnd w:id="195"/>
      <w:bookmarkEnd w:id="196"/>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97" w:name="_Toc324842971"/>
      <w:bookmarkStart w:id="198" w:name="_Toc335825851"/>
      <w:bookmarkStart w:id="199" w:name="_Toc347565958"/>
      <w:bookmarkStart w:id="200" w:name="_Toc400823814"/>
      <w:r w:rsidRPr="00A50B51">
        <w:rPr>
          <w:rFonts w:cs="Times New Roman"/>
          <w:szCs w:val="24"/>
        </w:rPr>
        <w:t>Umbral de audibilidad</w:t>
      </w:r>
      <w:bookmarkEnd w:id="197"/>
      <w:bookmarkEnd w:id="198"/>
      <w:bookmarkEnd w:id="199"/>
      <w:bookmarkEnd w:id="200"/>
    </w:p>
    <w:p w:rsidR="00AD0B2F" w:rsidRPr="00A50B51" w:rsidRDefault="00AD0B2F" w:rsidP="008E0A96">
      <w:pPr>
        <w:ind w:firstLine="708"/>
        <w:rPr>
          <w:rFonts w:eastAsiaTheme="majorEastAsia"/>
          <w:szCs w:val="24"/>
        </w:rPr>
      </w:pPr>
      <w:r w:rsidRPr="00A50B51">
        <w:rPr>
          <w:rFonts w:eastAsiaTheme="majorEastAsia"/>
          <w:szCs w:val="24"/>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01" w:name="_Toc324842972"/>
      <w:bookmarkStart w:id="202" w:name="_Toc335825852"/>
      <w:bookmarkStart w:id="203" w:name="_Toc347565959"/>
      <w:bookmarkStart w:id="204" w:name="_Toc400823815"/>
      <w:r w:rsidRPr="00A50B51">
        <w:rPr>
          <w:rFonts w:cs="Times New Roman"/>
          <w:szCs w:val="24"/>
        </w:rPr>
        <w:t>Umbrales de frecuencia</w:t>
      </w:r>
      <w:bookmarkEnd w:id="201"/>
      <w:bookmarkEnd w:id="202"/>
      <w:bookmarkEnd w:id="203"/>
      <w:bookmarkEnd w:id="204"/>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05" w:name="_Toc335825853"/>
      <w:bookmarkStart w:id="206" w:name="_Toc347565960"/>
      <w:bookmarkStart w:id="207" w:name="_Toc400823816"/>
      <w:r w:rsidRPr="00A50B51">
        <w:rPr>
          <w:rFonts w:cs="Times New Roman"/>
          <w:szCs w:val="24"/>
        </w:rPr>
        <w:lastRenderedPageBreak/>
        <w:t>Umbral del dolor</w:t>
      </w:r>
      <w:bookmarkEnd w:id="205"/>
      <w:bookmarkEnd w:id="206"/>
      <w:bookmarkEnd w:id="207"/>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iones dolorosas en los 130 db</w:t>
      </w:r>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End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08" w:name="_Toc324842973"/>
      <w:bookmarkStart w:id="209" w:name="_Toc335825854"/>
      <w:bookmarkStart w:id="210" w:name="_Toc347565961"/>
      <w:bookmarkStart w:id="211" w:name="_Toc400823817"/>
      <w:r w:rsidRPr="00A50B51">
        <w:rPr>
          <w:rFonts w:cs="Times New Roman"/>
          <w:szCs w:val="24"/>
        </w:rPr>
        <w:t>Efectos nocivos del ruido en la audición</w:t>
      </w:r>
      <w:bookmarkEnd w:id="208"/>
      <w:bookmarkEnd w:id="209"/>
      <w:bookmarkEnd w:id="210"/>
      <w:bookmarkEnd w:id="211"/>
    </w:p>
    <w:p w:rsidR="00AD0B2F" w:rsidRPr="00A50B51" w:rsidRDefault="00AD0B2F" w:rsidP="008E0A96">
      <w:pPr>
        <w:pStyle w:val="13"/>
        <w:numPr>
          <w:ilvl w:val="3"/>
          <w:numId w:val="5"/>
        </w:numPr>
        <w:rPr>
          <w:rStyle w:val="Heading3Char"/>
          <w:rFonts w:cs="Times New Roman"/>
          <w:b/>
          <w:bCs/>
          <w:szCs w:val="24"/>
        </w:rPr>
      </w:pPr>
      <w:bookmarkStart w:id="212" w:name="_Toc324842974"/>
      <w:bookmarkStart w:id="213" w:name="_Toc335825855"/>
      <w:bookmarkStart w:id="214" w:name="_Toc347565962"/>
      <w:bookmarkStart w:id="215" w:name="_Toc400823818"/>
      <w:r w:rsidRPr="00A50B51">
        <w:rPr>
          <w:rStyle w:val="Heading3Char"/>
          <w:rFonts w:cs="Times New Roman"/>
          <w:b/>
          <w:bCs/>
          <w:szCs w:val="24"/>
        </w:rPr>
        <w:t>Trauma acústico (hipoacusia)</w:t>
      </w:r>
      <w:bookmarkEnd w:id="212"/>
      <w:bookmarkEnd w:id="213"/>
      <w:bookmarkEnd w:id="214"/>
      <w:bookmarkEnd w:id="215"/>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6" w:name="_Toc324842975"/>
      <w:bookmarkStart w:id="217" w:name="_Toc335825856"/>
      <w:bookmarkStart w:id="218" w:name="_Toc347565963"/>
      <w:bookmarkStart w:id="219" w:name="_Toc400823819"/>
      <w:r w:rsidRPr="00A50B51">
        <w:rPr>
          <w:rStyle w:val="Heading3Char"/>
          <w:rFonts w:cs="Times New Roman"/>
          <w:b/>
          <w:bCs/>
          <w:szCs w:val="24"/>
        </w:rPr>
        <w:t>Acúfenos</w:t>
      </w:r>
      <w:bookmarkEnd w:id="216"/>
      <w:bookmarkEnd w:id="217"/>
      <w:bookmarkEnd w:id="218"/>
      <w:bookmarkEnd w:id="219"/>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0" w:name="_Toc324842976"/>
      <w:bookmarkStart w:id="221" w:name="_Toc335825857"/>
      <w:bookmarkStart w:id="222" w:name="_Toc347565964"/>
      <w:bookmarkStart w:id="223" w:name="_Toc400823820"/>
      <w:r w:rsidRPr="00A50B51">
        <w:rPr>
          <w:rStyle w:val="Heading3Char"/>
          <w:rFonts w:cs="Times New Roman"/>
          <w:b/>
          <w:bCs/>
          <w:szCs w:val="24"/>
        </w:rPr>
        <w:t>Desplazamiento temporal de la audición – TTS</w:t>
      </w:r>
      <w:bookmarkEnd w:id="220"/>
      <w:bookmarkEnd w:id="221"/>
      <w:bookmarkEnd w:id="222"/>
      <w:bookmarkEnd w:id="223"/>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4" w:name="_Toc343369206"/>
      <w:bookmarkStart w:id="225" w:name="_Toc40082388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w:t>
      </w:r>
      <w:r w:rsidR="004D1EA8" w:rsidRPr="00A50B51">
        <w:rPr>
          <w:noProof/>
          <w:sz w:val="24"/>
          <w:szCs w:val="24"/>
        </w:rPr>
        <w:fldChar w:fldCharType="end"/>
      </w:r>
      <w:r w:rsidRPr="00A50B51">
        <w:rPr>
          <w:sz w:val="24"/>
          <w:szCs w:val="24"/>
        </w:rPr>
        <w:t xml:space="preserve"> – Umbrales del sonido</w:t>
      </w:r>
      <w:bookmarkEnd w:id="224"/>
      <w:bookmarkEnd w:id="225"/>
    </w:p>
    <w:p w:rsidR="00E2208B" w:rsidRPr="00A50B51" w:rsidRDefault="00DE0E26" w:rsidP="008E0A96">
      <w:pPr>
        <w:pStyle w:val="Caption"/>
        <w:rPr>
          <w:sz w:val="24"/>
          <w:szCs w:val="24"/>
        </w:rPr>
      </w:pPr>
      <w:sdt>
        <w:sdtPr>
          <w:rPr>
            <w:sz w:val="24"/>
            <w:szCs w:val="24"/>
          </w:rPr>
          <w:id w:val="-299541446"/>
          <w:citation/>
        </w:sdtPr>
        <w:sdtEnd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49507E" w:rsidRPr="0049507E">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26" w:name="_Toc324842977"/>
      <w:bookmarkStart w:id="227" w:name="_Toc335825858"/>
      <w:bookmarkStart w:id="228" w:name="_Toc347565965"/>
      <w:bookmarkStart w:id="229" w:name="_Toc400823821"/>
      <w:r w:rsidRPr="00A50B51">
        <w:rPr>
          <w:rStyle w:val="Heading3Char"/>
          <w:rFonts w:cs="Times New Roman"/>
          <w:b/>
          <w:bCs/>
          <w:szCs w:val="24"/>
        </w:rPr>
        <w:t>Análisis</w:t>
      </w:r>
      <w:bookmarkEnd w:id="226"/>
      <w:bookmarkEnd w:id="227"/>
      <w:bookmarkEnd w:id="228"/>
      <w:bookmarkEnd w:id="229"/>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30" w:name="_Toc335825859"/>
      <w:bookmarkStart w:id="231" w:name="_Toc347565966"/>
      <w:bookmarkStart w:id="232" w:name="_Toc400823822"/>
      <w:r w:rsidRPr="00A50B51">
        <w:rPr>
          <w:rFonts w:cs="Times New Roman"/>
          <w:szCs w:val="24"/>
        </w:rPr>
        <w:t>Audiometría</w:t>
      </w:r>
      <w:bookmarkEnd w:id="230"/>
      <w:bookmarkEnd w:id="231"/>
      <w:bookmarkEnd w:id="232"/>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3" w:name="_Toc335825860"/>
      <w:bookmarkStart w:id="234" w:name="_Toc347565967"/>
      <w:bookmarkStart w:id="235" w:name="_Toc400823823"/>
      <w:r w:rsidRPr="00A50B51">
        <w:rPr>
          <w:rStyle w:val="Heading3Char"/>
          <w:rFonts w:cs="Times New Roman"/>
          <w:b/>
          <w:bCs/>
          <w:szCs w:val="24"/>
        </w:rPr>
        <w:lastRenderedPageBreak/>
        <w:t>Audiometría tonal</w:t>
      </w:r>
      <w:bookmarkEnd w:id="233"/>
      <w:bookmarkEnd w:id="234"/>
      <w:bookmarkEnd w:id="235"/>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6" w:name="_Toc335825861"/>
      <w:bookmarkStart w:id="237" w:name="_Toc347565968"/>
      <w:bookmarkStart w:id="238" w:name="_Toc400823824"/>
      <w:r w:rsidRPr="00A50B51">
        <w:rPr>
          <w:rStyle w:val="Heading3Char"/>
          <w:rFonts w:cs="Times New Roman"/>
          <w:b/>
          <w:bCs/>
          <w:szCs w:val="24"/>
        </w:rPr>
        <w:t>Logoaudiometría o audiometría vocal</w:t>
      </w:r>
      <w:bookmarkEnd w:id="236"/>
      <w:bookmarkEnd w:id="237"/>
      <w:bookmarkEnd w:id="238"/>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39" w:name="_Toc335825862"/>
      <w:bookmarkStart w:id="240" w:name="_Toc347565969"/>
      <w:bookmarkStart w:id="241" w:name="_Toc400823825"/>
      <w:r w:rsidRPr="00A50B51">
        <w:rPr>
          <w:rFonts w:cs="Times New Roman"/>
          <w:szCs w:val="24"/>
        </w:rPr>
        <w:t>Audiómetro</w:t>
      </w:r>
      <w:bookmarkEnd w:id="239"/>
      <w:bookmarkEnd w:id="240"/>
      <w:bookmarkEnd w:id="241"/>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Un generador de ruidos enmascarantes.</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42" w:name="_Toc343369207"/>
      <w:bookmarkStart w:id="243" w:name="_Toc40082388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w:t>
      </w:r>
      <w:r w:rsidR="004D1EA8" w:rsidRPr="00A50B51">
        <w:rPr>
          <w:noProof/>
          <w:sz w:val="24"/>
          <w:szCs w:val="24"/>
        </w:rPr>
        <w:fldChar w:fldCharType="end"/>
      </w:r>
      <w:r w:rsidRPr="00A50B51">
        <w:rPr>
          <w:sz w:val="24"/>
          <w:szCs w:val="24"/>
        </w:rPr>
        <w:t xml:space="preserve"> – Audiómetro eléctrico</w:t>
      </w:r>
      <w:bookmarkEnd w:id="242"/>
      <w:bookmarkEnd w:id="243"/>
    </w:p>
    <w:p w:rsidR="00AD0B2F" w:rsidRPr="00A50B51" w:rsidRDefault="00DE0E26" w:rsidP="008E0A96">
      <w:pPr>
        <w:pStyle w:val="CaptionSource"/>
        <w:rPr>
          <w:sz w:val="24"/>
          <w:szCs w:val="24"/>
        </w:rPr>
      </w:pPr>
      <w:sdt>
        <w:sdtPr>
          <w:rPr>
            <w:sz w:val="24"/>
            <w:szCs w:val="24"/>
          </w:rPr>
          <w:id w:val="-751902077"/>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44" w:name="_Toc335825863"/>
      <w:bookmarkStart w:id="245" w:name="_Toc347565970"/>
      <w:bookmarkStart w:id="246" w:name="_Toc400823826"/>
      <w:r w:rsidRPr="00A50B51">
        <w:rPr>
          <w:rFonts w:cs="Times New Roman"/>
          <w:szCs w:val="24"/>
        </w:rPr>
        <w:t>Audiograma o test auditivo</w:t>
      </w:r>
      <w:bookmarkEnd w:id="244"/>
      <w:bookmarkEnd w:id="245"/>
      <w:bookmarkEnd w:id="246"/>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47" w:name="_Toc343369208"/>
      <w:bookmarkStart w:id="248" w:name="_Toc40082388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49507E">
        <w:rPr>
          <w:noProof/>
          <w:sz w:val="24"/>
          <w:szCs w:val="24"/>
        </w:rPr>
        <w:t>5</w:t>
      </w:r>
      <w:r w:rsidR="004D1EA8" w:rsidRPr="00A50B51">
        <w:rPr>
          <w:noProof/>
          <w:sz w:val="24"/>
          <w:szCs w:val="24"/>
        </w:rPr>
        <w:fldChar w:fldCharType="end"/>
      </w:r>
      <w:r w:rsidRPr="000D2721">
        <w:rPr>
          <w:sz w:val="24"/>
          <w:szCs w:val="24"/>
        </w:rPr>
        <w:t xml:space="preserve"> – Audiograma</w:t>
      </w:r>
      <w:bookmarkEnd w:id="247"/>
      <w:bookmarkEnd w:id="248"/>
    </w:p>
    <w:p w:rsidR="00AD0B2F" w:rsidRPr="000D2721" w:rsidRDefault="00DE0E26" w:rsidP="008E0A96">
      <w:pPr>
        <w:pStyle w:val="CaptionSource"/>
        <w:rPr>
          <w:sz w:val="24"/>
          <w:szCs w:val="24"/>
        </w:rPr>
      </w:pPr>
      <w:sdt>
        <w:sdtPr>
          <w:rPr>
            <w:sz w:val="24"/>
            <w:szCs w:val="24"/>
          </w:rPr>
          <w:id w:val="-1065493053"/>
          <w:citation/>
        </w:sdtPr>
        <w:sdtEnd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49507E" w:rsidRPr="0049507E">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49" w:name="_Toc335825864"/>
      <w:bookmarkStart w:id="250" w:name="_Toc347565971"/>
      <w:bookmarkStart w:id="251" w:name="_Toc400823827"/>
      <w:r w:rsidRPr="00A50B51">
        <w:rPr>
          <w:rFonts w:cs="Times New Roman"/>
          <w:szCs w:val="24"/>
        </w:rPr>
        <w:t>Los auriculares</w:t>
      </w:r>
      <w:bookmarkEnd w:id="249"/>
      <w:bookmarkEnd w:id="250"/>
      <w:bookmarkEnd w:id="251"/>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End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52" w:name="_Toc335825865"/>
      <w:bookmarkStart w:id="253" w:name="_Toc347565972"/>
      <w:bookmarkStart w:id="254" w:name="_Toc40082382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52"/>
      <w:bookmarkEnd w:id="253"/>
      <w:bookmarkEnd w:id="254"/>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End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49507E" w:rsidRPr="0049507E">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55" w:name="_Toc335825866"/>
      <w:bookmarkStart w:id="256" w:name="_Toc347565973"/>
      <w:bookmarkStart w:id="257" w:name="_Toc400823829"/>
      <w:r w:rsidRPr="00A50B51">
        <w:rPr>
          <w:rFonts w:cs="Times New Roman"/>
          <w:szCs w:val="24"/>
        </w:rPr>
        <w:t>Diseños</w:t>
      </w:r>
      <w:bookmarkEnd w:id="255"/>
      <w:bookmarkEnd w:id="256"/>
      <w:bookmarkEnd w:id="257"/>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r w:rsidRPr="00A50B51">
        <w:rPr>
          <w:bCs/>
          <w:szCs w:val="24"/>
          <w:lang w:eastAsia="es-CR"/>
        </w:rPr>
        <w:t>circumaurales</w:t>
      </w:r>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in-ear</w:t>
      </w:r>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End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58" w:name="_Toc335825867"/>
      <w:bookmarkStart w:id="259" w:name="_Toc347565974"/>
      <w:bookmarkStart w:id="260" w:name="_Ref384149258"/>
      <w:bookmarkStart w:id="261" w:name="_Toc400823830"/>
      <w:r w:rsidRPr="00A50B51">
        <w:rPr>
          <w:rFonts w:cs="Times New Roman"/>
          <w:szCs w:val="24"/>
        </w:rPr>
        <w:lastRenderedPageBreak/>
        <w:t>Características técnicas</w:t>
      </w:r>
      <w:bookmarkEnd w:id="258"/>
      <w:bookmarkEnd w:id="259"/>
      <w:bookmarkEnd w:id="260"/>
      <w:bookmarkEnd w:id="261"/>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End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262" w:name="_Toc335825868"/>
      <w:bookmarkStart w:id="263" w:name="_Toc347565975"/>
      <w:bookmarkStart w:id="264" w:name="_Ref384124828"/>
      <w:bookmarkStart w:id="265" w:name="_Ref384124832"/>
      <w:bookmarkStart w:id="266" w:name="_Toc400823831"/>
      <w:r>
        <w:rPr>
          <w:rFonts w:cs="Times New Roman"/>
          <w:szCs w:val="24"/>
        </w:rPr>
        <w:t xml:space="preserve">Sistema operativo móvil o </w:t>
      </w:r>
      <w:r w:rsidR="00AD0B2F" w:rsidRPr="00A50B51">
        <w:rPr>
          <w:rFonts w:cs="Times New Roman"/>
          <w:szCs w:val="24"/>
        </w:rPr>
        <w:t>SO móvil</w:t>
      </w:r>
      <w:bookmarkEnd w:id="262"/>
      <w:bookmarkEnd w:id="263"/>
      <w:bookmarkEnd w:id="264"/>
      <w:bookmarkEnd w:id="265"/>
      <w:bookmarkEnd w:id="266"/>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s PCs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67" w:name="_Toc335825869"/>
      <w:bookmarkStart w:id="268" w:name="_Toc347565976"/>
      <w:bookmarkStart w:id="269" w:name="_Toc400823832"/>
      <w:r w:rsidRPr="00A50B51">
        <w:rPr>
          <w:rFonts w:cs="Times New Roman"/>
          <w:szCs w:val="24"/>
        </w:rPr>
        <w:t>Middleware</w:t>
      </w:r>
      <w:bookmarkEnd w:id="267"/>
      <w:bookmarkEnd w:id="268"/>
      <w:bookmarkEnd w:id="269"/>
    </w:p>
    <w:p w:rsidR="00AD0B2F" w:rsidRPr="00A50B51" w:rsidRDefault="00AD0B2F" w:rsidP="008E0A96">
      <w:pPr>
        <w:ind w:firstLine="708"/>
        <w:rPr>
          <w:szCs w:val="24"/>
          <w:lang w:eastAsia="es-CR"/>
        </w:rPr>
      </w:pPr>
      <w:r w:rsidRPr="00A50B51">
        <w:rPr>
          <w:szCs w:val="24"/>
          <w:lang w:eastAsia="es-CR"/>
        </w:rPr>
        <w:t>El middleware es el conjunto de módulos que hacen posible la propia existencia de aplicaciones para móviles. Es totalmente transparente para el usuario y ofrece servicios claves como el motor de mensajería y comunicaciones, c</w:t>
      </w:r>
      <w:r w:rsidR="00BD7FC4" w:rsidRPr="00A50B51">
        <w:rPr>
          <w:szCs w:val="24"/>
          <w:lang w:eastAsia="es-CR"/>
        </w:rPr>
        <w:t>od</w:t>
      </w:r>
      <w:r w:rsidRPr="00A50B51">
        <w:rPr>
          <w:szCs w:val="24"/>
          <w:lang w:eastAsia="es-CR"/>
        </w:rPr>
        <w:t xml:space="preserve">ecs multimedia, intérpretes de páginas web, gestión del dispositivo y seguridad </w:t>
      </w:r>
      <w:sdt>
        <w:sdtPr>
          <w:rPr>
            <w:szCs w:val="24"/>
            <w:lang w:eastAsia="es-CR"/>
          </w:rPr>
          <w:id w:val="518582880"/>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70" w:name="_Toc335825870"/>
      <w:bookmarkStart w:id="271" w:name="_Toc347565977"/>
      <w:bookmarkStart w:id="272" w:name="_Toc400823833"/>
      <w:r w:rsidRPr="00A50B51">
        <w:rPr>
          <w:rFonts w:cs="Times New Roman"/>
          <w:szCs w:val="24"/>
        </w:rPr>
        <w:t>Sistemas operativos móviles más conocidos</w:t>
      </w:r>
      <w:bookmarkEnd w:id="270"/>
      <w:bookmarkEnd w:id="271"/>
      <w:bookmarkEnd w:id="272"/>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End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49507E" w:rsidRPr="0049507E">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r w:rsidRPr="00A50B51">
        <w:rPr>
          <w:b/>
          <w:szCs w:val="24"/>
          <w:lang w:eastAsia="es-CR"/>
        </w:rPr>
        <w:t>Symbian</w:t>
      </w:r>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r w:rsidRPr="00A50B51">
        <w:rPr>
          <w:b/>
          <w:szCs w:val="24"/>
          <w:lang w:eastAsia="es-CR"/>
        </w:rPr>
        <w:t>Iphone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Iphone.</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r w:rsidR="0091492F" w:rsidRPr="00A50B51">
        <w:rPr>
          <w:lang w:eastAsia="es-CR"/>
        </w:rPr>
        <w:t>Kernel de L</w:t>
      </w:r>
      <w:r w:rsidRPr="00A50B51">
        <w:rPr>
          <w:lang w:eastAsia="es-CR"/>
        </w:rPr>
        <w:t>inux para funciones de seguridad, manejo de memoria, procesos networking.</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73" w:author="Personal" w:date="2014-08-23T19:52:00Z"/>
          <w:rFonts w:cs="Times New Roman"/>
          <w:szCs w:val="24"/>
        </w:rPr>
      </w:pPr>
      <w:bookmarkStart w:id="274" w:name="_Toc400823834"/>
      <w:bookmarkStart w:id="275" w:name="_Toc347565978"/>
      <w:ins w:id="276" w:author="Personal" w:date="2014-08-23T20:01:00Z">
        <w:r>
          <w:rPr>
            <w:rFonts w:cs="Times New Roman"/>
            <w:szCs w:val="24"/>
          </w:rPr>
          <w:lastRenderedPageBreak/>
          <w:t>Teléfono</w:t>
        </w:r>
      </w:ins>
      <w:ins w:id="277" w:author="Personal" w:date="2014-08-23T19:52:00Z">
        <w:r>
          <w:rPr>
            <w:rFonts w:cs="Times New Roman"/>
            <w:szCs w:val="24"/>
          </w:rPr>
          <w:t xml:space="preserve"> </w:t>
        </w:r>
      </w:ins>
      <w:ins w:id="278" w:author="Personal" w:date="2014-08-23T20:01:00Z">
        <w:r>
          <w:rPr>
            <w:rFonts w:cs="Times New Roman"/>
            <w:szCs w:val="24"/>
          </w:rPr>
          <w:t>i</w:t>
        </w:r>
      </w:ins>
      <w:ins w:id="279" w:author="Personal" w:date="2014-08-23T19:52:00Z">
        <w:r>
          <w:rPr>
            <w:rFonts w:cs="Times New Roman"/>
            <w:szCs w:val="24"/>
          </w:rPr>
          <w:t>nteligente</w:t>
        </w:r>
        <w:bookmarkEnd w:id="274"/>
      </w:ins>
    </w:p>
    <w:p w:rsidR="00727C3E" w:rsidRPr="00A50B51" w:rsidRDefault="00727C3E" w:rsidP="00727C3E">
      <w:pPr>
        <w:ind w:firstLine="709"/>
        <w:rPr>
          <w:ins w:id="280" w:author="Personal" w:date="2014-08-23T19:52:00Z"/>
          <w:szCs w:val="24"/>
          <w:lang w:eastAsia="es-CR"/>
        </w:rPr>
      </w:pPr>
      <w:ins w:id="281" w:author="Personal" w:date="2014-08-23T19:52:00Z">
        <w:r w:rsidRPr="00727C3E">
          <w:rPr>
            <w:szCs w:val="24"/>
            <w:lang w:eastAsia="es-CR"/>
          </w:rPr>
          <w:t>Un teléfono inteligente</w:t>
        </w:r>
      </w:ins>
      <w:r w:rsidR="004E3AFD">
        <w:rPr>
          <w:szCs w:val="24"/>
          <w:lang w:eastAsia="es-CR"/>
        </w:rPr>
        <w:t xml:space="preserve"> </w:t>
      </w:r>
      <w:ins w:id="282" w:author="Personal" w:date="2014-08-23T19:52:00Z">
        <w:r w:rsidRPr="00727C3E">
          <w:rPr>
            <w:szCs w:val="24"/>
            <w:lang w:eastAsia="es-CR"/>
          </w:rPr>
          <w:t>(en inglés: </w:t>
        </w:r>
        <w:r w:rsidRPr="00684365">
          <w:rPr>
            <w:i/>
            <w:szCs w:val="24"/>
            <w:lang w:eastAsia="es-CR"/>
          </w:rPr>
          <w:t>smartphone</w:t>
        </w:r>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ins>
      <w:r w:rsidR="004E3AFD">
        <w:rPr>
          <w:szCs w:val="24"/>
          <w:lang w:eastAsia="es-CR"/>
        </w:rPr>
        <w:t xml:space="preserve"> </w:t>
      </w:r>
      <w:ins w:id="283" w:author="Personal" w:date="2014-08-23T19:52:00Z">
        <w:r w:rsidRPr="00727C3E">
          <w:rPr>
            <w:szCs w:val="24"/>
            <w:lang w:eastAsia="es-CR"/>
          </w:rPr>
          <w:t>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ins>
      <w:r w:rsidR="004E3AFD">
        <w:rPr>
          <w:szCs w:val="24"/>
          <w:lang w:eastAsia="es-CR"/>
        </w:rPr>
        <w:t xml:space="preserve"> </w:t>
      </w:r>
      <w:ins w:id="284" w:author="Personal" w:date="2014-08-23T19:52:00Z">
        <w:r w:rsidRPr="00727C3E">
          <w:rPr>
            <w:szCs w:val="24"/>
            <w:lang w:eastAsia="es-CR"/>
          </w:rPr>
          <w:t>móvil, con una mayor capacidad de almacenar datos y realizar actividades semejantes a una</w:t>
        </w:r>
      </w:ins>
      <w:r w:rsidR="004E3AFD">
        <w:rPr>
          <w:szCs w:val="24"/>
          <w:lang w:eastAsia="es-CR"/>
        </w:rPr>
        <w:t xml:space="preserve"> </w:t>
      </w:r>
      <w:ins w:id="285" w:author="Personal" w:date="2014-08-23T19:52:00Z">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w:t>
        </w:r>
      </w:ins>
      <w:r w:rsidR="004E3AFD">
        <w:rPr>
          <w:szCs w:val="24"/>
          <w:lang w:eastAsia="es-CR"/>
        </w:rPr>
        <w:t xml:space="preserve"> </w:t>
      </w:r>
      <w:ins w:id="286" w:author="Personal" w:date="2014-08-23T19:52:00Z">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ins>
      <w:r w:rsidR="004E3AFD">
        <w:rPr>
          <w:szCs w:val="24"/>
          <w:lang w:eastAsia="es-CR"/>
        </w:rPr>
        <w:t xml:space="preserve"> </w:t>
      </w:r>
      <w:ins w:id="287" w:author="Personal" w:date="2014-08-23T19:52:00Z">
        <w:r w:rsidRPr="00727C3E">
          <w:rPr>
            <w:szCs w:val="24"/>
            <w:lang w:eastAsia="es-CR"/>
          </w:rPr>
          <w:t xml:space="preserve">convencional. El término </w:t>
        </w:r>
      </w:ins>
      <w:r w:rsidR="004E3AFD">
        <w:rPr>
          <w:szCs w:val="24"/>
          <w:lang w:eastAsia="es-CR"/>
        </w:rPr>
        <w:t>“</w:t>
      </w:r>
      <w:ins w:id="288" w:author="Personal" w:date="2014-08-23T19:52:00Z">
        <w:r w:rsidRPr="00727C3E">
          <w:rPr>
            <w:szCs w:val="24"/>
            <w:lang w:eastAsia="es-CR"/>
          </w:rPr>
          <w:t>inteligente</w:t>
        </w:r>
      </w:ins>
      <w:r w:rsidR="004E3AFD">
        <w:rPr>
          <w:szCs w:val="24"/>
          <w:lang w:eastAsia="es-CR"/>
        </w:rPr>
        <w:t>”</w:t>
      </w:r>
      <w:ins w:id="289" w:author="Personal" w:date="2014-08-23T19:52:00Z">
        <w:r w:rsidRPr="00727C3E">
          <w:rPr>
            <w:szCs w:val="24"/>
            <w:lang w:eastAsia="es-CR"/>
          </w:rPr>
          <w:t>, que se utiliza con fines comerciales, hace referencia a la capacidad de usarse como un computador de bolsillo, y llega incluso a reemplazar a un</w:t>
        </w:r>
      </w:ins>
      <w:r w:rsidR="004E3AFD">
        <w:rPr>
          <w:szCs w:val="24"/>
          <w:lang w:eastAsia="es-CR"/>
        </w:rPr>
        <w:t xml:space="preserve"> </w:t>
      </w:r>
      <w:ins w:id="290" w:author="Personal" w:date="2014-08-23T19:52:00Z">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ins>
      <w:r w:rsidR="004E3AFD">
        <w:rPr>
          <w:szCs w:val="24"/>
          <w:lang w:eastAsia="es-CR"/>
        </w:rPr>
        <w:t xml:space="preserve"> </w:t>
      </w:r>
      <w:ins w:id="291" w:author="Personal" w:date="2014-08-23T19:52:00Z">
        <w:r w:rsidRPr="00727C3E">
          <w:rPr>
            <w:szCs w:val="24"/>
            <w:lang w:eastAsia="es-CR"/>
          </w:rPr>
          <w:t>en algunos casos.</w:t>
        </w:r>
      </w:ins>
      <w:customXmlInsRangeStart w:id="292" w:author="Personal" w:date="2014-08-23T19:59:00Z"/>
      <w:sdt>
        <w:sdtPr>
          <w:rPr>
            <w:szCs w:val="24"/>
            <w:lang w:eastAsia="es-CR"/>
          </w:rPr>
          <w:id w:val="343907591"/>
          <w:citation/>
        </w:sdtPr>
        <w:sdtEndPr/>
        <w:sdtContent>
          <w:customXmlInsRangeEnd w:id="292"/>
          <w:ins w:id="293"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49507E">
            <w:rPr>
              <w:noProof/>
              <w:szCs w:val="24"/>
              <w:lang w:eastAsia="es-CR"/>
            </w:rPr>
            <w:t xml:space="preserve"> </w:t>
          </w:r>
          <w:r w:rsidR="0049507E" w:rsidRPr="0049507E">
            <w:rPr>
              <w:noProof/>
              <w:szCs w:val="24"/>
              <w:lang w:eastAsia="es-CR"/>
            </w:rPr>
            <w:t>(Fundación Wikimedia Inc, 2007)</w:t>
          </w:r>
          <w:ins w:id="294" w:author="Personal" w:date="2014-08-23T19:59:00Z">
            <w:r w:rsidR="00AA6674">
              <w:rPr>
                <w:szCs w:val="24"/>
                <w:lang w:eastAsia="es-CR"/>
              </w:rPr>
              <w:fldChar w:fldCharType="end"/>
            </w:r>
          </w:ins>
          <w:customXmlInsRangeStart w:id="295" w:author="Personal" w:date="2014-08-23T19:59:00Z"/>
        </w:sdtContent>
      </w:sdt>
      <w:customXmlInsRangeEnd w:id="295"/>
    </w:p>
    <w:p w:rsidR="00AD0B2F" w:rsidRPr="00A50B51" w:rsidRDefault="00AD0B2F" w:rsidP="008E0A96">
      <w:pPr>
        <w:pStyle w:val="12"/>
        <w:numPr>
          <w:ilvl w:val="1"/>
          <w:numId w:val="8"/>
        </w:numPr>
        <w:rPr>
          <w:sz w:val="24"/>
          <w:szCs w:val="24"/>
        </w:rPr>
      </w:pPr>
      <w:bookmarkStart w:id="296" w:name="_Toc400823835"/>
      <w:r w:rsidRPr="00A50B51">
        <w:rPr>
          <w:sz w:val="24"/>
          <w:szCs w:val="24"/>
        </w:rPr>
        <w:t>Marco Metodológico</w:t>
      </w:r>
      <w:bookmarkEnd w:id="275"/>
      <w:bookmarkEnd w:id="296"/>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97" w:name="_Toc335332641"/>
      <w:bookmarkStart w:id="298" w:name="_Toc347565979"/>
      <w:bookmarkStart w:id="299" w:name="_Toc400823836"/>
      <w:r w:rsidRPr="00A50B51">
        <w:rPr>
          <w:rFonts w:cs="Times New Roman"/>
          <w:szCs w:val="24"/>
        </w:rPr>
        <w:t>Metodología ágil para el desarrollo de software móvil</w:t>
      </w:r>
      <w:bookmarkEnd w:id="297"/>
      <w:bookmarkEnd w:id="298"/>
      <w:bookmarkEnd w:id="299"/>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End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End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eXtreme</w:t>
      </w:r>
      <w:r w:rsidR="00476A92" w:rsidRPr="00A50B51">
        <w:rPr>
          <w:szCs w:val="24"/>
        </w:rPr>
        <w:t xml:space="preserve"> </w:t>
      </w:r>
      <w:r w:rsidRPr="00A50B51">
        <w:rPr>
          <w:szCs w:val="24"/>
        </w:rPr>
        <w:t>Programming (XP) y Rational</w:t>
      </w:r>
      <w:r w:rsidR="00476A92" w:rsidRPr="00A50B51">
        <w:rPr>
          <w:szCs w:val="24"/>
        </w:rPr>
        <w:t xml:space="preserve"> </w:t>
      </w:r>
      <w:r w:rsidRPr="00A50B51">
        <w:rPr>
          <w:szCs w:val="24"/>
        </w:rPr>
        <w:t>Unified</w:t>
      </w:r>
      <w:r w:rsidR="00476A92" w:rsidRPr="00A50B51">
        <w:rPr>
          <w:szCs w:val="24"/>
        </w:rPr>
        <w:t xml:space="preserve"> </w:t>
      </w:r>
      <w:r w:rsidRPr="00A50B51">
        <w:rPr>
          <w:szCs w:val="24"/>
        </w:rPr>
        <w:t>Process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w:t>
      </w:r>
      <w:r w:rsidR="00B07C55">
        <w:rPr>
          <w:szCs w:val="24"/>
        </w:rPr>
        <w:t>Cuando los desarrolladores identifiquen</w:t>
      </w:r>
      <w:r w:rsidRPr="00A50B51">
        <w:rPr>
          <w:szCs w:val="24"/>
        </w:rPr>
        <w:t xml:space="preserve"> la plataforma móvil a utilizar, se tomarán las aplicaciones ya existentes y se realizará un </w:t>
      </w:r>
      <w:r w:rsidRPr="00A50B51">
        <w:rPr>
          <w:i/>
          <w:szCs w:val="24"/>
        </w:rPr>
        <w:t>backlog</w:t>
      </w:r>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00" w:name="_Toc335332662"/>
      <w:bookmarkStart w:id="301" w:name="_Toc343369209"/>
      <w:bookmarkStart w:id="302" w:name="_Toc40082388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00"/>
      <w:bookmarkEnd w:id="301"/>
      <w:bookmarkEnd w:id="302"/>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stakeholder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r w:rsidRPr="00A50B51">
        <w:rPr>
          <w:i/>
          <w:szCs w:val="24"/>
        </w:rPr>
        <w:t>backlog</w:t>
      </w:r>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03"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04" w:name="_Toc400823837"/>
      <w:r w:rsidRPr="001A6F80">
        <w:t xml:space="preserve">CAPÍTULO </w:t>
      </w:r>
      <w:r w:rsidR="00064A2C" w:rsidRPr="001A6F80">
        <w:t>III</w:t>
      </w:r>
      <w:bookmarkEnd w:id="303"/>
      <w:r w:rsidR="00E2576F">
        <w:t xml:space="preserve"> – Procedimiento metodológico</w:t>
      </w:r>
      <w:bookmarkEnd w:id="30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05" w:name="_Toc347565981"/>
      <w:bookmarkStart w:id="306" w:name="_Toc400823838"/>
      <w:r w:rsidRPr="00A50B51">
        <w:rPr>
          <w:sz w:val="24"/>
          <w:szCs w:val="24"/>
        </w:rPr>
        <w:lastRenderedPageBreak/>
        <w:t>Procedimiento Metodológico</w:t>
      </w:r>
      <w:bookmarkEnd w:id="305"/>
      <w:bookmarkEnd w:id="306"/>
    </w:p>
    <w:p w:rsidR="00DE3DA9" w:rsidRPr="00A50B51" w:rsidRDefault="00DE3DA9" w:rsidP="008E0A96">
      <w:pPr>
        <w:pStyle w:val="13"/>
        <w:tabs>
          <w:tab w:val="left" w:pos="1134"/>
        </w:tabs>
        <w:rPr>
          <w:rFonts w:cs="Times New Roman"/>
          <w:szCs w:val="24"/>
        </w:rPr>
      </w:pPr>
      <w:bookmarkStart w:id="307" w:name="_Toc347565982"/>
      <w:bookmarkStart w:id="308" w:name="_Toc400823839"/>
      <w:r w:rsidRPr="00A50B51">
        <w:rPr>
          <w:rFonts w:cs="Times New Roman"/>
          <w:szCs w:val="24"/>
        </w:rPr>
        <w:t>Mobile-D – Fase de exploración</w:t>
      </w:r>
      <w:bookmarkEnd w:id="307"/>
      <w:bookmarkEnd w:id="30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09" w:name="_Toc347565983"/>
      <w:bookmarkStart w:id="310" w:name="_Toc400823840"/>
      <w:r w:rsidRPr="00A50B51">
        <w:rPr>
          <w:rFonts w:cs="Times New Roman"/>
          <w:szCs w:val="24"/>
        </w:rPr>
        <w:t>Contacto inicial</w:t>
      </w:r>
      <w:bookmarkEnd w:id="309"/>
      <w:bookmarkEnd w:id="310"/>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11" w:name="_Toc347565984"/>
      <w:bookmarkStart w:id="312" w:name="_Toc400823841"/>
      <w:r w:rsidRPr="00A50B51">
        <w:rPr>
          <w:rFonts w:cs="Times New Roman"/>
          <w:szCs w:val="24"/>
        </w:rPr>
        <w:t>Realización del plan de trabajo</w:t>
      </w:r>
      <w:bookmarkEnd w:id="311"/>
      <w:bookmarkEnd w:id="312"/>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13" w:name="_Toc337713594"/>
      <w:bookmarkStart w:id="314" w:name="_Toc347565985"/>
      <w:bookmarkStart w:id="315" w:name="_Toc400823842"/>
      <w:r w:rsidRPr="00A50B51">
        <w:rPr>
          <w:rFonts w:cs="Times New Roman"/>
          <w:szCs w:val="24"/>
        </w:rPr>
        <w:t>Estudio de factibilidad</w:t>
      </w:r>
      <w:bookmarkEnd w:id="313"/>
      <w:bookmarkEnd w:id="314"/>
      <w:bookmarkEnd w:id="315"/>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audiométricos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16" w:name="_Toc337713595"/>
      <w:bookmarkStart w:id="317" w:name="_Toc347565986"/>
      <w:bookmarkStart w:id="318" w:name="_Ref385077747"/>
      <w:bookmarkStart w:id="319" w:name="_Toc400823843"/>
      <w:r w:rsidRPr="00A50B51">
        <w:rPr>
          <w:rFonts w:cs="Times New Roman"/>
          <w:szCs w:val="24"/>
        </w:rPr>
        <w:t>Técnica</w:t>
      </w:r>
      <w:bookmarkEnd w:id="316"/>
      <w:bookmarkEnd w:id="317"/>
      <w:bookmarkEnd w:id="318"/>
      <w:bookmarkEnd w:id="319"/>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w:t>
      </w:r>
      <w:r w:rsidR="00E064B4">
        <w:rPr>
          <w:szCs w:val="24"/>
          <w:lang w:eastAsia="es-CR"/>
        </w:rPr>
        <w:t>la revisión de artículos y gráficos investigados</w:t>
      </w:r>
      <w:r w:rsidR="00052FD8" w:rsidRPr="00A50B51">
        <w:rPr>
          <w:szCs w:val="24"/>
          <w:lang w:eastAsia="es-CR"/>
        </w:rPr>
        <w:t xml:space="preserve">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r w:rsidR="009176A6" w:rsidRPr="009176A6">
        <w:rPr>
          <w:i/>
          <w:lang w:eastAsia="es-CR"/>
        </w:rPr>
        <w:t>freeware</w:t>
      </w:r>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20" w:name="_Toc337713596"/>
      <w:bookmarkStart w:id="321" w:name="_Toc347565987"/>
      <w:bookmarkStart w:id="322" w:name="_Toc400823844"/>
      <w:r w:rsidRPr="00A50B51">
        <w:rPr>
          <w:rFonts w:cs="Times New Roman"/>
          <w:szCs w:val="24"/>
        </w:rPr>
        <w:t>Operativa</w:t>
      </w:r>
      <w:bookmarkEnd w:id="320"/>
      <w:bookmarkEnd w:id="321"/>
      <w:bookmarkEnd w:id="322"/>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w:t>
      </w:r>
      <w:r w:rsidR="00E064B4">
        <w:rPr>
          <w:szCs w:val="24"/>
          <w:lang w:eastAsia="es-CR"/>
        </w:rPr>
        <w:t xml:space="preserve">istentes y nuevos, ya sea al brindarles la opción de informarse mediante los artículos </w:t>
      </w:r>
      <w:r w:rsidRPr="00A50B51">
        <w:rPr>
          <w:szCs w:val="24"/>
          <w:lang w:eastAsia="es-CR"/>
        </w:rPr>
        <w:t xml:space="preserve">como en </w:t>
      </w:r>
      <w:r w:rsidR="00E064B4" w:rsidRPr="00A50B51">
        <w:rPr>
          <w:szCs w:val="24"/>
          <w:lang w:eastAsia="es-CR"/>
        </w:rPr>
        <w:t>la opción</w:t>
      </w:r>
      <w:r w:rsidR="00E064B4">
        <w:rPr>
          <w:szCs w:val="24"/>
          <w:lang w:eastAsia="es-CR"/>
        </w:rPr>
        <w:t xml:space="preserve"> de enviar la 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 se describirá como la solución estará de la mano con el proceso operativo de la Clínica:</w:t>
      </w:r>
    </w:p>
    <w:p w:rsidR="00CC6517" w:rsidRPr="00A50B51" w:rsidRDefault="00A936D5" w:rsidP="008E0A96">
      <w:pPr>
        <w:jc w:val="center"/>
        <w:rPr>
          <w:szCs w:val="24"/>
          <w:lang w:eastAsia="es-CR"/>
        </w:rPr>
      </w:pPr>
      <w:r w:rsidRPr="00A50B51">
        <w:rPr>
          <w:noProof/>
          <w:szCs w:val="24"/>
          <w:lang w:eastAsia="es-CR"/>
        </w:rPr>
        <w:drawing>
          <wp:anchor distT="0" distB="0" distL="114300" distR="114300" simplePos="0" relativeHeight="251704832" behindDoc="0" locked="0" layoutInCell="1" allowOverlap="1" wp14:anchorId="37729562" wp14:editId="41D997DC">
            <wp:simplePos x="0" y="0"/>
            <wp:positionH relativeFrom="column">
              <wp:posOffset>5702935</wp:posOffset>
            </wp:positionH>
            <wp:positionV relativeFrom="paragraph">
              <wp:posOffset>1723390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21DDAF2C" wp14:editId="5095FE01">
            <wp:simplePos x="0" y="0"/>
            <wp:positionH relativeFrom="column">
              <wp:posOffset>6037580</wp:posOffset>
            </wp:positionH>
            <wp:positionV relativeFrom="paragraph">
              <wp:posOffset>1649095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73DFC12" wp14:editId="7FFC28B5">
            <wp:simplePos x="0" y="0"/>
            <wp:positionH relativeFrom="column">
              <wp:posOffset>5356860</wp:posOffset>
            </wp:positionH>
            <wp:positionV relativeFrom="paragraph">
              <wp:posOffset>1590040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7C491D05" wp14:editId="1BEB50E4">
            <wp:simplePos x="0" y="0"/>
            <wp:positionH relativeFrom="column">
              <wp:posOffset>3190240</wp:posOffset>
            </wp:positionH>
            <wp:positionV relativeFrom="paragraph">
              <wp:posOffset>1617345</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2D8AE8E9" wp14:editId="45160152">
            <wp:simplePos x="0" y="0"/>
            <wp:positionH relativeFrom="column">
              <wp:posOffset>2866390</wp:posOffset>
            </wp:positionH>
            <wp:positionV relativeFrom="paragraph">
              <wp:posOffset>1614170</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783D75FC" wp14:editId="68E44486">
            <wp:simplePos x="0" y="0"/>
            <wp:positionH relativeFrom="column">
              <wp:posOffset>4137025</wp:posOffset>
            </wp:positionH>
            <wp:positionV relativeFrom="paragraph">
              <wp:posOffset>1616710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1825ABD0" wp14:editId="783D09F3">
            <wp:simplePos x="0" y="0"/>
            <wp:positionH relativeFrom="column">
              <wp:posOffset>4478020</wp:posOffset>
            </wp:positionH>
            <wp:positionV relativeFrom="paragraph">
              <wp:posOffset>1619885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5616" behindDoc="0" locked="0" layoutInCell="1" allowOverlap="1" wp14:anchorId="58B3A2BE" wp14:editId="7E77296A">
            <wp:simplePos x="0" y="0"/>
            <wp:positionH relativeFrom="column">
              <wp:posOffset>1521460</wp:posOffset>
            </wp:positionH>
            <wp:positionV relativeFrom="paragraph">
              <wp:posOffset>1595755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6640" behindDoc="0" locked="0" layoutInCell="1" allowOverlap="1" wp14:anchorId="3C7CB1E8" wp14:editId="16C1E86D">
            <wp:simplePos x="0" y="0"/>
            <wp:positionH relativeFrom="column">
              <wp:posOffset>1805305</wp:posOffset>
            </wp:positionH>
            <wp:positionV relativeFrom="paragraph">
              <wp:posOffset>1591310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27FE5A97" wp14:editId="63E62726">
            <wp:simplePos x="0" y="0"/>
            <wp:positionH relativeFrom="column">
              <wp:posOffset>549910</wp:posOffset>
            </wp:positionH>
            <wp:positionV relativeFrom="paragraph">
              <wp:posOffset>1626870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0F78C3E9" wp14:editId="270072B9">
            <wp:simplePos x="0" y="0"/>
            <wp:positionH relativeFrom="column">
              <wp:posOffset>98425</wp:posOffset>
            </wp:positionH>
            <wp:positionV relativeFrom="paragraph">
              <wp:posOffset>1626870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3923" cy="2011680"/>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C6517" w:rsidRPr="00A50B51" w:rsidRDefault="00CC6517" w:rsidP="008E0A96">
      <w:pPr>
        <w:pStyle w:val="Caption"/>
        <w:rPr>
          <w:sz w:val="24"/>
          <w:szCs w:val="24"/>
        </w:rPr>
      </w:pPr>
      <w:bookmarkStart w:id="323" w:name="_Toc337713616"/>
      <w:bookmarkStart w:id="324" w:name="_Toc343369211"/>
      <w:bookmarkStart w:id="325" w:name="_Toc40082388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23"/>
      <w:bookmarkEnd w:id="324"/>
      <w:bookmarkEnd w:id="32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lastRenderedPageBreak/>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26" w:name="_Toc337713597"/>
      <w:bookmarkStart w:id="327" w:name="_Toc347565988"/>
      <w:bookmarkStart w:id="328" w:name="_Toc400823845"/>
      <w:r w:rsidRPr="00A50B51">
        <w:rPr>
          <w:rFonts w:cs="Times New Roman"/>
          <w:szCs w:val="24"/>
        </w:rPr>
        <w:t>Financiera</w:t>
      </w:r>
      <w:bookmarkEnd w:id="326"/>
      <w:bookmarkEnd w:id="327"/>
      <w:bookmarkEnd w:id="328"/>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29" w:name="_Toc337713598"/>
      <w:bookmarkStart w:id="330" w:name="_Toc347565989"/>
      <w:bookmarkStart w:id="331" w:name="_Toc400823846"/>
      <w:r w:rsidRPr="00A50B51">
        <w:rPr>
          <w:rFonts w:cs="Times New Roman"/>
          <w:szCs w:val="24"/>
        </w:rPr>
        <w:t>Costo de recursos humanos</w:t>
      </w:r>
      <w:bookmarkEnd w:id="329"/>
      <w:bookmarkEnd w:id="330"/>
      <w:bookmarkEnd w:id="331"/>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32" w:name="_Toc337713618"/>
      <w:bookmarkStart w:id="333" w:name="_Toc40082392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49507E">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32"/>
      <w:bookmarkEnd w:id="333"/>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34" w:name="_Toc337713599"/>
      <w:bookmarkStart w:id="335" w:name="_Toc347565990"/>
      <w:bookmarkStart w:id="336" w:name="_Toc400823847"/>
      <w:r w:rsidRPr="00A50B51">
        <w:rPr>
          <w:rFonts w:cs="Times New Roman"/>
          <w:szCs w:val="24"/>
        </w:rPr>
        <w:lastRenderedPageBreak/>
        <w:t xml:space="preserve">Costo de equipos y software </w:t>
      </w:r>
      <w:r w:rsidR="00A1799E" w:rsidRPr="00A50B51">
        <w:rPr>
          <w:rFonts w:cs="Times New Roman"/>
          <w:szCs w:val="24"/>
        </w:rPr>
        <w:t>por</w:t>
      </w:r>
      <w:r w:rsidRPr="00A50B51">
        <w:rPr>
          <w:rFonts w:cs="Times New Roman"/>
          <w:szCs w:val="24"/>
        </w:rPr>
        <w:t xml:space="preserve"> utilizar</w:t>
      </w:r>
      <w:bookmarkEnd w:id="334"/>
      <w:bookmarkEnd w:id="335"/>
      <w:bookmarkEnd w:id="336"/>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Sony Vaio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Teléfono móvil inteligente Sony Ericsson Xperia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37" w:name="_Toc337713619"/>
      <w:bookmarkStart w:id="338" w:name="_Toc40082392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49507E">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37"/>
      <w:bookmarkEnd w:id="338"/>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39" w:name="_Toc337713600"/>
      <w:bookmarkStart w:id="340" w:name="_Toc347565991"/>
      <w:bookmarkStart w:id="341" w:name="_Toc400823848"/>
      <w:r w:rsidRPr="00A50B51">
        <w:rPr>
          <w:rFonts w:cs="Times New Roman"/>
          <w:szCs w:val="24"/>
        </w:rPr>
        <w:t>Legal</w:t>
      </w:r>
      <w:bookmarkEnd w:id="339"/>
      <w:bookmarkEnd w:id="340"/>
      <w:bookmarkEnd w:id="341"/>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w:t>
      </w:r>
      <w:r w:rsidRPr="00A50B51">
        <w:rPr>
          <w:szCs w:val="24"/>
          <w:lang w:eastAsia="es-CR"/>
        </w:rPr>
        <w:lastRenderedPageBreak/>
        <w:t>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Free Software Foundation</w:t>
      </w:r>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42" w:name="_Toc347565992"/>
      <w:bookmarkStart w:id="343" w:name="_Toc400823849"/>
      <w:r w:rsidRPr="00A50B51">
        <w:rPr>
          <w:rFonts w:cs="Times New Roman"/>
          <w:szCs w:val="24"/>
        </w:rPr>
        <w:t>Mobile-D – Fase de inicialización</w:t>
      </w:r>
      <w:bookmarkEnd w:id="342"/>
      <w:bookmarkEnd w:id="343"/>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44" w:name="_Toc347565993"/>
      <w:bookmarkStart w:id="345" w:name="_Ref385591851"/>
      <w:bookmarkStart w:id="346" w:name="_Ref385591858"/>
      <w:bookmarkStart w:id="347" w:name="_Ref386048757"/>
      <w:bookmarkStart w:id="348" w:name="_Ref386048765"/>
      <w:bookmarkStart w:id="349" w:name="_Ref386480763"/>
      <w:bookmarkStart w:id="350" w:name="_Toc400823850"/>
      <w:r w:rsidRPr="00A50B51">
        <w:rPr>
          <w:rFonts w:cs="Times New Roman"/>
          <w:szCs w:val="24"/>
        </w:rPr>
        <w:t>Definición de requerimientos</w:t>
      </w:r>
      <w:bookmarkEnd w:id="344"/>
      <w:bookmarkEnd w:id="345"/>
      <w:bookmarkEnd w:id="346"/>
      <w:bookmarkEnd w:id="347"/>
      <w:bookmarkEnd w:id="348"/>
      <w:bookmarkEnd w:id="349"/>
      <w:bookmarkEnd w:id="350"/>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uHear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yourhearing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51" w:name="_Ref384125019"/>
      <w:bookmarkStart w:id="352" w:name="_Toc40082393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3</w:t>
      </w:r>
      <w:r w:rsidR="004D1EA8" w:rsidRPr="00A50B51">
        <w:rPr>
          <w:noProof/>
          <w:sz w:val="24"/>
          <w:szCs w:val="24"/>
        </w:rPr>
        <w:fldChar w:fldCharType="end"/>
      </w:r>
      <w:r w:rsidR="009B3320">
        <w:rPr>
          <w:sz w:val="24"/>
          <w:szCs w:val="24"/>
        </w:rPr>
        <w:t xml:space="preserve"> – </w:t>
      </w:r>
      <w:r w:rsidRPr="00A50B51">
        <w:rPr>
          <w:sz w:val="24"/>
          <w:szCs w:val="24"/>
        </w:rPr>
        <w:t>Comparación de aplicaciones de audiología existentes</w:t>
      </w:r>
      <w:bookmarkEnd w:id="351"/>
      <w:bookmarkEnd w:id="352"/>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tonos a utilizar contendrán un volumen constante de 20 db.</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00EE7A35" w:rsidRPr="00A50B51">
        <w:rPr>
          <w:rFonts w:ascii="Times New Roman" w:hAnsi="Times New Roman" w:cs="Times New Roman"/>
        </w:rPr>
        <w:t>ó</w:t>
      </w:r>
      <w:r w:rsidRPr="00A50B51">
        <w:rPr>
          <w:rFonts w:ascii="Times New Roman" w:hAnsi="Times New Roman" w:cs="Times New Roman"/>
        </w:rPr>
        <w:t>ptima.</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Pr="00A50B51">
        <w:rPr>
          <w:rFonts w:ascii="Times New Roman" w:hAnsi="Times New Roman" w:cs="Times New Roman"/>
        </w:rPr>
        <w:t>moderada.</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53" w:name="_Toc347565994"/>
      <w:bookmarkStart w:id="354" w:name="_Toc400823851"/>
      <w:r w:rsidRPr="00A50B51">
        <w:rPr>
          <w:rFonts w:cs="Times New Roman"/>
          <w:szCs w:val="24"/>
        </w:rPr>
        <w:t>Diseño conceptual de la solución</w:t>
      </w:r>
      <w:bookmarkEnd w:id="353"/>
      <w:bookmarkEnd w:id="354"/>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55" w:name="_Toc343369212"/>
      <w:bookmarkStart w:id="356" w:name="_Toc400823886"/>
      <w:r w:rsidRPr="00A50B51">
        <w:rPr>
          <w:sz w:val="24"/>
          <w:szCs w:val="24"/>
        </w:rPr>
        <w:lastRenderedPageBreak/>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55"/>
      <w:bookmarkEnd w:id="356"/>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57" w:name="_Toc347565995"/>
      <w:bookmarkStart w:id="358" w:name="_Toc400823852"/>
      <w:r w:rsidRPr="00A50B51">
        <w:rPr>
          <w:rFonts w:cs="Times New Roman"/>
          <w:szCs w:val="24"/>
        </w:rPr>
        <w:t>Diagrama de c</w:t>
      </w:r>
      <w:r w:rsidR="00955AAC" w:rsidRPr="00A50B51">
        <w:rPr>
          <w:rFonts w:cs="Times New Roman"/>
          <w:szCs w:val="24"/>
        </w:rPr>
        <w:t>asos de uso</w:t>
      </w:r>
      <w:bookmarkEnd w:id="357"/>
      <w:bookmarkEnd w:id="358"/>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59" w:name="_Toc343369213"/>
      <w:bookmarkStart w:id="360" w:name="_Toc40082388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9</w:t>
      </w:r>
      <w:r w:rsidR="004D1EA8" w:rsidRPr="00A50B51">
        <w:rPr>
          <w:noProof/>
          <w:sz w:val="24"/>
          <w:szCs w:val="24"/>
        </w:rPr>
        <w:fldChar w:fldCharType="end"/>
      </w:r>
      <w:r w:rsidRPr="00A50B51">
        <w:rPr>
          <w:sz w:val="24"/>
          <w:szCs w:val="24"/>
        </w:rPr>
        <w:t xml:space="preserve"> – Casos de uso</w:t>
      </w:r>
      <w:bookmarkEnd w:id="359"/>
      <w:bookmarkEnd w:id="360"/>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61" w:name="_Toc347565996"/>
      <w:bookmarkStart w:id="362" w:name="_Toc400823853"/>
      <w:r w:rsidRPr="00A50B51">
        <w:rPr>
          <w:rFonts w:cs="Times New Roman"/>
          <w:szCs w:val="24"/>
        </w:rPr>
        <w:lastRenderedPageBreak/>
        <w:t>Diagrama de clases</w:t>
      </w:r>
      <w:bookmarkEnd w:id="361"/>
      <w:bookmarkEnd w:id="362"/>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3" w:name="_Toc343369214"/>
      <w:bookmarkStart w:id="364" w:name="_Toc40082388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10</w:t>
      </w:r>
      <w:r w:rsidR="004D1EA8" w:rsidRPr="00A50B51">
        <w:rPr>
          <w:noProof/>
          <w:sz w:val="24"/>
          <w:szCs w:val="24"/>
        </w:rPr>
        <w:fldChar w:fldCharType="end"/>
      </w:r>
      <w:r w:rsidRPr="00A50B51">
        <w:rPr>
          <w:sz w:val="24"/>
          <w:szCs w:val="24"/>
        </w:rPr>
        <w:t xml:space="preserve"> – Diagrama de clases</w:t>
      </w:r>
      <w:bookmarkEnd w:id="363"/>
      <w:bookmarkEnd w:id="364"/>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65" w:name="_Toc347566000"/>
      <w:bookmarkStart w:id="366" w:name="_Ref394241045"/>
      <w:bookmarkStart w:id="367" w:name="_Toc400823854"/>
      <w:r w:rsidRPr="00A50B51">
        <w:rPr>
          <w:rFonts w:cs="Times New Roman"/>
          <w:szCs w:val="24"/>
        </w:rPr>
        <w:lastRenderedPageBreak/>
        <w:t>Diseño de interfaces</w:t>
      </w:r>
      <w:bookmarkEnd w:id="365"/>
      <w:bookmarkEnd w:id="366"/>
      <w:bookmarkEnd w:id="367"/>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9553" cy="5313137"/>
                    </a:xfrm>
                    <a:prstGeom prst="rect">
                      <a:avLst/>
                    </a:prstGeom>
                  </pic:spPr>
                </pic:pic>
              </a:graphicData>
            </a:graphic>
          </wp:inline>
        </w:drawing>
      </w:r>
      <w:r w:rsidR="00A936D5">
        <w:rPr>
          <w:noProof/>
          <w:szCs w:val="24"/>
          <w:lang w:eastAsia="es-CR"/>
        </w:rPr>
        <w:drawing>
          <wp:inline distT="0" distB="0" distL="0" distR="0">
            <wp:extent cx="2973705" cy="529526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3705" cy="5295265"/>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eastAsia="es-CR"/>
        </w:rPr>
        <w:lastRenderedPageBreak/>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68" w:name="_Toc343369217"/>
      <w:bookmarkStart w:id="369" w:name="_Toc40082388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68"/>
      <w:bookmarkEnd w:id="369"/>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70" w:name="_Toc347566001"/>
      <w:bookmarkStart w:id="371" w:name="_Toc400823855"/>
      <w:r w:rsidRPr="00A50B51">
        <w:rPr>
          <w:rFonts w:cs="Times New Roman"/>
          <w:szCs w:val="24"/>
        </w:rPr>
        <w:lastRenderedPageBreak/>
        <w:t>Diseño de base de datos</w:t>
      </w:r>
      <w:bookmarkEnd w:id="370"/>
      <w:bookmarkEnd w:id="371"/>
    </w:p>
    <w:p w:rsidR="0011602A" w:rsidRPr="00A50B51" w:rsidRDefault="00FB2ADE" w:rsidP="0072187B">
      <w:pPr>
        <w:jc w:val="center"/>
        <w:rPr>
          <w:szCs w:val="24"/>
        </w:rPr>
      </w:pPr>
      <w:bookmarkStart w:id="372" w:name="_Toc345168655"/>
      <w:bookmarkStart w:id="373" w:name="_Toc347566002"/>
      <w:r w:rsidRPr="00A50B51">
        <w:rPr>
          <w:szCs w:val="24"/>
        </w:rPr>
        <w:softHyphen/>
      </w:r>
      <w:bookmarkEnd w:id="372"/>
      <w:bookmarkEnd w:id="373"/>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74" w:name="_Toc4008238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74"/>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75" w:name="_Toc347566003"/>
      <w:bookmarkStart w:id="376" w:name="_Ref385592019"/>
      <w:bookmarkStart w:id="377" w:name="_Toc400823856"/>
      <w:r w:rsidRPr="00A50B51">
        <w:rPr>
          <w:rFonts w:cs="Times New Roman"/>
          <w:szCs w:val="24"/>
        </w:rPr>
        <w:t>Pruebas</w:t>
      </w:r>
      <w:bookmarkEnd w:id="375"/>
      <w:bookmarkEnd w:id="376"/>
      <w:bookmarkEnd w:id="377"/>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db.</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78" w:name="_Toc40082393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378"/>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79" w:name="_Toc347566006"/>
      <w:bookmarkStart w:id="380" w:name="_Ref385592837"/>
      <w:bookmarkStart w:id="381" w:name="_Ref385593388"/>
      <w:bookmarkStart w:id="382" w:name="_Toc400823857"/>
      <w:r w:rsidRPr="00A50B51">
        <w:rPr>
          <w:rFonts w:cs="Times New Roman"/>
          <w:szCs w:val="24"/>
        </w:rPr>
        <w:lastRenderedPageBreak/>
        <w:t>Resultados</w:t>
      </w:r>
      <w:bookmarkEnd w:id="379"/>
      <w:bookmarkEnd w:id="380"/>
      <w:bookmarkEnd w:id="381"/>
      <w:bookmarkEnd w:id="382"/>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se indica el formato de la fecha de nacimiento dd/mm/aa y a la hora de enviar la información a la clínica la fecha no se coloca con formato de fecha, por ejemplo pone: Fri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21</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r w:rsidRPr="003D48B6">
              <w:rPr>
                <w:i/>
                <w:color w:val="000000"/>
                <w:szCs w:val="24"/>
                <w:lang w:eastAsia="es-CR"/>
              </w:rPr>
              <w:t>Settings</w:t>
            </w:r>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33</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Los tonos a utilizar contendrán un volumen constante de 20 db.</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83" w:name="_Toc40082393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383"/>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84"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85" w:name="_Toc400823858"/>
      <w:r w:rsidRPr="00E2576F">
        <w:t xml:space="preserve">CAPÍTULO </w:t>
      </w:r>
      <w:r w:rsidR="00D06EC7" w:rsidRPr="00E2576F">
        <w:t>IV</w:t>
      </w:r>
      <w:bookmarkEnd w:id="384"/>
      <w:r w:rsidR="00E2576F">
        <w:t xml:space="preserve"> – Análisis retrospectivo</w:t>
      </w:r>
      <w:bookmarkEnd w:id="385"/>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86" w:name="_Toc347566008"/>
      <w:bookmarkStart w:id="387" w:name="_Toc400823859"/>
      <w:r w:rsidRPr="00A50B51">
        <w:rPr>
          <w:sz w:val="24"/>
          <w:szCs w:val="24"/>
        </w:rPr>
        <w:lastRenderedPageBreak/>
        <w:t>Análisis Retrospectivo o Análisis de Resultados</w:t>
      </w:r>
      <w:bookmarkEnd w:id="386"/>
      <w:bookmarkEnd w:id="387"/>
    </w:p>
    <w:p w:rsidR="00951E5B" w:rsidRPr="00A50B51" w:rsidRDefault="00951E5B" w:rsidP="008E0A96">
      <w:pPr>
        <w:pStyle w:val="13"/>
        <w:rPr>
          <w:rFonts w:cs="Times New Roman"/>
          <w:szCs w:val="24"/>
        </w:rPr>
      </w:pPr>
      <w:bookmarkStart w:id="388" w:name="_Toc400823860"/>
      <w:r w:rsidRPr="00A50B51">
        <w:rPr>
          <w:rFonts w:cs="Times New Roman"/>
          <w:szCs w:val="24"/>
        </w:rPr>
        <w:t>General</w:t>
      </w:r>
      <w:bookmarkEnd w:id="388"/>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w:t>
      </w:r>
      <w:r w:rsidR="0049507E">
        <w:rPr>
          <w:szCs w:val="24"/>
          <w:lang w:eastAsia="es-CR"/>
        </w:rPr>
        <w:t>ir los requisitos de la aplicación</w:t>
      </w:r>
      <w:r w:rsidRPr="00A50B51">
        <w:rPr>
          <w:szCs w:val="24"/>
          <w:lang w:eastAsia="es-CR"/>
        </w:rPr>
        <w:t>.</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89" w:author="Beto" w:date="2014-08-30T14:40:00Z">
        <w:r w:rsidR="004C5D25">
          <w:rPr>
            <w:szCs w:val="24"/>
            <w:lang w:eastAsia="es-CR"/>
          </w:rPr>
          <w:t>,</w:t>
        </w:r>
      </w:ins>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ins w:id="390" w:author="Personal" w:date="2014-08-23T17:38:00Z"/>
          <w:rFonts w:eastAsiaTheme="majorEastAsia"/>
          <w:bCs/>
          <w:szCs w:val="24"/>
        </w:rPr>
      </w:pPr>
      <w:ins w:id="391" w:author="Personal" w:date="2014-08-23T17:38:00Z">
        <w:r w:rsidRPr="0041665F">
          <w:rPr>
            <w:rFonts w:eastAsiaTheme="majorEastAsia"/>
            <w:bCs/>
            <w:szCs w:val="24"/>
          </w:rPr>
          <w:t xml:space="preserve">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392" w:author="Personal" w:date="2014-08-23T17:38:00Z">
        <w:r w:rsidRPr="0041665F">
          <w:rPr>
            <w:rFonts w:eastAsiaTheme="majorEastAsia"/>
            <w:bCs/>
            <w:szCs w:val="24"/>
          </w:rPr>
          <w:fldChar w:fldCharType="separate"/>
        </w:r>
      </w:ins>
      <w:r w:rsidR="0049507E">
        <w:rPr>
          <w:szCs w:val="24"/>
        </w:rPr>
        <w:t>Razones de la creación de la aplicación móvil Audinsa</w:t>
      </w:r>
      <w:ins w:id="393" w:author="Personal" w:date="2014-08-23T17:38:00Z">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394" w:author="Personal" w:date="2014-08-23T17:38:00Z"/>
          <w:rFonts w:eastAsiaTheme="majorEastAsia"/>
          <w:bCs/>
        </w:rPr>
      </w:pPr>
      <w:ins w:id="395" w:author="Personal" w:date="2014-08-23T17:38:00Z">
        <w:r w:rsidRPr="0041665F">
          <w:rPr>
            <w:rFonts w:eastAsiaTheme="majorEastAsia"/>
            <w:bCs/>
          </w:rPr>
          <w:t>La originalidad de la idea: En Costa Rica no exist</w:t>
        </w:r>
        <w:r w:rsidRPr="0041665F">
          <w:rPr>
            <w:rFonts w:eastAsiaTheme="majorEastAsia"/>
            <w:bCs/>
            <w:lang w:val="es-CR"/>
          </w:rPr>
          <w:t>ía una aplicación sobre salud auditiva.</w:t>
        </w:r>
      </w:ins>
    </w:p>
    <w:p w:rsidR="0041665F" w:rsidRPr="0041665F" w:rsidRDefault="0041665F" w:rsidP="0041665F">
      <w:pPr>
        <w:pStyle w:val="ListParagraph"/>
        <w:numPr>
          <w:ilvl w:val="0"/>
          <w:numId w:val="33"/>
        </w:numPr>
        <w:rPr>
          <w:ins w:id="396" w:author="Personal" w:date="2014-08-23T17:38:00Z"/>
          <w:rFonts w:eastAsiaTheme="majorEastAsia"/>
          <w:bCs/>
        </w:rPr>
      </w:pPr>
      <w:ins w:id="397"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398" w:author="Personal" w:date="2014-08-23T17:38:00Z"/>
          <w:rFonts w:eastAsiaTheme="majorEastAsia"/>
          <w:bCs/>
        </w:rPr>
      </w:pPr>
      <w:ins w:id="399"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00" w:author="Personal" w:date="2014-08-23T17:38:00Z"/>
          <w:rFonts w:eastAsiaTheme="majorEastAsia"/>
          <w:bCs/>
        </w:rPr>
      </w:pPr>
      <w:ins w:id="401"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02" w:author="Personal" w:date="2014-08-23T17:38:00Z"/>
          <w:rFonts w:eastAsiaTheme="majorEastAsia"/>
          <w:bCs/>
          <w:szCs w:val="24"/>
        </w:rPr>
      </w:pPr>
    </w:p>
    <w:p w:rsidR="0041665F" w:rsidRPr="0041665F" w:rsidRDefault="0041665F" w:rsidP="0041665F">
      <w:pPr>
        <w:ind w:firstLine="708"/>
        <w:rPr>
          <w:ins w:id="403" w:author="Personal" w:date="2014-08-23T17:38:00Z"/>
          <w:szCs w:val="24"/>
          <w:lang w:eastAsia="es-CR"/>
        </w:rPr>
      </w:pPr>
      <w:ins w:id="404"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05" w:author="Personal" w:date="2014-08-23T17:38:00Z"/>
          <w:szCs w:val="24"/>
          <w:lang w:eastAsia="es-CR"/>
        </w:rPr>
      </w:pPr>
    </w:p>
    <w:p w:rsidR="0041665F" w:rsidRDefault="0041665F" w:rsidP="0041665F">
      <w:pPr>
        <w:ind w:firstLine="708"/>
        <w:rPr>
          <w:ins w:id="406" w:author="Personal" w:date="2014-08-23T17:38:00Z"/>
          <w:szCs w:val="24"/>
          <w:lang w:eastAsia="es-CR"/>
        </w:rPr>
      </w:pPr>
      <w:ins w:id="407"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08" w:name="_Toc400823861"/>
      <w:r w:rsidRPr="00A50B51">
        <w:rPr>
          <w:rFonts w:cs="Times New Roman"/>
          <w:szCs w:val="24"/>
        </w:rPr>
        <w:t>Específicos</w:t>
      </w:r>
      <w:bookmarkEnd w:id="408"/>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09" w:author="Personal" w:date="2014-08-23T17:40:00Z"/>
          <w:szCs w:val="24"/>
          <w:lang w:eastAsia="es-CR"/>
        </w:rPr>
      </w:pPr>
      <w:ins w:id="410" w:author="Personal" w:date="2014-08-23T17:40:00Z">
        <w:r>
          <w:rPr>
            <w:szCs w:val="24"/>
            <w:lang w:eastAsia="es-CR"/>
          </w:rPr>
          <w:t xml:space="preserve">Los sistemas operativos móviles son utilizados en dispositivos de tamaño reducido que pueden ser traslados de un lugar a otro de manera sencilla y que disponen en su mayoría de una capacidad de </w:t>
        </w:r>
        <w:r>
          <w:rPr>
            <w:szCs w:val="24"/>
            <w:lang w:eastAsia="es-CR"/>
          </w:rPr>
          <w:lastRenderedPageBreak/>
          <w:t>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49507E">
        <w:rPr>
          <w:szCs w:val="24"/>
        </w:rPr>
        <w:t xml:space="preserve">Sistema operativo móvil o </w:t>
      </w:r>
      <w:r w:rsidR="0049507E"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consultan artículos y sitios que permiten conocer sobre el uso de los sistemas operativos en costa rica. El sitio </w:t>
      </w:r>
      <w:r w:rsidRPr="00E13FBE">
        <w:rPr>
          <w:szCs w:val="24"/>
          <w:lang w:eastAsia="es-CR"/>
        </w:rPr>
        <w:t>StatCounter, empresa de análisis de vi</w:t>
      </w:r>
      <w:r w:rsidR="0049507E">
        <w:rPr>
          <w:szCs w:val="24"/>
          <w:lang w:eastAsia="es-CR"/>
        </w:rPr>
        <w:t>sitación web, ubicada en Dublin,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48"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DC5C0D">
        <w:rPr>
          <w:szCs w:val="24"/>
          <w:lang w:eastAsia="es-CR"/>
        </w:rPr>
        <w:t>J</w:t>
      </w:r>
      <w:r w:rsidR="00873776" w:rsidRPr="00E13FBE">
        <w:rPr>
          <w:szCs w:val="24"/>
          <w:lang w:eastAsia="es-CR"/>
        </w:rPr>
        <w:t>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drawing>
          <wp:inline distT="0" distB="0" distL="0" distR="0" wp14:anchorId="55F87E5A" wp14:editId="391437A9">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411" w:name="_Toc400823934"/>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49507E">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411"/>
    </w:p>
    <w:p w:rsidR="00873776" w:rsidRPr="0020662A" w:rsidRDefault="00DE0E26" w:rsidP="0020662A">
      <w:pPr>
        <w:pStyle w:val="Caption"/>
        <w:rPr>
          <w:sz w:val="24"/>
          <w:szCs w:val="24"/>
        </w:rPr>
      </w:pPr>
      <w:sdt>
        <w:sdtPr>
          <w:rPr>
            <w:sz w:val="24"/>
            <w:szCs w:val="24"/>
          </w:rPr>
          <w:id w:val="-1903519716"/>
          <w:citation/>
        </w:sdtPr>
        <w:sdtEnd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49507E" w:rsidRPr="0049507E">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lastRenderedPageBreak/>
        <w:t>En el artículo del editorial de tecnología de La Nación: Android ‘viste’ al 79% de los celulares vendidos, se afirma que “Casi ocho de cada diez teléfonos inteligentes vendidos en el mundo, en 2013, funcionan con el sist</w:t>
      </w:r>
      <w:r>
        <w:rPr>
          <w:szCs w:val="24"/>
          <w:lang w:eastAsia="es-CR"/>
        </w:rPr>
        <w:t>ema operativo Android de Google</w:t>
      </w:r>
      <w:r w:rsidR="00322F64">
        <w:rPr>
          <w:szCs w:val="24"/>
          <w:lang w:eastAsia="es-CR"/>
        </w:rPr>
        <w:t>”</w:t>
      </w:r>
      <w:r>
        <w:rPr>
          <w:szCs w:val="24"/>
          <w:lang w:eastAsia="es-CR"/>
        </w:rPr>
        <w:t xml:space="preserve">. </w:t>
      </w:r>
      <w:r w:rsidRPr="00E13FBE">
        <w:rPr>
          <w:szCs w:val="24"/>
          <w:lang w:eastAsia="es-CR"/>
        </w:rPr>
        <w:t>El infor</w:t>
      </w:r>
      <w:r w:rsidR="0049507E">
        <w:rPr>
          <w:szCs w:val="24"/>
          <w:lang w:eastAsia="es-CR"/>
        </w:rPr>
        <w:t xml:space="preserve">me de la firma de investigación </w:t>
      </w:r>
      <w:hyperlink r:id="rId50" w:tgtFrame="_blank" w:history="1">
        <w:r w:rsidRPr="00E13FBE">
          <w:rPr>
            <w:szCs w:val="24"/>
            <w:lang w:eastAsia="es-CR"/>
          </w:rPr>
          <w:t>Strategy Analytics</w:t>
        </w:r>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r w:rsidRPr="00E13FBE">
        <w:rPr>
          <w:szCs w:val="24"/>
          <w:lang w:eastAsia="es-CR"/>
        </w:rPr>
        <w:t xml:space="preserve">smartphones, que ha ampliado su ventaja sobre el iOS de Apple, la plataforma del iPhone y otros dispositivos. </w:t>
      </w:r>
      <w:sdt>
        <w:sdtPr>
          <w:rPr>
            <w:szCs w:val="24"/>
            <w:lang w:eastAsia="es-CR"/>
          </w:rPr>
          <w:id w:val="-1992322918"/>
          <w:citation/>
        </w:sdtPr>
        <w:sdtEnd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49507E" w:rsidRPr="0049507E">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r w:rsidRPr="00A50B51">
        <w:rPr>
          <w:szCs w:val="24"/>
          <w:lang w:eastAsia="es-CR"/>
        </w:rPr>
        <w:t>Al tener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49507E" w:rsidRPr="0049507E">
        <w:rPr>
          <w:szCs w:val="24"/>
          <w:lang w:eastAsia="es-CR"/>
        </w:rPr>
        <w:t>3.1.1.3.1</w:t>
      </w:r>
      <w:r>
        <w:fldChar w:fldCharType="end"/>
      </w:r>
      <w:r w:rsidRPr="00A50B51">
        <w:rPr>
          <w:szCs w:val="24"/>
          <w:lang w:eastAsia="es-CR"/>
        </w:rPr>
        <w:t xml:space="preserve">) </w:t>
      </w:r>
      <w:r w:rsidR="0049507E">
        <w:rPr>
          <w:szCs w:val="24"/>
          <w:lang w:eastAsia="es-CR"/>
        </w:rPr>
        <w:t>y la</w:t>
      </w:r>
      <w:r>
        <w:rPr>
          <w:szCs w:val="24"/>
          <w:lang w:eastAsia="es-CR"/>
        </w:rPr>
        <w:t xml:space="preserve"> </w:t>
      </w:r>
      <w:r w:rsidR="00831D07">
        <w:rPr>
          <w:szCs w:val="24"/>
          <w:lang w:eastAsia="es-CR"/>
        </w:rPr>
        <w:t>información</w:t>
      </w:r>
      <w:r>
        <w:rPr>
          <w:szCs w:val="24"/>
          <w:lang w:eastAsia="es-CR"/>
        </w:rPr>
        <w:t xml:space="preserve">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Android. </w:t>
      </w:r>
      <w:r>
        <w:rPr>
          <w:szCs w:val="24"/>
          <w:lang w:eastAsia="es-CR"/>
        </w:rPr>
        <w:t>Finalmente</w:t>
      </w:r>
      <w:r w:rsidRPr="00A50B51">
        <w:rPr>
          <w:szCs w:val="24"/>
          <w:lang w:eastAsia="es-CR"/>
        </w:rPr>
        <w:t>, se toman en cuenta factores como: buscar</w:t>
      </w:r>
      <w:r>
        <w:rPr>
          <w:szCs w:val="24"/>
          <w:lang w:eastAsia="es-CR"/>
        </w:rPr>
        <w:t xml:space="preserve"> </w:t>
      </w:r>
      <w:r w:rsidRPr="00A50B51">
        <w:rPr>
          <w:szCs w:val="24"/>
          <w:lang w:eastAsia="es-CR"/>
        </w:rPr>
        <w:t>la flexibilidad que se encuentra en el código abierto</w:t>
      </w:r>
      <w:r w:rsidR="0049507E">
        <w:rPr>
          <w:szCs w:val="24"/>
          <w:lang w:eastAsia="es-CR"/>
        </w:rPr>
        <w:t>, esto</w:t>
      </w:r>
      <w:r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w:t>
      </w:r>
      <w:r w:rsidR="0049507E">
        <w:rPr>
          <w:szCs w:val="24"/>
          <w:lang w:eastAsia="es-CR"/>
        </w:rPr>
        <w:t xml:space="preserve">ir las funcionalidades mínimas </w:t>
      </w:r>
      <w:r w:rsidRPr="00A50B51">
        <w:rPr>
          <w:szCs w:val="24"/>
          <w:lang w:eastAsia="es-CR"/>
        </w:rPr>
        <w:t>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49507E"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49507E" w:rsidRPr="00A50B51">
        <w:rPr>
          <w:szCs w:val="24"/>
        </w:rPr>
        <w:t xml:space="preserve">Tabla </w:t>
      </w:r>
      <w:r w:rsidR="0049507E">
        <w:rPr>
          <w:noProof/>
          <w:szCs w:val="24"/>
        </w:rPr>
        <w:t>3</w:t>
      </w:r>
      <w:r w:rsidR="0049507E">
        <w:rPr>
          <w:szCs w:val="24"/>
        </w:rPr>
        <w:t xml:space="preserve"> – </w:t>
      </w:r>
      <w:r w:rsidR="0049507E"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12"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49507E" w:rsidRPr="00A50B51">
        <w:rPr>
          <w:szCs w:val="24"/>
        </w:rPr>
        <w:t>Definición de requerimientos</w:t>
      </w:r>
      <w:r w:rsidR="00723CD1">
        <w:fldChar w:fldCharType="end"/>
      </w:r>
      <w:ins w:id="413"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14" w:author="Personal" w:date="2014-08-23T17:43:00Z"/>
          <w:szCs w:val="24"/>
          <w:lang w:eastAsia="es-CR"/>
        </w:rPr>
      </w:pPr>
      <w:ins w:id="415" w:author="Personal" w:date="2014-08-23T17:43:00Z">
        <w:r>
          <w:rPr>
            <w:szCs w:val="24"/>
            <w:lang w:eastAsia="es-CR"/>
          </w:rPr>
          <w:t xml:space="preserve">Posterior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16" w:author="Personal" w:date="2014-08-23T17:43:00Z">
        <w:r>
          <w:rPr>
            <w:szCs w:val="24"/>
            <w:lang w:eastAsia="es-CR"/>
          </w:rPr>
          <w:fldChar w:fldCharType="separate"/>
        </w:r>
      </w:ins>
      <w:r w:rsidR="0049507E" w:rsidRPr="00A50B51">
        <w:rPr>
          <w:szCs w:val="24"/>
        </w:rPr>
        <w:t>Diseño de interfaces</w:t>
      </w:r>
      <w:ins w:id="417" w:author="Personal" w:date="2014-08-23T17:43:00Z">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49507E">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db – 20 db</w:t>
      </w:r>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412EA3" w:rsidRDefault="00412EA3" w:rsidP="008E0A96">
      <w:pPr>
        <w:ind w:firstLine="708"/>
        <w:rPr>
          <w:szCs w:val="24"/>
        </w:rPr>
      </w:pPr>
    </w:p>
    <w:p w:rsidR="0041665F" w:rsidRPr="00A50B51" w:rsidRDefault="0041665F" w:rsidP="0041665F">
      <w:pPr>
        <w:ind w:firstLine="708"/>
        <w:rPr>
          <w:ins w:id="418" w:author="Personal" w:date="2014-08-23T17:45:00Z"/>
          <w:szCs w:val="24"/>
        </w:rPr>
      </w:pPr>
      <w:ins w:id="419" w:author="Personal" w:date="2014-08-23T17:45:00Z">
        <w:r>
          <w:rPr>
            <w:szCs w:val="24"/>
          </w:rPr>
          <w:t>La realización satisfactoria de este objetivo permite brindar el insumo requerido para crear una de las pruebas definidas. La prueba de diferenciación de frecuencias, es creada</w:t>
        </w:r>
      </w:ins>
      <w:ins w:id="420" w:author="Personal" w:date="2014-09-21T18:53:00Z">
        <w:r w:rsidR="00F97447">
          <w:rPr>
            <w:szCs w:val="24"/>
          </w:rPr>
          <w:t xml:space="preserve"> </w:t>
        </w:r>
      </w:ins>
      <w:ins w:id="421" w:author="Personal" w:date="2014-08-23T17:45:00Z">
        <w:r>
          <w:rPr>
            <w:szCs w:val="24"/>
          </w:rPr>
          <w:t xml:space="preserve">por el usuario y desarrollada por los ingenieros según </w:t>
        </w:r>
        <w:r w:rsidR="00F97447">
          <w:rPr>
            <w:szCs w:val="24"/>
          </w:rPr>
          <w:t>el rango definido anteriormente</w:t>
        </w:r>
      </w:ins>
      <w:ins w:id="422" w:author="Personal" w:date="2014-09-21T18:54:00Z">
        <w:r w:rsidR="00F97447">
          <w:rPr>
            <w:szCs w:val="24"/>
          </w:rPr>
          <w:t>, para lo cual se utiliza la herramienta Adobe Audition</w:t>
        </w:r>
      </w:ins>
      <w:ins w:id="423" w:author="Personal" w:date="2014-09-21T18:58:00Z">
        <w:r w:rsidR="00F97447">
          <w:rPr>
            <w:szCs w:val="24"/>
          </w:rPr>
          <w:t xml:space="preserve"> </w:t>
        </w:r>
      </w:ins>
      <w:ins w:id="424" w:author="Personal" w:date="2014-09-21T18:57:00Z">
        <w:r w:rsidR="00F97447">
          <w:rPr>
            <w:szCs w:val="24"/>
          </w:rPr>
          <w:t>(ver nota al pie de página)</w:t>
        </w:r>
      </w:ins>
      <w:ins w:id="425" w:author="Personal" w:date="2014-09-21T18:58:00Z">
        <w:r w:rsidR="00F97447">
          <w:rPr>
            <w:szCs w:val="24"/>
          </w:rPr>
          <w:t>.</w:t>
        </w:r>
        <w:r w:rsidR="00F97447">
          <w:rPr>
            <w:rStyle w:val="FootnoteReference"/>
            <w:szCs w:val="24"/>
          </w:rPr>
          <w:footnoteReference w:id="3"/>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49507E"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08E9D061" wp14:editId="0CEBCB72">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4" w:name="_Toc4008238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4"/>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4CE87C5A" wp14:editId="0DF75B6B">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5" w:name="_Toc4008238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5"/>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57ADFBA" wp14:editId="35E5C3D4">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46" w:name="_Toc4008238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46"/>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ins w:id="447"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4A966D03" wp14:editId="07E0F37F">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48" w:name="_Toc4008238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48"/>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5BE9F5B9" wp14:editId="3984A8F4">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49" w:name="_Toc4008238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49"/>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31525DF3" wp14:editId="3FEB0DCB">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50" w:name="_Toc4008238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50"/>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377CE868" wp14:editId="4DECB872">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51" w:name="_Toc4008238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51"/>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D6CBF04" wp14:editId="1FE8A883">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52" w:name="_Toc4008238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52"/>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B957BF0" wp14:editId="70C07190">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53" w:name="_Toc4008238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53"/>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21D1972D" wp14:editId="00A1688D">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54" w:name="_Toc4008239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54"/>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4B349C79" wp14:editId="3C63B11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55" w:name="_Toc4008239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55"/>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78D8A35" wp14:editId="6BFBFEB3">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56" w:name="_Toc4008239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56"/>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D670500" wp14:editId="3437A119">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57" w:name="_Toc4008239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57"/>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552C1C97" wp14:editId="1851A4E6">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58" w:name="_Toc4008239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58"/>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0F2FCF71" wp14:editId="3835EB42">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59" w:name="_Toc4008239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59"/>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078F0837" wp14:editId="153AD32A">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60" w:name="_Toc4008239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60"/>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0CC3BA0B" wp14:editId="4BC4EBE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61" w:name="_Toc4008239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61"/>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5C9B91DA" wp14:editId="57373F38">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62" w:name="_Toc4008239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62"/>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7D813E2D" wp14:editId="623B47B2">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63" w:name="_Toc4008239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63"/>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173A618A" wp14:editId="35BCB7DC">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64" w:name="_Toc4008239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64"/>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23E64CC3" wp14:editId="551BA683">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65" w:name="_Toc4008239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65"/>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20CFC8FB" wp14:editId="5E5E1368">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66" w:name="_Toc4008239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66"/>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67"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ins w:id="468" w:author="Personal" w:date="2014-08-23T17:47:00Z">
        <w:r w:rsidR="004C072D">
          <w:rPr>
            <w:szCs w:val="24"/>
            <w:lang w:eastAsia="es-CR"/>
          </w:rPr>
          <w:t xml:space="preserve">Este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69" w:author="Personal" w:date="2014-08-23T17:47:00Z"/>
          <w:szCs w:val="24"/>
          <w:lang w:eastAsia="es-CR"/>
        </w:rPr>
      </w:pPr>
    </w:p>
    <w:p w:rsidR="004C072D" w:rsidRDefault="004C072D" w:rsidP="004C072D">
      <w:pPr>
        <w:ind w:firstLine="708"/>
        <w:rPr>
          <w:ins w:id="470" w:author="Personal" w:date="2014-08-23T17:47:00Z"/>
          <w:szCs w:val="24"/>
          <w:lang w:eastAsia="es-CR"/>
        </w:rPr>
      </w:pPr>
      <w:ins w:id="471" w:author="Personal" w:date="2014-08-23T17:47:00Z">
        <w:r>
          <w:rPr>
            <w:szCs w:val="24"/>
            <w:lang w:eastAsia="es-CR"/>
          </w:rPr>
          <w:lastRenderedPageBreak/>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72" w:author="Personal" w:date="2014-08-23T17:47:00Z"/>
          <w:szCs w:val="24"/>
          <w:lang w:eastAsia="es-CR"/>
        </w:rPr>
      </w:pPr>
    </w:p>
    <w:p w:rsidR="00A50B51" w:rsidRDefault="004C072D" w:rsidP="004C072D">
      <w:pPr>
        <w:ind w:firstLine="708"/>
        <w:rPr>
          <w:szCs w:val="24"/>
          <w:lang w:eastAsia="es-CR"/>
        </w:rPr>
      </w:pPr>
      <w:ins w:id="473"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74"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49507E"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75" w:author="Personal" w:date="2014-08-24T16:15:00Z"/>
          <w:szCs w:val="24"/>
          <w:lang w:eastAsia="es-CR"/>
        </w:rPr>
      </w:pPr>
    </w:p>
    <w:p w:rsidR="00113AB2" w:rsidRDefault="00FC53B0" w:rsidP="008E0A96">
      <w:pPr>
        <w:ind w:firstLine="708"/>
        <w:rPr>
          <w:ins w:id="476" w:author="Personal" w:date="2014-08-24T16:39:00Z"/>
          <w:szCs w:val="24"/>
          <w:lang w:eastAsia="es-CR"/>
        </w:rPr>
      </w:pPr>
      <w:ins w:id="477" w:author="Personal" w:date="2014-08-24T16:18:00Z">
        <w:r>
          <w:rPr>
            <w:szCs w:val="24"/>
            <w:lang w:eastAsia="es-CR"/>
          </w:rPr>
          <w:t xml:space="preserve">En las primeras </w:t>
        </w:r>
      </w:ins>
      <w:ins w:id="478" w:author="Personal" w:date="2014-08-24T16:20:00Z">
        <w:r>
          <w:rPr>
            <w:szCs w:val="24"/>
            <w:lang w:eastAsia="es-CR"/>
          </w:rPr>
          <w:t>nueve</w:t>
        </w:r>
      </w:ins>
      <w:ins w:id="479" w:author="Personal" w:date="2014-08-24T16:18:00Z">
        <w:r>
          <w:rPr>
            <w:szCs w:val="24"/>
            <w:lang w:eastAsia="es-CR"/>
          </w:rPr>
          <w:t xml:space="preserve"> iteraciones las </w:t>
        </w:r>
      </w:ins>
      <w:ins w:id="480" w:author="Personal" w:date="2014-08-24T16:20:00Z">
        <w:r>
          <w:rPr>
            <w:szCs w:val="24"/>
            <w:lang w:eastAsia="es-CR"/>
          </w:rPr>
          <w:t xml:space="preserve">pruebas </w:t>
        </w:r>
      </w:ins>
      <w:ins w:id="481" w:author="Personal" w:date="2014-08-24T16:18:00Z">
        <w:r>
          <w:rPr>
            <w:szCs w:val="24"/>
            <w:lang w:eastAsia="es-CR"/>
          </w:rPr>
          <w:t>fueron desarrolladas por los desarrolladores, esto seg</w:t>
        </w:r>
      </w:ins>
      <w:ins w:id="482" w:author="Personal" w:date="2014-08-24T16:19:00Z">
        <w:r>
          <w:rPr>
            <w:szCs w:val="24"/>
            <w:lang w:eastAsia="es-CR"/>
          </w:rPr>
          <w:t xml:space="preserve">ún el avance de los requerimientos. </w:t>
        </w:r>
      </w:ins>
      <w:ins w:id="483" w:author="Personal" w:date="2014-08-24T16:39:00Z">
        <w:r w:rsidR="00113AB2">
          <w:rPr>
            <w:szCs w:val="24"/>
            <w:lang w:eastAsia="es-CR"/>
          </w:rPr>
          <w:t>Las mismas son pruebas</w:t>
        </w:r>
      </w:ins>
      <w:ins w:id="484" w:author="Personal" w:date="2014-08-24T16:19:00Z">
        <w:r>
          <w:rPr>
            <w:szCs w:val="24"/>
            <w:lang w:eastAsia="es-CR"/>
          </w:rPr>
          <w:t xml:space="preserve"> individuales</w:t>
        </w:r>
      </w:ins>
      <w:ins w:id="485" w:author="Personal" w:date="2014-08-24T16:39:00Z">
        <w:r w:rsidR="00113AB2">
          <w:rPr>
            <w:szCs w:val="24"/>
            <w:lang w:eastAsia="es-CR"/>
          </w:rPr>
          <w:t>, realizadas</w:t>
        </w:r>
      </w:ins>
      <w:ins w:id="486"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487" w:author="Personal" w:date="2014-08-24T16:39:00Z"/>
          <w:szCs w:val="24"/>
          <w:lang w:eastAsia="es-CR"/>
        </w:rPr>
      </w:pPr>
      <w:ins w:id="488" w:author="Personal" w:date="2014-08-24T16:22:00Z">
        <w:r>
          <w:rPr>
            <w:szCs w:val="24"/>
            <w:lang w:eastAsia="es-CR"/>
          </w:rPr>
          <w:t xml:space="preserve"> </w:t>
        </w:r>
      </w:ins>
    </w:p>
    <w:p w:rsidR="00844366" w:rsidRDefault="00113AB2" w:rsidP="008E0A96">
      <w:pPr>
        <w:ind w:firstLine="708"/>
        <w:rPr>
          <w:ins w:id="489" w:author="Personal" w:date="2014-08-24T16:24:00Z"/>
          <w:szCs w:val="24"/>
          <w:lang w:eastAsia="es-CR"/>
        </w:rPr>
      </w:pPr>
      <w:ins w:id="490" w:author="Personal" w:date="2014-08-24T16:37:00Z">
        <w:r>
          <w:rPr>
            <w:szCs w:val="24"/>
            <w:lang w:eastAsia="es-CR"/>
          </w:rPr>
          <w:t>Las pruebas de cada iteración se definen exitosas, pues las mismas permiten la finalizaci</w:t>
        </w:r>
      </w:ins>
      <w:ins w:id="491" w:author="Personal" w:date="2014-08-24T16:38:00Z">
        <w:r>
          <w:rPr>
            <w:szCs w:val="24"/>
            <w:lang w:eastAsia="es-CR"/>
          </w:rPr>
          <w:t>ón de una iteración. Detalle de las pruebas</w:t>
        </w:r>
      </w:ins>
      <w:ins w:id="492" w:author="Personal" w:date="2014-08-24T16:22:00Z">
        <w:r w:rsidR="00844366">
          <w:rPr>
            <w:szCs w:val="24"/>
            <w:lang w:eastAsia="es-CR"/>
          </w:rPr>
          <w:t>:</w:t>
        </w:r>
      </w:ins>
      <w:ins w:id="493" w:author="Personal" w:date="2014-08-24T16:20:00Z">
        <w:r w:rsidR="00FC53B0">
          <w:rPr>
            <w:szCs w:val="24"/>
            <w:lang w:eastAsia="es-CR"/>
          </w:rPr>
          <w:t xml:space="preserve"> </w:t>
        </w:r>
      </w:ins>
    </w:p>
    <w:p w:rsidR="00844366" w:rsidRPr="00087273" w:rsidRDefault="00844366">
      <w:pPr>
        <w:ind w:left="708" w:firstLine="708"/>
        <w:rPr>
          <w:ins w:id="494" w:author="Personal" w:date="2014-08-24T16:24:00Z"/>
          <w:szCs w:val="24"/>
          <w:lang w:eastAsia="es-CR"/>
        </w:rPr>
        <w:pPrChange w:id="495" w:author="Personal" w:date="2014-08-24T16:24:00Z">
          <w:pPr>
            <w:ind w:firstLine="708"/>
          </w:pPr>
        </w:pPrChange>
      </w:pPr>
      <w:ins w:id="496" w:author="Personal" w:date="2014-08-24T16:24:00Z">
        <w:r>
          <w:rPr>
            <w:szCs w:val="24"/>
            <w:lang w:eastAsia="es-CR"/>
          </w:rPr>
          <w:t xml:space="preserve">Iteración 1: Pruebas del </w:t>
        </w:r>
      </w:ins>
      <w:ins w:id="497" w:author="Personal" w:date="2014-08-24T16:23:00Z">
        <w:r w:rsidRPr="00087273">
          <w:rPr>
            <w:szCs w:val="24"/>
            <w:lang w:eastAsia="es-CR"/>
          </w:rPr>
          <w:t xml:space="preserve">módulo de </w:t>
        </w:r>
      </w:ins>
      <w:ins w:id="498" w:author="Personal" w:date="2014-08-24T16:22:00Z">
        <w:r w:rsidRPr="00087273">
          <w:rPr>
            <w:szCs w:val="24"/>
            <w:lang w:eastAsia="es-CR"/>
          </w:rPr>
          <w:t>perfiles</w:t>
        </w:r>
      </w:ins>
      <w:ins w:id="499" w:author="Personal" w:date="2014-08-24T16:24:00Z">
        <w:r w:rsidRPr="00087273">
          <w:rPr>
            <w:szCs w:val="24"/>
            <w:lang w:eastAsia="es-CR"/>
          </w:rPr>
          <w:t>.</w:t>
        </w:r>
      </w:ins>
    </w:p>
    <w:p w:rsidR="00844366" w:rsidRDefault="00844366">
      <w:pPr>
        <w:ind w:left="708" w:firstLine="708"/>
        <w:rPr>
          <w:ins w:id="500" w:author="Personal" w:date="2014-08-24T16:25:00Z"/>
          <w:szCs w:val="24"/>
          <w:lang w:eastAsia="es-CR"/>
        </w:rPr>
        <w:pPrChange w:id="501" w:author="Personal" w:date="2014-08-24T16:24:00Z">
          <w:pPr>
            <w:ind w:firstLine="708"/>
          </w:pPr>
        </w:pPrChange>
      </w:pPr>
      <w:ins w:id="502" w:author="Personal" w:date="2014-08-24T16:24:00Z">
        <w:r w:rsidRPr="00087273">
          <w:rPr>
            <w:szCs w:val="24"/>
            <w:lang w:eastAsia="es-CR"/>
          </w:rPr>
          <w:t>Iteración 2</w:t>
        </w:r>
      </w:ins>
      <w:ins w:id="503" w:author="Personal" w:date="2014-08-24T16:31:00Z">
        <w:r w:rsidRPr="00087273">
          <w:rPr>
            <w:szCs w:val="24"/>
            <w:lang w:eastAsia="es-CR"/>
          </w:rPr>
          <w:t xml:space="preserve"> y 3</w:t>
        </w:r>
      </w:ins>
      <w:ins w:id="504" w:author="Personal" w:date="2014-08-24T16:24:00Z">
        <w:r w:rsidRPr="00087273">
          <w:rPr>
            <w:szCs w:val="24"/>
            <w:lang w:eastAsia="es-CR"/>
          </w:rPr>
          <w:t>:</w:t>
        </w:r>
      </w:ins>
      <w:ins w:id="505" w:author="Personal" w:date="2014-08-24T16:25:00Z">
        <w:r w:rsidRPr="00087273">
          <w:rPr>
            <w:szCs w:val="24"/>
            <w:lang w:eastAsia="es-CR"/>
          </w:rPr>
          <w:t xml:space="preserve"> </w:t>
        </w:r>
      </w:ins>
      <w:ins w:id="506" w:author="Personal" w:date="2014-08-24T16:26:00Z">
        <w:r w:rsidRPr="00087273">
          <w:rPr>
            <w:szCs w:val="24"/>
            <w:lang w:eastAsia="es-CR"/>
          </w:rPr>
          <w:t>Programación de men</w:t>
        </w:r>
      </w:ins>
      <w:ins w:id="507" w:author="Personal" w:date="2014-08-24T16:29:00Z">
        <w:r w:rsidR="00983BEB" w:rsidRPr="00087273">
          <w:rPr>
            <w:szCs w:val="24"/>
            <w:lang w:eastAsia="es-CR"/>
          </w:rPr>
          <w:t>ú</w:t>
        </w:r>
        <w:r w:rsidRPr="00087273">
          <w:rPr>
            <w:szCs w:val="24"/>
            <w:lang w:eastAsia="es-CR"/>
          </w:rPr>
          <w:t>s,</w:t>
        </w:r>
      </w:ins>
      <w:ins w:id="508" w:author="Personal" w:date="2014-08-24T16:26:00Z">
        <w:r w:rsidRPr="00087273">
          <w:rPr>
            <w:szCs w:val="24"/>
            <w:lang w:eastAsia="es-CR"/>
          </w:rPr>
          <w:t xml:space="preserve"> selección</w:t>
        </w:r>
        <w:r>
          <w:rPr>
            <w:szCs w:val="24"/>
            <w:lang w:eastAsia="es-CR"/>
          </w:rPr>
          <w:t xml:space="preserve"> de las interfaces e iconos.</w:t>
        </w:r>
      </w:ins>
    </w:p>
    <w:p w:rsidR="00844366" w:rsidRDefault="00844366">
      <w:pPr>
        <w:ind w:left="708" w:firstLine="708"/>
        <w:rPr>
          <w:ins w:id="509" w:author="Personal" w:date="2014-08-24T16:25:00Z"/>
          <w:szCs w:val="24"/>
          <w:lang w:eastAsia="es-CR"/>
        </w:rPr>
        <w:pPrChange w:id="510" w:author="Personal" w:date="2014-08-24T16:24:00Z">
          <w:pPr>
            <w:ind w:firstLine="708"/>
          </w:pPr>
        </w:pPrChange>
      </w:pPr>
      <w:ins w:id="511" w:author="Personal" w:date="2014-08-24T16:25:00Z">
        <w:r>
          <w:rPr>
            <w:szCs w:val="24"/>
            <w:lang w:eastAsia="es-CR"/>
          </w:rPr>
          <w:t xml:space="preserve">Iteración </w:t>
        </w:r>
      </w:ins>
      <w:ins w:id="512" w:author="Personal" w:date="2014-08-24T16:31:00Z">
        <w:r>
          <w:rPr>
            <w:szCs w:val="24"/>
            <w:lang w:eastAsia="es-CR"/>
          </w:rPr>
          <w:t>4</w:t>
        </w:r>
      </w:ins>
      <w:ins w:id="513" w:author="Personal" w:date="2014-08-24T16:25:00Z">
        <w:r>
          <w:rPr>
            <w:szCs w:val="24"/>
            <w:lang w:eastAsia="es-CR"/>
          </w:rPr>
          <w:t xml:space="preserve">: Pruebas </w:t>
        </w:r>
      </w:ins>
      <w:ins w:id="514" w:author="Personal" w:date="2014-08-24T16:22:00Z">
        <w:r w:rsidRPr="00844366">
          <w:rPr>
            <w:szCs w:val="24"/>
            <w:lang w:eastAsia="es-CR"/>
          </w:rPr>
          <w:t>examen cuestionario</w:t>
        </w:r>
      </w:ins>
      <w:ins w:id="515" w:author="Personal" w:date="2014-08-24T16:25:00Z">
        <w:r>
          <w:rPr>
            <w:szCs w:val="24"/>
            <w:lang w:eastAsia="es-CR"/>
          </w:rPr>
          <w:t>.</w:t>
        </w:r>
      </w:ins>
      <w:ins w:id="516" w:author="Personal" w:date="2014-08-24T16:23:00Z">
        <w:r>
          <w:rPr>
            <w:szCs w:val="24"/>
            <w:lang w:eastAsia="es-CR"/>
          </w:rPr>
          <w:t xml:space="preserve"> </w:t>
        </w:r>
      </w:ins>
    </w:p>
    <w:p w:rsidR="00844366" w:rsidRDefault="00844366">
      <w:pPr>
        <w:ind w:left="708" w:firstLine="708"/>
        <w:rPr>
          <w:ins w:id="517" w:author="Personal" w:date="2014-08-24T16:25:00Z"/>
          <w:szCs w:val="24"/>
          <w:lang w:eastAsia="es-CR"/>
        </w:rPr>
        <w:pPrChange w:id="518" w:author="Personal" w:date="2014-08-24T16:24:00Z">
          <w:pPr>
            <w:ind w:firstLine="708"/>
          </w:pPr>
        </w:pPrChange>
      </w:pPr>
      <w:ins w:id="519" w:author="Personal" w:date="2014-08-24T16:25:00Z">
        <w:r>
          <w:rPr>
            <w:szCs w:val="24"/>
            <w:lang w:eastAsia="es-CR"/>
          </w:rPr>
          <w:t xml:space="preserve">Iteración </w:t>
        </w:r>
      </w:ins>
      <w:ins w:id="520" w:author="Personal" w:date="2014-08-24T16:31:00Z">
        <w:r>
          <w:rPr>
            <w:szCs w:val="24"/>
            <w:lang w:eastAsia="es-CR"/>
          </w:rPr>
          <w:t>5 y 6</w:t>
        </w:r>
      </w:ins>
      <w:ins w:id="521" w:author="Personal" w:date="2014-08-24T16:25:00Z">
        <w:r>
          <w:rPr>
            <w:szCs w:val="24"/>
            <w:lang w:eastAsia="es-CR"/>
          </w:rPr>
          <w:t>: M</w:t>
        </w:r>
      </w:ins>
      <w:ins w:id="522" w:author="Personal" w:date="2014-08-24T16:23:00Z">
        <w:r>
          <w:rPr>
            <w:szCs w:val="24"/>
            <w:lang w:eastAsia="es-CR"/>
          </w:rPr>
          <w:t>ódulo de</w:t>
        </w:r>
      </w:ins>
      <w:ins w:id="523" w:author="Personal" w:date="2014-08-24T16:22:00Z">
        <w:r>
          <w:rPr>
            <w:szCs w:val="24"/>
            <w:lang w:eastAsia="es-CR"/>
          </w:rPr>
          <w:t xml:space="preserve"> resultados</w:t>
        </w:r>
      </w:ins>
      <w:ins w:id="524" w:author="Personal" w:date="2014-08-24T16:25:00Z">
        <w:r>
          <w:rPr>
            <w:szCs w:val="24"/>
            <w:lang w:eastAsia="es-CR"/>
          </w:rPr>
          <w:t>.</w:t>
        </w:r>
      </w:ins>
    </w:p>
    <w:p w:rsidR="00844366" w:rsidRDefault="00844366">
      <w:pPr>
        <w:ind w:left="708" w:firstLine="708"/>
        <w:rPr>
          <w:ins w:id="525" w:author="Personal" w:date="2014-08-24T16:30:00Z"/>
          <w:szCs w:val="24"/>
          <w:lang w:eastAsia="es-CR"/>
        </w:rPr>
        <w:pPrChange w:id="526" w:author="Personal" w:date="2014-08-24T16:25:00Z">
          <w:pPr>
            <w:ind w:firstLine="708"/>
          </w:pPr>
        </w:pPrChange>
      </w:pPr>
      <w:ins w:id="527" w:author="Personal" w:date="2014-08-24T16:25:00Z">
        <w:r>
          <w:rPr>
            <w:szCs w:val="24"/>
            <w:lang w:eastAsia="es-CR"/>
          </w:rPr>
          <w:t xml:space="preserve">Iteración </w:t>
        </w:r>
      </w:ins>
      <w:ins w:id="528" w:author="Personal" w:date="2014-08-24T16:31:00Z">
        <w:r>
          <w:rPr>
            <w:szCs w:val="24"/>
            <w:lang w:eastAsia="es-CR"/>
          </w:rPr>
          <w:t xml:space="preserve">7 y </w:t>
        </w:r>
      </w:ins>
      <w:ins w:id="529" w:author="Personal" w:date="2014-08-24T16:32:00Z">
        <w:r>
          <w:rPr>
            <w:szCs w:val="24"/>
            <w:lang w:eastAsia="es-CR"/>
          </w:rPr>
          <w:t>8:</w:t>
        </w:r>
      </w:ins>
      <w:ins w:id="530" w:author="Personal" w:date="2014-08-24T16:22:00Z">
        <w:r w:rsidRPr="00844366">
          <w:rPr>
            <w:szCs w:val="24"/>
            <w:lang w:eastAsia="es-CR"/>
          </w:rPr>
          <w:t xml:space="preserve"> </w:t>
        </w:r>
      </w:ins>
      <w:ins w:id="531" w:author="Personal" w:date="2014-08-24T16:25:00Z">
        <w:r>
          <w:rPr>
            <w:szCs w:val="24"/>
            <w:lang w:eastAsia="es-CR"/>
          </w:rPr>
          <w:t>M</w:t>
        </w:r>
      </w:ins>
      <w:ins w:id="532" w:author="Personal" w:date="2014-08-24T16:23:00Z">
        <w:r>
          <w:rPr>
            <w:szCs w:val="24"/>
            <w:lang w:eastAsia="es-CR"/>
          </w:rPr>
          <w:t xml:space="preserve">ódulo de </w:t>
        </w:r>
      </w:ins>
      <w:ins w:id="533" w:author="Personal" w:date="2014-08-24T16:22:00Z">
        <w:r w:rsidRPr="00844366">
          <w:rPr>
            <w:szCs w:val="24"/>
            <w:lang w:eastAsia="es-CR"/>
          </w:rPr>
          <w:t xml:space="preserve">acceso a los </w:t>
        </w:r>
      </w:ins>
      <w:ins w:id="534" w:author="Personal" w:date="2014-08-24T16:23:00Z">
        <w:r w:rsidRPr="00844366">
          <w:rPr>
            <w:szCs w:val="24"/>
            <w:lang w:eastAsia="es-CR"/>
          </w:rPr>
          <w:t>artículos</w:t>
        </w:r>
      </w:ins>
      <w:ins w:id="535" w:author="Personal" w:date="2014-08-24T16:22:00Z">
        <w:r w:rsidRPr="00844366">
          <w:rPr>
            <w:szCs w:val="24"/>
            <w:lang w:eastAsia="es-CR"/>
          </w:rPr>
          <w:t xml:space="preserve"> y </w:t>
        </w:r>
      </w:ins>
      <w:ins w:id="536" w:author="Personal" w:date="2014-08-24T16:23:00Z">
        <w:r w:rsidRPr="00844366">
          <w:rPr>
            <w:szCs w:val="24"/>
            <w:lang w:eastAsia="es-CR"/>
          </w:rPr>
          <w:t xml:space="preserve">consultorios. </w:t>
        </w:r>
      </w:ins>
    </w:p>
    <w:p w:rsidR="00FC53B0" w:rsidRDefault="00844366">
      <w:pPr>
        <w:ind w:left="708" w:firstLine="708"/>
        <w:rPr>
          <w:szCs w:val="24"/>
          <w:lang w:eastAsia="es-CR"/>
        </w:rPr>
        <w:pPrChange w:id="537" w:author="Personal" w:date="2014-08-24T16:25:00Z">
          <w:pPr>
            <w:ind w:firstLine="708"/>
          </w:pPr>
        </w:pPrChange>
      </w:pPr>
      <w:ins w:id="538" w:author="Personal" w:date="2014-08-24T16:30:00Z">
        <w:r>
          <w:rPr>
            <w:szCs w:val="24"/>
            <w:lang w:eastAsia="es-CR"/>
          </w:rPr>
          <w:t xml:space="preserve">Iteración </w:t>
        </w:r>
      </w:ins>
      <w:ins w:id="539" w:author="Personal" w:date="2014-08-24T16:31:00Z">
        <w:r>
          <w:rPr>
            <w:szCs w:val="24"/>
            <w:lang w:eastAsia="es-CR"/>
          </w:rPr>
          <w:t>9</w:t>
        </w:r>
      </w:ins>
      <w:ins w:id="540" w:author="Personal" w:date="2014-08-24T16:30:00Z">
        <w:r>
          <w:rPr>
            <w:szCs w:val="24"/>
            <w:lang w:eastAsia="es-CR"/>
          </w:rPr>
          <w:t xml:space="preserve">: Pruebas </w:t>
        </w:r>
      </w:ins>
      <w:ins w:id="541" w:author="Personal" w:date="2014-08-24T16:22:00Z">
        <w:r w:rsidRPr="00844366">
          <w:rPr>
            <w:szCs w:val="24"/>
            <w:lang w:eastAsia="es-CR"/>
          </w:rPr>
          <w:t>exam</w:t>
        </w:r>
        <w:r>
          <w:rPr>
            <w:szCs w:val="24"/>
            <w:lang w:eastAsia="es-CR"/>
          </w:rPr>
          <w:t xml:space="preserve">en de sensibilidad de </w:t>
        </w:r>
      </w:ins>
      <w:ins w:id="542" w:author="Personal" w:date="2014-08-24T16:24:00Z">
        <w:r>
          <w:rPr>
            <w:szCs w:val="24"/>
            <w:lang w:eastAsia="es-CR"/>
          </w:rPr>
          <w:t>oído</w:t>
        </w:r>
      </w:ins>
      <w:ins w:id="543" w:author="Personal" w:date="2014-08-24T16:23:00Z">
        <w:r>
          <w:rPr>
            <w:szCs w:val="24"/>
            <w:lang w:eastAsia="es-CR"/>
          </w:rPr>
          <w:t xml:space="preserve">. </w:t>
        </w:r>
      </w:ins>
    </w:p>
    <w:p w:rsidR="00321BD7" w:rsidRPr="00A50B51" w:rsidRDefault="00321BD7" w:rsidP="00321BD7">
      <w:pPr>
        <w:ind w:left="708" w:firstLine="708"/>
        <w:rPr>
          <w:szCs w:val="24"/>
          <w:lang w:eastAsia="es-CR"/>
        </w:rPr>
      </w:pPr>
    </w:p>
    <w:p w:rsidR="007E3899" w:rsidDel="00113AB2" w:rsidRDefault="00113AB2" w:rsidP="008E0A96">
      <w:pPr>
        <w:ind w:firstLine="708"/>
        <w:rPr>
          <w:del w:id="544" w:author="Personal" w:date="2014-08-24T16:12:00Z"/>
          <w:szCs w:val="24"/>
          <w:lang w:eastAsia="es-CR"/>
        </w:rPr>
      </w:pPr>
      <w:ins w:id="545" w:author="Personal" w:date="2014-08-24T16:32:00Z">
        <w:r>
          <w:rPr>
            <w:szCs w:val="24"/>
            <w:lang w:eastAsia="es-CR"/>
          </w:rPr>
          <w:t>Durante la</w:t>
        </w:r>
      </w:ins>
      <w:ins w:id="546" w:author="Personal" w:date="2014-08-24T16:40:00Z">
        <w:r>
          <w:rPr>
            <w:szCs w:val="24"/>
            <w:lang w:eastAsia="es-CR"/>
          </w:rPr>
          <w:t>s</w:t>
        </w:r>
      </w:ins>
      <w:ins w:id="547" w:author="Personal" w:date="2014-08-24T16:32:00Z">
        <w:r>
          <w:rPr>
            <w:szCs w:val="24"/>
            <w:lang w:eastAsia="es-CR"/>
          </w:rPr>
          <w:t xml:space="preserve"> iteración 10 </w:t>
        </w:r>
      </w:ins>
      <w:ins w:id="548" w:author="Personal" w:date="2014-08-24T16:40:00Z">
        <w:r>
          <w:rPr>
            <w:szCs w:val="24"/>
            <w:lang w:eastAsia="es-CR"/>
          </w:rPr>
          <w:t xml:space="preserve">y 11 </w:t>
        </w:r>
      </w:ins>
      <w:ins w:id="549" w:author="Personal" w:date="2014-08-24T16:32:00Z">
        <w:r>
          <w:rPr>
            <w:szCs w:val="24"/>
            <w:lang w:eastAsia="es-CR"/>
          </w:rPr>
          <w:t xml:space="preserve">las pruebas se realizaron sobre </w:t>
        </w:r>
      </w:ins>
      <w:ins w:id="550" w:author="Personal" w:date="2014-08-24T16:41:00Z">
        <w:r>
          <w:rPr>
            <w:szCs w:val="24"/>
            <w:lang w:eastAsia="es-CR"/>
          </w:rPr>
          <w:t xml:space="preserve">el sistema completo, incluyendo </w:t>
        </w:r>
      </w:ins>
      <w:ins w:id="551" w:author="Personal" w:date="2014-08-24T16:32:00Z">
        <w:r>
          <w:rPr>
            <w:szCs w:val="24"/>
            <w:lang w:eastAsia="es-CR"/>
          </w:rPr>
          <w:t xml:space="preserve">lo que consideramos el valor agregado </w:t>
        </w:r>
      </w:ins>
      <w:r w:rsidR="002F00ED">
        <w:rPr>
          <w:szCs w:val="24"/>
          <w:lang w:eastAsia="es-CR"/>
        </w:rPr>
        <w:t>propuesto:</w:t>
      </w:r>
      <w:ins w:id="552" w:author="Personal" w:date="2014-08-24T16:33:00Z">
        <w:r>
          <w:rPr>
            <w:szCs w:val="24"/>
            <w:lang w:eastAsia="es-CR"/>
          </w:rPr>
          <w:t xml:space="preserve"> opciones de envío de la información por correo, opciones de publicación en </w:t>
        </w:r>
      </w:ins>
      <w:ins w:id="553" w:author="Personal" w:date="2014-08-24T16:34:00Z">
        <w:r>
          <w:rPr>
            <w:szCs w:val="24"/>
            <w:lang w:eastAsia="es-CR"/>
          </w:rPr>
          <w:t>redes sociales</w:t>
        </w:r>
      </w:ins>
      <w:ins w:id="554" w:author="Personal" w:date="2014-08-24T16:33:00Z">
        <w:r>
          <w:rPr>
            <w:szCs w:val="24"/>
            <w:lang w:eastAsia="es-CR"/>
          </w:rPr>
          <w:t>, men</w:t>
        </w:r>
      </w:ins>
      <w:ins w:id="555" w:author="Personal" w:date="2014-08-24T16:34:00Z">
        <w:r>
          <w:rPr>
            <w:szCs w:val="24"/>
            <w:lang w:eastAsia="es-CR"/>
          </w:rPr>
          <w:t>ú dinámico inicial.</w:t>
        </w:r>
      </w:ins>
    </w:p>
    <w:p w:rsidR="00113AB2" w:rsidRDefault="00113AB2" w:rsidP="008E0A96">
      <w:pPr>
        <w:ind w:firstLine="708"/>
        <w:rPr>
          <w:ins w:id="556" w:author="Personal" w:date="2014-08-24T16:41:00Z"/>
          <w:szCs w:val="24"/>
          <w:lang w:eastAsia="es-CR"/>
        </w:rPr>
      </w:pPr>
    </w:p>
    <w:p w:rsidR="00113AB2" w:rsidRDefault="00113AB2" w:rsidP="008E0A96">
      <w:pPr>
        <w:ind w:firstLine="708"/>
        <w:rPr>
          <w:ins w:id="557" w:author="Personal" w:date="2014-08-24T16:40:00Z"/>
          <w:szCs w:val="24"/>
          <w:lang w:eastAsia="es-CR"/>
        </w:rPr>
      </w:pPr>
      <w:ins w:id="558" w:author="Personal" w:date="2014-08-24T16:42:00Z">
        <w:r>
          <w:rPr>
            <w:szCs w:val="24"/>
          </w:rPr>
          <w:t>En</w:t>
        </w:r>
      </w:ins>
      <w:ins w:id="559" w:author="Roberto Baltodano" w:date="2014-10-11T21:04:00Z">
        <w:r w:rsidR="00A65EFF">
          <w:rPr>
            <w:szCs w:val="24"/>
          </w:rPr>
          <w:t xml:space="preserve"> la</w:t>
        </w:r>
      </w:ins>
      <w:ins w:id="560"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61" w:author="Personal" w:date="2014-08-24T16:41:00Z">
        <w:r>
          <w:rPr>
            <w:szCs w:val="24"/>
          </w:rPr>
          <w:t xml:space="preserve">que </w:t>
        </w:r>
      </w:ins>
      <w:ins w:id="562" w:author="Personal" w:date="2014-08-24T16:40:00Z">
        <w:r w:rsidRPr="00A50B51">
          <w:rPr>
            <w:szCs w:val="24"/>
          </w:rPr>
          <w:t>tiene como meta la disponibilidad de una versión estable y pl</w:t>
        </w:r>
        <w:r>
          <w:rPr>
            <w:szCs w:val="24"/>
          </w:rPr>
          <w:t>enamente funcional del sistema</w:t>
        </w:r>
      </w:ins>
      <w:ins w:id="563" w:author="Personal" w:date="2014-08-24T16:42:00Z">
        <w:r>
          <w:rPr>
            <w:szCs w:val="24"/>
          </w:rPr>
          <w:t>, se involucra</w:t>
        </w:r>
        <w:r w:rsidR="00D31DB3">
          <w:rPr>
            <w:szCs w:val="24"/>
          </w:rPr>
          <w:t xml:space="preserve"> a la dueña de la empresa para realizar las prueba</w:t>
        </w:r>
      </w:ins>
      <w:ins w:id="564" w:author="Personal" w:date="2014-08-24T16:43:00Z">
        <w:r w:rsidR="00D31DB3">
          <w:rPr>
            <w:szCs w:val="24"/>
          </w:rPr>
          <w:t>s</w:t>
        </w:r>
      </w:ins>
      <w:ins w:id="565" w:author="Personal" w:date="2014-08-24T16:42:00Z">
        <w:r w:rsidR="00D31DB3">
          <w:rPr>
            <w:szCs w:val="24"/>
          </w:rPr>
          <w:t xml:space="preserve"> finales</w:t>
        </w:r>
      </w:ins>
      <w:ins w:id="566" w:author="Personal" w:date="2014-08-24T16:43:00Z">
        <w:r w:rsidR="00D31DB3">
          <w:rPr>
            <w:szCs w:val="24"/>
          </w:rPr>
          <w:t>.</w:t>
        </w:r>
      </w:ins>
    </w:p>
    <w:p w:rsidR="00113AB2" w:rsidRPr="00A50B51" w:rsidRDefault="00113AB2" w:rsidP="008E0A96">
      <w:pPr>
        <w:ind w:firstLine="708"/>
        <w:rPr>
          <w:ins w:id="567"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 xml:space="preserve">que la aplicación cumple o no con las funcionalidades solicitadas </w:t>
      </w:r>
      <w:r w:rsidRPr="00A50B51">
        <w:rPr>
          <w:szCs w:val="24"/>
          <w:lang w:eastAsia="es-CR"/>
        </w:rPr>
        <w:lastRenderedPageBreak/>
        <w:t>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49507E"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49507E"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68" w:author="Personal" w:date="2014-08-24T16:46:00Z"/>
          <w:szCs w:val="24"/>
          <w:lang w:eastAsia="es-CR"/>
        </w:rPr>
      </w:pPr>
      <w:r w:rsidRPr="00A50B51">
        <w:rPr>
          <w:szCs w:val="24"/>
          <w:lang w:eastAsia="es-CR"/>
        </w:rPr>
        <w:t xml:space="preserve">Ahora bien, </w:t>
      </w:r>
      <w:ins w:id="569" w:author="Personal" w:date="2014-08-24T16:44:00Z">
        <w:r w:rsidR="00D31DB3">
          <w:rPr>
            <w:szCs w:val="24"/>
            <w:lang w:eastAsia="es-CR"/>
          </w:rPr>
          <w:t xml:space="preserve"> en la fase I el usuario realiza los escenarios </w:t>
        </w:r>
      </w:ins>
      <w:ins w:id="570"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49507E" w:rsidRPr="00A50B51">
        <w:rPr>
          <w:szCs w:val="24"/>
          <w:lang w:eastAsia="es-CR"/>
        </w:rPr>
        <w:t>Resultados</w:t>
      </w:r>
      <w:r w:rsidR="00723CD1">
        <w:fldChar w:fldCharType="end"/>
      </w:r>
      <w:r w:rsidRPr="00A50B51">
        <w:rPr>
          <w:szCs w:val="24"/>
          <w:lang w:eastAsia="es-CR"/>
        </w:rPr>
        <w:t xml:space="preserve"> . </w:t>
      </w:r>
      <w:ins w:id="571" w:author="Personal" w:date="2014-08-24T16:46:00Z">
        <w:r w:rsidR="00D31DB3">
          <w:rPr>
            <w:szCs w:val="24"/>
            <w:lang w:eastAsia="es-CR"/>
          </w:rPr>
          <w:t>Este documento es brindado por el usuario como resultado de la fase I.</w:t>
        </w:r>
      </w:ins>
    </w:p>
    <w:p w:rsidR="00D31DB3" w:rsidRDefault="00D31DB3" w:rsidP="000D2721">
      <w:pPr>
        <w:ind w:firstLine="708"/>
        <w:rPr>
          <w:ins w:id="572" w:author="Personal" w:date="2014-08-24T16:47:00Z"/>
          <w:szCs w:val="24"/>
          <w:lang w:eastAsia="es-CR"/>
        </w:rPr>
      </w:pPr>
    </w:p>
    <w:p w:rsidR="0049507E" w:rsidRDefault="00D31DB3" w:rsidP="0049507E">
      <w:pPr>
        <w:ind w:firstLine="708"/>
        <w:rPr>
          <w:szCs w:val="24"/>
        </w:rPr>
      </w:pPr>
      <w:ins w:id="573"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49507E">
        <w:rPr>
          <w:szCs w:val="24"/>
        </w:rPr>
        <w:t>Razones de la creación de la aplicación móvil Audinsa</w:t>
      </w:r>
      <w:ins w:id="574" w:author="Roberto Baltodano" w:date="2014-10-11T21:06:00Z">
        <w:r w:rsidR="00A65EFF">
          <w:rPr>
            <w:szCs w:val="24"/>
          </w:rPr>
          <w:t>)</w:t>
        </w:r>
      </w:ins>
    </w:p>
    <w:p w:rsidR="0049507E" w:rsidRDefault="0049507E" w:rsidP="00150C23">
      <w:pPr>
        <w:jc w:val="center"/>
      </w:pPr>
      <w:r w:rsidRPr="00150C23">
        <w:rPr>
          <w:noProof/>
          <w:lang w:eastAsia="es-CR"/>
        </w:rPr>
        <w:lastRenderedPageBreak/>
        <w:drawing>
          <wp:inline distT="0" distB="0" distL="0" distR="0" wp14:anchorId="79D6A8E6" wp14:editId="3B1A86F3">
            <wp:extent cx="5341620" cy="733798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49507E" w:rsidRDefault="0049507E">
      <w:pPr>
        <w:spacing w:after="200" w:line="276" w:lineRule="auto"/>
        <w:jc w:val="left"/>
        <w:rPr>
          <w:rFonts w:eastAsia="Calibri"/>
          <w:b/>
          <w:bCs/>
          <w:i/>
          <w:iCs/>
          <w:szCs w:val="24"/>
          <w:lang w:eastAsia="es-CR"/>
        </w:rPr>
      </w:pPr>
      <w:r>
        <w:rPr>
          <w:szCs w:val="24"/>
        </w:rPr>
        <w:br w:type="page"/>
      </w:r>
    </w:p>
    <w:p w:rsidR="0049507E" w:rsidRPr="00A50B51" w:rsidRDefault="0049507E" w:rsidP="00226A41">
      <w:pPr>
        <w:pStyle w:val="12"/>
        <w:tabs>
          <w:tab w:val="left" w:pos="993"/>
        </w:tabs>
        <w:rPr>
          <w:sz w:val="24"/>
          <w:szCs w:val="24"/>
        </w:rPr>
      </w:pPr>
      <w:r>
        <w:rPr>
          <w:sz w:val="24"/>
          <w:szCs w:val="24"/>
        </w:rPr>
        <w:lastRenderedPageBreak/>
        <w:t>Minutas</w:t>
      </w:r>
    </w:p>
    <w:p w:rsidR="004518B9" w:rsidRDefault="004D1EA8" w:rsidP="00321BD7">
      <w:pPr>
        <w:ind w:firstLine="708"/>
        <w:rPr>
          <w:szCs w:val="24"/>
          <w:lang w:eastAsia="es-CR"/>
        </w:rPr>
      </w:pPr>
      <w:r w:rsidRPr="00A50B51">
        <w:fldChar w:fldCharType="end"/>
      </w:r>
      <w:r w:rsidR="00AD38F2" w:rsidRPr="00A50B51">
        <w:rPr>
          <w:szCs w:val="24"/>
          <w:lang w:eastAsia="es-CR"/>
        </w:rPr>
        <w:t>Seguidamente</w:t>
      </w:r>
      <w:ins w:id="575" w:author="Personal" w:date="2014-08-24T16:53:00Z">
        <w:r w:rsidR="00D31DB3">
          <w:rPr>
            <w:szCs w:val="24"/>
            <w:lang w:eastAsia="es-CR"/>
          </w:rPr>
          <w:t>,</w:t>
        </w:r>
      </w:ins>
      <w:r w:rsidR="00AD38F2" w:rsidRPr="00A50B51">
        <w:rPr>
          <w:szCs w:val="24"/>
          <w:lang w:eastAsia="es-CR"/>
        </w:rPr>
        <w:t xml:space="preserve"> </w:t>
      </w:r>
      <w:ins w:id="576"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r w:rsidR="0049507E" w:rsidRPr="00A50B51">
        <w:rPr>
          <w:szCs w:val="24"/>
        </w:rPr>
        <w:t xml:space="preserve">Tabla </w:t>
      </w:r>
      <w:r w:rsidR="0049507E">
        <w:rPr>
          <w:noProof/>
          <w:szCs w:val="24"/>
        </w:rPr>
        <w:t>6</w:t>
      </w:r>
      <w:r w:rsidR="0049507E" w:rsidRPr="00A50B51">
        <w:rPr>
          <w:szCs w:val="24"/>
        </w:rPr>
        <w:t xml:space="preserve"> – Análisis de escenarios de pruebas</w:t>
      </w:r>
      <w:ins w:id="577" w:author="Personal" w:date="2014-08-24T16:52:00Z">
        <w:r w:rsidR="00D31DB3">
          <w:rPr>
            <w:szCs w:val="24"/>
            <w:lang w:eastAsia="es-CR"/>
          </w:rPr>
          <w:fldChar w:fldCharType="end"/>
        </w:r>
      </w:ins>
      <w:ins w:id="578" w:author="Roberto Baltodano" w:date="2014-10-11T21:07:00Z">
        <w:r w:rsidR="00A65EFF">
          <w:rPr>
            <w:szCs w:val="24"/>
            <w:lang w:eastAsia="es-CR"/>
          </w:rPr>
          <w:t>,</w:t>
        </w:r>
      </w:ins>
      <w:ins w:id="579" w:author="Personal" w:date="2014-08-24T16:53:00Z">
        <w:r w:rsidR="00D31DB3">
          <w:rPr>
            <w:szCs w:val="24"/>
            <w:lang w:eastAsia="es-CR"/>
          </w:rPr>
          <w:t xml:space="preserve"> </w:t>
        </w:r>
      </w:ins>
      <w:r w:rsidR="00AD38F2"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00AD38F2" w:rsidRPr="00A50B51">
        <w:rPr>
          <w:szCs w:val="24"/>
          <w:lang w:eastAsia="es-CR"/>
        </w:rPr>
        <w:t>que no fueron etiquetados como satisfactorios</w:t>
      </w:r>
      <w:r w:rsidR="00F41985" w:rsidRPr="00A50B51">
        <w:rPr>
          <w:szCs w:val="24"/>
          <w:lang w:eastAsia="es-CR"/>
        </w:rPr>
        <w:t>,</w:t>
      </w:r>
      <w:r w:rsidR="00AD38F2" w:rsidRPr="00A50B51">
        <w:rPr>
          <w:szCs w:val="24"/>
          <w:lang w:eastAsia="es-CR"/>
        </w:rPr>
        <w:t xml:space="preserve"> en las pruebas </w:t>
      </w:r>
      <w:r w:rsidR="00F41985" w:rsidRPr="00A50B51">
        <w:rPr>
          <w:szCs w:val="24"/>
          <w:lang w:eastAsia="es-CR"/>
        </w:rPr>
        <w:t>del usuario</w:t>
      </w:r>
      <w:r w:rsidR="00AD38F2"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00AD38F2"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"Settings"</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80" w:name="_Ref396662505"/>
      <w:bookmarkStart w:id="581" w:name="_Toc40082393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80"/>
      <w:bookmarkEnd w:id="581"/>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ins w:id="582" w:author="Personal" w:date="2014-08-23T17:47:00Z"/>
          <w:szCs w:val="24"/>
          <w:lang w:eastAsia="es-CR"/>
        </w:rPr>
      </w:pPr>
      <w:ins w:id="583" w:author="Personal" w:date="2014-08-23T17:47:00Z">
        <w:r>
          <w:rPr>
            <w:szCs w:val="24"/>
            <w:lang w:eastAsia="es-CR"/>
          </w:rPr>
          <w:t xml:space="preserve">Asimismo,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584" w:author="Personal" w:date="2014-08-24T16:50:00Z">
        <w:r>
          <w:rPr>
            <w:szCs w:val="24"/>
            <w:lang w:eastAsia="es-CR"/>
          </w:rPr>
          <w:t>Al finalizar este periodo de tiempo</w:t>
        </w:r>
      </w:ins>
      <w:r w:rsidR="00A65EFF">
        <w:rPr>
          <w:szCs w:val="24"/>
          <w:lang w:eastAsia="es-CR"/>
        </w:rPr>
        <w:t>,</w:t>
      </w:r>
      <w:ins w:id="585" w:author="Personal" w:date="2014-08-24T16:50:00Z">
        <w:r>
          <w:rPr>
            <w:szCs w:val="24"/>
            <w:lang w:eastAsia="es-CR"/>
          </w:rPr>
          <w:t xml:space="preserve"> se le comunicar</w:t>
        </w:r>
      </w:ins>
      <w:ins w:id="586" w:author="Personal" w:date="2014-08-24T16:51:00Z">
        <w:r>
          <w:rPr>
            <w:szCs w:val="24"/>
            <w:lang w:eastAsia="es-CR"/>
          </w:rPr>
          <w:t>á al usuario que los ingenieros dan por finalizado el periodo de prueba</w:t>
        </w:r>
      </w:ins>
      <w:r w:rsidR="00A65EFF">
        <w:rPr>
          <w:szCs w:val="24"/>
          <w:lang w:eastAsia="es-CR"/>
        </w:rPr>
        <w:t>s</w:t>
      </w:r>
      <w:ins w:id="587" w:author="Personal" w:date="2014-08-24T16:51:00Z">
        <w:r>
          <w:rPr>
            <w:szCs w:val="24"/>
            <w:lang w:eastAsia="es-CR"/>
          </w:rPr>
          <w:t xml:space="preserve"> </w:t>
        </w:r>
        <w:r>
          <w:rPr>
            <w:szCs w:val="24"/>
            <w:lang w:eastAsia="es-CR"/>
          </w:rPr>
          <w:lastRenderedPageBreak/>
          <w:t xml:space="preserve">y ajustes. </w:t>
        </w:r>
      </w:ins>
      <w:ins w:id="588" w:author="Personal" w:date="2014-08-23T17:47:00Z">
        <w:r>
          <w:rPr>
            <w:szCs w:val="24"/>
            <w:lang w:eastAsia="es-CR"/>
          </w:rPr>
          <w:t>Garantizando así, la calidad y el compromiso que brinda el trabajo de los estudiantes de la Universidad Nacional.</w:t>
        </w:r>
      </w:ins>
    </w:p>
    <w:p w:rsidR="00321BD7" w:rsidRDefault="00321BD7" w:rsidP="00321BD7">
      <w:pPr>
        <w:ind w:firstLine="708"/>
        <w:rPr>
          <w:ins w:id="589" w:author="Personal" w:date="2014-08-23T17:47:00Z"/>
          <w:szCs w:val="24"/>
          <w:lang w:eastAsia="es-CR"/>
        </w:rPr>
      </w:pPr>
    </w:p>
    <w:p w:rsidR="00321BD7" w:rsidRPr="00A50B51" w:rsidRDefault="00321BD7" w:rsidP="00321BD7">
      <w:pPr>
        <w:ind w:firstLine="708"/>
        <w:rPr>
          <w:ins w:id="590" w:author="Personal" w:date="2014-08-23T17:47:00Z"/>
          <w:szCs w:val="24"/>
          <w:lang w:eastAsia="es-CR"/>
        </w:rPr>
      </w:pPr>
      <w:ins w:id="591" w:author="Personal" w:date="2014-08-23T17:47:00Z">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ins>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592"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593" w:name="_Toc400823862"/>
      <w:r w:rsidRPr="00E2576F">
        <w:t xml:space="preserve">CAPÍTULO </w:t>
      </w:r>
      <w:bookmarkEnd w:id="592"/>
      <w:r w:rsidR="00091926" w:rsidRPr="00E2576F">
        <w:t>V</w:t>
      </w:r>
      <w:r w:rsidR="00E2576F">
        <w:t xml:space="preserve"> – Conclusiones y recomendaciones</w:t>
      </w:r>
      <w:bookmarkEnd w:id="593"/>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594" w:name="_Toc347566010"/>
      <w:bookmarkStart w:id="595" w:name="_Toc400823863"/>
      <w:r w:rsidRPr="00A50B51">
        <w:rPr>
          <w:sz w:val="24"/>
          <w:szCs w:val="24"/>
        </w:rPr>
        <w:lastRenderedPageBreak/>
        <w:t>Conclusiones y Recomendaciones</w:t>
      </w:r>
      <w:bookmarkEnd w:id="594"/>
      <w:bookmarkEnd w:id="595"/>
    </w:p>
    <w:p w:rsidR="004E63D2" w:rsidRPr="00A50B51" w:rsidRDefault="00AD0B2F" w:rsidP="008E0A96">
      <w:pPr>
        <w:pStyle w:val="13"/>
        <w:tabs>
          <w:tab w:val="left" w:pos="1134"/>
        </w:tabs>
        <w:rPr>
          <w:rFonts w:cs="Times New Roman"/>
          <w:szCs w:val="24"/>
        </w:rPr>
      </w:pPr>
      <w:bookmarkStart w:id="596" w:name="_Toc347566011"/>
      <w:bookmarkStart w:id="597" w:name="_Toc400823864"/>
      <w:r w:rsidRPr="00A50B51">
        <w:rPr>
          <w:rFonts w:cs="Times New Roman"/>
          <w:szCs w:val="24"/>
        </w:rPr>
        <w:t>Conclusiones</w:t>
      </w:r>
      <w:bookmarkStart w:id="598" w:name="_Toc384670859"/>
      <w:bookmarkEnd w:id="596"/>
      <w:bookmarkEnd w:id="597"/>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599" w:author="Personal" w:date="2014-08-24T17:00:00Z">
        <w:r w:rsidR="0059283F">
          <w:rPr>
            <w:lang w:eastAsia="es-CR"/>
          </w:rPr>
          <w:t xml:space="preserve">brinda </w:t>
        </w:r>
      </w:ins>
      <w:ins w:id="600"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01" w:author="Personal" w:date="2014-08-24T17:00:00Z">
        <w:r w:rsidR="0059283F">
          <w:rPr>
            <w:lang w:eastAsia="es-CR"/>
          </w:rPr>
          <w:t>una nueva opción para</w:t>
        </w:r>
      </w:ins>
      <w:r w:rsidR="004C0D76" w:rsidRPr="00A50B51">
        <w:rPr>
          <w:lang w:eastAsia="es-CR"/>
        </w:rPr>
        <w:t xml:space="preserve"> los pacientes</w:t>
      </w:r>
      <w:ins w:id="602"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598"/>
    </w:p>
    <w:p w:rsidR="003B1E10" w:rsidRPr="00A50B51" w:rsidRDefault="003B1E10" w:rsidP="001D22BA">
      <w:pPr>
        <w:pStyle w:val="ListParagraph"/>
        <w:numPr>
          <w:ilvl w:val="0"/>
          <w:numId w:val="26"/>
        </w:numPr>
        <w:rPr>
          <w:lang w:eastAsia="es-CR"/>
        </w:rPr>
      </w:pPr>
      <w:bookmarkStart w:id="603"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ins w:id="604"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603"/>
      <w:r w:rsidR="00B4508E" w:rsidRPr="00A50B51">
        <w:rPr>
          <w:lang w:eastAsia="es-CR"/>
        </w:rPr>
        <w:t>.</w:t>
      </w:r>
    </w:p>
    <w:p w:rsidR="004C0D76" w:rsidRPr="00087273" w:rsidRDefault="00F136AB" w:rsidP="001D22BA">
      <w:pPr>
        <w:pStyle w:val="ListParagraph"/>
        <w:numPr>
          <w:ilvl w:val="0"/>
          <w:numId w:val="26"/>
        </w:numPr>
        <w:rPr>
          <w:lang w:eastAsia="es-CR"/>
        </w:rPr>
      </w:pPr>
      <w:ins w:id="605" w:author="Personal" w:date="2014-09-21T19:20:00Z">
        <w:r w:rsidRPr="00087273">
          <w:rPr>
            <w:lang w:eastAsia="es-CR"/>
          </w:rPr>
          <w:t>La preparación académica y profesional con la que cuenta los ingenieros de la Universidad Nacional</w:t>
        </w:r>
      </w:ins>
      <w:r w:rsidR="005359FC" w:rsidRPr="00087273">
        <w:rPr>
          <w:lang w:eastAsia="es-CR"/>
        </w:rPr>
        <w:t xml:space="preserve"> </w:t>
      </w:r>
      <w:ins w:id="606" w:author="Personal" w:date="2014-09-21T19:22:00Z">
        <w:r w:rsidR="00BC533C" w:rsidRPr="00087273">
          <w:rPr>
            <w:lang w:eastAsia="es-CR"/>
          </w:rPr>
          <w:t xml:space="preserve">contribuye en </w:t>
        </w:r>
      </w:ins>
      <w:r w:rsidR="004C0D76" w:rsidRPr="00087273">
        <w:rPr>
          <w:lang w:eastAsia="es-CR"/>
        </w:rPr>
        <w:t xml:space="preserve">el </w:t>
      </w:r>
      <w:ins w:id="607" w:author="Personal" w:date="2014-09-21T19:26:00Z">
        <w:r w:rsidR="00BC533C" w:rsidRPr="00087273">
          <w:rPr>
            <w:lang w:eastAsia="es-CR"/>
          </w:rPr>
          <w:t>éxito de este proyecto</w:t>
        </w:r>
      </w:ins>
      <w:r w:rsidR="00974F3C" w:rsidRPr="00087273">
        <w:rPr>
          <w:lang w:eastAsia="es-CR"/>
        </w:rPr>
        <w:t>.</w:t>
      </w:r>
      <w:r w:rsidR="00BC533C" w:rsidRPr="00087273">
        <w:rPr>
          <w:lang w:eastAsia="es-CR"/>
        </w:rPr>
        <w:t xml:space="preserve"> Permitiendo que los </w:t>
      </w:r>
      <w:r w:rsidR="004C0D76" w:rsidRPr="00087273">
        <w:rPr>
          <w:lang w:eastAsia="es-CR"/>
        </w:rPr>
        <w:t xml:space="preserve">informáticos </w:t>
      </w:r>
      <w:ins w:id="608" w:author="Personal" w:date="2014-09-21T19:22:00Z">
        <w:r w:rsidR="00BC533C" w:rsidRPr="00087273">
          <w:rPr>
            <w:lang w:eastAsia="es-CR"/>
          </w:rPr>
          <w:t xml:space="preserve">se desempeñen </w:t>
        </w:r>
      </w:ins>
      <w:r w:rsidR="004C0D76" w:rsidRPr="00087273">
        <w:rPr>
          <w:lang w:eastAsia="es-CR"/>
        </w:rPr>
        <w:t>como agentes de innovación y evolución</w:t>
      </w:r>
      <w:ins w:id="609" w:author="Personal" w:date="2014-09-21T19:23:00Z">
        <w:r w:rsidR="00BC533C" w:rsidRPr="00087273">
          <w:rPr>
            <w:lang w:eastAsia="es-CR"/>
          </w:rPr>
          <w:t xml:space="preserve">. </w:t>
        </w:r>
      </w:ins>
      <w:r w:rsidR="00A65EFF" w:rsidRPr="00087273">
        <w:rPr>
          <w:lang w:eastAsia="es-CR"/>
        </w:rPr>
        <w:t>Son q</w:t>
      </w:r>
      <w:ins w:id="610" w:author="Personal" w:date="2014-09-21T19:23:00Z">
        <w:r w:rsidR="00BC533C" w:rsidRPr="00087273">
          <w:rPr>
            <w:lang w:eastAsia="es-CR"/>
          </w:rPr>
          <w:t>uienes</w:t>
        </w:r>
      </w:ins>
      <w:ins w:id="611" w:author="Personal" w:date="2014-09-21T19:24:00Z">
        <w:r w:rsidR="00BC533C" w:rsidRPr="00087273">
          <w:rPr>
            <w:lang w:eastAsia="es-CR"/>
          </w:rPr>
          <w:t>,</w:t>
        </w:r>
      </w:ins>
      <w:r w:rsidR="004C0D76" w:rsidRPr="00087273">
        <w:rPr>
          <w:lang w:eastAsia="es-CR"/>
        </w:rPr>
        <w:t xml:space="preserve"> junto con especialistas de otra área</w:t>
      </w:r>
      <w:r w:rsidR="005359FC" w:rsidRPr="00087273">
        <w:rPr>
          <w:lang w:eastAsia="es-CR"/>
        </w:rPr>
        <w:t>,</w:t>
      </w:r>
      <w:r w:rsidR="004C0D76" w:rsidRPr="00087273">
        <w:rPr>
          <w:lang w:eastAsia="es-CR"/>
        </w:rPr>
        <w:t xml:space="preserve"> logran crear herramientas que permiten expandir </w:t>
      </w:r>
      <w:ins w:id="612" w:author="Personal" w:date="2014-09-21T19:27:00Z">
        <w:r w:rsidR="00BC533C" w:rsidRPr="00087273">
          <w:rPr>
            <w:lang w:eastAsia="es-CR"/>
          </w:rPr>
          <w:t xml:space="preserve">todo tipo de </w:t>
        </w:r>
      </w:ins>
      <w:r w:rsidR="004C0D76" w:rsidRPr="00087273">
        <w:rPr>
          <w:lang w:eastAsia="es-CR"/>
        </w:rPr>
        <w:t>mercados</w:t>
      </w:r>
      <w:ins w:id="613" w:author="Personal" w:date="2014-09-21T19:27:00Z">
        <w:r w:rsidR="00BC533C" w:rsidRPr="00087273">
          <w:rPr>
            <w:lang w:eastAsia="es-CR"/>
          </w:rPr>
          <w:t>.</w:t>
        </w:r>
      </w:ins>
      <w:r w:rsidR="00061B3A" w:rsidRPr="00087273">
        <w:rPr>
          <w:lang w:eastAsia="es-CR"/>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3768A5" w:rsidP="001D22BA">
      <w:pPr>
        <w:pStyle w:val="ListParagraph"/>
        <w:numPr>
          <w:ilvl w:val="0"/>
          <w:numId w:val="26"/>
        </w:numPr>
        <w:rPr>
          <w:lang w:eastAsia="es-CR"/>
        </w:rPr>
      </w:pPr>
      <w:r w:rsidRPr="00A50B51">
        <w:rPr>
          <w:lang w:eastAsia="es-CR"/>
        </w:rPr>
        <w:t xml:space="preserve">La facilidad de que la aplicación </w:t>
      </w:r>
      <w:r w:rsidR="002B2551">
        <w:rPr>
          <w:lang w:eastAsia="es-CR"/>
        </w:rPr>
        <w:t>pueda</w:t>
      </w:r>
      <w:r w:rsidRPr="00A50B51">
        <w:rPr>
          <w:lang w:eastAsia="es-CR"/>
        </w:rPr>
        <w:t xml:space="preserve">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00A65EFF">
        <w:rPr>
          <w:lang w:eastAsia="es-CR"/>
        </w:rPr>
        <w:lastRenderedPageBreak/>
        <w:t xml:space="preserve">por la </w:t>
      </w:r>
      <w:r w:rsidRPr="00A50B51">
        <w:rPr>
          <w:lang w:eastAsia="es-CR"/>
        </w:rPr>
        <w:t>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1800FB" w:rsidRDefault="00566B80" w:rsidP="001800FB">
      <w:pPr>
        <w:pStyle w:val="ListParagraph"/>
        <w:numPr>
          <w:ilvl w:val="0"/>
          <w:numId w:val="26"/>
        </w:numPr>
        <w:rPr>
          <w:ins w:id="614" w:author="Personal" w:date="2014-11-08T19:12:00Z"/>
          <w:lang w:eastAsia="es-CR"/>
        </w:rPr>
      </w:pPr>
      <w:r>
        <w:rPr>
          <w:lang w:eastAsia="es-CR"/>
        </w:rPr>
        <w:t>La aplicación</w:t>
      </w:r>
      <w:ins w:id="615" w:author="Personal" w:date="2014-08-23T17:48:00Z">
        <w:r w:rsidR="004C072D" w:rsidRPr="00061017">
          <w:rPr>
            <w:lang w:eastAsia="es-CR"/>
          </w:rPr>
          <w:t xml:space="preserve"> es cread</w:t>
        </w:r>
      </w:ins>
      <w:r>
        <w:rPr>
          <w:lang w:eastAsia="es-CR"/>
        </w:rPr>
        <w:t>a</w:t>
      </w:r>
      <w:ins w:id="616" w:author="Personal" w:date="2014-08-23T17:48:00Z">
        <w:r w:rsidR="004C072D" w:rsidRPr="00061017">
          <w:rPr>
            <w:lang w:eastAsia="es-CR"/>
          </w:rPr>
          <w:t xml:space="preserve"> para una población específica y contribuye en temas de desplazamiento, tiempo y economía, generando altas posibilidades de que finalmente los usuarios contacten o puedan ser contactados por los especialistas.</w:t>
        </w:r>
      </w:ins>
    </w:p>
    <w:p w:rsidR="007B5E32" w:rsidRPr="00A50B51" w:rsidRDefault="00526C62" w:rsidP="001800FB">
      <w:pPr>
        <w:pStyle w:val="ListParagraph"/>
        <w:numPr>
          <w:ilvl w:val="0"/>
          <w:numId w:val="26"/>
        </w:numPr>
        <w:rPr>
          <w:lang w:eastAsia="es-CR"/>
        </w:rPr>
      </w:pPr>
      <w:bookmarkStart w:id="617" w:name="_GoBack"/>
      <w:bookmarkEnd w:id="617"/>
      <w:ins w:id="618" w:author="Personal" w:date="2014-11-08T18:23:00Z">
        <w:r w:rsidRPr="001800FB">
          <w:rPr>
            <w:color w:val="222222"/>
            <w:sz w:val="14"/>
            <w:szCs w:val="14"/>
            <w:shd w:val="clear" w:color="auto" w:fill="FFFFFF"/>
          </w:rPr>
          <w:t> </w:t>
        </w:r>
        <w:r w:rsidRPr="00526C62">
          <w:rPr>
            <w:lang w:eastAsia="es-CR"/>
          </w:rPr>
          <w:t>Al finalizar el proyecto, los ingenieros brindan a la clínica la oportunidad de contactar a las personas que tienen la aplicación audiológica instalada. Esta comunicación, se realiza mediante el envío de mensajes desde la página de la empresa, usando el servicio gratuito de mensajería de Google llamado Google Cloud Messaging, hacia los usuarios de la aplicación.</w:t>
        </w:r>
      </w:ins>
    </w:p>
    <w:p w:rsidR="00AD0B2F" w:rsidRPr="00A50B51" w:rsidRDefault="00AD0B2F" w:rsidP="008E0A96">
      <w:pPr>
        <w:pStyle w:val="13"/>
        <w:tabs>
          <w:tab w:val="left" w:pos="1134"/>
        </w:tabs>
        <w:rPr>
          <w:rFonts w:cs="Times New Roman"/>
          <w:szCs w:val="24"/>
        </w:rPr>
      </w:pPr>
      <w:bookmarkStart w:id="619" w:name="_Toc347566012"/>
      <w:bookmarkStart w:id="620" w:name="_Toc400823865"/>
      <w:r w:rsidRPr="00A50B51">
        <w:rPr>
          <w:rFonts w:cs="Times New Roman"/>
          <w:szCs w:val="24"/>
        </w:rPr>
        <w:t>Recomendaciones</w:t>
      </w:r>
      <w:bookmarkEnd w:id="619"/>
      <w:r w:rsidR="00236590" w:rsidRPr="00A50B51">
        <w:rPr>
          <w:rFonts w:cs="Times New Roman"/>
          <w:szCs w:val="24"/>
        </w:rPr>
        <w:t>.</w:t>
      </w:r>
      <w:bookmarkEnd w:id="620"/>
    </w:p>
    <w:p w:rsidR="003B1E10" w:rsidRPr="00A50B51" w:rsidRDefault="007D2624" w:rsidP="001D22BA">
      <w:pPr>
        <w:pStyle w:val="ListParagraph"/>
        <w:numPr>
          <w:ilvl w:val="0"/>
          <w:numId w:val="27"/>
        </w:numPr>
        <w:rPr>
          <w:lang w:eastAsia="es-CR"/>
        </w:rPr>
      </w:pPr>
      <w:bookmarkStart w:id="621" w:name="_Toc384670862"/>
      <w:ins w:id="622" w:author="Personal" w:date="2014-08-23T19:20:00Z">
        <w:r>
          <w:rPr>
            <w:lang w:eastAsia="es-CR"/>
          </w:rPr>
          <w:t>AUDINSA Salud Auditiva</w:t>
        </w:r>
      </w:ins>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troalimentación a sus clientes, para lo cual puede sugerirles calificar la aplicación en Google Play, plataforma que contiene las aplicaciones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621"/>
    </w:p>
    <w:p w:rsidR="003B1E10" w:rsidRPr="00087273" w:rsidRDefault="003B1E10" w:rsidP="001D22BA">
      <w:pPr>
        <w:pStyle w:val="ListParagraph"/>
        <w:numPr>
          <w:ilvl w:val="0"/>
          <w:numId w:val="27"/>
        </w:numPr>
        <w:rPr>
          <w:lang w:eastAsia="es-CR"/>
        </w:rPr>
      </w:pPr>
      <w:bookmarkStart w:id="623" w:name="_Toc384670863"/>
      <w:r w:rsidRPr="00087273">
        <w:rPr>
          <w:lang w:eastAsia="es-CR"/>
        </w:rPr>
        <w:lastRenderedPageBreak/>
        <w:t xml:space="preserve">La aplicación creada </w:t>
      </w:r>
      <w:r w:rsidR="003670EB" w:rsidRPr="00087273">
        <w:rPr>
          <w:lang w:eastAsia="es-CR"/>
        </w:rPr>
        <w:t>permite ubicar</w:t>
      </w:r>
      <w:r w:rsidRPr="00087273">
        <w:rPr>
          <w:lang w:eastAsia="es-CR"/>
        </w:rPr>
        <w:t xml:space="preserve"> las clínicas Audinsa mediante los mapas de google, esto según la definición inicial.</w:t>
      </w:r>
      <w:r w:rsidR="00873BA0" w:rsidRPr="00087273">
        <w:rPr>
          <w:lang w:eastAsia="es-CR"/>
        </w:rPr>
        <w:t xml:space="preserve"> El usuario contará con el código fuente de la aplicación, por tanto, en caso de que requiera realizar algún ajuste de ubicación, podrá</w:t>
      </w:r>
      <w:r w:rsidRPr="00087273">
        <w:rPr>
          <w:lang w:eastAsia="es-CR"/>
        </w:rPr>
        <w:t xml:space="preserve"> solicitar a los profesionales que mejor le parezca</w:t>
      </w:r>
      <w:r w:rsidR="00873BA0" w:rsidRPr="00087273">
        <w:rPr>
          <w:lang w:eastAsia="es-CR"/>
        </w:rPr>
        <w:t xml:space="preserve"> l</w:t>
      </w:r>
      <w:bookmarkEnd w:id="623"/>
      <w:r w:rsidR="00873BA0" w:rsidRPr="00087273">
        <w:rPr>
          <w:lang w:eastAsia="es-CR"/>
        </w:rPr>
        <w:t>os respectivos ajustes.</w:t>
      </w:r>
    </w:p>
    <w:p w:rsidR="003B1E10" w:rsidRPr="00A50B51" w:rsidRDefault="003B1E10" w:rsidP="001D22BA">
      <w:pPr>
        <w:pStyle w:val="ListParagraph"/>
        <w:numPr>
          <w:ilvl w:val="0"/>
          <w:numId w:val="27"/>
        </w:numPr>
        <w:rPr>
          <w:lang w:eastAsia="es-CR"/>
        </w:rPr>
      </w:pPr>
      <w:bookmarkStart w:id="624"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624"/>
    </w:p>
    <w:p w:rsidR="003B1E10" w:rsidRPr="00A50B51" w:rsidRDefault="003B1E10" w:rsidP="001D22BA">
      <w:pPr>
        <w:pStyle w:val="ListParagraph"/>
        <w:numPr>
          <w:ilvl w:val="0"/>
          <w:numId w:val="27"/>
        </w:numPr>
        <w:rPr>
          <w:lang w:eastAsia="es-CR"/>
        </w:rPr>
      </w:pPr>
      <w:bookmarkStart w:id="625"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26" w:name="_Toc384670866"/>
      <w:bookmarkEnd w:id="625"/>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26"/>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49507E"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087273" w:rsidRDefault="00061017" w:rsidP="001D22BA">
      <w:pPr>
        <w:pStyle w:val="ListParagraph"/>
        <w:numPr>
          <w:ilvl w:val="0"/>
          <w:numId w:val="27"/>
        </w:numPr>
        <w:rPr>
          <w:lang w:eastAsia="es-CR"/>
        </w:rPr>
      </w:pPr>
      <w:r w:rsidRPr="00087273">
        <w:rPr>
          <w:lang w:eastAsia="es-CR"/>
        </w:rPr>
        <w:t xml:space="preserve">Se le recomienda a la clínica definir y crear </w:t>
      </w:r>
      <w:r w:rsidR="00873BA0" w:rsidRPr="00087273">
        <w:rPr>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ins w:id="627" w:author="Personal" w:date="2014-08-23T17:49:00Z"/>
          <w:lang w:eastAsia="es-CR"/>
        </w:rPr>
      </w:pPr>
      <w:ins w:id="628" w:author="Personal" w:date="2014-08-23T17:49:00Z">
        <w:r>
          <w:rPr>
            <w:lang w:eastAsia="es-CR"/>
          </w:rPr>
          <w:t>La empresa debe de considerar crear formas de evaluar la información que reciba, con el fin de realizar estudios que permitan indagar acerca de los padecimientos de los costarricenses.</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29"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30" w:name="_Toc400823866"/>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29"/>
          <w:bookmarkEnd w:id="630"/>
          <w:r w:rsidR="00E2576F" w:rsidRPr="00E2576F">
            <w:rPr>
              <w:color w:val="000000" w:themeColor="text1"/>
            </w:rPr>
            <w:br w:type="page"/>
          </w:r>
        </w:p>
        <w:sdt>
          <w:sdtPr>
            <w:rPr>
              <w:szCs w:val="24"/>
            </w:rPr>
            <w:id w:val="111145805"/>
            <w:bibliography/>
          </w:sdtPr>
          <w:sdtEndPr/>
          <w:sdtContent>
            <w:p w:rsidR="0049507E" w:rsidRDefault="00025DAA" w:rsidP="0049507E">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49507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49507E" w:rsidRDefault="0049507E" w:rsidP="0049507E">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49507E" w:rsidRDefault="0049507E" w:rsidP="0049507E">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49507E" w:rsidRDefault="0049507E" w:rsidP="0049507E">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49507E" w:rsidRDefault="0049507E" w:rsidP="0049507E">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49507E" w:rsidRDefault="0049507E" w:rsidP="0049507E">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49507E" w:rsidRDefault="0049507E" w:rsidP="0049507E">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49507E" w:rsidRDefault="0049507E" w:rsidP="0049507E">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49507E" w:rsidRDefault="0049507E" w:rsidP="0049507E">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49507E" w:rsidRDefault="0049507E" w:rsidP="0049507E">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49507E" w:rsidRDefault="0049507E" w:rsidP="0049507E">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49507E" w:rsidRDefault="0049507E" w:rsidP="0049507E">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49507E" w:rsidRDefault="0049507E" w:rsidP="0049507E">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49507E" w:rsidRDefault="0049507E" w:rsidP="0049507E">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49507E" w:rsidRDefault="0049507E" w:rsidP="0049507E">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49507E" w:rsidRDefault="0049507E" w:rsidP="0049507E">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49507E" w:rsidRDefault="0049507E" w:rsidP="0049507E">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49507E" w:rsidRDefault="0049507E" w:rsidP="0049507E">
              <w:pPr>
                <w:pStyle w:val="Bibliography"/>
                <w:ind w:left="720" w:hanging="720"/>
                <w:rPr>
                  <w:noProof/>
                </w:rPr>
              </w:pPr>
              <w:r>
                <w:rPr>
                  <w:noProof/>
                </w:rPr>
                <w:t>Rodríguez, R., &amp; A'Gaytán, P. (2006). Manual de audiprotesismo. Guadalajara, Jalisco, México. Obtenido de http://www.blauton.com.mx/files/Audioprotesismo%20COMPLETO1.pdf</w:t>
              </w:r>
            </w:p>
            <w:p w:rsidR="0049507E" w:rsidRDefault="0049507E" w:rsidP="0049507E">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49507E" w:rsidRDefault="0049507E" w:rsidP="0049507E">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49507E" w:rsidRDefault="0049507E" w:rsidP="0049507E">
              <w:pPr>
                <w:pStyle w:val="Bibliography"/>
                <w:ind w:left="720" w:hanging="720"/>
                <w:rPr>
                  <w:noProof/>
                </w:rPr>
              </w:pPr>
              <w:r w:rsidRPr="0049507E">
                <w:rPr>
                  <w:noProof/>
                  <w:lang w:val="en-US"/>
                </w:rPr>
                <w:t xml:space="preserve">StatCounter. (27 de 09 de 2014). </w:t>
              </w:r>
              <w:r w:rsidRPr="0049507E">
                <w:rPr>
                  <w:i/>
                  <w:iCs/>
                  <w:noProof/>
                  <w:lang w:val="en-US"/>
                </w:rPr>
                <w:t>Top 8 mobile Operating Systems in Costa Rica from Nov 2014 to June 2014</w:t>
              </w:r>
              <w:r w:rsidRPr="0049507E">
                <w:rPr>
                  <w:noProof/>
                  <w:lang w:val="en-US"/>
                </w:rPr>
                <w:t xml:space="preserve">. </w:t>
              </w:r>
              <w:r>
                <w:rPr>
                  <w:noProof/>
                </w:rPr>
                <w:t>Recuperado el 27 de 09 de 2014, de StatCounter Global Stats: http://gs.statcounter.com/#mobile_os-CR-monthly-201211-201406-bar</w:t>
              </w:r>
            </w:p>
            <w:p w:rsidR="0049507E" w:rsidRDefault="0049507E" w:rsidP="0049507E">
              <w:pPr>
                <w:pStyle w:val="Bibliography"/>
                <w:ind w:left="720" w:hanging="720"/>
                <w:rPr>
                  <w:noProof/>
                </w:rPr>
              </w:pPr>
              <w:r w:rsidRPr="0049507E">
                <w:rPr>
                  <w:noProof/>
                  <w:lang w:val="en-US"/>
                </w:rPr>
                <w:t xml:space="preserve">Unitron Hearing. (2012). </w:t>
              </w:r>
              <w:r w:rsidRPr="0049507E">
                <w:rPr>
                  <w:i/>
                  <w:iCs/>
                  <w:noProof/>
                  <w:lang w:val="en-US"/>
                </w:rPr>
                <w:t>Hearing Self Assessment</w:t>
              </w:r>
              <w:r w:rsidRPr="0049507E">
                <w:rPr>
                  <w:noProof/>
                  <w:lang w:val="en-US"/>
                </w:rPr>
                <w:t xml:space="preserve">. </w:t>
              </w:r>
              <w:r>
                <w:rPr>
                  <w:noProof/>
                </w:rPr>
                <w:t>Recuperado el 20 de Setiembre de 2012, de Steps to Better Hearing: http://www.unitronhearing.com/unitron/us/en/about_us.html</w:t>
              </w:r>
            </w:p>
            <w:p w:rsidR="0049507E" w:rsidRDefault="0049507E" w:rsidP="0049507E">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49507E">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31"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32" w:name="_Toc400823867"/>
      <w:r w:rsidRPr="00E2576F">
        <w:t>Anexos</w:t>
      </w:r>
      <w:bookmarkEnd w:id="631"/>
      <w:bookmarkEnd w:id="632"/>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33" w:name="_Toc347566015"/>
      <w:bookmarkStart w:id="634" w:name="_Toc400823868"/>
      <w:r w:rsidRPr="00A50B51">
        <w:rPr>
          <w:sz w:val="24"/>
          <w:szCs w:val="24"/>
        </w:rPr>
        <w:lastRenderedPageBreak/>
        <w:t>Carta de aceptación de tutor</w:t>
      </w:r>
      <w:bookmarkEnd w:id="633"/>
      <w:bookmarkEnd w:id="634"/>
    </w:p>
    <w:p w:rsidR="00AD0B2F" w:rsidRPr="00A50B51" w:rsidRDefault="00AD0B2F" w:rsidP="00E80081">
      <w:pPr>
        <w:jc w:val="center"/>
        <w:rPr>
          <w:szCs w:val="24"/>
          <w:lang w:eastAsia="es-CR"/>
        </w:rPr>
      </w:pPr>
      <w:r w:rsidRPr="00A50B51">
        <w:rPr>
          <w:noProof/>
          <w:szCs w:val="24"/>
          <w:lang w:eastAsia="es-CR"/>
        </w:rPr>
        <w:drawing>
          <wp:inline distT="0" distB="0" distL="0" distR="0" wp14:anchorId="5A1B6EE5" wp14:editId="697A398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35" w:name="_Toc347566016"/>
      <w:bookmarkStart w:id="636" w:name="_Toc400823869"/>
      <w:r w:rsidRPr="00A50B51">
        <w:rPr>
          <w:sz w:val="24"/>
          <w:szCs w:val="24"/>
        </w:rPr>
        <w:lastRenderedPageBreak/>
        <w:t>Carta de apoyo de la empresa</w:t>
      </w:r>
      <w:bookmarkEnd w:id="635"/>
      <w:bookmarkEnd w:id="636"/>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10FDF74B" wp14:editId="7A04A66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37" w:name="_Toc400823870"/>
      <w:r w:rsidRPr="00A50B51">
        <w:rPr>
          <w:sz w:val="24"/>
          <w:szCs w:val="24"/>
        </w:rPr>
        <w:lastRenderedPageBreak/>
        <w:t>Carta de revisión del filólogo</w:t>
      </w:r>
      <w:bookmarkEnd w:id="637"/>
    </w:p>
    <w:p w:rsidR="00E47EB1" w:rsidRPr="00A50B51" w:rsidRDefault="00E47EB1" w:rsidP="00C41690">
      <w:pPr>
        <w:jc w:val="center"/>
      </w:pPr>
      <w:r w:rsidRPr="00A50B51">
        <w:rPr>
          <w:noProof/>
          <w:lang w:eastAsia="es-CR"/>
        </w:rPr>
        <w:drawing>
          <wp:inline distT="0" distB="0" distL="0" distR="0" wp14:anchorId="1F709310" wp14:editId="3CC697F7">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6">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38" w:name="_Toc400823871"/>
      <w:r w:rsidRPr="00A50B51">
        <w:rPr>
          <w:sz w:val="24"/>
          <w:szCs w:val="24"/>
        </w:rPr>
        <w:lastRenderedPageBreak/>
        <w:t>Declaración jurada de no plagio</w:t>
      </w:r>
      <w:bookmarkEnd w:id="638"/>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End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39" w:name="_Ref394738981"/>
      <w:bookmarkStart w:id="640" w:name="_Toc400823872"/>
      <w:bookmarkStart w:id="641" w:name="_Ref385187690"/>
      <w:bookmarkStart w:id="642" w:name="_Toc347566017"/>
      <w:r>
        <w:rPr>
          <w:sz w:val="24"/>
          <w:szCs w:val="24"/>
        </w:rPr>
        <w:lastRenderedPageBreak/>
        <w:t>Razones de la creación de la aplicación móvil Audinsa</w:t>
      </w:r>
      <w:bookmarkEnd w:id="639"/>
      <w:bookmarkEnd w:id="640"/>
    </w:p>
    <w:p w:rsidR="002D08D0" w:rsidRDefault="002D08D0" w:rsidP="00150C23">
      <w:pPr>
        <w:jc w:val="center"/>
      </w:pPr>
      <w:r w:rsidRPr="00150C23">
        <w:rPr>
          <w:noProof/>
          <w:lang w:eastAsia="es-CR"/>
        </w:rPr>
        <w:drawing>
          <wp:inline distT="0" distB="0" distL="0" distR="0" wp14:anchorId="79D6A8E6" wp14:editId="3B1A86F3">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43" w:name="_Ref394745743"/>
      <w:bookmarkStart w:id="644" w:name="_Toc400823873"/>
      <w:r>
        <w:rPr>
          <w:sz w:val="24"/>
          <w:szCs w:val="24"/>
        </w:rPr>
        <w:lastRenderedPageBreak/>
        <w:t>Minutas</w:t>
      </w:r>
      <w:bookmarkEnd w:id="643"/>
      <w:bookmarkEnd w:id="644"/>
    </w:p>
    <w:bookmarkEnd w:id="641"/>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emplea como muestra el  modelo desarrollado para iphoneUhear, el mismo cuenta con 3 apartados:</w:t>
      </w:r>
    </w:p>
    <w:p w:rsidR="001823AF" w:rsidRPr="00A50B51" w:rsidRDefault="002A1F37" w:rsidP="00C41690">
      <w:pPr>
        <w:ind w:firstLine="708"/>
        <w:rPr>
          <w:szCs w:val="24"/>
        </w:rPr>
      </w:pPr>
      <w:r w:rsidRPr="00A50B51">
        <w:rPr>
          <w:szCs w:val="24"/>
        </w:rPr>
        <w:t>1. Hearing</w:t>
      </w:r>
      <w:r w:rsidR="00C83970" w:rsidRPr="00A50B51">
        <w:rPr>
          <w:szCs w:val="24"/>
        </w:rPr>
        <w:t xml:space="preserve"> </w:t>
      </w:r>
      <w:r w:rsidRPr="00A50B51">
        <w:rPr>
          <w:szCs w:val="24"/>
        </w:rPr>
        <w:t>sensitivity.</w:t>
      </w:r>
    </w:p>
    <w:p w:rsidR="001823AF" w:rsidRPr="00A50B51" w:rsidRDefault="001823AF" w:rsidP="00C41690">
      <w:pPr>
        <w:ind w:left="708" w:firstLine="708"/>
        <w:rPr>
          <w:szCs w:val="24"/>
        </w:rPr>
      </w:pPr>
      <w:r w:rsidRPr="00A50B51">
        <w:rPr>
          <w:szCs w:val="24"/>
        </w:rP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000 hrtz.</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2. Speech in noise:</w:t>
      </w:r>
    </w:p>
    <w:p w:rsidR="001823AF" w:rsidRPr="00A50B51" w:rsidRDefault="001823AF" w:rsidP="00C41690">
      <w:pPr>
        <w:rPr>
          <w:szCs w:val="24"/>
        </w:rPr>
      </w:pPr>
      <w:r w:rsidRPr="00A50B51">
        <w:rPr>
          <w:szCs w:val="24"/>
        </w:rPr>
        <w:tab/>
      </w:r>
      <w:r w:rsidRPr="00A50B51">
        <w:rPr>
          <w:szCs w:val="24"/>
        </w:rPr>
        <w:tab/>
        <w:t>Se propone analizar y realizar algo similar tomando en cuenta que según la teoría la palabra está a 60 dcb para oír correctamente el ruido debe de estar 15 db por debajo de la voz</w:t>
      </w:r>
    </w:p>
    <w:p w:rsidR="001823AF" w:rsidRPr="00A50B51" w:rsidRDefault="001823AF" w:rsidP="00C41690">
      <w:pPr>
        <w:ind w:firstLine="708"/>
        <w:rPr>
          <w:szCs w:val="24"/>
        </w:rPr>
      </w:pPr>
      <w:r w:rsidRPr="00A50B51">
        <w:rPr>
          <w:szCs w:val="24"/>
        </w:rPr>
        <w:t>3. Questionnaire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En lugar de usar gráficos es más útil usar imágenes con un check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Daniela indica que la aplicación en lugar de artículos brindara una serie de tips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Se creará grupo de Whatsapp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r w:rsidRPr="00A50B51">
        <w:rPr>
          <w:lang w:val="es-CR"/>
        </w:rPr>
        <w:t>ínica</w:t>
      </w:r>
      <w:r w:rsidRPr="00A50B51">
        <w:t xml:space="preserve"> (ver </w:t>
      </w:r>
      <w:r w:rsidR="00723CD1">
        <w:fldChar w:fldCharType="begin"/>
      </w:r>
      <w:r w:rsidR="00723CD1">
        <w:instrText xml:space="preserve"> REF _Ref386480763 \h  \* MERGEFORMAT </w:instrText>
      </w:r>
      <w:r w:rsidR="00723CD1">
        <w:fldChar w:fldCharType="separate"/>
      </w:r>
      <w:r w:rsidR="0049507E"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645" w:name="_Toc347566018"/>
      <w:bookmarkStart w:id="646" w:name="_Ref384111831"/>
      <w:bookmarkStart w:id="647" w:name="_Ref394742896"/>
      <w:bookmarkStart w:id="648" w:name="_Toc400823874"/>
      <w:bookmarkEnd w:id="642"/>
      <w:r w:rsidRPr="00A50B51">
        <w:rPr>
          <w:sz w:val="24"/>
          <w:szCs w:val="24"/>
        </w:rPr>
        <w:lastRenderedPageBreak/>
        <w:t>Análisis de aplicaciones similares</w:t>
      </w:r>
      <w:bookmarkEnd w:id="645"/>
      <w:bookmarkEnd w:id="646"/>
      <w:bookmarkEnd w:id="647"/>
      <w:bookmarkEnd w:id="648"/>
    </w:p>
    <w:p w:rsidR="007C30EC" w:rsidRPr="00A50B51" w:rsidRDefault="007C30EC" w:rsidP="00C41690">
      <w:pPr>
        <w:pStyle w:val="13"/>
        <w:rPr>
          <w:rFonts w:cs="Times New Roman"/>
          <w:szCs w:val="24"/>
        </w:rPr>
      </w:pPr>
      <w:bookmarkStart w:id="649" w:name="_Ref343436073"/>
      <w:bookmarkStart w:id="650" w:name="_Ref343436102"/>
      <w:bookmarkStart w:id="651" w:name="_Toc347566019"/>
      <w:bookmarkStart w:id="652" w:name="_Toc400823875"/>
      <w:r w:rsidRPr="00A50B51">
        <w:rPr>
          <w:rFonts w:cs="Times New Roman"/>
          <w:szCs w:val="24"/>
        </w:rPr>
        <w:t>Análisis de la aplicación uHear</w:t>
      </w:r>
      <w:bookmarkEnd w:id="649"/>
      <w:bookmarkEnd w:id="650"/>
      <w:bookmarkEnd w:id="651"/>
      <w:bookmarkEnd w:id="652"/>
    </w:p>
    <w:p w:rsidR="007C30EC" w:rsidRPr="00A50B51" w:rsidRDefault="007C30EC" w:rsidP="00C41690">
      <w:pPr>
        <w:autoSpaceDE w:val="0"/>
        <w:autoSpaceDN w:val="0"/>
        <w:adjustRightInd w:val="0"/>
        <w:ind w:firstLine="708"/>
        <w:rPr>
          <w:szCs w:val="24"/>
        </w:rPr>
      </w:pPr>
      <w:r w:rsidRPr="00A50B51">
        <w:rPr>
          <w:szCs w:val="24"/>
        </w:rPr>
        <w:t>La aplicación uHear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61788D1E" wp14:editId="68CAA9B6">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53" w:name="_Toc343369218"/>
      <w:bookmarkStart w:id="654" w:name="_Toc4008239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Pantalla principal uHear</w:t>
      </w:r>
      <w:r w:rsidRPr="00A50B51">
        <w:rPr>
          <w:b w:val="0"/>
          <w:bCs w:val="0"/>
          <w:sz w:val="24"/>
          <w:szCs w:val="24"/>
        </w:rPr>
        <w:br/>
      </w:r>
      <w:r w:rsidRPr="00A50B51">
        <w:rPr>
          <w:bCs w:val="0"/>
          <w:sz w:val="24"/>
          <w:szCs w:val="24"/>
        </w:rPr>
        <w:t>Aplicación uHear</w:t>
      </w:r>
      <w:bookmarkEnd w:id="653"/>
      <w:bookmarkEnd w:id="654"/>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1DDA7F3" wp14:editId="6F80E047">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55" w:name="_Toc343369219"/>
      <w:bookmarkStart w:id="656" w:name="_Toc4008239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36</w:t>
      </w:r>
      <w:r w:rsidR="004D1EA8" w:rsidRPr="00A50B51">
        <w:rPr>
          <w:noProof/>
          <w:sz w:val="24"/>
          <w:szCs w:val="24"/>
        </w:rPr>
        <w:fldChar w:fldCharType="end"/>
      </w:r>
      <w:r w:rsidRPr="00A50B51">
        <w:rPr>
          <w:bCs w:val="0"/>
          <w:sz w:val="24"/>
          <w:szCs w:val="24"/>
        </w:rPr>
        <w:t>– Sensibilidad de oído uHear – Prueba en ejecución</w:t>
      </w:r>
      <w:r w:rsidRPr="00A50B51">
        <w:rPr>
          <w:bCs w:val="0"/>
          <w:sz w:val="24"/>
          <w:szCs w:val="24"/>
        </w:rPr>
        <w:br/>
        <w:t>Aplicación uHear</w:t>
      </w:r>
      <w:bookmarkEnd w:id="655"/>
      <w:bookmarkEnd w:id="656"/>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E28FD2D" wp14:editId="45858B14">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57" w:name="_Toc343369220"/>
      <w:bookmarkStart w:id="658" w:name="_Toc40082391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57"/>
      <w:bookmarkEnd w:id="658"/>
    </w:p>
    <w:p w:rsidR="00CD38AA" w:rsidRPr="00A50B51" w:rsidRDefault="00CD38AA" w:rsidP="00C41690">
      <w:pPr>
        <w:pStyle w:val="Caption"/>
        <w:rPr>
          <w:bCs w:val="0"/>
          <w:sz w:val="24"/>
          <w:szCs w:val="24"/>
        </w:rPr>
      </w:pPr>
      <w:r w:rsidRPr="00A50B51">
        <w:rPr>
          <w:bCs w:val="0"/>
          <w:sz w:val="24"/>
          <w:szCs w:val="24"/>
        </w:rPr>
        <w:t>Aplicación uHear</w:t>
      </w:r>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Rango &lt; 7 db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&lt;db&lt;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&gt; 12 db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2F354F0A" wp14:editId="2B260521">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0"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59" w:name="_Toc343369221"/>
      <w:bookmarkStart w:id="660" w:name="_Toc4008239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38</w:t>
      </w:r>
      <w:r w:rsidR="004D1EA8" w:rsidRPr="00A50B51">
        <w:rPr>
          <w:noProof/>
          <w:sz w:val="24"/>
          <w:szCs w:val="24"/>
        </w:rPr>
        <w:fldChar w:fldCharType="end"/>
      </w:r>
      <w:r w:rsidRPr="00A50B51">
        <w:rPr>
          <w:sz w:val="24"/>
          <w:szCs w:val="24"/>
        </w:rPr>
        <w:t xml:space="preserve"> – Pantalla de resultados uHear</w:t>
      </w:r>
      <w:bookmarkEnd w:id="659"/>
      <w:bookmarkEnd w:id="660"/>
    </w:p>
    <w:p w:rsidR="00561A43" w:rsidRPr="00A50B51" w:rsidRDefault="00561A43" w:rsidP="00C41690">
      <w:pPr>
        <w:pStyle w:val="Caption"/>
        <w:rPr>
          <w:bCs w:val="0"/>
          <w:sz w:val="24"/>
          <w:szCs w:val="24"/>
        </w:rPr>
      </w:pPr>
      <w:r w:rsidRPr="00A50B51">
        <w:rPr>
          <w:bCs w:val="0"/>
          <w:sz w:val="24"/>
          <w:szCs w:val="24"/>
        </w:rPr>
        <w:t>Aplicación uHear</w:t>
      </w:r>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6C9F9C4D" wp14:editId="423C239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1"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61" w:name="_Toc343369222"/>
      <w:bookmarkStart w:id="662" w:name="_Toc4008239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61"/>
      <w:bookmarkEnd w:id="662"/>
    </w:p>
    <w:p w:rsidR="006E1F18" w:rsidRPr="00A50B51" w:rsidRDefault="006E1F18" w:rsidP="00C41690">
      <w:pPr>
        <w:pStyle w:val="Caption"/>
        <w:rPr>
          <w:bCs w:val="0"/>
          <w:sz w:val="24"/>
          <w:szCs w:val="24"/>
        </w:rPr>
      </w:pPr>
      <w:r w:rsidRPr="00A50B51">
        <w:rPr>
          <w:bCs w:val="0"/>
          <w:sz w:val="24"/>
          <w:szCs w:val="24"/>
        </w:rPr>
        <w:t>Aplicación uHear</w:t>
      </w:r>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182E4E2C" wp14:editId="43799A3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2"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63" w:name="_Toc343369223"/>
      <w:bookmarkStart w:id="664" w:name="_Toc4008239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40</w:t>
      </w:r>
      <w:r w:rsidR="004D1EA8" w:rsidRPr="00A50B51">
        <w:rPr>
          <w:noProof/>
          <w:sz w:val="24"/>
          <w:szCs w:val="24"/>
        </w:rPr>
        <w:fldChar w:fldCharType="end"/>
      </w:r>
      <w:r w:rsidRPr="00A50B51">
        <w:rPr>
          <w:sz w:val="24"/>
          <w:szCs w:val="24"/>
        </w:rPr>
        <w:t xml:space="preserve"> – Consejos auditivos</w:t>
      </w:r>
      <w:bookmarkEnd w:id="663"/>
      <w:bookmarkEnd w:id="664"/>
    </w:p>
    <w:p w:rsidR="00CE4AC8" w:rsidRPr="00A50B51" w:rsidRDefault="00CE4AC8" w:rsidP="00C41690">
      <w:pPr>
        <w:pStyle w:val="Caption"/>
        <w:rPr>
          <w:bCs w:val="0"/>
          <w:sz w:val="24"/>
          <w:szCs w:val="24"/>
        </w:rPr>
      </w:pPr>
      <w:r w:rsidRPr="00A50B51">
        <w:rPr>
          <w:bCs w:val="0"/>
          <w:sz w:val="24"/>
          <w:szCs w:val="24"/>
        </w:rPr>
        <w:t>Aplicación uHear</w:t>
      </w:r>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2B1D2A16" wp14:editId="18E45121">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3"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65" w:name="_Toc343369224"/>
      <w:bookmarkStart w:id="666" w:name="_Toc4008239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65"/>
      <w:bookmarkEnd w:id="666"/>
    </w:p>
    <w:p w:rsidR="007676CF" w:rsidRPr="00A50B51" w:rsidRDefault="007676CF" w:rsidP="00C41690">
      <w:pPr>
        <w:pStyle w:val="Caption"/>
        <w:rPr>
          <w:bCs w:val="0"/>
          <w:sz w:val="24"/>
          <w:szCs w:val="24"/>
        </w:rPr>
      </w:pPr>
      <w:r w:rsidRPr="00A50B51">
        <w:rPr>
          <w:bCs w:val="0"/>
          <w:sz w:val="24"/>
          <w:szCs w:val="24"/>
        </w:rPr>
        <w:t>Aplicación uHear</w:t>
      </w:r>
    </w:p>
    <w:p w:rsidR="006A443B" w:rsidRPr="00A50B51" w:rsidRDefault="006A443B" w:rsidP="00C41690">
      <w:pPr>
        <w:pStyle w:val="13"/>
        <w:rPr>
          <w:rFonts w:cs="Times New Roman"/>
          <w:szCs w:val="24"/>
        </w:rPr>
      </w:pPr>
      <w:bookmarkStart w:id="667" w:name="_Toc347566020"/>
      <w:bookmarkStart w:id="668" w:name="_Toc400823876"/>
      <w:r w:rsidRPr="00A50B51">
        <w:rPr>
          <w:rFonts w:cs="Times New Roman"/>
          <w:szCs w:val="24"/>
        </w:rPr>
        <w:t xml:space="preserve">Análisis de la aplicación Test en </w:t>
      </w:r>
      <w:r w:rsidR="00A46C74" w:rsidRPr="00A50B51">
        <w:rPr>
          <w:rFonts w:cs="Times New Roman"/>
          <w:szCs w:val="24"/>
        </w:rPr>
        <w:t>línea</w:t>
      </w:r>
      <w:bookmarkEnd w:id="667"/>
      <w:bookmarkEnd w:id="668"/>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4" w:history="1">
        <w:r w:rsidRPr="00A50B51">
          <w:rPr>
            <w:rStyle w:val="Hyperlink"/>
            <w:szCs w:val="24"/>
          </w:rPr>
          <w:t>http://www.spanish.hear-it.org/Pruebe-su-audicion</w:t>
        </w:r>
      </w:hyperlink>
      <w:r w:rsidRPr="00A50B51">
        <w:rPr>
          <w:szCs w:val="24"/>
        </w:rPr>
        <w:t xml:space="preserve">. </w:t>
      </w:r>
      <w:r w:rsidR="00596A5A" w:rsidRPr="00A50B51">
        <w:rPr>
          <w:szCs w:val="24"/>
        </w:rPr>
        <w:t>Muy similar a la aplicación uHear,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0A092F3D" wp14:editId="1D65FF3E">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5">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86">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87">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88">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669" w:name="_Toc343369225"/>
      <w:bookmarkStart w:id="670" w:name="_Toc4008239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669"/>
      <w:bookmarkEnd w:id="670"/>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671" w:name="_Toc347566021"/>
      <w:bookmarkStart w:id="672" w:name="_Toc400823877"/>
      <w:r w:rsidRPr="00A50B51">
        <w:rPr>
          <w:rFonts w:cs="Times New Roman"/>
          <w:szCs w:val="24"/>
        </w:rPr>
        <w:lastRenderedPageBreak/>
        <w:t>Análisis de la aplicación Test auditivo</w:t>
      </w:r>
      <w:bookmarkEnd w:id="671"/>
      <w:bookmarkEnd w:id="672"/>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Phonak,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6CFDBD52" wp14:editId="5D54DDC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BCD508C" wp14:editId="2E97CD3F">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10A9C12E" wp14:editId="5B64CCA3">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673" w:name="_Toc4008239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Test Auditivo de Phonak</w:t>
      </w:r>
      <w:bookmarkEnd w:id="673"/>
    </w:p>
    <w:p w:rsidR="00C112FC" w:rsidRPr="00A50B51" w:rsidRDefault="00E31A26" w:rsidP="00C41690">
      <w:pPr>
        <w:pStyle w:val="13"/>
        <w:rPr>
          <w:rFonts w:cs="Times New Roman"/>
          <w:szCs w:val="24"/>
        </w:rPr>
      </w:pPr>
      <w:bookmarkStart w:id="674" w:name="_Toc347566022"/>
      <w:bookmarkStart w:id="675" w:name="_Toc400823878"/>
      <w:r w:rsidRPr="00A50B51">
        <w:rPr>
          <w:rFonts w:cs="Times New Roman"/>
          <w:szCs w:val="24"/>
        </w:rPr>
        <w:t>Análisis de la aplicación Test Your</w:t>
      </w:r>
      <w:r w:rsidR="00E479FE" w:rsidRPr="00A50B51">
        <w:rPr>
          <w:rFonts w:cs="Times New Roman"/>
          <w:szCs w:val="24"/>
        </w:rPr>
        <w:t xml:space="preserve"> </w:t>
      </w:r>
      <w:r w:rsidRPr="00A50B51">
        <w:rPr>
          <w:rFonts w:cs="Times New Roman"/>
          <w:szCs w:val="24"/>
        </w:rPr>
        <w:t>Hearing –</w:t>
      </w:r>
      <w:r w:rsidR="00C112FC" w:rsidRPr="00A50B51">
        <w:rPr>
          <w:rFonts w:cs="Times New Roman"/>
          <w:szCs w:val="24"/>
        </w:rPr>
        <w:t>Android</w:t>
      </w:r>
      <w:bookmarkEnd w:id="674"/>
      <w:bookmarkEnd w:id="675"/>
    </w:p>
    <w:p w:rsidR="009D61BB" w:rsidRPr="00A50B51" w:rsidRDefault="00C112FC" w:rsidP="00C41690">
      <w:pPr>
        <w:ind w:firstLine="709"/>
        <w:rPr>
          <w:szCs w:val="24"/>
        </w:rPr>
      </w:pPr>
      <w:r w:rsidRPr="00A50B51">
        <w:rPr>
          <w:szCs w:val="24"/>
        </w:rPr>
        <w:t>Test your</w:t>
      </w:r>
      <w:r w:rsidR="00E479FE" w:rsidRPr="00A50B51">
        <w:rPr>
          <w:szCs w:val="24"/>
        </w:rPr>
        <w:t xml:space="preserve"> </w:t>
      </w:r>
      <w:r w:rsidRPr="00A50B51">
        <w:rPr>
          <w:szCs w:val="24"/>
        </w:rPr>
        <w:t>hearing es una aplicación desarrollada por Epsilon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r w:rsidR="00FA4878" w:rsidRPr="00A50B51">
        <w:rPr>
          <w:szCs w:val="24"/>
        </w:rPr>
        <w:t xml:space="preserve">uHear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49507E" w:rsidRPr="00A50B51">
        <w:rPr>
          <w:szCs w:val="24"/>
        </w:rPr>
        <w:t>Análisis de la aplicación uHear</w:t>
      </w:r>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676" w:name="_Toc400823922"/>
      <w:r w:rsidRPr="00A50B51">
        <w:rPr>
          <w:sz w:val="24"/>
          <w:szCs w:val="24"/>
          <w:lang w:val="en-US"/>
        </w:rPr>
        <w:t>Ilustración</w:t>
      </w:r>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49507E">
        <w:rPr>
          <w:noProof/>
          <w:sz w:val="24"/>
          <w:szCs w:val="24"/>
          <w:lang w:val="en-US"/>
        </w:rPr>
        <w:t>44</w:t>
      </w:r>
      <w:r w:rsidR="004D1EA8" w:rsidRPr="00A50B51">
        <w:rPr>
          <w:sz w:val="24"/>
          <w:szCs w:val="24"/>
        </w:rPr>
        <w:fldChar w:fldCharType="end"/>
      </w:r>
      <w:r w:rsidRPr="00A50B51">
        <w:rPr>
          <w:sz w:val="24"/>
          <w:szCs w:val="24"/>
          <w:lang w:val="en-US"/>
        </w:rPr>
        <w:t xml:space="preserve"> – Pantalla principal </w:t>
      </w:r>
      <w:r w:rsidR="00B20834" w:rsidRPr="00A50B51">
        <w:rPr>
          <w:sz w:val="24"/>
          <w:szCs w:val="24"/>
          <w:lang w:val="en-US"/>
        </w:rPr>
        <w:t>Test your hearing</w:t>
      </w:r>
      <w:bookmarkEnd w:id="676"/>
    </w:p>
    <w:p w:rsidR="00B20834" w:rsidRPr="00A50B51" w:rsidRDefault="00B20834" w:rsidP="00C41690">
      <w:pPr>
        <w:jc w:val="center"/>
        <w:rPr>
          <w:b/>
          <w:szCs w:val="24"/>
        </w:rPr>
      </w:pPr>
      <w:r w:rsidRPr="00A50B51">
        <w:rPr>
          <w:b/>
          <w:szCs w:val="24"/>
        </w:rPr>
        <w:t>Aplicación Test your</w:t>
      </w:r>
      <w:r w:rsidR="00E47BEC" w:rsidRPr="00A50B51">
        <w:rPr>
          <w:b/>
          <w:szCs w:val="24"/>
        </w:rPr>
        <w:t xml:space="preserve"> </w:t>
      </w:r>
      <w:r w:rsidRPr="00A50B51">
        <w:rPr>
          <w:b/>
          <w:szCs w:val="24"/>
        </w:rPr>
        <w:t>hearing</w:t>
      </w:r>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lo mismo que el examen de sensibilidad de oído de la aplicación uHear,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677" w:name="_Toc4008239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677"/>
    </w:p>
    <w:p w:rsidR="006859B7" w:rsidRPr="00A50B51" w:rsidRDefault="006859B7"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678" w:name="_Toc4008239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678"/>
    </w:p>
    <w:p w:rsidR="00D221C9" w:rsidRPr="00A50B51" w:rsidRDefault="00D221C9"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D221C9" w:rsidRPr="00A50B51" w:rsidRDefault="004C3105" w:rsidP="00C41690">
      <w:pPr>
        <w:ind w:firstLine="709"/>
        <w:rPr>
          <w:szCs w:val="24"/>
        </w:rPr>
      </w:pPr>
      <w:r w:rsidRPr="00A50B51">
        <w:rPr>
          <w:szCs w:val="24"/>
        </w:rPr>
        <w:t>La siguiente prueba que Test your</w:t>
      </w:r>
      <w:r w:rsidR="00E479FE" w:rsidRPr="00A50B51">
        <w:rPr>
          <w:szCs w:val="24"/>
        </w:rPr>
        <w:t xml:space="preserve"> </w:t>
      </w:r>
      <w:r w:rsidRPr="00A50B51">
        <w:rPr>
          <w:szCs w:val="24"/>
        </w:rPr>
        <w:t>hearing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79" w:name="_Toc4008239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679"/>
    </w:p>
    <w:p w:rsidR="004C3105" w:rsidRPr="00A50B51" w:rsidRDefault="004C3105"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680" w:name="_Toc4008239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680"/>
    </w:p>
    <w:p w:rsidR="00A9183A" w:rsidRPr="00A50B51" w:rsidRDefault="00A9183A"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81" w:name="_Toc4008239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Aplicación Test your</w:t>
      </w:r>
      <w:r w:rsidR="007A51E2" w:rsidRPr="00A50B51">
        <w:rPr>
          <w:sz w:val="24"/>
          <w:szCs w:val="24"/>
        </w:rPr>
        <w:t xml:space="preserve"> </w:t>
      </w:r>
      <w:r w:rsidRPr="00A50B51">
        <w:rPr>
          <w:sz w:val="24"/>
          <w:szCs w:val="24"/>
        </w:rPr>
        <w:t>hearing</w:t>
      </w:r>
      <w:bookmarkEnd w:id="681"/>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0E26" w:rsidRDefault="00DE0E26" w:rsidP="004D3CC3">
      <w:pPr>
        <w:spacing w:line="240" w:lineRule="auto"/>
      </w:pPr>
      <w:r>
        <w:separator/>
      </w:r>
    </w:p>
  </w:endnote>
  <w:endnote w:type="continuationSeparator" w:id="0">
    <w:p w:rsidR="00DE0E26" w:rsidRDefault="00DE0E26" w:rsidP="004D3CC3">
      <w:pPr>
        <w:spacing w:line="240" w:lineRule="auto"/>
      </w:pPr>
      <w:r>
        <w:continuationSeparator/>
      </w:r>
    </w:p>
  </w:endnote>
  <w:endnote w:type="continuationNotice" w:id="1">
    <w:p w:rsidR="00DE0E26" w:rsidRDefault="00DE0E2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526C62" w:rsidRDefault="00526C62">
        <w:pPr>
          <w:pStyle w:val="Footer"/>
          <w:jc w:val="right"/>
        </w:pPr>
        <w:r>
          <w:fldChar w:fldCharType="begin"/>
        </w:r>
        <w:r>
          <w:instrText xml:space="preserve"> PAGE   \* MERGEFORMAT </w:instrText>
        </w:r>
        <w:r>
          <w:fldChar w:fldCharType="separate"/>
        </w:r>
        <w:r w:rsidR="001800FB">
          <w:rPr>
            <w:noProof/>
          </w:rPr>
          <w:t>0</w:t>
        </w:r>
        <w:r>
          <w:rPr>
            <w:noProof/>
          </w:rPr>
          <w:fldChar w:fldCharType="end"/>
        </w:r>
      </w:p>
    </w:sdtContent>
  </w:sdt>
  <w:p w:rsidR="00526C62" w:rsidRDefault="00526C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526C62" w:rsidRPr="007D6EC9" w:rsidRDefault="00526C62"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1800FB">
          <w:rPr>
            <w:rStyle w:val="FooterDocumentChar"/>
            <w:rFonts w:eastAsia="Calibri"/>
            <w:noProof/>
          </w:rPr>
          <w:t>87</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0E26" w:rsidRDefault="00DE0E26" w:rsidP="004D3CC3">
      <w:pPr>
        <w:spacing w:line="240" w:lineRule="auto"/>
      </w:pPr>
      <w:r>
        <w:separator/>
      </w:r>
    </w:p>
  </w:footnote>
  <w:footnote w:type="continuationSeparator" w:id="0">
    <w:p w:rsidR="00DE0E26" w:rsidRDefault="00DE0E26" w:rsidP="004D3CC3">
      <w:pPr>
        <w:spacing w:line="240" w:lineRule="auto"/>
      </w:pPr>
      <w:r>
        <w:continuationSeparator/>
      </w:r>
    </w:p>
  </w:footnote>
  <w:footnote w:type="continuationNotice" w:id="1">
    <w:p w:rsidR="00DE0E26" w:rsidRDefault="00DE0E26">
      <w:pPr>
        <w:spacing w:line="240" w:lineRule="auto"/>
      </w:pPr>
    </w:p>
  </w:footnote>
  <w:footnote w:id="2">
    <w:p w:rsidR="00526C62" w:rsidRPr="000F143C" w:rsidRDefault="00526C62">
      <w:pPr>
        <w:pStyle w:val="FootnoteText"/>
      </w:pPr>
      <w:r>
        <w:rPr>
          <w:rStyle w:val="FootnoteReference"/>
        </w:rPr>
        <w:footnoteRef/>
      </w:r>
      <w:r>
        <w:t xml:space="preserve"> </w:t>
      </w:r>
      <w:r w:rsidRPr="001050AB">
        <w:rPr>
          <w:color w:val="000000"/>
          <w:shd w:val="clear" w:color="auto" w:fill="FFFFFF"/>
        </w:rPr>
        <w:t>El 40,3% de los ticos utiliza teléfonos inteligentes y de estos usuarios el 80,2% navega con conexiones superiores a 1Mbps, según una investigación realizada por la empresa Demoscopía para la Superintendencia de Telecomunicaciones Sutel</w:t>
      </w:r>
      <w:sdt>
        <w:sdtPr>
          <w:rPr>
            <w:color w:val="000000"/>
            <w:shd w:val="clear" w:color="auto" w:fill="FFFFFF"/>
          </w:rPr>
          <w:id w:val="7415701"/>
          <w:citation/>
        </w:sdtPr>
        <w:sdtEnd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20662A">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526C62" w:rsidRDefault="00526C62">
      <w:pPr>
        <w:pStyle w:val="FootnoteText"/>
      </w:pPr>
      <w:ins w:id="426" w:author="Personal" w:date="2014-09-21T18:58:00Z">
        <w:r>
          <w:rPr>
            <w:rStyle w:val="FootnoteReference"/>
          </w:rPr>
          <w:footnoteRef/>
        </w:r>
        <w:r>
          <w:t xml:space="preserve"> </w:t>
        </w:r>
        <w:r w:rsidRPr="003967FF">
          <w:rPr>
            <w:color w:val="000000"/>
            <w:shd w:val="clear" w:color="auto" w:fill="FFFFFF"/>
          </w:rPr>
          <w:t>Adobe Audition</w:t>
        </w:r>
      </w:ins>
      <w:r>
        <w:rPr>
          <w:color w:val="000000"/>
          <w:shd w:val="clear" w:color="auto" w:fill="FFFFFF"/>
        </w:rPr>
        <w:t xml:space="preserve"> </w:t>
      </w:r>
      <w:ins w:id="427" w:author="Personal" w:date="2014-09-21T18:58:00Z">
        <w:r w:rsidRPr="003967FF">
          <w:rPr>
            <w:color w:val="000000"/>
            <w:shd w:val="clear" w:color="auto" w:fill="FFFFFF"/>
          </w:rPr>
          <w:t>es una</w:t>
        </w:r>
      </w:ins>
      <w:r>
        <w:rPr>
          <w:color w:val="000000"/>
          <w:shd w:val="clear" w:color="auto" w:fill="FFFFFF"/>
        </w:rPr>
        <w:t xml:space="preserve"> </w:t>
      </w:r>
      <w:ins w:id="428"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"http://es.wikipedia.org/wiki/Aplicaci%C3%B3n_inform%C3%A1tica" \o "Aplicación informática" </w:instrText>
        </w:r>
        <w:r w:rsidRPr="003967FF">
          <w:rPr>
            <w:color w:val="000000"/>
            <w:shd w:val="clear" w:color="auto" w:fill="FFFFFF"/>
          </w:rPr>
          <w:fldChar w:fldCharType="separate"/>
        </w:r>
        <w:r w:rsidRPr="003967FF">
          <w:rPr>
            <w:color w:val="000000"/>
            <w:shd w:val="clear" w:color="auto" w:fill="FFFFFF"/>
          </w:rPr>
          <w:t>aplicación</w:t>
        </w:r>
        <w:r w:rsidRPr="003967FF">
          <w:rPr>
            <w:color w:val="000000"/>
            <w:shd w:val="clear" w:color="auto" w:fill="FFFFFF"/>
          </w:rPr>
          <w:fldChar w:fldCharType="end"/>
        </w:r>
      </w:ins>
      <w:r>
        <w:rPr>
          <w:color w:val="000000"/>
          <w:shd w:val="clear" w:color="auto" w:fill="FFFFFF"/>
        </w:rPr>
        <w:t xml:space="preserve"> </w:t>
      </w:r>
      <w:ins w:id="429" w:author="Personal" w:date="2014-09-21T18:58:00Z">
        <w:r w:rsidRPr="003967FF">
          <w:rPr>
            <w:color w:val="000000"/>
            <w:shd w:val="clear" w:color="auto" w:fill="FFFFFF"/>
          </w:rPr>
          <w:t>en forma de estudio de</w:t>
        </w:r>
      </w:ins>
      <w:r>
        <w:rPr>
          <w:color w:val="000000"/>
          <w:shd w:val="clear" w:color="auto" w:fill="FFFFFF"/>
        </w:rPr>
        <w:t xml:space="preserve"> </w:t>
      </w:r>
      <w:ins w:id="430"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"http://es.wikipedia.org/wiki/Sonido" \o "Sonido" </w:instrText>
        </w:r>
        <w:r w:rsidRPr="003967FF">
          <w:rPr>
            <w:color w:val="000000"/>
            <w:shd w:val="clear" w:color="auto" w:fill="FFFFFF"/>
          </w:rPr>
          <w:fldChar w:fldCharType="separate"/>
        </w:r>
        <w:r w:rsidRPr="003967FF">
          <w:rPr>
            <w:color w:val="000000"/>
            <w:shd w:val="clear" w:color="auto" w:fill="FFFFFF"/>
          </w:rPr>
          <w:t>sonido</w:t>
        </w:r>
        <w:r w:rsidRPr="003967FF">
          <w:rPr>
            <w:color w:val="000000"/>
            <w:shd w:val="clear" w:color="auto" w:fill="FFFFFF"/>
          </w:rPr>
          <w:fldChar w:fldCharType="end"/>
        </w:r>
      </w:ins>
      <w:r>
        <w:rPr>
          <w:color w:val="000000"/>
          <w:shd w:val="clear" w:color="auto" w:fill="FFFFFF"/>
        </w:rPr>
        <w:t xml:space="preserve"> </w:t>
      </w:r>
      <w:ins w:id="431" w:author="Personal" w:date="2014-09-21T18:58:00Z">
        <w:r w:rsidRPr="003967FF">
          <w:rPr>
            <w:color w:val="000000"/>
            <w:shd w:val="clear" w:color="auto" w:fill="FFFFFF"/>
          </w:rPr>
          <w:t>destinado para la edición de</w:t>
        </w:r>
      </w:ins>
      <w:r>
        <w:rPr>
          <w:color w:val="000000"/>
          <w:shd w:val="clear" w:color="auto" w:fill="FFFFFF"/>
        </w:rPr>
        <w:t xml:space="preserve"> </w:t>
      </w:r>
      <w:ins w:id="432"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"http://es.wikipedia.org/wiki/Audio_digital" \o "Audio digital" </w:instrText>
        </w:r>
        <w:r w:rsidRPr="003967FF">
          <w:rPr>
            <w:color w:val="000000"/>
            <w:shd w:val="clear" w:color="auto" w:fill="FFFFFF"/>
          </w:rPr>
          <w:fldChar w:fldCharType="separate"/>
        </w:r>
        <w:r w:rsidRPr="003967FF">
          <w:rPr>
            <w:color w:val="000000"/>
            <w:shd w:val="clear" w:color="auto" w:fill="FFFFFF"/>
          </w:rPr>
          <w:t>audio digital</w:t>
        </w:r>
        <w:r w:rsidRPr="003967FF">
          <w:rPr>
            <w:color w:val="000000"/>
            <w:shd w:val="clear" w:color="auto" w:fill="FFFFFF"/>
          </w:rPr>
          <w:fldChar w:fldCharType="end"/>
        </w:r>
      </w:ins>
      <w:r>
        <w:rPr>
          <w:color w:val="000000"/>
          <w:shd w:val="clear" w:color="auto" w:fill="FFFFFF"/>
        </w:rPr>
        <w:t xml:space="preserve"> </w:t>
      </w:r>
      <w:ins w:id="433" w:author="Personal" w:date="2014-09-21T18:58:00Z">
        <w:r w:rsidRPr="003967FF">
          <w:rPr>
            <w:color w:val="000000"/>
            <w:shd w:val="clear" w:color="auto" w:fill="FFFFFF"/>
          </w:rPr>
          <w:t>de</w:t>
        </w:r>
      </w:ins>
      <w:r>
        <w:rPr>
          <w:color w:val="000000"/>
          <w:shd w:val="clear" w:color="auto" w:fill="FFFFFF"/>
        </w:rPr>
        <w:t xml:space="preserve"> </w:t>
      </w:r>
      <w:ins w:id="434" w:author="Personal" w:date="2014-09-21T19:18:00Z">
        <w:r w:rsidRPr="003967FF">
          <w:rPr>
            <w:color w:val="000000"/>
            <w:shd w:val="clear" w:color="auto" w:fill="FFFFFF"/>
          </w:rPr>
          <w:t>Adobe Systems Incorporated</w:t>
        </w:r>
      </w:ins>
      <w:r>
        <w:rPr>
          <w:color w:val="000000"/>
          <w:shd w:val="clear" w:color="auto" w:fill="FFFFFF"/>
        </w:rPr>
        <w:t xml:space="preserve">, </w:t>
      </w:r>
      <w:ins w:id="435" w:author="Personal" w:date="2014-09-21T18:58:00Z">
        <w:r w:rsidRPr="003967FF">
          <w:rPr>
            <w:color w:val="000000"/>
            <w:shd w:val="clear" w:color="auto" w:fill="FFFFFF"/>
          </w:rPr>
          <w:t>que permite tanto un entorno de edición mezclado de ondas</w:t>
        </w:r>
      </w:ins>
      <w:r>
        <w:rPr>
          <w:color w:val="000000"/>
          <w:shd w:val="clear" w:color="auto" w:fill="FFFFFF"/>
        </w:rPr>
        <w:t xml:space="preserve"> </w:t>
      </w:r>
      <w:ins w:id="436" w:author="Personal" w:date="2014-09-21T19:18:00Z">
        <w:r w:rsidRPr="003967FF">
          <w:rPr>
            <w:color w:val="000000"/>
            <w:shd w:val="clear" w:color="auto" w:fill="FFFFFF"/>
          </w:rPr>
          <w:t>multipista</w:t>
        </w:r>
      </w:ins>
      <w:ins w:id="437" w:author="Personal" w:date="2014-09-21T18:58:00Z">
        <w:r w:rsidRPr="003967FF">
          <w:rPr>
            <w:color w:val="000000"/>
            <w:shd w:val="clear" w:color="auto" w:fill="FFFFFF"/>
          </w:rPr>
          <w:t>no-destructivo como uno destructivo, por lo que se le ha llamado la "navaja suiza" del audio digital por su versatilidad. No es</w:t>
        </w:r>
      </w:ins>
      <w:r>
        <w:rPr>
          <w:color w:val="000000"/>
          <w:shd w:val="clear" w:color="auto" w:fill="FFFFFF"/>
        </w:rPr>
        <w:t xml:space="preserve"> </w:t>
      </w:r>
      <w:ins w:id="438" w:author="Personal" w:date="2014-09-21T19:18:00Z">
        <w:r w:rsidRPr="003967FF">
          <w:rPr>
            <w:color w:val="000000"/>
            <w:shd w:val="clear" w:color="auto" w:fill="FFFFFF"/>
          </w:rPr>
          <w:t>DAW</w:t>
        </w:r>
      </w:ins>
      <w:ins w:id="439" w:author="Personal" w:date="2014-09-21T18:58:00Z">
        <w:r w:rsidRPr="003967FF">
          <w:rPr>
            <w:color w:val="000000"/>
            <w:shd w:val="clear" w:color="auto" w:fill="FFFFFF"/>
          </w:rPr>
          <w:t>, sino un editor de sonido.</w:t>
        </w:r>
      </w:ins>
      <w:customXmlInsRangeStart w:id="440" w:author="Personal" w:date="2014-09-21T19:13:00Z"/>
      <w:sdt>
        <w:sdtPr>
          <w:rPr>
            <w:color w:val="000000"/>
            <w:shd w:val="clear" w:color="auto" w:fill="FFFFFF"/>
          </w:rPr>
          <w:id w:val="1360237950"/>
          <w:citation/>
        </w:sdtPr>
        <w:sdtEndPr/>
        <w:sdtContent>
          <w:customXmlInsRangeEnd w:id="440"/>
          <w:ins w:id="441" w:author="Personal" w:date="2014-09-21T19:13:00Z">
            <w:r w:rsidRPr="003967FF">
              <w:rPr>
                <w:color w:val="000000"/>
                <w:shd w:val="clear" w:color="auto" w:fill="FFFFFF"/>
              </w:rPr>
              <w:fldChar w:fldCharType="begin"/>
            </w:r>
            <w:r w:rsidRPr="003967FF">
              <w:rPr>
                <w:color w:val="000000"/>
                <w:shd w:val="clear" w:color="auto" w:fill="FFFFFF"/>
              </w:rPr>
              <w:instrText xml:space="preserve">CITATION Fun14 \l 5130 </w:instrText>
            </w:r>
          </w:ins>
          <w:r w:rsidRPr="003967FF">
            <w:rPr>
              <w:color w:val="000000"/>
              <w:shd w:val="clear" w:color="auto" w:fill="FFFFFF"/>
            </w:rPr>
            <w:fldChar w:fldCharType="separate"/>
          </w:r>
          <w:r w:rsidRPr="003967FF">
            <w:rPr>
              <w:color w:val="000000"/>
              <w:shd w:val="clear" w:color="auto" w:fill="FFFFFF"/>
            </w:rPr>
            <w:t xml:space="preserve"> (Fundación Wikimedia Inc., 2014)</w:t>
          </w:r>
          <w:ins w:id="442" w:author="Personal" w:date="2014-09-21T19:13:00Z">
            <w:r w:rsidRPr="003967FF">
              <w:rPr>
                <w:color w:val="000000"/>
                <w:shd w:val="clear" w:color="auto" w:fill="FFFFFF"/>
              </w:rPr>
              <w:fldChar w:fldCharType="end"/>
            </w:r>
          </w:ins>
          <w:customXmlInsRangeStart w:id="443" w:author="Personal" w:date="2014-09-21T19:13:00Z"/>
        </w:sdtContent>
      </w:sdt>
      <w:customXmlInsRangeEnd w:id="443"/>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Default="00526C62">
    <w:pPr>
      <w:pStyle w:val="Header"/>
      <w:jc w:val="right"/>
    </w:pPr>
  </w:p>
  <w:p w:rsidR="00526C62" w:rsidRDefault="00526C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526C62" w:rsidRDefault="00526C62">
        <w:pPr>
          <w:pStyle w:val="Header"/>
          <w:jc w:val="right"/>
        </w:pPr>
        <w:r>
          <w:fldChar w:fldCharType="begin"/>
        </w:r>
        <w:r>
          <w:instrText xml:space="preserve"> PAGE   \* MERGEFORMAT </w:instrText>
        </w:r>
        <w:r>
          <w:fldChar w:fldCharType="separate"/>
        </w:r>
        <w:r w:rsidR="001800FB">
          <w:rPr>
            <w:noProof/>
          </w:rPr>
          <w:t>xii</w:t>
        </w:r>
        <w:r>
          <w:rPr>
            <w:noProof/>
          </w:rPr>
          <w:fldChar w:fldCharType="end"/>
        </w:r>
      </w:p>
    </w:sdtContent>
  </w:sdt>
  <w:p w:rsidR="00526C62" w:rsidRDefault="00526C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08C8"/>
    <w:rsid w:val="00011955"/>
    <w:rsid w:val="00014F69"/>
    <w:rsid w:val="000177C7"/>
    <w:rsid w:val="00020848"/>
    <w:rsid w:val="00021537"/>
    <w:rsid w:val="00025DAA"/>
    <w:rsid w:val="0002698A"/>
    <w:rsid w:val="00032038"/>
    <w:rsid w:val="00047720"/>
    <w:rsid w:val="00050A78"/>
    <w:rsid w:val="00051055"/>
    <w:rsid w:val="000519D8"/>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73"/>
    <w:rsid w:val="000872E9"/>
    <w:rsid w:val="0008745E"/>
    <w:rsid w:val="00091926"/>
    <w:rsid w:val="000949C8"/>
    <w:rsid w:val="00096229"/>
    <w:rsid w:val="000A2298"/>
    <w:rsid w:val="000A250D"/>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4CA4"/>
    <w:rsid w:val="0014587A"/>
    <w:rsid w:val="00146419"/>
    <w:rsid w:val="00147825"/>
    <w:rsid w:val="00150C23"/>
    <w:rsid w:val="00153167"/>
    <w:rsid w:val="001533E9"/>
    <w:rsid w:val="001571B4"/>
    <w:rsid w:val="00161845"/>
    <w:rsid w:val="00163B7F"/>
    <w:rsid w:val="00167CC6"/>
    <w:rsid w:val="001708B8"/>
    <w:rsid w:val="00170C33"/>
    <w:rsid w:val="001800FB"/>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549"/>
    <w:rsid w:val="002A5D84"/>
    <w:rsid w:val="002A6888"/>
    <w:rsid w:val="002B1BBB"/>
    <w:rsid w:val="002B2551"/>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1BD7"/>
    <w:rsid w:val="00322F64"/>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26C6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E75D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511"/>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320"/>
    <w:rsid w:val="009B352F"/>
    <w:rsid w:val="009B5160"/>
    <w:rsid w:val="009C439F"/>
    <w:rsid w:val="009C57E5"/>
    <w:rsid w:val="009C6545"/>
    <w:rsid w:val="009C6E38"/>
    <w:rsid w:val="009D0CC1"/>
    <w:rsid w:val="009D0F52"/>
    <w:rsid w:val="009D32F5"/>
    <w:rsid w:val="009D3C97"/>
    <w:rsid w:val="009D475E"/>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5EFF"/>
    <w:rsid w:val="00A66010"/>
    <w:rsid w:val="00A66F8E"/>
    <w:rsid w:val="00A67370"/>
    <w:rsid w:val="00A70FEC"/>
    <w:rsid w:val="00A77EA6"/>
    <w:rsid w:val="00A85EE9"/>
    <w:rsid w:val="00A86A5E"/>
    <w:rsid w:val="00A87132"/>
    <w:rsid w:val="00A9168A"/>
    <w:rsid w:val="00A9183A"/>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90D"/>
    <w:rsid w:val="00B24A2C"/>
    <w:rsid w:val="00B24F58"/>
    <w:rsid w:val="00B30E67"/>
    <w:rsid w:val="00B316B9"/>
    <w:rsid w:val="00B325D1"/>
    <w:rsid w:val="00B33AB3"/>
    <w:rsid w:val="00B349FE"/>
    <w:rsid w:val="00B35AC9"/>
    <w:rsid w:val="00B35CE3"/>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2E2D"/>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C5C0D"/>
    <w:rsid w:val="00DE0E26"/>
    <w:rsid w:val="00DE2567"/>
    <w:rsid w:val="00DE3DA9"/>
    <w:rsid w:val="00DE5001"/>
    <w:rsid w:val="00DF2DC0"/>
    <w:rsid w:val="00DF376A"/>
    <w:rsid w:val="00DF45A2"/>
    <w:rsid w:val="00DF68E5"/>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404F"/>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5622"/>
    <w:rsid w:val="00EB600C"/>
    <w:rsid w:val="00EC24F2"/>
    <w:rsid w:val="00EC2DE3"/>
    <w:rsid w:val="00EC3C09"/>
    <w:rsid w:val="00EC3FB2"/>
    <w:rsid w:val="00EC5009"/>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7C7"/>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www.spanish.hear-it.org/Pruebe-su-audicion" TargetMode="External"/><Relationship Id="rId112" Type="http://schemas.openxmlformats.org/officeDocument/2006/relationships/glossaryDocument" Target="glossary/document.xml"/><Relationship Id="rId16" Type="http://schemas.openxmlformats.org/officeDocument/2006/relationships/footer" Target="footer2.xml"/><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image" Target="media/image14.png"/><Relationship Id="rId37" Type="http://schemas.microsoft.com/office/2007/relationships/diagramDrawing" Target="diagrams/drawing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63.png"/><Relationship Id="rId5" Type="http://schemas.microsoft.com/office/2007/relationships/stylesWithEffects" Target="stylesWithEffects.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hyperlink" Target="http://gs.statcounter.com/" TargetMode="Externa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diagramData" Target="diagrams/data1.xml"/><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image" Target="media/image2.emf"/><Relationship Id="rId41" Type="http://schemas.openxmlformats.org/officeDocument/2006/relationships/image" Target="media/image18.emf"/><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diagramColors" Target="diagrams/colors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67.png"/><Relationship Id="rId10" Type="http://schemas.openxmlformats.org/officeDocument/2006/relationships/image" Target="media/image1.png"/><Relationship Id="rId31" Type="http://schemas.openxmlformats.org/officeDocument/2006/relationships/image" Target="media/image13.jpeg"/><Relationship Id="rId44" Type="http://schemas.openxmlformats.org/officeDocument/2006/relationships/image" Target="media/image21.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70.png"/><Relationship Id="rId34" Type="http://schemas.openxmlformats.org/officeDocument/2006/relationships/diagramLayout" Target="diagrams/layout1.xml"/><Relationship Id="rId50" Type="http://schemas.openxmlformats.org/officeDocument/2006/relationships/hyperlink" Target="http://www.strategyanalytics.com/default.aspx?mod=pressreleaseviewer&amp;a0=5471" TargetMode="External"/><Relationship Id="rId55" Type="http://schemas.openxmlformats.org/officeDocument/2006/relationships/image" Target="media/image30.png"/><Relationship Id="rId76" Type="http://schemas.openxmlformats.org/officeDocument/2006/relationships/image" Target="media/image51.jpeg"/><Relationship Id="rId97" Type="http://schemas.openxmlformats.org/officeDocument/2006/relationships/image" Target="media/image700.png"/><Relationship Id="rId104"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4.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3.xml"/><Relationship Id="rId14" Type="http://schemas.openxmlformats.org/officeDocument/2006/relationships/hyperlink" Target="file:///C:\Users\roberto.baltodano\Documents\Android%20Projects\audinsaapp\documentacion\01%20-Documento%20de%20tesis.docx" TargetMode="External"/><Relationship Id="rId30" Type="http://schemas.openxmlformats.org/officeDocument/2006/relationships/image" Target="media/image12.jpeg"/><Relationship Id="rId35" Type="http://schemas.openxmlformats.org/officeDocument/2006/relationships/diagramQuickStyle" Target="diagrams/quickStyle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0665D9A5-4A77-4C80-A531-D13566FE91E4}" type="presOf" srcId="{03227A0D-F74C-49B7-8C34-31E6F2E32557}" destId="{155104C5-6E9D-43E9-871D-394E58D3E816}"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B066B19B-CD62-4FCE-A405-671EE330642A}" type="presOf" srcId="{86ACC8E4-3A40-410F-A97A-DB1E3F94189C}" destId="{CBD08FD5-83B8-4E52-B6C7-0C74553110C2}" srcOrd="1" destOrd="0" presId="urn:microsoft.com/office/officeart/2005/8/layout/process1"/>
    <dgm:cxn modelId="{1B304B08-D023-4454-BDD6-F69D6DE198D0}" type="presOf" srcId="{5091F586-330F-4700-A126-9AC33A4EE55E}" destId="{AA56951D-E679-444A-BE56-D6AAA61CF526}" srcOrd="0" destOrd="0" presId="urn:microsoft.com/office/officeart/2005/8/layout/process1"/>
    <dgm:cxn modelId="{F0AFAFF7-B7D6-49A0-B64C-0137261BEECB}" type="presOf" srcId="{3191B895-4101-426A-B211-73C602CE6005}" destId="{8EFBB16C-9A17-48B8-A9F5-32E9ACD42439}" srcOrd="0" destOrd="0" presId="urn:microsoft.com/office/officeart/2005/8/layout/process1"/>
    <dgm:cxn modelId="{BA8C1F3A-5CAC-4598-92D4-282485632A72}" type="presOf" srcId="{5091F586-330F-4700-A126-9AC33A4EE55E}" destId="{C3B5F9A1-98F0-4206-A1AD-B7391B579AEC}" srcOrd="1" destOrd="0" presId="urn:microsoft.com/office/officeart/2005/8/layout/process1"/>
    <dgm:cxn modelId="{2EEB3BA7-9143-4992-8EF3-C4CE8D09CEEC}" type="presOf" srcId="{F9E5AD84-5F1D-4A6C-A533-CEA3461C6CE6}" destId="{B5A0FDE1-1A36-4C7E-8A2C-F9A5C0B1F25C}"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FE380A56-5358-4EC6-B2EB-A1CAF3A325AA}" type="presOf" srcId="{25B150B5-342E-4E4B-AD2C-B2116E7DCF74}" destId="{27533378-6F13-4082-8BBB-22B5E7117CC0}"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840417FA-BA5F-4C02-8C94-53D2E0B9FFAA}" type="presOf" srcId="{86ACC8E4-3A40-410F-A97A-DB1E3F94189C}" destId="{46E8DB74-7AA3-47B5-AB8E-09E3FB3FE5E3}"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ADBC7271-65D6-4423-857E-7BBBA2C8B3CF}" type="presOf" srcId="{2CC10C10-A38E-482B-9003-BFE649B99BD7}" destId="{DAFE53BA-A880-40A1-B6A6-CD8BCD9B3F77}" srcOrd="1" destOrd="0" presId="urn:microsoft.com/office/officeart/2005/8/layout/process1"/>
    <dgm:cxn modelId="{872A4A64-C185-4A1F-9D98-35EC63F81AE6}" type="presOf" srcId="{56A9DB38-7E47-4573-B651-754D898775EF}" destId="{A4E0265B-D7AE-4225-850B-0BD0D1998EF7}" srcOrd="0" destOrd="0" presId="urn:microsoft.com/office/officeart/2005/8/layout/process1"/>
    <dgm:cxn modelId="{7625EADD-4582-4E61-B8E9-0CBF5AF6F1CE}" type="presOf" srcId="{2CC10C10-A38E-482B-9003-BFE649B99BD7}" destId="{BBEB9A2B-C446-4FB2-8CB3-02140FCE289E}" srcOrd="0" destOrd="0" presId="urn:microsoft.com/office/officeart/2005/8/layout/process1"/>
    <dgm:cxn modelId="{AD8D2AA2-8689-4CB2-9E1D-7723D9C745B2}" type="presOf" srcId="{4FB88B6F-5ED9-4DC5-8653-8ACD15CB8E9A}" destId="{A7F87E14-13BA-4443-A1EA-8918FA58FB4D}"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52B25670-6EB2-42E4-BB1D-B6457A405A80}" type="presOf" srcId="{56A9DB38-7E47-4573-B651-754D898775EF}" destId="{FD90A96B-5FB0-4F6F-B59B-919C934CBDC9}" srcOrd="1" destOrd="0" presId="urn:microsoft.com/office/officeart/2005/8/layout/process1"/>
    <dgm:cxn modelId="{9B98C8AB-B07A-4FFA-8049-6ECEBE616645}" type="presOf" srcId="{9CEA9DC4-6055-4CF2-9BEE-93D98CFB8EF7}" destId="{12F4001F-7FBB-45AF-BDF9-A7176AFC645D}" srcOrd="0" destOrd="0" presId="urn:microsoft.com/office/officeart/2005/8/layout/process1"/>
    <dgm:cxn modelId="{2B49EA3C-40A2-4799-898E-D3D8D50514AC}" type="presParOf" srcId="{A7F87E14-13BA-4443-A1EA-8918FA58FB4D}" destId="{12F4001F-7FBB-45AF-BDF9-A7176AFC645D}" srcOrd="0" destOrd="0" presId="urn:microsoft.com/office/officeart/2005/8/layout/process1"/>
    <dgm:cxn modelId="{4EB4C561-EA62-4584-BC94-CAE68164600A}" type="presParOf" srcId="{A7F87E14-13BA-4443-A1EA-8918FA58FB4D}" destId="{BBEB9A2B-C446-4FB2-8CB3-02140FCE289E}" srcOrd="1" destOrd="0" presId="urn:microsoft.com/office/officeart/2005/8/layout/process1"/>
    <dgm:cxn modelId="{4623B9F9-8870-4F12-B2E0-9A6639B03351}" type="presParOf" srcId="{BBEB9A2B-C446-4FB2-8CB3-02140FCE289E}" destId="{DAFE53BA-A880-40A1-B6A6-CD8BCD9B3F77}" srcOrd="0" destOrd="0" presId="urn:microsoft.com/office/officeart/2005/8/layout/process1"/>
    <dgm:cxn modelId="{D9A6E9DE-921F-4250-B762-8B247523A216}" type="presParOf" srcId="{A7F87E14-13BA-4443-A1EA-8918FA58FB4D}" destId="{8EFBB16C-9A17-48B8-A9F5-32E9ACD42439}" srcOrd="2" destOrd="0" presId="urn:microsoft.com/office/officeart/2005/8/layout/process1"/>
    <dgm:cxn modelId="{6804B738-B617-4543-ABD2-9E9993C553B9}" type="presParOf" srcId="{A7F87E14-13BA-4443-A1EA-8918FA58FB4D}" destId="{AA56951D-E679-444A-BE56-D6AAA61CF526}" srcOrd="3" destOrd="0" presId="urn:microsoft.com/office/officeart/2005/8/layout/process1"/>
    <dgm:cxn modelId="{92D027AD-B503-45B1-9B51-6A3E974A21E2}" type="presParOf" srcId="{AA56951D-E679-444A-BE56-D6AAA61CF526}" destId="{C3B5F9A1-98F0-4206-A1AD-B7391B579AEC}" srcOrd="0" destOrd="0" presId="urn:microsoft.com/office/officeart/2005/8/layout/process1"/>
    <dgm:cxn modelId="{A2A6F5E4-ED52-425C-8269-ADC7CDA36657}" type="presParOf" srcId="{A7F87E14-13BA-4443-A1EA-8918FA58FB4D}" destId="{27533378-6F13-4082-8BBB-22B5E7117CC0}" srcOrd="4" destOrd="0" presId="urn:microsoft.com/office/officeart/2005/8/layout/process1"/>
    <dgm:cxn modelId="{3B3EE048-2C6C-4AF1-8757-715549F6E29E}" type="presParOf" srcId="{A7F87E14-13BA-4443-A1EA-8918FA58FB4D}" destId="{A4E0265B-D7AE-4225-850B-0BD0D1998EF7}" srcOrd="5" destOrd="0" presId="urn:microsoft.com/office/officeart/2005/8/layout/process1"/>
    <dgm:cxn modelId="{EB17E984-9BD3-4194-9012-0AA5772516C2}" type="presParOf" srcId="{A4E0265B-D7AE-4225-850B-0BD0D1998EF7}" destId="{FD90A96B-5FB0-4F6F-B59B-919C934CBDC9}" srcOrd="0" destOrd="0" presId="urn:microsoft.com/office/officeart/2005/8/layout/process1"/>
    <dgm:cxn modelId="{D0DB63D9-6741-4F3B-A9D0-CEC6C2760D40}" type="presParOf" srcId="{A7F87E14-13BA-4443-A1EA-8918FA58FB4D}" destId="{B5A0FDE1-1A36-4C7E-8A2C-F9A5C0B1F25C}" srcOrd="6" destOrd="0" presId="urn:microsoft.com/office/officeart/2005/8/layout/process1"/>
    <dgm:cxn modelId="{AC26E09A-051C-4658-B463-5F401C6C0AAA}" type="presParOf" srcId="{A7F87E14-13BA-4443-A1EA-8918FA58FB4D}" destId="{46E8DB74-7AA3-47B5-AB8E-09E3FB3FE5E3}" srcOrd="7" destOrd="0" presId="urn:microsoft.com/office/officeart/2005/8/layout/process1"/>
    <dgm:cxn modelId="{E3BDDBF4-39E2-43E2-BF04-D5BD8CEDF89C}" type="presParOf" srcId="{46E8DB74-7AA3-47B5-AB8E-09E3FB3FE5E3}" destId="{CBD08FD5-83B8-4E52-B6C7-0C74553110C2}" srcOrd="0" destOrd="0" presId="urn:microsoft.com/office/officeart/2005/8/layout/process1"/>
    <dgm:cxn modelId="{86308780-88C6-4BE3-A00B-9A3D66F4B497}"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3" y="38817"/>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01" y="66865"/>
        <a:ext cx="901550" cy="1464260"/>
      </dsp:txXfrm>
    </dsp:sp>
    <dsp:sp modelId="{BBEB9A2B-C446-4FB2-8CB3-02140FCE289E}">
      <dsp:nvSpPr>
        <dsp:cNvPr id="0" name=""/>
        <dsp:cNvSpPr/>
      </dsp:nvSpPr>
      <dsp:spPr>
        <a:xfrm rot="21494001">
          <a:off x="993409" y="660699"/>
          <a:ext cx="159538"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420" y="708936"/>
        <a:ext cx="111677" cy="142498"/>
      </dsp:txXfrm>
    </dsp:sp>
    <dsp:sp modelId="{8EFBB16C-9A17-48B8-A9F5-32E9ACD42439}">
      <dsp:nvSpPr>
        <dsp:cNvPr id="0" name=""/>
        <dsp:cNvSpPr/>
      </dsp:nvSpPr>
      <dsp:spPr>
        <a:xfrm>
          <a:off x="1259473"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7521" y="28048"/>
        <a:ext cx="901550" cy="1464260"/>
      </dsp:txXfrm>
    </dsp:sp>
    <dsp:sp modelId="{AA56951D-E679-444A-BE56-D6AAA61CF526}">
      <dsp:nvSpPr>
        <dsp:cNvPr id="0" name=""/>
        <dsp:cNvSpPr/>
      </dsp:nvSpPr>
      <dsp:spPr>
        <a:xfrm>
          <a:off x="2260319"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0319" y="688929"/>
        <a:ext cx="138303" cy="142498"/>
      </dsp:txXfrm>
    </dsp:sp>
    <dsp:sp modelId="{27533378-6F13-4082-8BBB-22B5E7117CC0}">
      <dsp:nvSpPr>
        <dsp:cNvPr id="0" name=""/>
        <dsp:cNvSpPr/>
      </dsp:nvSpPr>
      <dsp:spPr>
        <a:xfrm>
          <a:off x="2589904"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7952" y="28048"/>
        <a:ext cx="901550" cy="1464260"/>
      </dsp:txXfrm>
    </dsp:sp>
    <dsp:sp modelId="{A4E0265B-D7AE-4225-850B-0BD0D1998EF7}">
      <dsp:nvSpPr>
        <dsp:cNvPr id="0" name=""/>
        <dsp:cNvSpPr/>
      </dsp:nvSpPr>
      <dsp:spPr>
        <a:xfrm>
          <a:off x="3584361"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4361" y="688929"/>
        <a:ext cx="138303" cy="142498"/>
      </dsp:txXfrm>
    </dsp:sp>
    <dsp:sp modelId="{B5A0FDE1-1A36-4C7E-8A2C-F9A5C0B1F25C}">
      <dsp:nvSpPr>
        <dsp:cNvPr id="0" name=""/>
        <dsp:cNvSpPr/>
      </dsp:nvSpPr>
      <dsp:spPr>
        <a:xfrm>
          <a:off x="3920335"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48383" y="28048"/>
        <a:ext cx="901550" cy="1464260"/>
      </dsp:txXfrm>
    </dsp:sp>
    <dsp:sp modelId="{46E8DB74-7AA3-47B5-AB8E-09E3FB3FE5E3}">
      <dsp:nvSpPr>
        <dsp:cNvPr id="0" name=""/>
        <dsp:cNvSpPr/>
      </dsp:nvSpPr>
      <dsp:spPr>
        <a:xfrm>
          <a:off x="4901457" y="641430"/>
          <a:ext cx="154015"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1457" y="688929"/>
        <a:ext cx="107811" cy="142498"/>
      </dsp:txXfrm>
    </dsp:sp>
    <dsp:sp modelId="{155104C5-6E9D-43E9-871D-394E58D3E816}">
      <dsp:nvSpPr>
        <dsp:cNvPr id="0" name=""/>
        <dsp:cNvSpPr/>
      </dsp:nvSpPr>
      <dsp:spPr>
        <a:xfrm>
          <a:off x="5168578" y="0"/>
          <a:ext cx="1173021"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2935" y="34357"/>
        <a:ext cx="1104307" cy="14516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4749B"/>
    <w:rsid w:val="0047241D"/>
    <w:rsid w:val="00484CC2"/>
    <w:rsid w:val="004916D5"/>
    <w:rsid w:val="00494907"/>
    <w:rsid w:val="004A3A46"/>
    <w:rsid w:val="004C6408"/>
    <w:rsid w:val="00500271"/>
    <w:rsid w:val="00526652"/>
    <w:rsid w:val="005A3DA1"/>
    <w:rsid w:val="0064656D"/>
    <w:rsid w:val="0068066D"/>
    <w:rsid w:val="006A5113"/>
    <w:rsid w:val="006A6CD4"/>
    <w:rsid w:val="006B59C2"/>
    <w:rsid w:val="006D7562"/>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B4E64"/>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Props1.xml><?xml version="1.0" encoding="utf-8"?>
<ds:datastoreItem xmlns:ds="http://schemas.openxmlformats.org/officeDocument/2006/customXml" ds:itemID="{60D9B189-7784-483E-81DC-FFDAF6965A33}">
  <ds:schemaRefs>
    <ds:schemaRef ds:uri="http://schemas.openxmlformats.org/officeDocument/2006/bibliography"/>
  </ds:schemaRefs>
</ds:datastoreItem>
</file>

<file path=customXml/itemProps2.xml><?xml version="1.0" encoding="utf-8"?>
<ds:datastoreItem xmlns:ds="http://schemas.openxmlformats.org/officeDocument/2006/customXml" ds:itemID="{084F5DCE-97FB-4DB6-93CB-20C29B899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133</Pages>
  <Words>20847</Words>
  <Characters>114664</Characters>
  <Application>Microsoft Office Word</Application>
  <DocSecurity>0</DocSecurity>
  <Lines>955</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135241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3</cp:revision>
  <cp:lastPrinted>2014-07-21T04:07:00Z</cp:lastPrinted>
  <dcterms:created xsi:type="dcterms:W3CDTF">2014-11-09T00:27:00Z</dcterms:created>
  <dcterms:modified xsi:type="dcterms:W3CDTF">2014-11-09T01:12:00Z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