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F03984"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F03984" w:rsidP="00C52690">
      <w:pPr>
        <w:jc w:val="center"/>
        <w:rPr>
          <w:bCs/>
          <w:szCs w:val="24"/>
          <w:lang w:val="es-ES"/>
        </w:rPr>
      </w:pPr>
      <w:fldSimple w:instr=" DOCPROPERTY  Faculty  \* MERGEFORMAT ">
        <w:r w:rsidR="00C52690" w:rsidRPr="00B316B9">
          <w:rPr>
            <w:bCs/>
            <w:szCs w:val="24"/>
            <w:lang w:val="es-ES"/>
          </w:rPr>
          <w:t>Facultad de Ciencias Exactas y Naturales</w:t>
        </w:r>
      </w:fldSimple>
    </w:p>
    <w:p w:rsidR="00C52690" w:rsidRPr="00B316B9" w:rsidRDefault="00F03984" w:rsidP="00C52690">
      <w:pPr>
        <w:ind w:left="720" w:hanging="720"/>
        <w:jc w:val="center"/>
        <w:rPr>
          <w:bCs/>
          <w:szCs w:val="24"/>
          <w:lang w:val="es-ES"/>
        </w:rPr>
      </w:pPr>
      <w:fldSimple w:instr=" DOCPROPERTY  School  \* MERGEFORMAT ">
        <w:r w:rsidR="00C52690" w:rsidRPr="00B316B9">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F03984" w:rsidP="00C52690">
      <w:pPr>
        <w:jc w:val="center"/>
        <w:rPr>
          <w:szCs w:val="24"/>
          <w:lang w:val="es-ES_tradnl" w:eastAsia="es-CR"/>
        </w:rPr>
      </w:pPr>
      <w:fldSimple w:instr=" DOCPROPERTY  &quot;Author 2&quot;  \* MERGEFORMAT ">
        <w:r w:rsidR="00C330CC" w:rsidRPr="00B316B9">
          <w:rPr>
            <w:szCs w:val="24"/>
            <w:lang w:val="es-ES_tradnl" w:eastAsia="es-CR"/>
          </w:rPr>
          <w:t>Ing. Daniela Campos Ulate</w:t>
        </w:r>
      </w:fldSimple>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F03984" w:rsidP="00C52690">
      <w:pPr>
        <w:jc w:val="center"/>
        <w:rPr>
          <w:szCs w:val="24"/>
          <w:lang w:val="es-ES_tradnl" w:eastAsia="es-CR"/>
        </w:rPr>
      </w:pPr>
      <w:fldSimple w:instr=" DOCPROPERTY  Location  \* MERGEFORMAT ">
        <w:r w:rsidR="00C52690" w:rsidRPr="00B316B9">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F03984" w:rsidP="00B316B9">
      <w:pPr>
        <w:jc w:val="center"/>
        <w:rPr>
          <w:bCs/>
          <w:szCs w:val="24"/>
          <w:lang w:val="es-ES"/>
        </w:rPr>
      </w:pPr>
      <w:fldSimple w:instr=" DOCPROPERTY  Faculty  \* MERGEFORMAT ">
        <w:r w:rsidR="00B316B9" w:rsidRPr="00B316B9">
          <w:rPr>
            <w:bCs/>
            <w:szCs w:val="24"/>
            <w:lang w:val="es-ES"/>
          </w:rPr>
          <w:t>Facultad de Ciencias Exactas y Naturales</w:t>
        </w:r>
      </w:fldSimple>
    </w:p>
    <w:p w:rsidR="00AD0B2F" w:rsidRDefault="00F03984" w:rsidP="00B316B9">
      <w:pPr>
        <w:jc w:val="center"/>
        <w:rPr>
          <w:b/>
          <w:sz w:val="36"/>
          <w:szCs w:val="36"/>
          <w:lang w:val="es-ES"/>
        </w:rPr>
      </w:pPr>
      <w:fldSimple w:instr=" DOCPROPERTY  School  \* MERGEFORMAT ">
        <w:r w:rsidR="00B316B9" w:rsidRPr="00B316B9">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F03984" w:rsidP="00AD0B2F">
      <w:pPr>
        <w:jc w:val="center"/>
        <w:rPr>
          <w:b/>
          <w:sz w:val="28"/>
          <w:szCs w:val="28"/>
          <w:lang w:val="es-ES"/>
        </w:rPr>
      </w:pPr>
      <w:fldSimple w:instr=" DOCPROPERTY  &quot;Author 2&quot;  \* MERGEFORMAT ">
        <w:r w:rsidR="00B316B9">
          <w:rPr>
            <w:b/>
            <w:sz w:val="28"/>
            <w:szCs w:val="28"/>
            <w:lang w:val="es-ES"/>
          </w:rPr>
          <w:t>Ing. Daniela Campos Ulate</w:t>
        </w:r>
      </w:fldSimple>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F03984" w:rsidP="00AD0B2F">
      <w:pPr>
        <w:jc w:val="center"/>
        <w:rPr>
          <w:szCs w:val="24"/>
          <w:lang w:val="es-ES"/>
        </w:rPr>
      </w:pPr>
      <w:fldSimple w:instr=" DOCPROPERTY  Location  \* MERGEFORMAT ">
        <w:r w:rsidR="00AD0B2F" w:rsidRPr="00B316B9">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r w:rsidRPr="00140A56">
        <w:lastRenderedPageBreak/>
        <w:t>Dedicatoria</w:t>
      </w:r>
      <w:bookmarkEnd w:id="2"/>
      <w:bookmarkEnd w:id="3"/>
      <w:bookmarkEnd w:id="4"/>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ins w:id="5" w:author="Personal" w:date="2014-03-17T21:01:00Z">
        <w:r w:rsidRPr="00480604">
          <w:lastRenderedPageBreak/>
          <w:t>Agradecimientos</w:t>
        </w:r>
      </w:ins>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6" w:name="_Toc347565928"/>
      <w:bookmarkStart w:id="7" w:name="_Toc347566065"/>
      <w:bookmarkStart w:id="8" w:name="_Toc347566208"/>
      <w:r w:rsidRPr="00143A2B">
        <w:lastRenderedPageBreak/>
        <w:t>Resumen ejecutivo</w:t>
      </w:r>
      <w:bookmarkEnd w:id="6"/>
      <w:bookmarkEnd w:id="7"/>
      <w:bookmarkEnd w:id="8"/>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B633E6" w:rsidRDefault="00443A45" w:rsidP="00B633E6">
      <w:pPr>
        <w:pStyle w:val="t1"/>
      </w:pPr>
      <w:bookmarkStart w:id="9" w:name="_Toc347565929"/>
      <w:bookmarkStart w:id="10" w:name="_Toc347566066"/>
      <w:bookmarkStart w:id="11" w:name="_Toc347566209"/>
      <w:r>
        <w:lastRenderedPageBreak/>
        <w:t>Resumen de capítulos</w:t>
      </w:r>
    </w:p>
    <w:p w:rsidR="00B633E6" w:rsidRPr="00B633E6" w:rsidRDefault="00B633E6" w:rsidP="00443A45">
      <w:pPr>
        <w:pStyle w:val="12"/>
      </w:pPr>
      <w:r w:rsidRPr="00B633E6">
        <w:t>Capítulo 1</w:t>
      </w:r>
    </w:p>
    <w:p w:rsidR="00B633E6" w:rsidRDefault="00B633E6" w:rsidP="00443A45">
      <w:pPr>
        <w:ind w:firstLine="708"/>
      </w:pPr>
      <w:r w:rsidRPr="00443A45">
        <w:rPr>
          <w:highlight w:val="yellow"/>
        </w:rPr>
        <w:t>En este capítulo se determina la descripción del proyecto de graduación, así como también los antecedentes que lo justifican. Se menciona la problemática a resolver.</w:t>
      </w:r>
      <w:r w:rsidR="00443A45">
        <w:rPr>
          <w:highlight w:val="yellow"/>
        </w:rPr>
        <w:t xml:space="preserve"> </w:t>
      </w:r>
      <w:r w:rsidRPr="00443A45">
        <w:rPr>
          <w:highlight w:val="yellow"/>
        </w:rPr>
        <w:t>Finalmente</w:t>
      </w:r>
      <w:r w:rsidR="00443A45">
        <w:rPr>
          <w:highlight w:val="yellow"/>
        </w:rPr>
        <w:t xml:space="preserve"> </w:t>
      </w:r>
      <w:r w:rsidRPr="00443A45">
        <w:rPr>
          <w:highlight w:val="yellow"/>
        </w:rPr>
        <w:t>se describen los objetivos, tanto el general como los específicos.</w:t>
      </w:r>
    </w:p>
    <w:p w:rsidR="00B633E6" w:rsidRPr="00443A45" w:rsidRDefault="00B633E6" w:rsidP="00443A45">
      <w:pPr>
        <w:pStyle w:val="12"/>
      </w:pPr>
      <w:r w:rsidRPr="00B633E6">
        <w:t>Capítulo 2</w:t>
      </w:r>
    </w:p>
    <w:p w:rsidR="00B633E6" w:rsidRPr="00443A45" w:rsidRDefault="007A057F" w:rsidP="00443A45">
      <w:pPr>
        <w:ind w:firstLine="708"/>
        <w:rPr>
          <w:highlight w:val="yellow"/>
        </w:rPr>
      </w:pPr>
      <w:r w:rsidRPr="00443A45">
        <w:rPr>
          <w:highlight w:val="yellow"/>
        </w:rPr>
        <w:t>D</w:t>
      </w:r>
      <w:r w:rsidR="00B633E6" w:rsidRPr="00443A45">
        <w:rPr>
          <w:highlight w:val="yellow"/>
        </w:rPr>
        <w:t>escribe</w:t>
      </w:r>
      <w:r w:rsidRPr="00443A45">
        <w:rPr>
          <w:highlight w:val="yellow"/>
        </w:rPr>
        <w:t xml:space="preserve"> el marco referencial del </w:t>
      </w:r>
      <w:r w:rsidR="00443A45" w:rsidRPr="00443A45">
        <w:rPr>
          <w:highlight w:val="yellow"/>
        </w:rPr>
        <w:t>proyecto. Incluye</w:t>
      </w:r>
      <w:r w:rsidRPr="00443A45">
        <w:rPr>
          <w:highlight w:val="yellow"/>
        </w:rPr>
        <w:t xml:space="preserve"> la visión y misión de la empresa Audinsa S.A. </w:t>
      </w:r>
      <w:r w:rsidR="00B633E6" w:rsidRPr="00443A45">
        <w:rPr>
          <w:highlight w:val="yellow"/>
        </w:rPr>
        <w:t xml:space="preserve">Finalmente </w:t>
      </w:r>
      <w:r w:rsidRPr="00443A45">
        <w:rPr>
          <w:highlight w:val="yellow"/>
        </w:rPr>
        <w:t>detalla el marco contextual y metodológico utilizado en el desarrollo</w:t>
      </w:r>
      <w:r w:rsidR="00B633E6" w:rsidRPr="00443A45">
        <w:rPr>
          <w:highlight w:val="yellow"/>
        </w:rPr>
        <w:t>.</w:t>
      </w:r>
    </w:p>
    <w:p w:rsidR="00B633E6" w:rsidRPr="00B633E6" w:rsidRDefault="00B633E6" w:rsidP="00443A45">
      <w:pPr>
        <w:pStyle w:val="12"/>
      </w:pPr>
      <w:r w:rsidRPr="00B633E6">
        <w:t>Capítulo 3</w:t>
      </w:r>
    </w:p>
    <w:p w:rsidR="007A057F" w:rsidRPr="00443A45" w:rsidRDefault="007A057F" w:rsidP="00443A45">
      <w:pPr>
        <w:ind w:firstLine="708"/>
        <w:rPr>
          <w:highlight w:val="yellow"/>
        </w:rPr>
      </w:pPr>
      <w:r w:rsidRPr="007A057F">
        <w:rPr>
          <w:highlight w:val="yellow"/>
        </w:rPr>
        <w:t xml:space="preserve">Contiene los detalles de las diferentes </w:t>
      </w:r>
      <w:r w:rsidR="00443A45">
        <w:rPr>
          <w:highlight w:val="yellow"/>
        </w:rPr>
        <w:t>fases para la</w:t>
      </w:r>
      <w:r w:rsidR="00B633E6" w:rsidRPr="00443A45">
        <w:rPr>
          <w:highlight w:val="yellow"/>
        </w:rPr>
        <w:t xml:space="preserve"> elaboración del sistema, definidas según la metodología de desarrollo utilizada.</w:t>
      </w:r>
      <w:r w:rsidR="00407357" w:rsidRPr="00443A45">
        <w:rPr>
          <w:highlight w:val="yellow"/>
        </w:rPr>
        <w:t xml:space="preserve"> </w:t>
      </w:r>
      <w:r w:rsidRPr="00443A45">
        <w:rPr>
          <w:highlight w:val="yellow"/>
        </w:rPr>
        <w:t>Demostrando aspectos como la factibilidad del proyecto, definición de necesidades, creación de diseños y elaboración de pruebas, con sus respectivos resultados.</w:t>
      </w:r>
    </w:p>
    <w:p w:rsidR="00B633E6" w:rsidRPr="00407357" w:rsidRDefault="00B633E6" w:rsidP="00443A45">
      <w:pPr>
        <w:pStyle w:val="12"/>
      </w:pPr>
      <w:r w:rsidRPr="007A057F">
        <w:t>Capítulo 4</w:t>
      </w:r>
    </w:p>
    <w:p w:rsidR="00B633E6" w:rsidRPr="00443A45" w:rsidRDefault="00407357" w:rsidP="00443A45">
      <w:pPr>
        <w:ind w:firstLine="708"/>
        <w:rPr>
          <w:highlight w:val="yellow"/>
        </w:rPr>
      </w:pPr>
      <w:r>
        <w:rPr>
          <w:highlight w:val="yellow"/>
        </w:rPr>
        <w:t xml:space="preserve">Dedicado al  análisis de </w:t>
      </w:r>
      <w:r w:rsidR="00B633E6" w:rsidRPr="00443A45">
        <w:rPr>
          <w:highlight w:val="yellow"/>
        </w:rPr>
        <w:t xml:space="preserve">los objetivos planteados </w:t>
      </w:r>
      <w:r>
        <w:rPr>
          <w:highlight w:val="yellow"/>
        </w:rPr>
        <w:t>en el</w:t>
      </w:r>
      <w:r w:rsidR="00B633E6" w:rsidRPr="00443A45">
        <w:rPr>
          <w:highlight w:val="yellow"/>
        </w:rPr>
        <w:t xml:space="preserve"> proyecto, y se indica la medida de cumplimiento de cada uno de ellos valora</w:t>
      </w:r>
      <w:r>
        <w:rPr>
          <w:highlight w:val="yellow"/>
        </w:rPr>
        <w:t>ndo</w:t>
      </w:r>
      <w:r w:rsidR="00B633E6" w:rsidRPr="00443A45">
        <w:rPr>
          <w:highlight w:val="yellow"/>
        </w:rPr>
        <w:t xml:space="preserve"> los resultados obtenidos con la implementación del sistema realizado. </w:t>
      </w:r>
    </w:p>
    <w:p w:rsidR="00B633E6" w:rsidRPr="00407357" w:rsidRDefault="00B633E6" w:rsidP="00443A45">
      <w:pPr>
        <w:pStyle w:val="12"/>
      </w:pPr>
      <w:r w:rsidRPr="00407357">
        <w:t>Capítulo 5</w:t>
      </w:r>
    </w:p>
    <w:p w:rsidR="00B633E6" w:rsidRPr="00443A45" w:rsidRDefault="00407357" w:rsidP="00443A45">
      <w:pPr>
        <w:ind w:firstLine="708"/>
        <w:rPr>
          <w:highlight w:val="yellow"/>
        </w:rPr>
      </w:pPr>
      <w:r>
        <w:rPr>
          <w:highlight w:val="yellow"/>
        </w:rPr>
        <w:t>E</w:t>
      </w:r>
      <w:r w:rsidR="00B633E6" w:rsidRPr="00443A45">
        <w:rPr>
          <w:highlight w:val="yellow"/>
        </w:rPr>
        <w:t xml:space="preserve">ste </w:t>
      </w:r>
      <w:r>
        <w:rPr>
          <w:highlight w:val="yellow"/>
        </w:rPr>
        <w:t xml:space="preserve">último </w:t>
      </w:r>
      <w:r w:rsidR="00B633E6" w:rsidRPr="00443A45">
        <w:rPr>
          <w:highlight w:val="yellow"/>
        </w:rPr>
        <w:t>capítulo muestra</w:t>
      </w:r>
      <w:r>
        <w:rPr>
          <w:highlight w:val="yellow"/>
        </w:rPr>
        <w:t xml:space="preserve"> </w:t>
      </w:r>
      <w:r w:rsidR="00B633E6" w:rsidRPr="00443A45">
        <w:rPr>
          <w:highlight w:val="yellow"/>
        </w:rPr>
        <w:t>las conclusiones a las que se llegaron con la realización de este proyecto</w:t>
      </w:r>
      <w:r>
        <w:rPr>
          <w:highlight w:val="yellow"/>
        </w:rPr>
        <w:t xml:space="preserve"> </w:t>
      </w:r>
      <w:r w:rsidR="00B633E6" w:rsidRPr="00443A45">
        <w:rPr>
          <w:highlight w:val="yellow"/>
        </w:rPr>
        <w:t xml:space="preserve">de graduación, </w:t>
      </w:r>
      <w:r w:rsidR="00443A45">
        <w:rPr>
          <w:highlight w:val="yellow"/>
        </w:rPr>
        <w:t xml:space="preserve">así </w:t>
      </w:r>
      <w:r>
        <w:rPr>
          <w:highlight w:val="yellow"/>
        </w:rPr>
        <w:t>mismo</w:t>
      </w:r>
      <w:r w:rsidR="00443A45">
        <w:rPr>
          <w:highlight w:val="yellow"/>
        </w:rPr>
        <w:t xml:space="preserve"> </w:t>
      </w:r>
      <w:r w:rsidR="00B633E6" w:rsidRPr="00443A45">
        <w:rPr>
          <w:highlight w:val="yellow"/>
        </w:rPr>
        <w:t>se detallan una serie de recomendaciones para</w:t>
      </w:r>
      <w:r>
        <w:rPr>
          <w:highlight w:val="yellow"/>
        </w:rPr>
        <w:t xml:space="preserve"> </w:t>
      </w:r>
      <w:r w:rsidR="00B633E6" w:rsidRPr="00443A45">
        <w:rPr>
          <w:highlight w:val="yellow"/>
        </w:rPr>
        <w:t xml:space="preserve">implantar mejoras a mediano y largo plazo </w:t>
      </w:r>
      <w:r>
        <w:rPr>
          <w:highlight w:val="yellow"/>
        </w:rPr>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r w:rsidRPr="00140A56">
        <w:lastRenderedPageBreak/>
        <w:t>Palabras Claves</w:t>
      </w:r>
      <w:bookmarkEnd w:id="9"/>
      <w:bookmarkEnd w:id="10"/>
      <w:bookmarkEnd w:id="1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w:t>
      </w:r>
      <w:proofErr w:type="spellStart"/>
      <w:r w:rsidRPr="00E2205E">
        <w:t>audiométrico</w:t>
      </w:r>
      <w:proofErr w:type="spellEnd"/>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12" w:name="_Toc336537839" w:displacedByCustomXml="next"/>
    <w:bookmarkStart w:id="13" w:name="_Toc335825821" w:displacedByCustomXml="next"/>
    <w:bookmarkStart w:id="14" w:name="_Toc335824877" w:displacedByCustomXml="next"/>
    <w:bookmarkStart w:id="15" w:name="_Toc335824808" w:displacedByCustomXml="next"/>
    <w:bookmarkStart w:id="16" w:name="_Toc335824737" w:displacedByCustomXml="next"/>
    <w:bookmarkStart w:id="17" w:name="_Toc335824666" w:displacedByCustomXml="next"/>
    <w:bookmarkStart w:id="18" w:name="_Toc326160189" w:displacedByCustomXml="next"/>
    <w:bookmarkStart w:id="19" w:name="_Toc325817509" w:displacedByCustomXml="next"/>
    <w:bookmarkStart w:id="20" w:name="_Toc324267300" w:displacedByCustomXml="next"/>
    <w:bookmarkStart w:id="21" w:name="_Toc324267230" w:displacedByCustomXml="next"/>
    <w:bookmarkStart w:id="22" w:name="_Toc324267090" w:displacedByCustomXml="next"/>
    <w:bookmarkStart w:id="23" w:name="_Toc324186774" w:displacedByCustomXml="next"/>
    <w:bookmarkStart w:id="24" w:name="_Toc324185764" w:displacedByCustomXml="next"/>
    <w:bookmarkStart w:id="25" w:name="_Toc324017558" w:displacedByCustomXml="next"/>
    <w:bookmarkStart w:id="26" w:name="_Toc324014940" w:displacedByCustomXml="next"/>
    <w:bookmarkStart w:id="27" w:name="_Toc324014350" w:displacedByCustomXml="next"/>
    <w:bookmarkStart w:id="28" w:name="_Toc324014096" w:displacedByCustomXml="next"/>
    <w:bookmarkStart w:id="29" w:name="_Toc324258755" w:displacedByCustomXml="next"/>
    <w:bookmarkStart w:id="30" w:name="_Toc324260819" w:displacedByCustomXml="next"/>
    <w:bookmarkStart w:id="31" w:name="_Toc324261765" w:displacedByCustomXml="next"/>
    <w:bookmarkStart w:id="32" w:name="_Toc324262208" w:displacedByCustomXml="next"/>
    <w:bookmarkStart w:id="33" w:name="_Toc324848862" w:displacedByCustomXml="next"/>
    <w:bookmarkStart w:id="34" w:name="_Toc324865113" w:displacedByCustomXml="next"/>
    <w:bookmarkStart w:id="35" w:name="_Toc325312280" w:displacedByCustomXml="next"/>
    <w:bookmarkStart w:id="36" w:name="_Toc325312420" w:displacedByCustomXml="next"/>
    <w:bookmarkStart w:id="37" w:name="_Toc326180317" w:displacedByCustomXml="next"/>
    <w:bookmarkStart w:id="38" w:name="_Toc335830474" w:displacedByCustomXml="next"/>
    <w:bookmarkStart w:id="39" w:name="_Toc347565930" w:displacedByCustomXml="next"/>
    <w:bookmarkStart w:id="40" w:name="_Toc347566067" w:displacedByCustomXml="next"/>
    <w:bookmarkStart w:id="41" w:name="_Toc347566210"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42" w:name="_Toc347565931" w:displacedByCustomXml="next"/>
        <w:bookmarkEnd w:id="42" w:displacedByCustomXml="next"/>
        <w:bookmarkEnd w:id="12" w:displacedByCustomXml="next"/>
        <w:bookmarkEnd w:id="13" w:displacedByCustomXml="next"/>
        <w:bookmarkEnd w:id="14" w:displacedByCustomXml="next"/>
        <w:bookmarkEnd w:id="15" w:displacedByCustomXml="next"/>
        <w:bookmarkEnd w:id="16" w:displacedByCustomXml="next"/>
        <w:bookmarkEnd w:id="17" w:displacedByCustomXml="next"/>
        <w:bookmarkEnd w:id="18" w:displacedByCustomXml="next"/>
        <w:bookmarkEnd w:id="19" w:displacedByCustomXml="next"/>
        <w:bookmarkEnd w:id="20" w:displacedByCustomXml="next"/>
        <w:bookmarkEnd w:id="21" w:displacedByCustomXml="next"/>
        <w:bookmarkEnd w:id="22"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41"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39" w:displacedByCustomXml="next"/>
            <w:bookmarkEnd w:id="40" w:displacedByCustomXml="next"/>
          </w:sdtContent>
        </w:sdt>
        <w:p w:rsidR="00C77FA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43" w:name="_Toc347565932"/>
          <w:bookmarkEnd w:id="43"/>
          <w:r w:rsidR="00C77FA9" w:rsidRPr="009623F9">
            <w:rPr>
              <w:rStyle w:val="Hyperlink"/>
              <w:noProof/>
            </w:rPr>
            <w:fldChar w:fldCharType="begin"/>
          </w:r>
          <w:r w:rsidR="00C77FA9" w:rsidRPr="009623F9">
            <w:rPr>
              <w:rStyle w:val="Hyperlink"/>
              <w:noProof/>
            </w:rPr>
            <w:instrText xml:space="preserve"> </w:instrText>
          </w:r>
          <w:r w:rsidR="00C77FA9">
            <w:rPr>
              <w:noProof/>
            </w:rPr>
            <w:instrText>HYPERLINK \l "_Toc347566211"</w:instrText>
          </w:r>
          <w:r w:rsidR="00C77FA9" w:rsidRPr="009623F9">
            <w:rPr>
              <w:rStyle w:val="Hyperlink"/>
              <w:noProof/>
            </w:rPr>
            <w:instrText xml:space="preserve"> </w:instrText>
          </w:r>
          <w:r w:rsidR="00C77FA9" w:rsidRPr="009623F9">
            <w:rPr>
              <w:rStyle w:val="Hyperlink"/>
              <w:noProof/>
            </w:rPr>
            <w:fldChar w:fldCharType="separate"/>
          </w:r>
          <w:r w:rsidR="00C77FA9" w:rsidRPr="009623F9">
            <w:rPr>
              <w:rStyle w:val="Hyperlink"/>
              <w:noProof/>
            </w:rPr>
            <w:t>6.</w:t>
          </w:r>
          <w:r w:rsidR="00C77FA9">
            <w:rPr>
              <w:rFonts w:asciiTheme="minorHAnsi" w:eastAsiaTheme="minorEastAsia" w:hAnsiTheme="minorHAnsi" w:cstheme="minorBidi"/>
              <w:noProof/>
              <w:sz w:val="22"/>
              <w:szCs w:val="22"/>
              <w:lang w:eastAsia="es-CR"/>
            </w:rPr>
            <w:tab/>
          </w:r>
          <w:r w:rsidR="00C77FA9" w:rsidRPr="009623F9">
            <w:rPr>
              <w:rStyle w:val="Hyperlink"/>
              <w:noProof/>
            </w:rPr>
            <w:t>Índices de ilustraciones, gráficas y figuras</w:t>
          </w:r>
          <w:r w:rsidR="00C77FA9">
            <w:rPr>
              <w:noProof/>
              <w:webHidden/>
            </w:rPr>
            <w:tab/>
          </w:r>
          <w:r w:rsidR="00C77FA9">
            <w:rPr>
              <w:noProof/>
              <w:webHidden/>
            </w:rPr>
            <w:fldChar w:fldCharType="begin"/>
          </w:r>
          <w:r w:rsidR="00C77FA9">
            <w:rPr>
              <w:noProof/>
              <w:webHidden/>
            </w:rPr>
            <w:instrText xml:space="preserve"> PAGEREF _Toc347566211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r w:rsidR="00C77FA9" w:rsidRPr="009623F9">
            <w:rPr>
              <w:rStyle w:val="Hyperlink"/>
              <w:noProof/>
            </w:rPr>
            <w:fldChar w:fldCharType="end"/>
          </w:r>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2" w:history="1">
            <w:r w:rsidR="00C77FA9" w:rsidRPr="009623F9">
              <w:rPr>
                <w:rStyle w:val="Hyperlink"/>
                <w:noProof/>
              </w:rPr>
              <w:t>6.1.</w:t>
            </w:r>
            <w:r w:rsidR="00C77FA9">
              <w:rPr>
                <w:rFonts w:asciiTheme="minorHAnsi" w:eastAsiaTheme="minorEastAsia" w:hAnsiTheme="minorHAnsi" w:cstheme="minorBidi"/>
                <w:noProof/>
                <w:sz w:val="22"/>
                <w:szCs w:val="22"/>
                <w:lang w:eastAsia="es-CR"/>
              </w:rPr>
              <w:tab/>
            </w:r>
            <w:r w:rsidR="00C77FA9" w:rsidRPr="009623F9">
              <w:rPr>
                <w:rStyle w:val="Hyperlink"/>
                <w:noProof/>
              </w:rPr>
              <w:t>Índice de ilustraciones</w:t>
            </w:r>
            <w:r w:rsidR="00C77FA9">
              <w:rPr>
                <w:noProof/>
                <w:webHidden/>
              </w:rPr>
              <w:tab/>
            </w:r>
            <w:r w:rsidR="00C77FA9">
              <w:rPr>
                <w:noProof/>
                <w:webHidden/>
              </w:rPr>
              <w:fldChar w:fldCharType="begin"/>
            </w:r>
            <w:r w:rsidR="00C77FA9">
              <w:rPr>
                <w:noProof/>
                <w:webHidden/>
              </w:rPr>
              <w:instrText xml:space="preserve"> PAGEREF _Toc347566212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hyperlink>
        </w:p>
        <w:p w:rsidR="00C77FA9" w:rsidRDefault="00F0398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13" w:history="1">
            <w:r w:rsidR="00C77FA9" w:rsidRPr="009623F9">
              <w:rPr>
                <w:rStyle w:val="Hyperlink"/>
                <w:noProof/>
              </w:rPr>
              <w:t>7.</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1</w:t>
            </w:r>
            <w:r w:rsidR="00C77FA9">
              <w:rPr>
                <w:noProof/>
                <w:webHidden/>
              </w:rPr>
              <w:tab/>
            </w:r>
            <w:r w:rsidR="00C77FA9">
              <w:rPr>
                <w:noProof/>
                <w:webHidden/>
              </w:rPr>
              <w:fldChar w:fldCharType="begin"/>
            </w:r>
            <w:r w:rsidR="00C77FA9">
              <w:rPr>
                <w:noProof/>
                <w:webHidden/>
              </w:rPr>
              <w:instrText xml:space="preserve"> PAGEREF _Toc347566213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4" w:history="1">
            <w:r w:rsidR="00C77FA9" w:rsidRPr="009623F9">
              <w:rPr>
                <w:rStyle w:val="Hyperlink"/>
                <w:noProof/>
              </w:rPr>
              <w:t>7.1.</w:t>
            </w:r>
            <w:r w:rsidR="00C77FA9">
              <w:rPr>
                <w:rFonts w:asciiTheme="minorHAnsi" w:eastAsiaTheme="minorEastAsia" w:hAnsiTheme="minorHAnsi" w:cstheme="minorBidi"/>
                <w:noProof/>
                <w:sz w:val="22"/>
                <w:szCs w:val="22"/>
                <w:lang w:eastAsia="es-CR"/>
              </w:rPr>
              <w:tab/>
            </w:r>
            <w:r w:rsidR="00C77FA9" w:rsidRPr="009623F9">
              <w:rPr>
                <w:rStyle w:val="Hyperlink"/>
                <w:noProof/>
              </w:rPr>
              <w:t>Antecedentes</w:t>
            </w:r>
            <w:r w:rsidR="00C77FA9">
              <w:rPr>
                <w:noProof/>
                <w:webHidden/>
              </w:rPr>
              <w:tab/>
            </w:r>
            <w:r w:rsidR="00C77FA9">
              <w:rPr>
                <w:noProof/>
                <w:webHidden/>
              </w:rPr>
              <w:fldChar w:fldCharType="begin"/>
            </w:r>
            <w:r w:rsidR="00C77FA9">
              <w:rPr>
                <w:noProof/>
                <w:webHidden/>
              </w:rPr>
              <w:instrText xml:space="preserve"> PAGEREF _Toc347566214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5" w:history="1">
            <w:r w:rsidR="00C77FA9" w:rsidRPr="009623F9">
              <w:rPr>
                <w:rStyle w:val="Hyperlink"/>
                <w:noProof/>
              </w:rPr>
              <w:t>7.2.</w:t>
            </w:r>
            <w:r w:rsidR="00C77FA9">
              <w:rPr>
                <w:rFonts w:asciiTheme="minorHAnsi" w:eastAsiaTheme="minorEastAsia" w:hAnsiTheme="minorHAnsi" w:cstheme="minorBidi"/>
                <w:noProof/>
                <w:sz w:val="22"/>
                <w:szCs w:val="22"/>
                <w:lang w:eastAsia="es-CR"/>
              </w:rPr>
              <w:tab/>
            </w:r>
            <w:r w:rsidR="00C77FA9" w:rsidRPr="009623F9">
              <w:rPr>
                <w:rStyle w:val="Hyperlink"/>
                <w:noProof/>
              </w:rPr>
              <w:t>Justificación</w:t>
            </w:r>
            <w:r w:rsidR="00C77FA9">
              <w:rPr>
                <w:noProof/>
                <w:webHidden/>
              </w:rPr>
              <w:tab/>
            </w:r>
            <w:r w:rsidR="00C77FA9">
              <w:rPr>
                <w:noProof/>
                <w:webHidden/>
              </w:rPr>
              <w:fldChar w:fldCharType="begin"/>
            </w:r>
            <w:r w:rsidR="00C77FA9">
              <w:rPr>
                <w:noProof/>
                <w:webHidden/>
              </w:rPr>
              <w:instrText xml:space="preserve"> PAGEREF _Toc347566215 \h </w:instrText>
            </w:r>
            <w:r w:rsidR="00C77FA9">
              <w:rPr>
                <w:noProof/>
                <w:webHidden/>
              </w:rPr>
            </w:r>
            <w:r w:rsidR="00C77FA9">
              <w:rPr>
                <w:noProof/>
                <w:webHidden/>
              </w:rPr>
              <w:fldChar w:fldCharType="separate"/>
            </w:r>
            <w:r w:rsidR="00B2490D">
              <w:rPr>
                <w:noProof/>
                <w:webHidden/>
              </w:rPr>
              <w:t>11</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6" w:history="1">
            <w:r w:rsidR="00C77FA9" w:rsidRPr="009623F9">
              <w:rPr>
                <w:rStyle w:val="Hyperlink"/>
                <w:noProof/>
              </w:rPr>
              <w:t>7.3.</w:t>
            </w:r>
            <w:r w:rsidR="00C77FA9">
              <w:rPr>
                <w:rFonts w:asciiTheme="minorHAnsi" w:eastAsiaTheme="minorEastAsia" w:hAnsiTheme="minorHAnsi" w:cstheme="minorBidi"/>
                <w:noProof/>
                <w:sz w:val="22"/>
                <w:szCs w:val="22"/>
                <w:lang w:eastAsia="es-CR"/>
              </w:rPr>
              <w:tab/>
            </w:r>
            <w:r w:rsidR="00C77FA9" w:rsidRPr="009623F9">
              <w:rPr>
                <w:rStyle w:val="Hyperlink"/>
                <w:noProof/>
              </w:rPr>
              <w:t>Problemática a resolver</w:t>
            </w:r>
            <w:r w:rsidR="00C77FA9">
              <w:rPr>
                <w:noProof/>
                <w:webHidden/>
              </w:rPr>
              <w:tab/>
            </w:r>
            <w:r w:rsidR="00C77FA9">
              <w:rPr>
                <w:noProof/>
                <w:webHidden/>
              </w:rPr>
              <w:fldChar w:fldCharType="begin"/>
            </w:r>
            <w:r w:rsidR="00C77FA9">
              <w:rPr>
                <w:noProof/>
                <w:webHidden/>
              </w:rPr>
              <w:instrText xml:space="preserve"> PAGEREF _Toc347566216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7" w:history="1">
            <w:r w:rsidR="00C77FA9" w:rsidRPr="009623F9">
              <w:rPr>
                <w:rStyle w:val="Hyperlink"/>
                <w:noProof/>
              </w:rPr>
              <w:t>7.4.</w:t>
            </w:r>
            <w:r w:rsidR="00C77FA9">
              <w:rPr>
                <w:rFonts w:asciiTheme="minorHAnsi" w:eastAsiaTheme="minorEastAsia" w:hAnsiTheme="minorHAnsi" w:cstheme="minorBidi"/>
                <w:noProof/>
                <w:sz w:val="22"/>
                <w:szCs w:val="22"/>
                <w:lang w:eastAsia="es-CR"/>
              </w:rPr>
              <w:tab/>
            </w:r>
            <w:r w:rsidR="00C77FA9" w:rsidRPr="009623F9">
              <w:rPr>
                <w:rStyle w:val="Hyperlink"/>
                <w:noProof/>
              </w:rPr>
              <w:t>Objetivos</w:t>
            </w:r>
            <w:r w:rsidR="00C77FA9">
              <w:rPr>
                <w:noProof/>
                <w:webHidden/>
              </w:rPr>
              <w:tab/>
            </w:r>
            <w:r w:rsidR="00C77FA9">
              <w:rPr>
                <w:noProof/>
                <w:webHidden/>
              </w:rPr>
              <w:fldChar w:fldCharType="begin"/>
            </w:r>
            <w:r w:rsidR="00C77FA9">
              <w:rPr>
                <w:noProof/>
                <w:webHidden/>
              </w:rPr>
              <w:instrText xml:space="preserve"> PAGEREF _Toc347566217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8" w:history="1">
            <w:r w:rsidR="00C77FA9" w:rsidRPr="009623F9">
              <w:rPr>
                <w:rStyle w:val="Hyperlink"/>
                <w:noProof/>
              </w:rPr>
              <w:t>7.4.1.</w:t>
            </w:r>
            <w:r w:rsidR="00C77FA9">
              <w:rPr>
                <w:rFonts w:asciiTheme="minorHAnsi" w:eastAsiaTheme="minorEastAsia" w:hAnsiTheme="minorHAnsi" w:cstheme="minorBidi"/>
                <w:noProof/>
                <w:sz w:val="22"/>
                <w:szCs w:val="22"/>
                <w:lang w:eastAsia="es-CR"/>
              </w:rPr>
              <w:tab/>
            </w:r>
            <w:r w:rsidR="00C77FA9" w:rsidRPr="009623F9">
              <w:rPr>
                <w:rStyle w:val="Hyperlink"/>
                <w:noProof/>
              </w:rPr>
              <w:t>General</w:t>
            </w:r>
            <w:r w:rsidR="00C77FA9">
              <w:rPr>
                <w:noProof/>
                <w:webHidden/>
              </w:rPr>
              <w:tab/>
            </w:r>
            <w:r w:rsidR="00C77FA9">
              <w:rPr>
                <w:noProof/>
                <w:webHidden/>
              </w:rPr>
              <w:fldChar w:fldCharType="begin"/>
            </w:r>
            <w:r w:rsidR="00C77FA9">
              <w:rPr>
                <w:noProof/>
                <w:webHidden/>
              </w:rPr>
              <w:instrText xml:space="preserve"> PAGEREF _Toc347566218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9" w:history="1">
            <w:r w:rsidR="00C77FA9" w:rsidRPr="009623F9">
              <w:rPr>
                <w:rStyle w:val="Hyperlink"/>
                <w:noProof/>
              </w:rPr>
              <w:t>7.4.2.</w:t>
            </w:r>
            <w:r w:rsidR="00C77FA9">
              <w:rPr>
                <w:rFonts w:asciiTheme="minorHAnsi" w:eastAsiaTheme="minorEastAsia" w:hAnsiTheme="minorHAnsi" w:cstheme="minorBidi"/>
                <w:noProof/>
                <w:sz w:val="22"/>
                <w:szCs w:val="22"/>
                <w:lang w:eastAsia="es-CR"/>
              </w:rPr>
              <w:tab/>
            </w:r>
            <w:r w:rsidR="00C77FA9" w:rsidRPr="009623F9">
              <w:rPr>
                <w:rStyle w:val="Hyperlink"/>
                <w:noProof/>
              </w:rPr>
              <w:t>Específicos</w:t>
            </w:r>
            <w:r w:rsidR="00C77FA9">
              <w:rPr>
                <w:noProof/>
                <w:webHidden/>
              </w:rPr>
              <w:tab/>
            </w:r>
            <w:r w:rsidR="00C77FA9">
              <w:rPr>
                <w:noProof/>
                <w:webHidden/>
              </w:rPr>
              <w:fldChar w:fldCharType="begin"/>
            </w:r>
            <w:r w:rsidR="00C77FA9">
              <w:rPr>
                <w:noProof/>
                <w:webHidden/>
              </w:rPr>
              <w:instrText xml:space="preserve"> PAGEREF _Toc347566219 \h </w:instrText>
            </w:r>
            <w:r w:rsidR="00C77FA9">
              <w:rPr>
                <w:noProof/>
                <w:webHidden/>
              </w:rPr>
            </w:r>
            <w:r w:rsidR="00C77FA9">
              <w:rPr>
                <w:noProof/>
                <w:webHidden/>
              </w:rPr>
              <w:fldChar w:fldCharType="separate"/>
            </w:r>
            <w:r w:rsidR="00B2490D">
              <w:rPr>
                <w:noProof/>
                <w:webHidden/>
              </w:rPr>
              <w:t>13</w:t>
            </w:r>
            <w:r w:rsidR="00C77FA9">
              <w:rPr>
                <w:noProof/>
                <w:webHidden/>
              </w:rPr>
              <w:fldChar w:fldCharType="end"/>
            </w:r>
          </w:hyperlink>
        </w:p>
        <w:p w:rsidR="00C77FA9" w:rsidRDefault="00F0398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20" w:history="1">
            <w:r w:rsidR="00C77FA9" w:rsidRPr="009623F9">
              <w:rPr>
                <w:rStyle w:val="Hyperlink"/>
                <w:noProof/>
              </w:rPr>
              <w:t>8.</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2</w:t>
            </w:r>
            <w:r w:rsidR="00C77FA9">
              <w:rPr>
                <w:noProof/>
                <w:webHidden/>
              </w:rPr>
              <w:tab/>
            </w:r>
            <w:r w:rsidR="00C77FA9">
              <w:rPr>
                <w:noProof/>
                <w:webHidden/>
              </w:rPr>
              <w:fldChar w:fldCharType="begin"/>
            </w:r>
            <w:r w:rsidR="00C77FA9">
              <w:rPr>
                <w:noProof/>
                <w:webHidden/>
              </w:rPr>
              <w:instrText xml:space="preserve"> PAGEREF _Toc347566220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1" w:history="1">
            <w:r w:rsidR="00C77FA9" w:rsidRPr="009623F9">
              <w:rPr>
                <w:rStyle w:val="Hyperlink"/>
                <w:noProof/>
              </w:rPr>
              <w:t>8.1.</w:t>
            </w:r>
            <w:r w:rsidR="00C77FA9">
              <w:rPr>
                <w:rFonts w:asciiTheme="minorHAnsi" w:eastAsiaTheme="minorEastAsia" w:hAnsiTheme="minorHAnsi" w:cstheme="minorBidi"/>
                <w:noProof/>
                <w:sz w:val="22"/>
                <w:szCs w:val="22"/>
                <w:lang w:eastAsia="es-CR"/>
              </w:rPr>
              <w:tab/>
            </w:r>
            <w:r w:rsidR="00C77FA9" w:rsidRPr="009623F9">
              <w:rPr>
                <w:rStyle w:val="Hyperlink"/>
                <w:noProof/>
              </w:rPr>
              <w:t>Marco Referencial</w:t>
            </w:r>
            <w:r w:rsidR="00C77FA9">
              <w:rPr>
                <w:noProof/>
                <w:webHidden/>
              </w:rPr>
              <w:tab/>
            </w:r>
            <w:r w:rsidR="00C77FA9">
              <w:rPr>
                <w:noProof/>
                <w:webHidden/>
              </w:rPr>
              <w:fldChar w:fldCharType="begin"/>
            </w:r>
            <w:r w:rsidR="00C77FA9">
              <w:rPr>
                <w:noProof/>
                <w:webHidden/>
              </w:rPr>
              <w:instrText xml:space="preserve"> PAGEREF _Toc347566221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2" w:history="1">
            <w:r w:rsidR="00C77FA9" w:rsidRPr="009623F9">
              <w:rPr>
                <w:rStyle w:val="Hyperlink"/>
                <w:noProof/>
                <w:lang w:eastAsia="es-CR"/>
              </w:rPr>
              <w:t>8.1.1.</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Misión</w:t>
            </w:r>
            <w:r w:rsidR="00C77FA9">
              <w:rPr>
                <w:noProof/>
                <w:webHidden/>
              </w:rPr>
              <w:tab/>
            </w:r>
            <w:r w:rsidR="00C77FA9">
              <w:rPr>
                <w:noProof/>
                <w:webHidden/>
              </w:rPr>
              <w:fldChar w:fldCharType="begin"/>
            </w:r>
            <w:r w:rsidR="00C77FA9">
              <w:rPr>
                <w:noProof/>
                <w:webHidden/>
              </w:rPr>
              <w:instrText xml:space="preserve"> PAGEREF _Toc347566222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3" w:history="1">
            <w:r w:rsidR="00C77FA9" w:rsidRPr="009623F9">
              <w:rPr>
                <w:rStyle w:val="Hyperlink"/>
                <w:noProof/>
                <w:lang w:eastAsia="es-CR"/>
              </w:rPr>
              <w:t>8.1.2.</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Visión</w:t>
            </w:r>
            <w:r w:rsidR="00C77FA9">
              <w:rPr>
                <w:noProof/>
                <w:webHidden/>
              </w:rPr>
              <w:tab/>
            </w:r>
            <w:r w:rsidR="00C77FA9">
              <w:rPr>
                <w:noProof/>
                <w:webHidden/>
              </w:rPr>
              <w:fldChar w:fldCharType="begin"/>
            </w:r>
            <w:r w:rsidR="00C77FA9">
              <w:rPr>
                <w:noProof/>
                <w:webHidden/>
              </w:rPr>
              <w:instrText xml:space="preserve"> PAGEREF _Toc347566223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4" w:history="1">
            <w:r w:rsidR="00C77FA9" w:rsidRPr="009623F9">
              <w:rPr>
                <w:rStyle w:val="Hyperlink"/>
                <w:noProof/>
              </w:rPr>
              <w:t>8.2.</w:t>
            </w:r>
            <w:r w:rsidR="00C77FA9">
              <w:rPr>
                <w:rFonts w:asciiTheme="minorHAnsi" w:eastAsiaTheme="minorEastAsia" w:hAnsiTheme="minorHAnsi" w:cstheme="minorBidi"/>
                <w:noProof/>
                <w:sz w:val="22"/>
                <w:szCs w:val="22"/>
                <w:lang w:eastAsia="es-CR"/>
              </w:rPr>
              <w:tab/>
            </w:r>
            <w:r w:rsidR="00C77FA9" w:rsidRPr="009623F9">
              <w:rPr>
                <w:rStyle w:val="Hyperlink"/>
                <w:noProof/>
              </w:rPr>
              <w:t>Marco Conceptual</w:t>
            </w:r>
            <w:r w:rsidR="00C77FA9">
              <w:rPr>
                <w:noProof/>
                <w:webHidden/>
              </w:rPr>
              <w:tab/>
            </w:r>
            <w:r w:rsidR="00C77FA9">
              <w:rPr>
                <w:noProof/>
                <w:webHidden/>
              </w:rPr>
              <w:fldChar w:fldCharType="begin"/>
            </w:r>
            <w:r w:rsidR="00C77FA9">
              <w:rPr>
                <w:noProof/>
                <w:webHidden/>
              </w:rPr>
              <w:instrText xml:space="preserve"> PAGEREF _Toc347566224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5" w:history="1">
            <w:r w:rsidR="00C77FA9" w:rsidRPr="009623F9">
              <w:rPr>
                <w:rStyle w:val="Hyperlink"/>
                <w:noProof/>
              </w:rPr>
              <w:t>8.2.1.</w:t>
            </w:r>
            <w:r w:rsidR="00C77FA9">
              <w:rPr>
                <w:rFonts w:asciiTheme="minorHAnsi" w:eastAsiaTheme="minorEastAsia" w:hAnsiTheme="minorHAnsi" w:cstheme="minorBidi"/>
                <w:noProof/>
                <w:sz w:val="22"/>
                <w:szCs w:val="22"/>
                <w:lang w:eastAsia="es-CR"/>
              </w:rPr>
              <w:tab/>
            </w:r>
            <w:r w:rsidR="00C77FA9" w:rsidRPr="009623F9">
              <w:rPr>
                <w:rStyle w:val="Hyperlink"/>
                <w:noProof/>
              </w:rPr>
              <w:t>El sonido</w:t>
            </w:r>
            <w:r w:rsidR="00C77FA9">
              <w:rPr>
                <w:noProof/>
                <w:webHidden/>
              </w:rPr>
              <w:tab/>
            </w:r>
            <w:r w:rsidR="00C77FA9">
              <w:rPr>
                <w:noProof/>
                <w:webHidden/>
              </w:rPr>
              <w:fldChar w:fldCharType="begin"/>
            </w:r>
            <w:r w:rsidR="00C77FA9">
              <w:rPr>
                <w:noProof/>
                <w:webHidden/>
              </w:rPr>
              <w:instrText xml:space="preserve"> PAGEREF _Toc347566225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6" w:history="1">
            <w:r w:rsidR="00C77FA9" w:rsidRPr="009623F9">
              <w:rPr>
                <w:rStyle w:val="Hyperlink"/>
                <w:noProof/>
              </w:rPr>
              <w:t>8.2.2.</w:t>
            </w:r>
            <w:r w:rsidR="00C77FA9">
              <w:rPr>
                <w:rFonts w:asciiTheme="minorHAnsi" w:eastAsiaTheme="minorEastAsia" w:hAnsiTheme="minorHAnsi" w:cstheme="minorBidi"/>
                <w:noProof/>
                <w:sz w:val="22"/>
                <w:szCs w:val="22"/>
                <w:lang w:eastAsia="es-CR"/>
              </w:rPr>
              <w:tab/>
            </w:r>
            <w:r w:rsidR="00C77FA9" w:rsidRPr="009623F9">
              <w:rPr>
                <w:rStyle w:val="Hyperlink"/>
                <w:noProof/>
              </w:rPr>
              <w:t>Frecuencia</w:t>
            </w:r>
            <w:r w:rsidR="00C77FA9">
              <w:rPr>
                <w:noProof/>
                <w:webHidden/>
              </w:rPr>
              <w:tab/>
            </w:r>
            <w:r w:rsidR="00C77FA9">
              <w:rPr>
                <w:noProof/>
                <w:webHidden/>
              </w:rPr>
              <w:fldChar w:fldCharType="begin"/>
            </w:r>
            <w:r w:rsidR="00C77FA9">
              <w:rPr>
                <w:noProof/>
                <w:webHidden/>
              </w:rPr>
              <w:instrText xml:space="preserve"> PAGEREF _Toc347566226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7" w:history="1">
            <w:r w:rsidR="00C77FA9" w:rsidRPr="009623F9">
              <w:rPr>
                <w:rStyle w:val="Hyperlink"/>
                <w:noProof/>
              </w:rPr>
              <w:t>8.2.3.</w:t>
            </w:r>
            <w:r w:rsidR="00C77FA9">
              <w:rPr>
                <w:rFonts w:asciiTheme="minorHAnsi" w:eastAsiaTheme="minorEastAsia" w:hAnsiTheme="minorHAnsi" w:cstheme="minorBidi"/>
                <w:noProof/>
                <w:sz w:val="22"/>
                <w:szCs w:val="22"/>
                <w:lang w:eastAsia="es-CR"/>
              </w:rPr>
              <w:tab/>
            </w:r>
            <w:r w:rsidR="00C77FA9" w:rsidRPr="009623F9">
              <w:rPr>
                <w:rStyle w:val="Hyperlink"/>
                <w:noProof/>
              </w:rPr>
              <w:t>Decibel</w:t>
            </w:r>
            <w:r w:rsidR="00C77FA9">
              <w:rPr>
                <w:noProof/>
                <w:webHidden/>
              </w:rPr>
              <w:tab/>
            </w:r>
            <w:r w:rsidR="00C77FA9">
              <w:rPr>
                <w:noProof/>
                <w:webHidden/>
              </w:rPr>
              <w:fldChar w:fldCharType="begin"/>
            </w:r>
            <w:r w:rsidR="00C77FA9">
              <w:rPr>
                <w:noProof/>
                <w:webHidden/>
              </w:rPr>
              <w:instrText xml:space="preserve"> PAGEREF _Toc347566227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8" w:history="1">
            <w:r w:rsidR="00C77FA9" w:rsidRPr="009623F9">
              <w:rPr>
                <w:rStyle w:val="Hyperlink"/>
                <w:noProof/>
              </w:rPr>
              <w:t>8.2.4.</w:t>
            </w:r>
            <w:r w:rsidR="00C77FA9">
              <w:rPr>
                <w:rFonts w:asciiTheme="minorHAnsi" w:eastAsiaTheme="minorEastAsia" w:hAnsiTheme="minorHAnsi" w:cstheme="minorBidi"/>
                <w:noProof/>
                <w:sz w:val="22"/>
                <w:szCs w:val="22"/>
                <w:lang w:eastAsia="es-CR"/>
              </w:rPr>
              <w:tab/>
            </w:r>
            <w:r w:rsidR="00C77FA9" w:rsidRPr="009623F9">
              <w:rPr>
                <w:rStyle w:val="Hyperlink"/>
                <w:noProof/>
              </w:rPr>
              <w:t>Hertz</w:t>
            </w:r>
            <w:r w:rsidR="00C77FA9">
              <w:rPr>
                <w:noProof/>
                <w:webHidden/>
              </w:rPr>
              <w:tab/>
            </w:r>
            <w:r w:rsidR="00C77FA9">
              <w:rPr>
                <w:noProof/>
                <w:webHidden/>
              </w:rPr>
              <w:fldChar w:fldCharType="begin"/>
            </w:r>
            <w:r w:rsidR="00C77FA9">
              <w:rPr>
                <w:noProof/>
                <w:webHidden/>
              </w:rPr>
              <w:instrText xml:space="preserve"> PAGEREF _Toc347566228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9" w:history="1">
            <w:r w:rsidR="00C77FA9" w:rsidRPr="009623F9">
              <w:rPr>
                <w:rStyle w:val="Hyperlink"/>
                <w:noProof/>
              </w:rPr>
              <w:t>8.2.5.</w:t>
            </w:r>
            <w:r w:rsidR="00C77FA9">
              <w:rPr>
                <w:rFonts w:asciiTheme="minorHAnsi" w:eastAsiaTheme="minorEastAsia" w:hAnsiTheme="minorHAnsi" w:cstheme="minorBidi"/>
                <w:noProof/>
                <w:sz w:val="22"/>
                <w:szCs w:val="22"/>
                <w:lang w:eastAsia="es-CR"/>
              </w:rPr>
              <w:tab/>
            </w:r>
            <w:r w:rsidR="00C77FA9" w:rsidRPr="009623F9">
              <w:rPr>
                <w:rStyle w:val="Hyperlink"/>
                <w:noProof/>
              </w:rPr>
              <w:t>Anatomía y fisiología del oído</w:t>
            </w:r>
            <w:r w:rsidR="00C77FA9">
              <w:rPr>
                <w:noProof/>
                <w:webHidden/>
              </w:rPr>
              <w:tab/>
            </w:r>
            <w:r w:rsidR="00C77FA9">
              <w:rPr>
                <w:noProof/>
                <w:webHidden/>
              </w:rPr>
              <w:fldChar w:fldCharType="begin"/>
            </w:r>
            <w:r w:rsidR="00C77FA9">
              <w:rPr>
                <w:noProof/>
                <w:webHidden/>
              </w:rPr>
              <w:instrText xml:space="preserve"> PAGEREF _Toc347566229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0" w:history="1">
            <w:r w:rsidR="00C77FA9" w:rsidRPr="009623F9">
              <w:rPr>
                <w:rStyle w:val="Hyperlink"/>
                <w:noProof/>
              </w:rPr>
              <w:t>8.2.6.</w:t>
            </w:r>
            <w:r w:rsidR="00C77FA9">
              <w:rPr>
                <w:rFonts w:asciiTheme="minorHAnsi" w:eastAsiaTheme="minorEastAsia" w:hAnsiTheme="minorHAnsi" w:cstheme="minorBidi"/>
                <w:noProof/>
                <w:sz w:val="22"/>
                <w:szCs w:val="22"/>
                <w:lang w:eastAsia="es-CR"/>
              </w:rPr>
              <w:tab/>
            </w:r>
            <w:r w:rsidR="00C77FA9" w:rsidRPr="009623F9">
              <w:rPr>
                <w:rStyle w:val="Hyperlink"/>
                <w:noProof/>
              </w:rPr>
              <w:t>Oído externo</w:t>
            </w:r>
            <w:r w:rsidR="00C77FA9">
              <w:rPr>
                <w:noProof/>
                <w:webHidden/>
              </w:rPr>
              <w:tab/>
            </w:r>
            <w:r w:rsidR="00C77FA9">
              <w:rPr>
                <w:noProof/>
                <w:webHidden/>
              </w:rPr>
              <w:fldChar w:fldCharType="begin"/>
            </w:r>
            <w:r w:rsidR="00C77FA9">
              <w:rPr>
                <w:noProof/>
                <w:webHidden/>
              </w:rPr>
              <w:instrText xml:space="preserve"> PAGEREF _Toc347566230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1" w:history="1">
            <w:r w:rsidR="00C77FA9" w:rsidRPr="009623F9">
              <w:rPr>
                <w:rStyle w:val="Hyperlink"/>
                <w:noProof/>
              </w:rPr>
              <w:t>8.2.7.</w:t>
            </w:r>
            <w:r w:rsidR="00C77FA9">
              <w:rPr>
                <w:rFonts w:asciiTheme="minorHAnsi" w:eastAsiaTheme="minorEastAsia" w:hAnsiTheme="minorHAnsi" w:cstheme="minorBidi"/>
                <w:noProof/>
                <w:sz w:val="22"/>
                <w:szCs w:val="22"/>
                <w:lang w:eastAsia="es-CR"/>
              </w:rPr>
              <w:tab/>
            </w:r>
            <w:r w:rsidR="00C77FA9" w:rsidRPr="009623F9">
              <w:rPr>
                <w:rStyle w:val="Hyperlink"/>
                <w:noProof/>
              </w:rPr>
              <w:t>Oído medio</w:t>
            </w:r>
            <w:r w:rsidR="00C77FA9">
              <w:rPr>
                <w:noProof/>
                <w:webHidden/>
              </w:rPr>
              <w:tab/>
            </w:r>
            <w:r w:rsidR="00C77FA9">
              <w:rPr>
                <w:noProof/>
                <w:webHidden/>
              </w:rPr>
              <w:fldChar w:fldCharType="begin"/>
            </w:r>
            <w:r w:rsidR="00C77FA9">
              <w:rPr>
                <w:noProof/>
                <w:webHidden/>
              </w:rPr>
              <w:instrText xml:space="preserve"> PAGEREF _Toc347566231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2" w:history="1">
            <w:r w:rsidR="00C77FA9" w:rsidRPr="009623F9">
              <w:rPr>
                <w:rStyle w:val="Hyperlink"/>
                <w:noProof/>
              </w:rPr>
              <w:t>8.2.8.</w:t>
            </w:r>
            <w:r w:rsidR="00C77FA9">
              <w:rPr>
                <w:rFonts w:asciiTheme="minorHAnsi" w:eastAsiaTheme="minorEastAsia" w:hAnsiTheme="minorHAnsi" w:cstheme="minorBidi"/>
                <w:noProof/>
                <w:sz w:val="22"/>
                <w:szCs w:val="22"/>
                <w:lang w:eastAsia="es-CR"/>
              </w:rPr>
              <w:tab/>
            </w:r>
            <w:r w:rsidR="00C77FA9" w:rsidRPr="009623F9">
              <w:rPr>
                <w:rStyle w:val="Hyperlink"/>
                <w:noProof/>
              </w:rPr>
              <w:t>Oído interno</w:t>
            </w:r>
            <w:r w:rsidR="00C77FA9">
              <w:rPr>
                <w:noProof/>
                <w:webHidden/>
              </w:rPr>
              <w:tab/>
            </w:r>
            <w:r w:rsidR="00C77FA9">
              <w:rPr>
                <w:noProof/>
                <w:webHidden/>
              </w:rPr>
              <w:fldChar w:fldCharType="begin"/>
            </w:r>
            <w:r w:rsidR="00C77FA9">
              <w:rPr>
                <w:noProof/>
                <w:webHidden/>
              </w:rPr>
              <w:instrText xml:space="preserve"> PAGEREF _Toc347566232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3" w:history="1">
            <w:r w:rsidR="00C77FA9" w:rsidRPr="009623F9">
              <w:rPr>
                <w:rStyle w:val="Hyperlink"/>
                <w:noProof/>
              </w:rPr>
              <w:t>8.2.9.</w:t>
            </w:r>
            <w:r w:rsidR="00C77FA9">
              <w:rPr>
                <w:rFonts w:asciiTheme="minorHAnsi" w:eastAsiaTheme="minorEastAsia" w:hAnsiTheme="minorHAnsi" w:cstheme="minorBidi"/>
                <w:noProof/>
                <w:sz w:val="22"/>
                <w:szCs w:val="22"/>
                <w:lang w:eastAsia="es-CR"/>
              </w:rPr>
              <w:tab/>
            </w:r>
            <w:r w:rsidR="00C77FA9" w:rsidRPr="009623F9">
              <w:rPr>
                <w:rStyle w:val="Hyperlink"/>
                <w:noProof/>
              </w:rPr>
              <w:t>Nivel de intensidad y umbrales del sonido</w:t>
            </w:r>
            <w:r w:rsidR="00C77FA9">
              <w:rPr>
                <w:noProof/>
                <w:webHidden/>
              </w:rPr>
              <w:tab/>
            </w:r>
            <w:r w:rsidR="00C77FA9">
              <w:rPr>
                <w:noProof/>
                <w:webHidden/>
              </w:rPr>
              <w:fldChar w:fldCharType="begin"/>
            </w:r>
            <w:r w:rsidR="00C77FA9">
              <w:rPr>
                <w:noProof/>
                <w:webHidden/>
              </w:rPr>
              <w:instrText xml:space="preserve"> PAGEREF _Toc347566233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4" w:history="1">
            <w:r w:rsidR="00C77FA9" w:rsidRPr="009623F9">
              <w:rPr>
                <w:rStyle w:val="Hyperlink"/>
                <w:noProof/>
              </w:rPr>
              <w:t>8.2.9.1.</w:t>
            </w:r>
            <w:r w:rsidR="00C77FA9">
              <w:rPr>
                <w:rFonts w:asciiTheme="minorHAnsi" w:eastAsiaTheme="minorEastAsia" w:hAnsiTheme="minorHAnsi" w:cstheme="minorBidi"/>
                <w:noProof/>
                <w:sz w:val="22"/>
                <w:szCs w:val="22"/>
                <w:lang w:eastAsia="es-CR"/>
              </w:rPr>
              <w:tab/>
            </w:r>
            <w:r w:rsidR="00C77FA9" w:rsidRPr="009623F9">
              <w:rPr>
                <w:rStyle w:val="Hyperlink"/>
                <w:noProof/>
              </w:rPr>
              <w:t>Ondas sonoras</w:t>
            </w:r>
            <w:r w:rsidR="00C77FA9">
              <w:rPr>
                <w:noProof/>
                <w:webHidden/>
              </w:rPr>
              <w:tab/>
            </w:r>
            <w:r w:rsidR="00C77FA9">
              <w:rPr>
                <w:noProof/>
                <w:webHidden/>
              </w:rPr>
              <w:fldChar w:fldCharType="begin"/>
            </w:r>
            <w:r w:rsidR="00C77FA9">
              <w:rPr>
                <w:noProof/>
                <w:webHidden/>
              </w:rPr>
              <w:instrText xml:space="preserve"> PAGEREF _Toc347566234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5" w:history="1">
            <w:r w:rsidR="00C77FA9" w:rsidRPr="009623F9">
              <w:rPr>
                <w:rStyle w:val="Hyperlink"/>
                <w:noProof/>
              </w:rPr>
              <w:t>8.2.9.2.</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absolutos</w:t>
            </w:r>
            <w:r w:rsidR="00C77FA9">
              <w:rPr>
                <w:noProof/>
                <w:webHidden/>
              </w:rPr>
              <w:tab/>
            </w:r>
            <w:r w:rsidR="00C77FA9">
              <w:rPr>
                <w:noProof/>
                <w:webHidden/>
              </w:rPr>
              <w:fldChar w:fldCharType="begin"/>
            </w:r>
            <w:r w:rsidR="00C77FA9">
              <w:rPr>
                <w:noProof/>
                <w:webHidden/>
              </w:rPr>
              <w:instrText xml:space="preserve"> PAGEREF _Toc347566235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6" w:history="1">
            <w:r w:rsidR="00C77FA9" w:rsidRPr="009623F9">
              <w:rPr>
                <w:rStyle w:val="Hyperlink"/>
                <w:noProof/>
              </w:rPr>
              <w:t>8.2.9.3.</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 audibilidad</w:t>
            </w:r>
            <w:r w:rsidR="00C77FA9">
              <w:rPr>
                <w:noProof/>
                <w:webHidden/>
              </w:rPr>
              <w:tab/>
            </w:r>
            <w:r w:rsidR="00C77FA9">
              <w:rPr>
                <w:noProof/>
                <w:webHidden/>
              </w:rPr>
              <w:fldChar w:fldCharType="begin"/>
            </w:r>
            <w:r w:rsidR="00C77FA9">
              <w:rPr>
                <w:noProof/>
                <w:webHidden/>
              </w:rPr>
              <w:instrText xml:space="preserve"> PAGEREF _Toc347566236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7" w:history="1">
            <w:r w:rsidR="00C77FA9" w:rsidRPr="009623F9">
              <w:rPr>
                <w:rStyle w:val="Hyperlink"/>
                <w:noProof/>
              </w:rPr>
              <w:t>8.2.9.4.</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de frecuencia</w:t>
            </w:r>
            <w:r w:rsidR="00C77FA9">
              <w:rPr>
                <w:noProof/>
                <w:webHidden/>
              </w:rPr>
              <w:tab/>
            </w:r>
            <w:r w:rsidR="00C77FA9">
              <w:rPr>
                <w:noProof/>
                <w:webHidden/>
              </w:rPr>
              <w:fldChar w:fldCharType="begin"/>
            </w:r>
            <w:r w:rsidR="00C77FA9">
              <w:rPr>
                <w:noProof/>
                <w:webHidden/>
              </w:rPr>
              <w:instrText xml:space="preserve"> PAGEREF _Toc347566237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8" w:history="1">
            <w:r w:rsidR="00C77FA9" w:rsidRPr="009623F9">
              <w:rPr>
                <w:rStyle w:val="Hyperlink"/>
                <w:noProof/>
              </w:rPr>
              <w:t>8.2.9.5.</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del dolor</w:t>
            </w:r>
            <w:r w:rsidR="00C77FA9">
              <w:rPr>
                <w:noProof/>
                <w:webHidden/>
              </w:rPr>
              <w:tab/>
            </w:r>
            <w:r w:rsidR="00C77FA9">
              <w:rPr>
                <w:noProof/>
                <w:webHidden/>
              </w:rPr>
              <w:fldChar w:fldCharType="begin"/>
            </w:r>
            <w:r w:rsidR="00C77FA9">
              <w:rPr>
                <w:noProof/>
                <w:webHidden/>
              </w:rPr>
              <w:instrText xml:space="preserve"> PAGEREF _Toc347566238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9" w:history="1">
            <w:r w:rsidR="00C77FA9" w:rsidRPr="009623F9">
              <w:rPr>
                <w:rStyle w:val="Hyperlink"/>
                <w:noProof/>
              </w:rPr>
              <w:t>8.2.10.</w:t>
            </w:r>
            <w:r w:rsidR="00C77FA9">
              <w:rPr>
                <w:rFonts w:asciiTheme="minorHAnsi" w:eastAsiaTheme="minorEastAsia" w:hAnsiTheme="minorHAnsi" w:cstheme="minorBidi"/>
                <w:noProof/>
                <w:sz w:val="22"/>
                <w:szCs w:val="22"/>
                <w:lang w:eastAsia="es-CR"/>
              </w:rPr>
              <w:tab/>
            </w:r>
            <w:r w:rsidR="00C77FA9" w:rsidRPr="009623F9">
              <w:rPr>
                <w:rStyle w:val="Hyperlink"/>
                <w:noProof/>
              </w:rPr>
              <w:t>Efectos nocivos del ruido en la audición</w:t>
            </w:r>
            <w:r w:rsidR="00C77FA9">
              <w:rPr>
                <w:noProof/>
                <w:webHidden/>
              </w:rPr>
              <w:tab/>
            </w:r>
            <w:r w:rsidR="00C77FA9">
              <w:rPr>
                <w:noProof/>
                <w:webHidden/>
              </w:rPr>
              <w:fldChar w:fldCharType="begin"/>
            </w:r>
            <w:r w:rsidR="00C77FA9">
              <w:rPr>
                <w:noProof/>
                <w:webHidden/>
              </w:rPr>
              <w:instrText xml:space="preserve"> PAGEREF _Toc347566239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0" w:history="1">
            <w:r w:rsidR="00C77FA9" w:rsidRPr="009623F9">
              <w:rPr>
                <w:rStyle w:val="Hyperlink"/>
                <w:noProof/>
              </w:rPr>
              <w:t>8.2.10.1.</w:t>
            </w:r>
            <w:r w:rsidR="00C77FA9">
              <w:rPr>
                <w:rFonts w:asciiTheme="minorHAnsi" w:eastAsiaTheme="minorEastAsia" w:hAnsiTheme="minorHAnsi" w:cstheme="minorBidi"/>
                <w:noProof/>
                <w:sz w:val="22"/>
                <w:szCs w:val="22"/>
                <w:lang w:eastAsia="es-CR"/>
              </w:rPr>
              <w:tab/>
            </w:r>
            <w:r w:rsidR="00C77FA9" w:rsidRPr="009623F9">
              <w:rPr>
                <w:rStyle w:val="Hyperlink"/>
                <w:noProof/>
              </w:rPr>
              <w:t>Trauma acústico (hipoacusia)</w:t>
            </w:r>
            <w:r w:rsidR="00C77FA9">
              <w:rPr>
                <w:noProof/>
                <w:webHidden/>
              </w:rPr>
              <w:tab/>
            </w:r>
            <w:r w:rsidR="00C77FA9">
              <w:rPr>
                <w:noProof/>
                <w:webHidden/>
              </w:rPr>
              <w:fldChar w:fldCharType="begin"/>
            </w:r>
            <w:r w:rsidR="00C77FA9">
              <w:rPr>
                <w:noProof/>
                <w:webHidden/>
              </w:rPr>
              <w:instrText xml:space="preserve"> PAGEREF _Toc347566240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1" w:history="1">
            <w:r w:rsidR="00C77FA9" w:rsidRPr="009623F9">
              <w:rPr>
                <w:rStyle w:val="Hyperlink"/>
                <w:noProof/>
              </w:rPr>
              <w:t>8.2.10.2.</w:t>
            </w:r>
            <w:r w:rsidR="00C77FA9">
              <w:rPr>
                <w:rFonts w:asciiTheme="minorHAnsi" w:eastAsiaTheme="minorEastAsia" w:hAnsiTheme="minorHAnsi" w:cstheme="minorBidi"/>
                <w:noProof/>
                <w:sz w:val="22"/>
                <w:szCs w:val="22"/>
                <w:lang w:eastAsia="es-CR"/>
              </w:rPr>
              <w:tab/>
            </w:r>
            <w:r w:rsidR="00C77FA9" w:rsidRPr="009623F9">
              <w:rPr>
                <w:rStyle w:val="Hyperlink"/>
                <w:noProof/>
              </w:rPr>
              <w:t>Acúfenos</w:t>
            </w:r>
            <w:r w:rsidR="00C77FA9">
              <w:rPr>
                <w:noProof/>
                <w:webHidden/>
              </w:rPr>
              <w:tab/>
            </w:r>
            <w:r w:rsidR="00C77FA9">
              <w:rPr>
                <w:noProof/>
                <w:webHidden/>
              </w:rPr>
              <w:fldChar w:fldCharType="begin"/>
            </w:r>
            <w:r w:rsidR="00C77FA9">
              <w:rPr>
                <w:noProof/>
                <w:webHidden/>
              </w:rPr>
              <w:instrText xml:space="preserve"> PAGEREF _Toc347566241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2" w:history="1">
            <w:r w:rsidR="00C77FA9" w:rsidRPr="009623F9">
              <w:rPr>
                <w:rStyle w:val="Hyperlink"/>
                <w:noProof/>
              </w:rPr>
              <w:t>8.2.10.3.</w:t>
            </w:r>
            <w:r w:rsidR="00C77FA9">
              <w:rPr>
                <w:rFonts w:asciiTheme="minorHAnsi" w:eastAsiaTheme="minorEastAsia" w:hAnsiTheme="minorHAnsi" w:cstheme="minorBidi"/>
                <w:noProof/>
                <w:sz w:val="22"/>
                <w:szCs w:val="22"/>
                <w:lang w:eastAsia="es-CR"/>
              </w:rPr>
              <w:tab/>
            </w:r>
            <w:r w:rsidR="00C77FA9" w:rsidRPr="009623F9">
              <w:rPr>
                <w:rStyle w:val="Hyperlink"/>
                <w:noProof/>
              </w:rPr>
              <w:t>Desplazamiento temporal de la audición – TTS</w:t>
            </w:r>
            <w:r w:rsidR="00C77FA9">
              <w:rPr>
                <w:noProof/>
                <w:webHidden/>
              </w:rPr>
              <w:tab/>
            </w:r>
            <w:r w:rsidR="00C77FA9">
              <w:rPr>
                <w:noProof/>
                <w:webHidden/>
              </w:rPr>
              <w:fldChar w:fldCharType="begin"/>
            </w:r>
            <w:r w:rsidR="00C77FA9">
              <w:rPr>
                <w:noProof/>
                <w:webHidden/>
              </w:rPr>
              <w:instrText xml:space="preserve"> PAGEREF _Toc347566242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3" w:history="1">
            <w:r w:rsidR="00C77FA9" w:rsidRPr="009623F9">
              <w:rPr>
                <w:rStyle w:val="Hyperlink"/>
                <w:noProof/>
              </w:rPr>
              <w:t>8.2.10.4.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w:t>
            </w:r>
            <w:r w:rsidR="00C77FA9">
              <w:rPr>
                <w:noProof/>
                <w:webHidden/>
              </w:rPr>
              <w:tab/>
            </w:r>
            <w:r w:rsidR="00C77FA9">
              <w:rPr>
                <w:noProof/>
                <w:webHidden/>
              </w:rPr>
              <w:fldChar w:fldCharType="begin"/>
            </w:r>
            <w:r w:rsidR="00C77FA9">
              <w:rPr>
                <w:noProof/>
                <w:webHidden/>
              </w:rPr>
              <w:instrText xml:space="preserve"> PAGEREF _Toc347566243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4" w:history="1">
            <w:r w:rsidR="00C77FA9" w:rsidRPr="009623F9">
              <w:rPr>
                <w:rStyle w:val="Hyperlink"/>
                <w:noProof/>
              </w:rPr>
              <w:t>8.2.11.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w:t>
            </w:r>
            <w:r w:rsidR="00C77FA9">
              <w:rPr>
                <w:noProof/>
                <w:webHidden/>
              </w:rPr>
              <w:tab/>
            </w:r>
            <w:r w:rsidR="00C77FA9">
              <w:rPr>
                <w:noProof/>
                <w:webHidden/>
              </w:rPr>
              <w:fldChar w:fldCharType="begin"/>
            </w:r>
            <w:r w:rsidR="00C77FA9">
              <w:rPr>
                <w:noProof/>
                <w:webHidden/>
              </w:rPr>
              <w:instrText xml:space="preserve"> PAGEREF _Toc347566244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5" w:history="1">
            <w:r w:rsidR="00C77FA9" w:rsidRPr="009623F9">
              <w:rPr>
                <w:rStyle w:val="Hyperlink"/>
                <w:noProof/>
              </w:rPr>
              <w:t>8.2.11.1.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 tonal</w:t>
            </w:r>
            <w:r w:rsidR="00C77FA9">
              <w:rPr>
                <w:noProof/>
                <w:webHidden/>
              </w:rPr>
              <w:tab/>
            </w:r>
            <w:r w:rsidR="00C77FA9">
              <w:rPr>
                <w:noProof/>
                <w:webHidden/>
              </w:rPr>
              <w:fldChar w:fldCharType="begin"/>
            </w:r>
            <w:r w:rsidR="00C77FA9">
              <w:rPr>
                <w:noProof/>
                <w:webHidden/>
              </w:rPr>
              <w:instrText xml:space="preserve"> PAGEREF _Toc347566245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6" w:history="1">
            <w:r w:rsidR="00C77FA9" w:rsidRPr="009623F9">
              <w:rPr>
                <w:rStyle w:val="Hyperlink"/>
                <w:noProof/>
              </w:rPr>
              <w:t>8.2.11.2.</w:t>
            </w:r>
            <w:r w:rsidR="00C77FA9">
              <w:rPr>
                <w:rFonts w:asciiTheme="minorHAnsi" w:eastAsiaTheme="minorEastAsia" w:hAnsiTheme="minorHAnsi" w:cstheme="minorBidi"/>
                <w:noProof/>
                <w:sz w:val="22"/>
                <w:szCs w:val="22"/>
                <w:lang w:eastAsia="es-CR"/>
              </w:rPr>
              <w:tab/>
            </w:r>
            <w:r w:rsidR="00C77FA9" w:rsidRPr="009623F9">
              <w:rPr>
                <w:rStyle w:val="Hyperlink"/>
                <w:noProof/>
              </w:rPr>
              <w:t>Logoaudiometría o audiometría vocal</w:t>
            </w:r>
            <w:r w:rsidR="00C77FA9">
              <w:rPr>
                <w:noProof/>
                <w:webHidden/>
              </w:rPr>
              <w:tab/>
            </w:r>
            <w:r w:rsidR="00C77FA9">
              <w:rPr>
                <w:noProof/>
                <w:webHidden/>
              </w:rPr>
              <w:fldChar w:fldCharType="begin"/>
            </w:r>
            <w:r w:rsidR="00C77FA9">
              <w:rPr>
                <w:noProof/>
                <w:webHidden/>
              </w:rPr>
              <w:instrText xml:space="preserve"> PAGEREF _Toc347566246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7" w:history="1">
            <w:r w:rsidR="00C77FA9" w:rsidRPr="009623F9">
              <w:rPr>
                <w:rStyle w:val="Hyperlink"/>
                <w:noProof/>
              </w:rPr>
              <w:t>8.2.12.</w:t>
            </w:r>
            <w:r w:rsidR="00C77FA9">
              <w:rPr>
                <w:rFonts w:asciiTheme="minorHAnsi" w:eastAsiaTheme="minorEastAsia" w:hAnsiTheme="minorHAnsi" w:cstheme="minorBidi"/>
                <w:noProof/>
                <w:sz w:val="22"/>
                <w:szCs w:val="22"/>
                <w:lang w:eastAsia="es-CR"/>
              </w:rPr>
              <w:tab/>
            </w:r>
            <w:r w:rsidR="00C77FA9" w:rsidRPr="009623F9">
              <w:rPr>
                <w:rStyle w:val="Hyperlink"/>
                <w:noProof/>
              </w:rPr>
              <w:t>Audiómetro</w:t>
            </w:r>
            <w:r w:rsidR="00C77FA9">
              <w:rPr>
                <w:noProof/>
                <w:webHidden/>
              </w:rPr>
              <w:tab/>
            </w:r>
            <w:r w:rsidR="00C77FA9">
              <w:rPr>
                <w:noProof/>
                <w:webHidden/>
              </w:rPr>
              <w:fldChar w:fldCharType="begin"/>
            </w:r>
            <w:r w:rsidR="00C77FA9">
              <w:rPr>
                <w:noProof/>
                <w:webHidden/>
              </w:rPr>
              <w:instrText xml:space="preserve"> PAGEREF _Toc347566247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8" w:history="1">
            <w:r w:rsidR="00C77FA9" w:rsidRPr="009623F9">
              <w:rPr>
                <w:rStyle w:val="Hyperlink"/>
                <w:noProof/>
              </w:rPr>
              <w:t>8.2.13.</w:t>
            </w:r>
            <w:r w:rsidR="00C77FA9">
              <w:rPr>
                <w:rFonts w:asciiTheme="minorHAnsi" w:eastAsiaTheme="minorEastAsia" w:hAnsiTheme="minorHAnsi" w:cstheme="minorBidi"/>
                <w:noProof/>
                <w:sz w:val="22"/>
                <w:szCs w:val="22"/>
                <w:lang w:eastAsia="es-CR"/>
              </w:rPr>
              <w:tab/>
            </w:r>
            <w:r w:rsidR="00C77FA9" w:rsidRPr="009623F9">
              <w:rPr>
                <w:rStyle w:val="Hyperlink"/>
                <w:noProof/>
              </w:rPr>
              <w:t>Audiograma o test auditivo</w:t>
            </w:r>
            <w:r w:rsidR="00C77FA9">
              <w:rPr>
                <w:noProof/>
                <w:webHidden/>
              </w:rPr>
              <w:tab/>
            </w:r>
            <w:r w:rsidR="00C77FA9">
              <w:rPr>
                <w:noProof/>
                <w:webHidden/>
              </w:rPr>
              <w:fldChar w:fldCharType="begin"/>
            </w:r>
            <w:r w:rsidR="00C77FA9">
              <w:rPr>
                <w:noProof/>
                <w:webHidden/>
              </w:rPr>
              <w:instrText xml:space="preserve"> PAGEREF _Toc347566248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9" w:history="1">
            <w:r w:rsidR="00C77FA9" w:rsidRPr="009623F9">
              <w:rPr>
                <w:rStyle w:val="Hyperlink"/>
                <w:noProof/>
              </w:rPr>
              <w:t>8.2.14.</w:t>
            </w:r>
            <w:r w:rsidR="00C77FA9">
              <w:rPr>
                <w:rFonts w:asciiTheme="minorHAnsi" w:eastAsiaTheme="minorEastAsia" w:hAnsiTheme="minorHAnsi" w:cstheme="minorBidi"/>
                <w:noProof/>
                <w:sz w:val="22"/>
                <w:szCs w:val="22"/>
                <w:lang w:eastAsia="es-CR"/>
              </w:rPr>
              <w:tab/>
            </w:r>
            <w:r w:rsidR="00C77FA9" w:rsidRPr="009623F9">
              <w:rPr>
                <w:rStyle w:val="Hyperlink"/>
                <w:noProof/>
              </w:rPr>
              <w:t>Los auriculares</w:t>
            </w:r>
            <w:r w:rsidR="00C77FA9">
              <w:rPr>
                <w:noProof/>
                <w:webHidden/>
              </w:rPr>
              <w:tab/>
            </w:r>
            <w:r w:rsidR="00C77FA9">
              <w:rPr>
                <w:noProof/>
                <w:webHidden/>
              </w:rPr>
              <w:fldChar w:fldCharType="begin"/>
            </w:r>
            <w:r w:rsidR="00C77FA9">
              <w:rPr>
                <w:noProof/>
                <w:webHidden/>
              </w:rPr>
              <w:instrText xml:space="preserve"> PAGEREF _Toc347566249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0" w:history="1">
            <w:r w:rsidR="00C77FA9" w:rsidRPr="009623F9">
              <w:rPr>
                <w:rStyle w:val="Hyperlink"/>
                <w:noProof/>
              </w:rPr>
              <w:t>8.2.15.</w:t>
            </w:r>
            <w:r w:rsidR="00C77FA9">
              <w:rPr>
                <w:rFonts w:asciiTheme="minorHAnsi" w:eastAsiaTheme="minorEastAsia" w:hAnsiTheme="minorHAnsi" w:cstheme="minorBidi"/>
                <w:noProof/>
                <w:sz w:val="22"/>
                <w:szCs w:val="22"/>
                <w:lang w:eastAsia="es-CR"/>
              </w:rPr>
              <w:tab/>
            </w:r>
            <w:r w:rsidR="00C77FA9" w:rsidRPr="009623F9">
              <w:rPr>
                <w:rStyle w:val="Hyperlink"/>
                <w:noProof/>
              </w:rPr>
              <w:t>Los Generalidades de audífonos</w:t>
            </w:r>
            <w:r w:rsidR="00C77FA9">
              <w:rPr>
                <w:noProof/>
                <w:webHidden/>
              </w:rPr>
              <w:tab/>
            </w:r>
            <w:r w:rsidR="00C77FA9">
              <w:rPr>
                <w:noProof/>
                <w:webHidden/>
              </w:rPr>
              <w:fldChar w:fldCharType="begin"/>
            </w:r>
            <w:r w:rsidR="00C77FA9">
              <w:rPr>
                <w:noProof/>
                <w:webHidden/>
              </w:rPr>
              <w:instrText xml:space="preserve"> PAGEREF _Toc347566250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1" w:history="1">
            <w:r w:rsidR="00C77FA9" w:rsidRPr="009623F9">
              <w:rPr>
                <w:rStyle w:val="Hyperlink"/>
                <w:rFonts w:eastAsia="Calibri"/>
                <w:noProof/>
                <w:lang w:eastAsia="es-CR"/>
              </w:rPr>
              <w:t>8.2.15.1.</w:t>
            </w:r>
            <w:r w:rsidR="00C77FA9">
              <w:rPr>
                <w:rFonts w:asciiTheme="minorHAnsi" w:eastAsiaTheme="minorEastAsia" w:hAnsiTheme="minorHAnsi" w:cstheme="minorBidi"/>
                <w:noProof/>
                <w:sz w:val="22"/>
                <w:szCs w:val="22"/>
                <w:lang w:eastAsia="es-CR"/>
              </w:rPr>
              <w:tab/>
            </w:r>
            <w:r w:rsidR="00C77FA9" w:rsidRPr="009623F9">
              <w:rPr>
                <w:rStyle w:val="Hyperlink"/>
                <w:noProof/>
              </w:rPr>
              <w:t>Diseños</w:t>
            </w:r>
            <w:r w:rsidR="00C77FA9">
              <w:rPr>
                <w:noProof/>
                <w:webHidden/>
              </w:rPr>
              <w:tab/>
            </w:r>
            <w:r w:rsidR="00C77FA9">
              <w:rPr>
                <w:noProof/>
                <w:webHidden/>
              </w:rPr>
              <w:fldChar w:fldCharType="begin"/>
            </w:r>
            <w:r w:rsidR="00C77FA9">
              <w:rPr>
                <w:noProof/>
                <w:webHidden/>
              </w:rPr>
              <w:instrText xml:space="preserve"> PAGEREF _Toc347566251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2" w:history="1">
            <w:r w:rsidR="00C77FA9" w:rsidRPr="009623F9">
              <w:rPr>
                <w:rStyle w:val="Hyperlink"/>
                <w:noProof/>
              </w:rPr>
              <w:t>8.2.15.2.</w:t>
            </w:r>
            <w:r w:rsidR="00C77FA9">
              <w:rPr>
                <w:rFonts w:asciiTheme="minorHAnsi" w:eastAsiaTheme="minorEastAsia" w:hAnsiTheme="minorHAnsi" w:cstheme="minorBidi"/>
                <w:noProof/>
                <w:sz w:val="22"/>
                <w:szCs w:val="22"/>
                <w:lang w:eastAsia="es-CR"/>
              </w:rPr>
              <w:tab/>
            </w:r>
            <w:r w:rsidR="00C77FA9" w:rsidRPr="009623F9">
              <w:rPr>
                <w:rStyle w:val="Hyperlink"/>
                <w:noProof/>
              </w:rPr>
              <w:t>Características técnicas</w:t>
            </w:r>
            <w:r w:rsidR="00C77FA9">
              <w:rPr>
                <w:noProof/>
                <w:webHidden/>
              </w:rPr>
              <w:tab/>
            </w:r>
            <w:r w:rsidR="00C77FA9">
              <w:rPr>
                <w:noProof/>
                <w:webHidden/>
              </w:rPr>
              <w:fldChar w:fldCharType="begin"/>
            </w:r>
            <w:r w:rsidR="00C77FA9">
              <w:rPr>
                <w:noProof/>
                <w:webHidden/>
              </w:rPr>
              <w:instrText xml:space="preserve"> PAGEREF _Toc347566252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3" w:history="1">
            <w:r w:rsidR="00C77FA9" w:rsidRPr="009623F9">
              <w:rPr>
                <w:rStyle w:val="Hyperlink"/>
                <w:noProof/>
              </w:rPr>
              <w:t>8.2.16.</w:t>
            </w:r>
            <w:r w:rsidR="00C77FA9">
              <w:rPr>
                <w:rFonts w:asciiTheme="minorHAnsi" w:eastAsiaTheme="minorEastAsia" w:hAnsiTheme="minorHAnsi" w:cstheme="minorBidi"/>
                <w:noProof/>
                <w:sz w:val="22"/>
                <w:szCs w:val="22"/>
                <w:lang w:eastAsia="es-CR"/>
              </w:rPr>
              <w:tab/>
            </w:r>
            <w:r w:rsidR="00C77FA9" w:rsidRPr="009623F9">
              <w:rPr>
                <w:rStyle w:val="Hyperlink"/>
                <w:noProof/>
              </w:rPr>
              <w:t>Sistema operativo móvil o SO móvil</w:t>
            </w:r>
            <w:r w:rsidR="00C77FA9">
              <w:rPr>
                <w:noProof/>
                <w:webHidden/>
              </w:rPr>
              <w:tab/>
            </w:r>
            <w:r w:rsidR="00C77FA9">
              <w:rPr>
                <w:noProof/>
                <w:webHidden/>
              </w:rPr>
              <w:fldChar w:fldCharType="begin"/>
            </w:r>
            <w:r w:rsidR="00C77FA9">
              <w:rPr>
                <w:noProof/>
                <w:webHidden/>
              </w:rPr>
              <w:instrText xml:space="preserve"> PAGEREF _Toc347566253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4" w:history="1">
            <w:r w:rsidR="00C77FA9" w:rsidRPr="009623F9">
              <w:rPr>
                <w:rStyle w:val="Hyperlink"/>
                <w:noProof/>
              </w:rPr>
              <w:t>8.2.16.1.</w:t>
            </w:r>
            <w:r w:rsidR="00C77FA9">
              <w:rPr>
                <w:rFonts w:asciiTheme="minorHAnsi" w:eastAsiaTheme="minorEastAsia" w:hAnsiTheme="minorHAnsi" w:cstheme="minorBidi"/>
                <w:noProof/>
                <w:sz w:val="22"/>
                <w:szCs w:val="22"/>
                <w:lang w:eastAsia="es-CR"/>
              </w:rPr>
              <w:tab/>
            </w:r>
            <w:r w:rsidR="00C77FA9" w:rsidRPr="009623F9">
              <w:rPr>
                <w:rStyle w:val="Hyperlink"/>
                <w:noProof/>
              </w:rPr>
              <w:t>Middleware</w:t>
            </w:r>
            <w:r w:rsidR="00C77FA9">
              <w:rPr>
                <w:noProof/>
                <w:webHidden/>
              </w:rPr>
              <w:tab/>
            </w:r>
            <w:r w:rsidR="00C77FA9">
              <w:rPr>
                <w:noProof/>
                <w:webHidden/>
              </w:rPr>
              <w:fldChar w:fldCharType="begin"/>
            </w:r>
            <w:r w:rsidR="00C77FA9">
              <w:rPr>
                <w:noProof/>
                <w:webHidden/>
              </w:rPr>
              <w:instrText xml:space="preserve"> PAGEREF _Toc347566254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5" w:history="1">
            <w:r w:rsidR="00C77FA9" w:rsidRPr="009623F9">
              <w:rPr>
                <w:rStyle w:val="Hyperlink"/>
                <w:noProof/>
              </w:rPr>
              <w:t>8.2.16.2.</w:t>
            </w:r>
            <w:r w:rsidR="00C77FA9">
              <w:rPr>
                <w:rFonts w:asciiTheme="minorHAnsi" w:eastAsiaTheme="minorEastAsia" w:hAnsiTheme="minorHAnsi" w:cstheme="minorBidi"/>
                <w:noProof/>
                <w:sz w:val="22"/>
                <w:szCs w:val="22"/>
                <w:lang w:eastAsia="es-CR"/>
              </w:rPr>
              <w:tab/>
            </w:r>
            <w:r w:rsidR="00C77FA9" w:rsidRPr="009623F9">
              <w:rPr>
                <w:rStyle w:val="Hyperlink"/>
                <w:noProof/>
              </w:rPr>
              <w:t>Sistemas operativos móviles más conocidos</w:t>
            </w:r>
            <w:r w:rsidR="00C77FA9">
              <w:rPr>
                <w:noProof/>
                <w:webHidden/>
              </w:rPr>
              <w:tab/>
            </w:r>
            <w:r w:rsidR="00C77FA9">
              <w:rPr>
                <w:noProof/>
                <w:webHidden/>
              </w:rPr>
              <w:fldChar w:fldCharType="begin"/>
            </w:r>
            <w:r w:rsidR="00C77FA9">
              <w:rPr>
                <w:noProof/>
                <w:webHidden/>
              </w:rPr>
              <w:instrText xml:space="preserve"> PAGEREF _Toc347566255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6" w:history="1">
            <w:r w:rsidR="00C77FA9" w:rsidRPr="009623F9">
              <w:rPr>
                <w:rStyle w:val="Hyperlink"/>
                <w:noProof/>
              </w:rPr>
              <w:t>8.3.</w:t>
            </w:r>
            <w:r w:rsidR="00C77FA9">
              <w:rPr>
                <w:rFonts w:asciiTheme="minorHAnsi" w:eastAsiaTheme="minorEastAsia" w:hAnsiTheme="minorHAnsi" w:cstheme="minorBidi"/>
                <w:noProof/>
                <w:sz w:val="22"/>
                <w:szCs w:val="22"/>
                <w:lang w:eastAsia="es-CR"/>
              </w:rPr>
              <w:tab/>
            </w:r>
            <w:r w:rsidR="00C77FA9" w:rsidRPr="009623F9">
              <w:rPr>
                <w:rStyle w:val="Hyperlink"/>
                <w:noProof/>
              </w:rPr>
              <w:t>Marco Metodológico</w:t>
            </w:r>
            <w:r w:rsidR="00C77FA9">
              <w:rPr>
                <w:noProof/>
                <w:webHidden/>
              </w:rPr>
              <w:tab/>
            </w:r>
            <w:r w:rsidR="00C77FA9">
              <w:rPr>
                <w:noProof/>
                <w:webHidden/>
              </w:rPr>
              <w:fldChar w:fldCharType="begin"/>
            </w:r>
            <w:r w:rsidR="00C77FA9">
              <w:rPr>
                <w:noProof/>
                <w:webHidden/>
              </w:rPr>
              <w:instrText xml:space="preserve"> PAGEREF _Toc347566256 \h </w:instrText>
            </w:r>
            <w:r w:rsidR="00C77FA9">
              <w:rPr>
                <w:noProof/>
                <w:webHidden/>
              </w:rPr>
            </w:r>
            <w:r w:rsidR="00C77FA9">
              <w:rPr>
                <w:noProof/>
                <w:webHidden/>
              </w:rPr>
              <w:fldChar w:fldCharType="separate"/>
            </w:r>
            <w:r w:rsidR="00B2490D">
              <w:rPr>
                <w:noProof/>
                <w:webHidden/>
              </w:rPr>
              <w:t>25</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57" w:history="1">
            <w:r w:rsidR="00C77FA9" w:rsidRPr="009623F9">
              <w:rPr>
                <w:rStyle w:val="Hyperlink"/>
                <w:noProof/>
              </w:rPr>
              <w:t>8.3.1.</w:t>
            </w:r>
            <w:r w:rsidR="00C77FA9">
              <w:rPr>
                <w:rFonts w:asciiTheme="minorHAnsi" w:eastAsiaTheme="minorEastAsia" w:hAnsiTheme="minorHAnsi" w:cstheme="minorBidi"/>
                <w:noProof/>
                <w:sz w:val="22"/>
                <w:szCs w:val="22"/>
                <w:lang w:eastAsia="es-CR"/>
              </w:rPr>
              <w:tab/>
            </w:r>
            <w:r w:rsidR="00C77FA9" w:rsidRPr="009623F9">
              <w:rPr>
                <w:rStyle w:val="Hyperlink"/>
                <w:noProof/>
              </w:rPr>
              <w:t>Metodología ágil para el desarrollo de software móvil</w:t>
            </w:r>
            <w:r w:rsidR="00C77FA9">
              <w:rPr>
                <w:noProof/>
                <w:webHidden/>
              </w:rPr>
              <w:tab/>
            </w:r>
            <w:r w:rsidR="00C77FA9">
              <w:rPr>
                <w:noProof/>
                <w:webHidden/>
              </w:rPr>
              <w:fldChar w:fldCharType="begin"/>
            </w:r>
            <w:r w:rsidR="00C77FA9">
              <w:rPr>
                <w:noProof/>
                <w:webHidden/>
              </w:rPr>
              <w:instrText xml:space="preserve"> PAGEREF _Toc347566257 \h </w:instrText>
            </w:r>
            <w:r w:rsidR="00C77FA9">
              <w:rPr>
                <w:noProof/>
                <w:webHidden/>
              </w:rPr>
            </w:r>
            <w:r w:rsidR="00C77FA9">
              <w:rPr>
                <w:noProof/>
                <w:webHidden/>
              </w:rPr>
              <w:fldChar w:fldCharType="separate"/>
            </w:r>
            <w:r w:rsidR="00B2490D">
              <w:rPr>
                <w:noProof/>
                <w:webHidden/>
              </w:rPr>
              <w:t>26</w:t>
            </w:r>
            <w:r w:rsidR="00C77FA9">
              <w:rPr>
                <w:noProof/>
                <w:webHidden/>
              </w:rPr>
              <w:fldChar w:fldCharType="end"/>
            </w:r>
          </w:hyperlink>
        </w:p>
        <w:p w:rsidR="00C77FA9" w:rsidRDefault="00F03984">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58" w:history="1">
            <w:r w:rsidR="00C77FA9" w:rsidRPr="009623F9">
              <w:rPr>
                <w:rStyle w:val="Hyperlink"/>
                <w:noProof/>
              </w:rPr>
              <w:t>9.</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3</w:t>
            </w:r>
            <w:r w:rsidR="00C77FA9">
              <w:rPr>
                <w:noProof/>
                <w:webHidden/>
              </w:rPr>
              <w:tab/>
            </w:r>
            <w:r w:rsidR="00C77FA9">
              <w:rPr>
                <w:noProof/>
                <w:webHidden/>
              </w:rPr>
              <w:fldChar w:fldCharType="begin"/>
            </w:r>
            <w:r w:rsidR="00C77FA9">
              <w:rPr>
                <w:noProof/>
                <w:webHidden/>
              </w:rPr>
              <w:instrText xml:space="preserve"> PAGEREF _Toc347566258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9" w:history="1">
            <w:r w:rsidR="00C77FA9" w:rsidRPr="009623F9">
              <w:rPr>
                <w:rStyle w:val="Hyperlink"/>
                <w:noProof/>
              </w:rPr>
              <w:t>9.1.</w:t>
            </w:r>
            <w:r w:rsidR="00C77FA9">
              <w:rPr>
                <w:rFonts w:asciiTheme="minorHAnsi" w:eastAsiaTheme="minorEastAsia" w:hAnsiTheme="minorHAnsi" w:cstheme="minorBidi"/>
                <w:noProof/>
                <w:sz w:val="22"/>
                <w:szCs w:val="22"/>
                <w:lang w:eastAsia="es-CR"/>
              </w:rPr>
              <w:tab/>
            </w:r>
            <w:r w:rsidR="00C77FA9" w:rsidRPr="009623F9">
              <w:rPr>
                <w:rStyle w:val="Hyperlink"/>
                <w:noProof/>
              </w:rPr>
              <w:t>Procedimiento Metodológico</w:t>
            </w:r>
            <w:r w:rsidR="00C77FA9">
              <w:rPr>
                <w:noProof/>
                <w:webHidden/>
              </w:rPr>
              <w:tab/>
            </w:r>
            <w:r w:rsidR="00C77FA9">
              <w:rPr>
                <w:noProof/>
                <w:webHidden/>
              </w:rPr>
              <w:fldChar w:fldCharType="begin"/>
            </w:r>
            <w:r w:rsidR="00C77FA9">
              <w:rPr>
                <w:noProof/>
                <w:webHidden/>
              </w:rPr>
              <w:instrText xml:space="preserve"> PAGEREF _Toc347566259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60" w:history="1">
            <w:r w:rsidR="00C77FA9" w:rsidRPr="009623F9">
              <w:rPr>
                <w:rStyle w:val="Hyperlink"/>
                <w:noProof/>
              </w:rPr>
              <w:t>9.1.1.</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exploración</w:t>
            </w:r>
            <w:r w:rsidR="00C77FA9">
              <w:rPr>
                <w:noProof/>
                <w:webHidden/>
              </w:rPr>
              <w:tab/>
            </w:r>
            <w:r w:rsidR="00C77FA9">
              <w:rPr>
                <w:noProof/>
                <w:webHidden/>
              </w:rPr>
              <w:fldChar w:fldCharType="begin"/>
            </w:r>
            <w:r w:rsidR="00C77FA9">
              <w:rPr>
                <w:noProof/>
                <w:webHidden/>
              </w:rPr>
              <w:instrText xml:space="preserve"> PAGEREF _Toc347566260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1" w:history="1">
            <w:r w:rsidR="00C77FA9" w:rsidRPr="009623F9">
              <w:rPr>
                <w:rStyle w:val="Hyperlink"/>
                <w:noProof/>
              </w:rPr>
              <w:t>9.1.1.1.</w:t>
            </w:r>
            <w:r w:rsidR="00C77FA9">
              <w:rPr>
                <w:rFonts w:asciiTheme="minorHAnsi" w:eastAsiaTheme="minorEastAsia" w:hAnsiTheme="minorHAnsi" w:cstheme="minorBidi"/>
                <w:noProof/>
                <w:sz w:val="22"/>
                <w:szCs w:val="22"/>
                <w:lang w:eastAsia="es-CR"/>
              </w:rPr>
              <w:tab/>
            </w:r>
            <w:r w:rsidR="00C77FA9" w:rsidRPr="009623F9">
              <w:rPr>
                <w:rStyle w:val="Hyperlink"/>
                <w:noProof/>
              </w:rPr>
              <w:t>Contacto inicial</w:t>
            </w:r>
            <w:r w:rsidR="00C77FA9">
              <w:rPr>
                <w:noProof/>
                <w:webHidden/>
              </w:rPr>
              <w:tab/>
            </w:r>
            <w:r w:rsidR="00C77FA9">
              <w:rPr>
                <w:noProof/>
                <w:webHidden/>
              </w:rPr>
              <w:fldChar w:fldCharType="begin"/>
            </w:r>
            <w:r w:rsidR="00C77FA9">
              <w:rPr>
                <w:noProof/>
                <w:webHidden/>
              </w:rPr>
              <w:instrText xml:space="preserve"> PAGEREF _Toc347566261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2" w:history="1">
            <w:r w:rsidR="00C77FA9" w:rsidRPr="009623F9">
              <w:rPr>
                <w:rStyle w:val="Hyperlink"/>
                <w:noProof/>
              </w:rPr>
              <w:t>9.1.1.2.</w:t>
            </w:r>
            <w:r w:rsidR="00C77FA9">
              <w:rPr>
                <w:rFonts w:asciiTheme="minorHAnsi" w:eastAsiaTheme="minorEastAsia" w:hAnsiTheme="minorHAnsi" w:cstheme="minorBidi"/>
                <w:noProof/>
                <w:sz w:val="22"/>
                <w:szCs w:val="22"/>
                <w:lang w:eastAsia="es-CR"/>
              </w:rPr>
              <w:tab/>
            </w:r>
            <w:r w:rsidR="00C77FA9" w:rsidRPr="009623F9">
              <w:rPr>
                <w:rStyle w:val="Hyperlink"/>
                <w:noProof/>
              </w:rPr>
              <w:t>Realización del plan de trabajo</w:t>
            </w:r>
            <w:r w:rsidR="00C77FA9">
              <w:rPr>
                <w:noProof/>
                <w:webHidden/>
              </w:rPr>
              <w:tab/>
            </w:r>
            <w:r w:rsidR="00C77FA9">
              <w:rPr>
                <w:noProof/>
                <w:webHidden/>
              </w:rPr>
              <w:fldChar w:fldCharType="begin"/>
            </w:r>
            <w:r w:rsidR="00C77FA9">
              <w:rPr>
                <w:noProof/>
                <w:webHidden/>
              </w:rPr>
              <w:instrText xml:space="preserve"> PAGEREF _Toc347566262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3" w:history="1">
            <w:r w:rsidR="00C77FA9" w:rsidRPr="009623F9">
              <w:rPr>
                <w:rStyle w:val="Hyperlink"/>
                <w:noProof/>
              </w:rPr>
              <w:t>9.1.1.3.</w:t>
            </w:r>
            <w:r w:rsidR="00C77FA9">
              <w:rPr>
                <w:rFonts w:asciiTheme="minorHAnsi" w:eastAsiaTheme="minorEastAsia" w:hAnsiTheme="minorHAnsi" w:cstheme="minorBidi"/>
                <w:noProof/>
                <w:sz w:val="22"/>
                <w:szCs w:val="22"/>
                <w:lang w:eastAsia="es-CR"/>
              </w:rPr>
              <w:tab/>
            </w:r>
            <w:r w:rsidR="00C77FA9" w:rsidRPr="009623F9">
              <w:rPr>
                <w:rStyle w:val="Hyperlink"/>
                <w:noProof/>
              </w:rPr>
              <w:t>Estudio de factibilidad</w:t>
            </w:r>
            <w:r w:rsidR="00C77FA9">
              <w:rPr>
                <w:noProof/>
                <w:webHidden/>
              </w:rPr>
              <w:tab/>
            </w:r>
            <w:r w:rsidR="00C77FA9">
              <w:rPr>
                <w:noProof/>
                <w:webHidden/>
              </w:rPr>
              <w:fldChar w:fldCharType="begin"/>
            </w:r>
            <w:r w:rsidR="00C77FA9">
              <w:rPr>
                <w:noProof/>
                <w:webHidden/>
              </w:rPr>
              <w:instrText xml:space="preserve"> PAGEREF _Toc347566263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4" w:history="1">
            <w:r w:rsidR="00C77FA9" w:rsidRPr="009623F9">
              <w:rPr>
                <w:rStyle w:val="Hyperlink"/>
                <w:noProof/>
              </w:rPr>
              <w:t>9.1.1.3.1.</w:t>
            </w:r>
            <w:r w:rsidR="00C77FA9">
              <w:rPr>
                <w:rFonts w:asciiTheme="minorHAnsi" w:eastAsiaTheme="minorEastAsia" w:hAnsiTheme="minorHAnsi" w:cstheme="minorBidi"/>
                <w:noProof/>
                <w:sz w:val="22"/>
                <w:szCs w:val="22"/>
                <w:lang w:eastAsia="es-CR"/>
              </w:rPr>
              <w:tab/>
            </w:r>
            <w:r w:rsidR="00C77FA9" w:rsidRPr="009623F9">
              <w:rPr>
                <w:rStyle w:val="Hyperlink"/>
                <w:noProof/>
              </w:rPr>
              <w:t>Técnica</w:t>
            </w:r>
            <w:r w:rsidR="00C77FA9">
              <w:rPr>
                <w:noProof/>
                <w:webHidden/>
              </w:rPr>
              <w:tab/>
            </w:r>
            <w:r w:rsidR="00C77FA9">
              <w:rPr>
                <w:noProof/>
                <w:webHidden/>
              </w:rPr>
              <w:fldChar w:fldCharType="begin"/>
            </w:r>
            <w:r w:rsidR="00C77FA9">
              <w:rPr>
                <w:noProof/>
                <w:webHidden/>
              </w:rPr>
              <w:instrText xml:space="preserve"> PAGEREF _Toc347566264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5" w:history="1">
            <w:r w:rsidR="00C77FA9" w:rsidRPr="009623F9">
              <w:rPr>
                <w:rStyle w:val="Hyperlink"/>
                <w:noProof/>
              </w:rPr>
              <w:t>9.1.1.3.2.</w:t>
            </w:r>
            <w:r w:rsidR="00C77FA9">
              <w:rPr>
                <w:rFonts w:asciiTheme="minorHAnsi" w:eastAsiaTheme="minorEastAsia" w:hAnsiTheme="minorHAnsi" w:cstheme="minorBidi"/>
                <w:noProof/>
                <w:sz w:val="22"/>
                <w:szCs w:val="22"/>
                <w:lang w:eastAsia="es-CR"/>
              </w:rPr>
              <w:tab/>
            </w:r>
            <w:r w:rsidR="00C77FA9" w:rsidRPr="009623F9">
              <w:rPr>
                <w:rStyle w:val="Hyperlink"/>
                <w:noProof/>
              </w:rPr>
              <w:t>Operativa</w:t>
            </w:r>
            <w:r w:rsidR="00C77FA9">
              <w:rPr>
                <w:noProof/>
                <w:webHidden/>
              </w:rPr>
              <w:tab/>
            </w:r>
            <w:r w:rsidR="00C77FA9">
              <w:rPr>
                <w:noProof/>
                <w:webHidden/>
              </w:rPr>
              <w:fldChar w:fldCharType="begin"/>
            </w:r>
            <w:r w:rsidR="00C77FA9">
              <w:rPr>
                <w:noProof/>
                <w:webHidden/>
              </w:rPr>
              <w:instrText xml:space="preserve"> PAGEREF _Toc347566265 \h </w:instrText>
            </w:r>
            <w:r w:rsidR="00C77FA9">
              <w:rPr>
                <w:noProof/>
                <w:webHidden/>
              </w:rPr>
            </w:r>
            <w:r w:rsidR="00C77FA9">
              <w:rPr>
                <w:noProof/>
                <w:webHidden/>
              </w:rPr>
              <w:fldChar w:fldCharType="separate"/>
            </w:r>
            <w:r w:rsidR="00B2490D">
              <w:rPr>
                <w:noProof/>
                <w:webHidden/>
              </w:rPr>
              <w:t>31</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6" w:history="1">
            <w:r w:rsidR="00C77FA9" w:rsidRPr="009623F9">
              <w:rPr>
                <w:rStyle w:val="Hyperlink"/>
                <w:noProof/>
              </w:rPr>
              <w:t>9.1.1.3.3.</w:t>
            </w:r>
            <w:r w:rsidR="00C77FA9">
              <w:rPr>
                <w:rFonts w:asciiTheme="minorHAnsi" w:eastAsiaTheme="minorEastAsia" w:hAnsiTheme="minorHAnsi" w:cstheme="minorBidi"/>
                <w:noProof/>
                <w:sz w:val="22"/>
                <w:szCs w:val="22"/>
                <w:lang w:eastAsia="es-CR"/>
              </w:rPr>
              <w:tab/>
            </w:r>
            <w:r w:rsidR="00C77FA9" w:rsidRPr="009623F9">
              <w:rPr>
                <w:rStyle w:val="Hyperlink"/>
                <w:noProof/>
              </w:rPr>
              <w:t>Financiera</w:t>
            </w:r>
            <w:r w:rsidR="00C77FA9">
              <w:rPr>
                <w:noProof/>
                <w:webHidden/>
              </w:rPr>
              <w:tab/>
            </w:r>
            <w:r w:rsidR="00C77FA9">
              <w:rPr>
                <w:noProof/>
                <w:webHidden/>
              </w:rPr>
              <w:fldChar w:fldCharType="begin"/>
            </w:r>
            <w:r w:rsidR="00C77FA9">
              <w:rPr>
                <w:noProof/>
                <w:webHidden/>
              </w:rPr>
              <w:instrText xml:space="preserve"> PAGEREF _Toc347566266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7" w:history="1">
            <w:r w:rsidR="00C77FA9" w:rsidRPr="009623F9">
              <w:rPr>
                <w:rStyle w:val="Hyperlink"/>
                <w:noProof/>
              </w:rPr>
              <w:t>9.1.1.3.3.1.</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recursos humanos</w:t>
            </w:r>
            <w:r w:rsidR="00C77FA9">
              <w:rPr>
                <w:noProof/>
                <w:webHidden/>
              </w:rPr>
              <w:tab/>
            </w:r>
            <w:r w:rsidR="00C77FA9">
              <w:rPr>
                <w:noProof/>
                <w:webHidden/>
              </w:rPr>
              <w:fldChar w:fldCharType="begin"/>
            </w:r>
            <w:r w:rsidR="00C77FA9">
              <w:rPr>
                <w:noProof/>
                <w:webHidden/>
              </w:rPr>
              <w:instrText xml:space="preserve"> PAGEREF _Toc347566267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8" w:history="1">
            <w:r w:rsidR="00C77FA9" w:rsidRPr="009623F9">
              <w:rPr>
                <w:rStyle w:val="Hyperlink"/>
                <w:noProof/>
              </w:rPr>
              <w:t>9.1.1.3.3.2.</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equipos y software a utilizar</w:t>
            </w:r>
            <w:r w:rsidR="00C77FA9">
              <w:rPr>
                <w:noProof/>
                <w:webHidden/>
              </w:rPr>
              <w:tab/>
            </w:r>
            <w:r w:rsidR="00C77FA9">
              <w:rPr>
                <w:noProof/>
                <w:webHidden/>
              </w:rPr>
              <w:fldChar w:fldCharType="begin"/>
            </w:r>
            <w:r w:rsidR="00C77FA9">
              <w:rPr>
                <w:noProof/>
                <w:webHidden/>
              </w:rPr>
              <w:instrText xml:space="preserve"> PAGEREF _Toc347566268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9" w:history="1">
            <w:r w:rsidR="00C77FA9" w:rsidRPr="009623F9">
              <w:rPr>
                <w:rStyle w:val="Hyperlink"/>
                <w:noProof/>
              </w:rPr>
              <w:t>9.1.1.3.4.</w:t>
            </w:r>
            <w:r w:rsidR="00C77FA9">
              <w:rPr>
                <w:rFonts w:asciiTheme="minorHAnsi" w:eastAsiaTheme="minorEastAsia" w:hAnsiTheme="minorHAnsi" w:cstheme="minorBidi"/>
                <w:noProof/>
                <w:sz w:val="22"/>
                <w:szCs w:val="22"/>
                <w:lang w:eastAsia="es-CR"/>
              </w:rPr>
              <w:tab/>
            </w:r>
            <w:r w:rsidR="00C77FA9" w:rsidRPr="009623F9">
              <w:rPr>
                <w:rStyle w:val="Hyperlink"/>
                <w:noProof/>
              </w:rPr>
              <w:t>Legal</w:t>
            </w:r>
            <w:r w:rsidR="00C77FA9">
              <w:rPr>
                <w:noProof/>
                <w:webHidden/>
              </w:rPr>
              <w:tab/>
            </w:r>
            <w:r w:rsidR="00C77FA9">
              <w:rPr>
                <w:noProof/>
                <w:webHidden/>
              </w:rPr>
              <w:fldChar w:fldCharType="begin"/>
            </w:r>
            <w:r w:rsidR="00C77FA9">
              <w:rPr>
                <w:noProof/>
                <w:webHidden/>
              </w:rPr>
              <w:instrText xml:space="preserve"> PAGEREF _Toc347566269 \h </w:instrText>
            </w:r>
            <w:r w:rsidR="00C77FA9">
              <w:rPr>
                <w:noProof/>
                <w:webHidden/>
              </w:rPr>
            </w:r>
            <w:r w:rsidR="00C77FA9">
              <w:rPr>
                <w:noProof/>
                <w:webHidden/>
              </w:rPr>
              <w:fldChar w:fldCharType="separate"/>
            </w:r>
            <w:r w:rsidR="00B2490D">
              <w:rPr>
                <w:noProof/>
                <w:webHidden/>
              </w:rPr>
              <w:t>33</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0" w:history="1">
            <w:r w:rsidR="00C77FA9" w:rsidRPr="009623F9">
              <w:rPr>
                <w:rStyle w:val="Hyperlink"/>
                <w:noProof/>
              </w:rPr>
              <w:t>9.1.2.</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inicialización</w:t>
            </w:r>
            <w:r w:rsidR="00C77FA9">
              <w:rPr>
                <w:noProof/>
                <w:webHidden/>
              </w:rPr>
              <w:tab/>
            </w:r>
            <w:r w:rsidR="00C77FA9">
              <w:rPr>
                <w:noProof/>
                <w:webHidden/>
              </w:rPr>
              <w:fldChar w:fldCharType="begin"/>
            </w:r>
            <w:r w:rsidR="00C77FA9">
              <w:rPr>
                <w:noProof/>
                <w:webHidden/>
              </w:rPr>
              <w:instrText xml:space="preserve"> PAGEREF _Toc347566270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1"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Definición de requerimientos</w:t>
            </w:r>
            <w:r w:rsidR="00C77FA9">
              <w:rPr>
                <w:noProof/>
                <w:webHidden/>
              </w:rPr>
              <w:tab/>
            </w:r>
            <w:r w:rsidR="00C77FA9">
              <w:rPr>
                <w:noProof/>
                <w:webHidden/>
              </w:rPr>
              <w:fldChar w:fldCharType="begin"/>
            </w:r>
            <w:r w:rsidR="00C77FA9">
              <w:rPr>
                <w:noProof/>
                <w:webHidden/>
              </w:rPr>
              <w:instrText xml:space="preserve"> PAGEREF _Toc347566271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2" w:history="1">
            <w:r w:rsidR="00C77FA9" w:rsidRPr="009623F9">
              <w:rPr>
                <w:rStyle w:val="Hyperlink"/>
                <w:noProof/>
              </w:rPr>
              <w:t>9.1.2.2.</w:t>
            </w:r>
            <w:r w:rsidR="00C77FA9">
              <w:rPr>
                <w:rFonts w:asciiTheme="minorHAnsi" w:eastAsiaTheme="minorEastAsia" w:hAnsiTheme="minorHAnsi" w:cstheme="minorBidi"/>
                <w:noProof/>
                <w:sz w:val="22"/>
                <w:szCs w:val="22"/>
                <w:lang w:eastAsia="es-CR"/>
              </w:rPr>
              <w:tab/>
            </w:r>
            <w:r w:rsidR="00C77FA9" w:rsidRPr="009623F9">
              <w:rPr>
                <w:rStyle w:val="Hyperlink"/>
                <w:noProof/>
              </w:rPr>
              <w:t>Diseño conceptual de la solución</w:t>
            </w:r>
            <w:r w:rsidR="00C77FA9">
              <w:rPr>
                <w:noProof/>
                <w:webHidden/>
              </w:rPr>
              <w:tab/>
            </w:r>
            <w:r w:rsidR="00C77FA9">
              <w:rPr>
                <w:noProof/>
                <w:webHidden/>
              </w:rPr>
              <w:fldChar w:fldCharType="begin"/>
            </w:r>
            <w:r w:rsidR="00C77FA9">
              <w:rPr>
                <w:noProof/>
                <w:webHidden/>
              </w:rPr>
              <w:instrText xml:space="preserve"> PAGEREF _Toc347566272 \h </w:instrText>
            </w:r>
            <w:r w:rsidR="00C77FA9">
              <w:rPr>
                <w:noProof/>
                <w:webHidden/>
              </w:rPr>
            </w:r>
            <w:r w:rsidR="00C77FA9">
              <w:rPr>
                <w:noProof/>
                <w:webHidden/>
              </w:rPr>
              <w:fldChar w:fldCharType="separate"/>
            </w:r>
            <w:r w:rsidR="00B2490D">
              <w:rPr>
                <w:noProof/>
                <w:webHidden/>
              </w:rPr>
              <w:t>38</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3"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Casos de uso</w:t>
            </w:r>
            <w:r w:rsidR="00C77FA9">
              <w:rPr>
                <w:noProof/>
                <w:webHidden/>
              </w:rPr>
              <w:tab/>
            </w:r>
            <w:r w:rsidR="00C77FA9">
              <w:rPr>
                <w:noProof/>
                <w:webHidden/>
              </w:rPr>
              <w:fldChar w:fldCharType="begin"/>
            </w:r>
            <w:r w:rsidR="00C77FA9">
              <w:rPr>
                <w:noProof/>
                <w:webHidden/>
              </w:rPr>
              <w:instrText xml:space="preserve"> PAGEREF _Toc347566273 \h </w:instrText>
            </w:r>
            <w:r w:rsidR="00C77FA9">
              <w:rPr>
                <w:noProof/>
                <w:webHidden/>
              </w:rPr>
            </w:r>
            <w:r w:rsidR="00C77FA9">
              <w:rPr>
                <w:noProof/>
                <w:webHidden/>
              </w:rPr>
              <w:fldChar w:fldCharType="separate"/>
            </w:r>
            <w:r w:rsidR="00B2490D">
              <w:rPr>
                <w:noProof/>
                <w:webHidden/>
              </w:rPr>
              <w:t>39</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4" w:history="1">
            <w:r w:rsidR="00C77FA9" w:rsidRPr="009623F9">
              <w:rPr>
                <w:rStyle w:val="Hyperlink"/>
                <w:noProof/>
              </w:rPr>
              <w:t>9.1.2.2.2.</w:t>
            </w:r>
            <w:r w:rsidR="00C77FA9">
              <w:rPr>
                <w:rFonts w:asciiTheme="minorHAnsi" w:eastAsiaTheme="minorEastAsia" w:hAnsiTheme="minorHAnsi" w:cstheme="minorBidi"/>
                <w:noProof/>
                <w:sz w:val="22"/>
                <w:szCs w:val="22"/>
                <w:lang w:eastAsia="es-CR"/>
              </w:rPr>
              <w:tab/>
            </w:r>
            <w:r w:rsidR="00C77FA9" w:rsidRPr="009623F9">
              <w:rPr>
                <w:rStyle w:val="Hyperlink"/>
                <w:noProof/>
              </w:rPr>
              <w:t>Diagrama de clases</w:t>
            </w:r>
            <w:r w:rsidR="00C77FA9">
              <w:rPr>
                <w:noProof/>
                <w:webHidden/>
              </w:rPr>
              <w:tab/>
            </w:r>
            <w:r w:rsidR="00C77FA9">
              <w:rPr>
                <w:noProof/>
                <w:webHidden/>
              </w:rPr>
              <w:fldChar w:fldCharType="begin"/>
            </w:r>
            <w:r w:rsidR="00C77FA9">
              <w:rPr>
                <w:noProof/>
                <w:webHidden/>
              </w:rPr>
              <w:instrText xml:space="preserve"> PAGEREF _Toc347566274 \h </w:instrText>
            </w:r>
            <w:r w:rsidR="00C77FA9">
              <w:rPr>
                <w:noProof/>
                <w:webHidden/>
              </w:rPr>
            </w:r>
            <w:r w:rsidR="00C77FA9">
              <w:rPr>
                <w:noProof/>
                <w:webHidden/>
              </w:rPr>
              <w:fldChar w:fldCharType="separate"/>
            </w:r>
            <w:r w:rsidR="00B2490D">
              <w:rPr>
                <w:noProof/>
                <w:webHidden/>
              </w:rPr>
              <w:t>40</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5"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Diagramas de secuencia</w:t>
            </w:r>
            <w:r w:rsidR="00C77FA9">
              <w:rPr>
                <w:noProof/>
                <w:webHidden/>
              </w:rPr>
              <w:tab/>
            </w:r>
            <w:r w:rsidR="00C77FA9">
              <w:rPr>
                <w:noProof/>
                <w:webHidden/>
              </w:rPr>
              <w:fldChar w:fldCharType="begin"/>
            </w:r>
            <w:r w:rsidR="00C77FA9">
              <w:rPr>
                <w:noProof/>
                <w:webHidden/>
              </w:rPr>
              <w:instrText xml:space="preserve"> PAGEREF _Toc347566275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6" w:history="1">
            <w:r w:rsidR="00C77FA9" w:rsidRPr="009623F9">
              <w:rPr>
                <w:rStyle w:val="Hyperlink"/>
                <w:noProof/>
              </w:rPr>
              <w:t>9.1.2.2.1.1.</w:t>
            </w:r>
            <w:r w:rsidR="00C77FA9">
              <w:rPr>
                <w:rFonts w:asciiTheme="minorHAnsi" w:eastAsiaTheme="minorEastAsia" w:hAnsiTheme="minorHAnsi" w:cstheme="minorBidi"/>
                <w:noProof/>
                <w:sz w:val="22"/>
                <w:szCs w:val="22"/>
                <w:lang w:eastAsia="es-CR"/>
              </w:rPr>
              <w:tab/>
            </w:r>
            <w:r w:rsidR="00C77FA9" w:rsidRPr="009623F9">
              <w:rPr>
                <w:rStyle w:val="Hyperlink"/>
                <w:noProof/>
              </w:rPr>
              <w:t>Perfiles</w:t>
            </w:r>
            <w:r w:rsidR="00C77FA9">
              <w:rPr>
                <w:noProof/>
                <w:webHidden/>
              </w:rPr>
              <w:tab/>
            </w:r>
            <w:r w:rsidR="00C77FA9">
              <w:rPr>
                <w:noProof/>
                <w:webHidden/>
              </w:rPr>
              <w:fldChar w:fldCharType="begin"/>
            </w:r>
            <w:r w:rsidR="00C77FA9">
              <w:rPr>
                <w:noProof/>
                <w:webHidden/>
              </w:rPr>
              <w:instrText xml:space="preserve"> PAGEREF _Toc347566276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F03984">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7" w:history="1">
            <w:r w:rsidR="00C77FA9" w:rsidRPr="009623F9">
              <w:rPr>
                <w:rStyle w:val="Hyperlink"/>
                <w:noProof/>
              </w:rPr>
              <w:t>9.1.2.2.1.2.</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_Toc347566277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8"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interfaces</w:t>
            </w:r>
            <w:r w:rsidR="00C77FA9">
              <w:rPr>
                <w:noProof/>
                <w:webHidden/>
              </w:rPr>
              <w:tab/>
            </w:r>
            <w:r w:rsidR="00C77FA9">
              <w:rPr>
                <w:noProof/>
                <w:webHidden/>
              </w:rPr>
              <w:fldChar w:fldCharType="begin"/>
            </w:r>
            <w:r w:rsidR="00C77FA9">
              <w:rPr>
                <w:noProof/>
                <w:webHidden/>
              </w:rPr>
              <w:instrText xml:space="preserve"> PAGEREF _Toc347566278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9" w:history="1">
            <w:r w:rsidR="00C77FA9" w:rsidRPr="009623F9">
              <w:rPr>
                <w:rStyle w:val="Hyperlink"/>
                <w:noProof/>
              </w:rPr>
              <w:t>9.1.3.</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base de datos</w:t>
            </w:r>
            <w:r w:rsidR="00C77FA9">
              <w:rPr>
                <w:noProof/>
                <w:webHidden/>
              </w:rPr>
              <w:tab/>
            </w:r>
            <w:r w:rsidR="00C77FA9">
              <w:rPr>
                <w:noProof/>
                <w:webHidden/>
              </w:rPr>
              <w:fldChar w:fldCharType="begin"/>
            </w:r>
            <w:r w:rsidR="00C77FA9">
              <w:rPr>
                <w:noProof/>
                <w:webHidden/>
              </w:rPr>
              <w:instrText xml:space="preserve"> PAGEREF _Toc347566279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0" w:history="1">
            <w:r w:rsidR="00C77FA9" w:rsidRPr="009623F9">
              <w:rPr>
                <w:rStyle w:val="Hyperlink"/>
                <w:noProof/>
              </w:rPr>
              <w:t>9.1.4.</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_Toc347566280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1" w:history="1">
            <w:r w:rsidR="00C77FA9" w:rsidRPr="009623F9">
              <w:rPr>
                <w:rStyle w:val="Hyperlink"/>
                <w:noProof/>
              </w:rPr>
              <w:t>9.1.5.</w:t>
            </w:r>
            <w:r w:rsidR="00C77FA9">
              <w:rPr>
                <w:rFonts w:asciiTheme="minorHAnsi" w:eastAsiaTheme="minorEastAsia" w:hAnsiTheme="minorHAnsi" w:cstheme="minorBidi"/>
                <w:noProof/>
                <w:sz w:val="22"/>
                <w:szCs w:val="22"/>
                <w:lang w:eastAsia="es-CR"/>
              </w:rPr>
              <w:tab/>
            </w:r>
            <w:r w:rsidR="00C77FA9" w:rsidRPr="009623F9">
              <w:rPr>
                <w:rStyle w:val="Hyperlink"/>
                <w:noProof/>
              </w:rPr>
              <w:t>Planificación</w:t>
            </w:r>
            <w:r w:rsidR="00C77FA9">
              <w:rPr>
                <w:noProof/>
                <w:webHidden/>
              </w:rPr>
              <w:tab/>
            </w:r>
            <w:r w:rsidR="00C77FA9">
              <w:rPr>
                <w:noProof/>
                <w:webHidden/>
              </w:rPr>
              <w:fldChar w:fldCharType="begin"/>
            </w:r>
            <w:r w:rsidR="00C77FA9">
              <w:rPr>
                <w:noProof/>
                <w:webHidden/>
              </w:rPr>
              <w:instrText xml:space="preserve"> PAGEREF _Toc347566281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2" w:history="1">
            <w:r w:rsidR="00C77FA9" w:rsidRPr="009623F9">
              <w:rPr>
                <w:rStyle w:val="Hyperlink"/>
                <w:noProof/>
              </w:rPr>
              <w:t>9.1.6.</w:t>
            </w:r>
            <w:r w:rsidR="00C77FA9">
              <w:rPr>
                <w:rFonts w:asciiTheme="minorHAnsi" w:eastAsiaTheme="minorEastAsia" w:hAnsiTheme="minorHAnsi" w:cstheme="minorBidi"/>
                <w:noProof/>
                <w:sz w:val="22"/>
                <w:szCs w:val="22"/>
                <w:lang w:eastAsia="es-CR"/>
              </w:rPr>
              <w:tab/>
            </w:r>
            <w:r w:rsidR="00C77FA9" w:rsidRPr="009623F9">
              <w:rPr>
                <w:rStyle w:val="Hyperlink"/>
                <w:noProof/>
              </w:rPr>
              <w:t>Resultados</w:t>
            </w:r>
            <w:r w:rsidR="00C77FA9">
              <w:rPr>
                <w:noProof/>
                <w:webHidden/>
              </w:rPr>
              <w:tab/>
            </w:r>
            <w:r w:rsidR="00C77FA9">
              <w:rPr>
                <w:noProof/>
                <w:webHidden/>
              </w:rPr>
              <w:fldChar w:fldCharType="begin"/>
            </w:r>
            <w:r w:rsidR="00C77FA9">
              <w:rPr>
                <w:noProof/>
                <w:webHidden/>
              </w:rPr>
              <w:instrText xml:space="preserve"> PAGEREF _Toc347566282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3" w:history="1">
            <w:r w:rsidR="00C77FA9" w:rsidRPr="009623F9">
              <w:rPr>
                <w:rStyle w:val="Hyperlink"/>
                <w:noProof/>
              </w:rPr>
              <w:t>10.</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4</w:t>
            </w:r>
            <w:r w:rsidR="00C77FA9">
              <w:rPr>
                <w:noProof/>
                <w:webHidden/>
              </w:rPr>
              <w:tab/>
            </w:r>
            <w:r w:rsidR="00C77FA9">
              <w:rPr>
                <w:noProof/>
                <w:webHidden/>
              </w:rPr>
              <w:fldChar w:fldCharType="begin"/>
            </w:r>
            <w:r w:rsidR="00C77FA9">
              <w:rPr>
                <w:noProof/>
                <w:webHidden/>
              </w:rPr>
              <w:instrText xml:space="preserve"> PAGEREF _Toc347566283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4" w:history="1">
            <w:r w:rsidR="00C77FA9" w:rsidRPr="009623F9">
              <w:rPr>
                <w:rStyle w:val="Hyperlink"/>
                <w:noProof/>
              </w:rPr>
              <w:t>10.1.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Retrospectivo o Análisis de Resultados</w:t>
            </w:r>
            <w:r w:rsidR="00C77FA9">
              <w:rPr>
                <w:noProof/>
                <w:webHidden/>
              </w:rPr>
              <w:tab/>
            </w:r>
            <w:r w:rsidR="00C77FA9">
              <w:rPr>
                <w:noProof/>
                <w:webHidden/>
              </w:rPr>
              <w:fldChar w:fldCharType="begin"/>
            </w:r>
            <w:r w:rsidR="00C77FA9">
              <w:rPr>
                <w:noProof/>
                <w:webHidden/>
              </w:rPr>
              <w:instrText xml:space="preserve"> PAGEREF _Toc347566284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5" w:history="1">
            <w:r w:rsidR="00C77FA9" w:rsidRPr="009623F9">
              <w:rPr>
                <w:rStyle w:val="Hyperlink"/>
                <w:noProof/>
              </w:rPr>
              <w:t>11.</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5</w:t>
            </w:r>
            <w:r w:rsidR="00C77FA9">
              <w:rPr>
                <w:noProof/>
                <w:webHidden/>
              </w:rPr>
              <w:tab/>
            </w:r>
            <w:r w:rsidR="00C77FA9">
              <w:rPr>
                <w:noProof/>
                <w:webHidden/>
              </w:rPr>
              <w:fldChar w:fldCharType="begin"/>
            </w:r>
            <w:r w:rsidR="00C77FA9">
              <w:rPr>
                <w:noProof/>
                <w:webHidden/>
              </w:rPr>
              <w:instrText xml:space="preserve"> PAGEREF _Toc347566285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6" w:history="1">
            <w:r w:rsidR="00C77FA9" w:rsidRPr="009623F9">
              <w:rPr>
                <w:rStyle w:val="Hyperlink"/>
                <w:noProof/>
              </w:rPr>
              <w:t>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 y Recomendaciones</w:t>
            </w:r>
            <w:r w:rsidR="00C77FA9">
              <w:rPr>
                <w:noProof/>
                <w:webHidden/>
              </w:rPr>
              <w:tab/>
            </w:r>
            <w:r w:rsidR="00C77FA9">
              <w:rPr>
                <w:noProof/>
                <w:webHidden/>
              </w:rPr>
              <w:fldChar w:fldCharType="begin"/>
            </w:r>
            <w:r w:rsidR="00C77FA9">
              <w:rPr>
                <w:noProof/>
                <w:webHidden/>
              </w:rPr>
              <w:instrText xml:space="preserve"> PAGEREF _Toc347566286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7" w:history="1">
            <w:r w:rsidR="00C77FA9" w:rsidRPr="009623F9">
              <w:rPr>
                <w:rStyle w:val="Hyperlink"/>
                <w:noProof/>
              </w:rPr>
              <w:t>11.1.1.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w:t>
            </w:r>
            <w:r w:rsidR="00C77FA9">
              <w:rPr>
                <w:noProof/>
                <w:webHidden/>
              </w:rPr>
              <w:tab/>
            </w:r>
            <w:r w:rsidR="00C77FA9">
              <w:rPr>
                <w:noProof/>
                <w:webHidden/>
              </w:rPr>
              <w:fldChar w:fldCharType="begin"/>
            </w:r>
            <w:r w:rsidR="00C77FA9">
              <w:rPr>
                <w:noProof/>
                <w:webHidden/>
              </w:rPr>
              <w:instrText xml:space="preserve"> PAGEREF _Toc347566287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8" w:history="1">
            <w:r w:rsidR="00C77FA9" w:rsidRPr="009623F9">
              <w:rPr>
                <w:rStyle w:val="Hyperlink"/>
                <w:noProof/>
              </w:rPr>
              <w:t>11.1.2.</w:t>
            </w:r>
            <w:r w:rsidR="00C77FA9">
              <w:rPr>
                <w:rFonts w:asciiTheme="minorHAnsi" w:eastAsiaTheme="minorEastAsia" w:hAnsiTheme="minorHAnsi" w:cstheme="minorBidi"/>
                <w:noProof/>
                <w:sz w:val="22"/>
                <w:szCs w:val="22"/>
                <w:lang w:eastAsia="es-CR"/>
              </w:rPr>
              <w:tab/>
            </w:r>
            <w:r w:rsidR="00C77FA9" w:rsidRPr="009623F9">
              <w:rPr>
                <w:rStyle w:val="Hyperlink"/>
                <w:noProof/>
              </w:rPr>
              <w:t>Recomendaciones</w:t>
            </w:r>
            <w:r w:rsidR="00C77FA9">
              <w:rPr>
                <w:noProof/>
                <w:webHidden/>
              </w:rPr>
              <w:tab/>
            </w:r>
            <w:r w:rsidR="00C77FA9">
              <w:rPr>
                <w:noProof/>
                <w:webHidden/>
              </w:rPr>
              <w:fldChar w:fldCharType="begin"/>
            </w:r>
            <w:r w:rsidR="00C77FA9">
              <w:rPr>
                <w:noProof/>
                <w:webHidden/>
              </w:rPr>
              <w:instrText xml:space="preserve"> PAGEREF _Toc347566288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9" w:history="1">
            <w:r w:rsidR="00C77FA9" w:rsidRPr="009623F9">
              <w:rPr>
                <w:rStyle w:val="Hyperlink"/>
                <w:noProof/>
              </w:rPr>
              <w:t>12.</w:t>
            </w:r>
            <w:r w:rsidR="00C77FA9">
              <w:rPr>
                <w:rFonts w:asciiTheme="minorHAnsi" w:eastAsiaTheme="minorEastAsia" w:hAnsiTheme="minorHAnsi" w:cstheme="minorBidi"/>
                <w:noProof/>
                <w:sz w:val="22"/>
                <w:szCs w:val="22"/>
                <w:lang w:eastAsia="es-CR"/>
              </w:rPr>
              <w:tab/>
            </w:r>
            <w:r w:rsidR="00C77FA9" w:rsidRPr="009623F9">
              <w:rPr>
                <w:rStyle w:val="Hyperlink"/>
                <w:noProof/>
              </w:rPr>
              <w:t>Bibliografía</w:t>
            </w:r>
            <w:r w:rsidR="00C77FA9">
              <w:rPr>
                <w:noProof/>
                <w:webHidden/>
              </w:rPr>
              <w:tab/>
            </w:r>
            <w:r w:rsidR="00C77FA9">
              <w:rPr>
                <w:noProof/>
                <w:webHidden/>
              </w:rPr>
              <w:fldChar w:fldCharType="begin"/>
            </w:r>
            <w:r w:rsidR="00C77FA9">
              <w:rPr>
                <w:noProof/>
                <w:webHidden/>
              </w:rPr>
              <w:instrText xml:space="preserve"> PAGEREF _Toc347566289 \h </w:instrText>
            </w:r>
            <w:r w:rsidR="00C77FA9">
              <w:rPr>
                <w:noProof/>
                <w:webHidden/>
              </w:rPr>
            </w:r>
            <w:r w:rsidR="00C77FA9">
              <w:rPr>
                <w:noProof/>
                <w:webHidden/>
              </w:rPr>
              <w:fldChar w:fldCharType="separate"/>
            </w:r>
            <w:r w:rsidR="00B2490D">
              <w:rPr>
                <w:noProof/>
                <w:webHidden/>
              </w:rPr>
              <w:t>47</w:t>
            </w:r>
            <w:r w:rsidR="00C77FA9">
              <w:rPr>
                <w:noProof/>
                <w:webHidden/>
              </w:rPr>
              <w:fldChar w:fldCharType="end"/>
            </w:r>
          </w:hyperlink>
        </w:p>
        <w:p w:rsidR="00C77FA9" w:rsidRDefault="00F03984">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90" w:history="1">
            <w:r w:rsidR="00C77FA9" w:rsidRPr="009623F9">
              <w:rPr>
                <w:rStyle w:val="Hyperlink"/>
                <w:noProof/>
              </w:rPr>
              <w:t>13.</w:t>
            </w:r>
            <w:r w:rsidR="00C77FA9">
              <w:rPr>
                <w:rFonts w:asciiTheme="minorHAnsi" w:eastAsiaTheme="minorEastAsia" w:hAnsiTheme="minorHAnsi" w:cstheme="minorBidi"/>
                <w:noProof/>
                <w:sz w:val="22"/>
                <w:szCs w:val="22"/>
                <w:lang w:eastAsia="es-CR"/>
              </w:rPr>
              <w:tab/>
            </w:r>
            <w:r w:rsidR="00C77FA9" w:rsidRPr="009623F9">
              <w:rPr>
                <w:rStyle w:val="Hyperlink"/>
                <w:noProof/>
              </w:rPr>
              <w:t>Anexos</w:t>
            </w:r>
            <w:r w:rsidR="00C77FA9">
              <w:rPr>
                <w:noProof/>
                <w:webHidden/>
              </w:rPr>
              <w:tab/>
            </w:r>
            <w:r w:rsidR="00C77FA9">
              <w:rPr>
                <w:noProof/>
                <w:webHidden/>
              </w:rPr>
              <w:fldChar w:fldCharType="begin"/>
            </w:r>
            <w:r w:rsidR="00C77FA9">
              <w:rPr>
                <w:noProof/>
                <w:webHidden/>
              </w:rPr>
              <w:instrText xml:space="preserve"> PAGEREF _Toc347566290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1" w:history="1">
            <w:r w:rsidR="00C77FA9" w:rsidRPr="009623F9">
              <w:rPr>
                <w:rStyle w:val="Hyperlink"/>
                <w:noProof/>
              </w:rPr>
              <w:t>13.1.</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aceptación de tutor</w:t>
            </w:r>
            <w:r w:rsidR="00C77FA9">
              <w:rPr>
                <w:noProof/>
                <w:webHidden/>
              </w:rPr>
              <w:tab/>
            </w:r>
            <w:r w:rsidR="00C77FA9">
              <w:rPr>
                <w:noProof/>
                <w:webHidden/>
              </w:rPr>
              <w:fldChar w:fldCharType="begin"/>
            </w:r>
            <w:r w:rsidR="00C77FA9">
              <w:rPr>
                <w:noProof/>
                <w:webHidden/>
              </w:rPr>
              <w:instrText xml:space="preserve"> PAGEREF _Toc347566291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2" w:history="1">
            <w:r w:rsidR="00C77FA9" w:rsidRPr="009623F9">
              <w:rPr>
                <w:rStyle w:val="Hyperlink"/>
                <w:noProof/>
              </w:rPr>
              <w:t>13.2.</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apoyo de la empresa</w:t>
            </w:r>
            <w:r w:rsidR="00C77FA9">
              <w:rPr>
                <w:noProof/>
                <w:webHidden/>
              </w:rPr>
              <w:tab/>
            </w:r>
            <w:r w:rsidR="00C77FA9">
              <w:rPr>
                <w:noProof/>
                <w:webHidden/>
              </w:rPr>
              <w:fldChar w:fldCharType="begin"/>
            </w:r>
            <w:r w:rsidR="00C77FA9">
              <w:rPr>
                <w:noProof/>
                <w:webHidden/>
              </w:rPr>
              <w:instrText xml:space="preserve"> PAGEREF _Toc347566292 \h </w:instrText>
            </w:r>
            <w:r w:rsidR="00C77FA9">
              <w:rPr>
                <w:noProof/>
                <w:webHidden/>
              </w:rPr>
            </w:r>
            <w:r w:rsidR="00C77FA9">
              <w:rPr>
                <w:noProof/>
                <w:webHidden/>
              </w:rPr>
              <w:fldChar w:fldCharType="separate"/>
            </w:r>
            <w:r w:rsidR="00B2490D">
              <w:rPr>
                <w:noProof/>
                <w:webHidden/>
              </w:rPr>
              <w:t>50</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3" w:history="1">
            <w:r w:rsidR="00C77FA9" w:rsidRPr="009623F9">
              <w:rPr>
                <w:rStyle w:val="Hyperlink"/>
                <w:noProof/>
                <w:highlight w:val="yellow"/>
              </w:rPr>
              <w:t>13.3.</w:t>
            </w:r>
            <w:r w:rsidR="00C77FA9">
              <w:rPr>
                <w:rFonts w:asciiTheme="minorHAnsi" w:eastAsiaTheme="minorEastAsia" w:hAnsiTheme="minorHAnsi" w:cstheme="minorBidi"/>
                <w:noProof/>
                <w:sz w:val="22"/>
                <w:szCs w:val="22"/>
                <w:lang w:eastAsia="es-CR"/>
              </w:rPr>
              <w:tab/>
            </w:r>
            <w:r w:rsidR="00C77FA9" w:rsidRPr="009623F9">
              <w:rPr>
                <w:rStyle w:val="Hyperlink"/>
                <w:noProof/>
                <w:highlight w:val="yellow"/>
              </w:rPr>
              <w:t>Instrumento encuesta</w:t>
            </w:r>
            <w:r w:rsidR="00C77FA9">
              <w:rPr>
                <w:noProof/>
                <w:webHidden/>
              </w:rPr>
              <w:tab/>
            </w:r>
            <w:r w:rsidR="00C77FA9">
              <w:rPr>
                <w:noProof/>
                <w:webHidden/>
              </w:rPr>
              <w:fldChar w:fldCharType="begin"/>
            </w:r>
            <w:r w:rsidR="00C77FA9">
              <w:rPr>
                <w:noProof/>
                <w:webHidden/>
              </w:rPr>
              <w:instrText xml:space="preserve"> PAGEREF _Toc347566293 \h </w:instrText>
            </w:r>
            <w:r w:rsidR="00C77FA9">
              <w:rPr>
                <w:noProof/>
                <w:webHidden/>
              </w:rPr>
            </w:r>
            <w:r w:rsidR="00C77FA9">
              <w:rPr>
                <w:noProof/>
                <w:webHidden/>
              </w:rPr>
              <w:fldChar w:fldCharType="separate"/>
            </w:r>
            <w:r w:rsidR="00B2490D">
              <w:rPr>
                <w:noProof/>
                <w:webHidden/>
              </w:rPr>
              <w:t>51</w:t>
            </w:r>
            <w:r w:rsidR="00C77FA9">
              <w:rPr>
                <w:noProof/>
                <w:webHidden/>
              </w:rPr>
              <w:fldChar w:fldCharType="end"/>
            </w:r>
          </w:hyperlink>
        </w:p>
        <w:p w:rsidR="00C77FA9" w:rsidRDefault="00F03984">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4" w:history="1">
            <w:r w:rsidR="00C77FA9" w:rsidRPr="009623F9">
              <w:rPr>
                <w:rStyle w:val="Hyperlink"/>
                <w:noProof/>
              </w:rPr>
              <w:t>13.4.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aplicaciones similares</w:t>
            </w:r>
            <w:r w:rsidR="00C77FA9">
              <w:rPr>
                <w:noProof/>
                <w:webHidden/>
              </w:rPr>
              <w:tab/>
            </w:r>
            <w:r w:rsidR="00C77FA9">
              <w:rPr>
                <w:noProof/>
                <w:webHidden/>
              </w:rPr>
              <w:fldChar w:fldCharType="begin"/>
            </w:r>
            <w:r w:rsidR="00C77FA9">
              <w:rPr>
                <w:noProof/>
                <w:webHidden/>
              </w:rPr>
              <w:instrText xml:space="preserve"> PAGEREF _Toc347566294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5" w:history="1">
            <w:r w:rsidR="00C77FA9" w:rsidRPr="009623F9">
              <w:rPr>
                <w:rStyle w:val="Hyperlink"/>
                <w:noProof/>
              </w:rPr>
              <w:t>13.4.1.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uHear</w:t>
            </w:r>
            <w:r w:rsidR="00C77FA9">
              <w:rPr>
                <w:noProof/>
                <w:webHidden/>
              </w:rPr>
              <w:tab/>
            </w:r>
            <w:r w:rsidR="00C77FA9">
              <w:rPr>
                <w:noProof/>
                <w:webHidden/>
              </w:rPr>
              <w:fldChar w:fldCharType="begin"/>
            </w:r>
            <w:r w:rsidR="00C77FA9">
              <w:rPr>
                <w:noProof/>
                <w:webHidden/>
              </w:rPr>
              <w:instrText xml:space="preserve"> PAGEREF _Toc347566295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6" w:history="1">
            <w:r w:rsidR="00C77FA9" w:rsidRPr="009623F9">
              <w:rPr>
                <w:rStyle w:val="Hyperlink"/>
                <w:noProof/>
              </w:rPr>
              <w:t>13.4.2.</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en línea</w:t>
            </w:r>
            <w:r w:rsidR="00C77FA9">
              <w:rPr>
                <w:noProof/>
                <w:webHidden/>
              </w:rPr>
              <w:tab/>
            </w:r>
            <w:r w:rsidR="00C77FA9">
              <w:rPr>
                <w:noProof/>
                <w:webHidden/>
              </w:rPr>
              <w:fldChar w:fldCharType="begin"/>
            </w:r>
            <w:r w:rsidR="00C77FA9">
              <w:rPr>
                <w:noProof/>
                <w:webHidden/>
              </w:rPr>
              <w:instrText xml:space="preserve"> PAGEREF _Toc347566296 \h </w:instrText>
            </w:r>
            <w:r w:rsidR="00C77FA9">
              <w:rPr>
                <w:noProof/>
                <w:webHidden/>
              </w:rPr>
            </w:r>
            <w:r w:rsidR="00C77FA9">
              <w:rPr>
                <w:noProof/>
                <w:webHidden/>
              </w:rPr>
              <w:fldChar w:fldCharType="separate"/>
            </w:r>
            <w:r w:rsidR="00B2490D">
              <w:rPr>
                <w:noProof/>
                <w:webHidden/>
              </w:rPr>
              <w:t>57</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7" w:history="1">
            <w:r w:rsidR="00C77FA9" w:rsidRPr="009623F9">
              <w:rPr>
                <w:rStyle w:val="Hyperlink"/>
                <w:noProof/>
              </w:rPr>
              <w:t>13.4.3.</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auditivo</w:t>
            </w:r>
            <w:r w:rsidR="00C77FA9">
              <w:rPr>
                <w:noProof/>
                <w:webHidden/>
              </w:rPr>
              <w:tab/>
            </w:r>
            <w:r w:rsidR="00C77FA9">
              <w:rPr>
                <w:noProof/>
                <w:webHidden/>
              </w:rPr>
              <w:fldChar w:fldCharType="begin"/>
            </w:r>
            <w:r w:rsidR="00C77FA9">
              <w:rPr>
                <w:noProof/>
                <w:webHidden/>
              </w:rPr>
              <w:instrText xml:space="preserve"> PAGEREF _Toc347566297 \h </w:instrText>
            </w:r>
            <w:r w:rsidR="00C77FA9">
              <w:rPr>
                <w:noProof/>
                <w:webHidden/>
              </w:rPr>
            </w:r>
            <w:r w:rsidR="00C77FA9">
              <w:rPr>
                <w:noProof/>
                <w:webHidden/>
              </w:rPr>
              <w:fldChar w:fldCharType="separate"/>
            </w:r>
            <w:r w:rsidR="00B2490D">
              <w:rPr>
                <w:noProof/>
                <w:webHidden/>
              </w:rPr>
              <w:t>59</w:t>
            </w:r>
            <w:r w:rsidR="00C77FA9">
              <w:rPr>
                <w:noProof/>
                <w:webHidden/>
              </w:rPr>
              <w:fldChar w:fldCharType="end"/>
            </w:r>
          </w:hyperlink>
        </w:p>
        <w:p w:rsidR="00C77FA9" w:rsidRDefault="00F03984">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8" w:history="1">
            <w:r w:rsidR="00C77FA9" w:rsidRPr="009623F9">
              <w:rPr>
                <w:rStyle w:val="Hyperlink"/>
                <w:noProof/>
              </w:rPr>
              <w:t>13.4.4.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Your Hearing – Android</w:t>
            </w:r>
            <w:r w:rsidR="00C77FA9">
              <w:rPr>
                <w:noProof/>
                <w:webHidden/>
              </w:rPr>
              <w:tab/>
            </w:r>
            <w:r w:rsidR="00C77FA9">
              <w:rPr>
                <w:noProof/>
                <w:webHidden/>
              </w:rPr>
              <w:fldChar w:fldCharType="begin"/>
            </w:r>
            <w:r w:rsidR="00C77FA9">
              <w:rPr>
                <w:noProof/>
                <w:webHidden/>
              </w:rPr>
              <w:instrText xml:space="preserve"> PAGEREF _Toc347566298 \h </w:instrText>
            </w:r>
            <w:r w:rsidR="00C77FA9">
              <w:rPr>
                <w:noProof/>
                <w:webHidden/>
              </w:rPr>
            </w:r>
            <w:r w:rsidR="00C77FA9">
              <w:rPr>
                <w:noProof/>
                <w:webHidden/>
              </w:rPr>
              <w:fldChar w:fldCharType="separate"/>
            </w:r>
            <w:r w:rsidR="00B2490D">
              <w:rPr>
                <w:noProof/>
                <w:webHidden/>
              </w:rPr>
              <w:t>61</w:t>
            </w:r>
            <w:r w:rsidR="00C77FA9">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44" w:name="_Toc347565933"/>
      <w:bookmarkStart w:id="45" w:name="_Toc347566211"/>
      <w:r w:rsidRPr="00F76769">
        <w:lastRenderedPageBreak/>
        <w:t>Índices</w:t>
      </w:r>
      <w:r>
        <w:t xml:space="preserve"> de ilustraciones, gráficas y figuras</w:t>
      </w:r>
      <w:bookmarkEnd w:id="44"/>
      <w:bookmarkEnd w:id="45"/>
    </w:p>
    <w:p w:rsidR="00AD0B2F" w:rsidRDefault="00AD0B2F" w:rsidP="00AD0B2F">
      <w:pPr>
        <w:pStyle w:val="12"/>
      </w:pPr>
      <w:bookmarkStart w:id="46" w:name="_Toc347565934"/>
      <w:bookmarkStart w:id="47" w:name="_Toc347566212"/>
      <w:r w:rsidRPr="00F76769">
        <w:t>Índice de</w:t>
      </w:r>
      <w:r>
        <w:t xml:space="preserve"> </w:t>
      </w:r>
      <w:r w:rsidRPr="00F76769">
        <w:t>ilustraciones</w:t>
      </w:r>
      <w:bookmarkEnd w:id="46"/>
      <w:bookmarkEnd w:id="47"/>
    </w:p>
    <w:p w:rsidR="00443A45" w:rsidRDefault="00245F9B">
      <w:pPr>
        <w:pStyle w:val="TableofFigures"/>
        <w:tabs>
          <w:tab w:val="right" w:leader="dot" w:pos="10250"/>
        </w:tabs>
        <w:rPr>
          <w:rFonts w:asciiTheme="minorHAnsi" w:eastAsiaTheme="minorEastAsia" w:hAnsiTheme="minorHAnsi" w:cstheme="minorBidi"/>
          <w:noProof/>
          <w:sz w:val="22"/>
          <w:szCs w:val="22"/>
          <w:lang w:val="en-US" w:eastAsia="en-US"/>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4112322" w:history="1">
        <w:r w:rsidR="00443A45" w:rsidRPr="00665474">
          <w:rPr>
            <w:rStyle w:val="Hyperlink"/>
            <w:rFonts w:eastAsia="Calibri"/>
            <w:noProof/>
          </w:rPr>
          <w:t>Ilustración 1 – Oído medio</w:t>
        </w:r>
        <w:r w:rsidR="00443A45">
          <w:rPr>
            <w:noProof/>
            <w:webHidden/>
          </w:rPr>
          <w:tab/>
        </w:r>
        <w:r w:rsidR="00443A45">
          <w:rPr>
            <w:noProof/>
            <w:webHidden/>
          </w:rPr>
          <w:fldChar w:fldCharType="begin"/>
        </w:r>
        <w:r w:rsidR="00443A45">
          <w:rPr>
            <w:noProof/>
            <w:webHidden/>
          </w:rPr>
          <w:instrText xml:space="preserve"> PAGEREF _Toc384112322 \h </w:instrText>
        </w:r>
        <w:r w:rsidR="00443A45">
          <w:rPr>
            <w:noProof/>
            <w:webHidden/>
          </w:rPr>
        </w:r>
        <w:r w:rsidR="00443A45">
          <w:rPr>
            <w:noProof/>
            <w:webHidden/>
          </w:rPr>
          <w:fldChar w:fldCharType="separate"/>
        </w:r>
        <w:r w:rsidR="00443A45">
          <w:rPr>
            <w:noProof/>
            <w:webHidden/>
          </w:rPr>
          <w:t>17</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23" w:history="1">
        <w:r w:rsidR="00443A45" w:rsidRPr="00665474">
          <w:rPr>
            <w:rStyle w:val="Hyperlink"/>
            <w:rFonts w:eastAsia="Calibri"/>
            <w:noProof/>
          </w:rPr>
          <w:t>Ilustración 2 – Oído interno</w:t>
        </w:r>
        <w:r w:rsidR="00443A45">
          <w:rPr>
            <w:noProof/>
            <w:webHidden/>
          </w:rPr>
          <w:tab/>
        </w:r>
        <w:r w:rsidR="00443A45">
          <w:rPr>
            <w:noProof/>
            <w:webHidden/>
          </w:rPr>
          <w:fldChar w:fldCharType="begin"/>
        </w:r>
        <w:r w:rsidR="00443A45">
          <w:rPr>
            <w:noProof/>
            <w:webHidden/>
          </w:rPr>
          <w:instrText xml:space="preserve"> PAGEREF _Toc384112323 \h </w:instrText>
        </w:r>
        <w:r w:rsidR="00443A45">
          <w:rPr>
            <w:noProof/>
            <w:webHidden/>
          </w:rPr>
        </w:r>
        <w:r w:rsidR="00443A45">
          <w:rPr>
            <w:noProof/>
            <w:webHidden/>
          </w:rPr>
          <w:fldChar w:fldCharType="separate"/>
        </w:r>
        <w:r w:rsidR="00443A45">
          <w:rPr>
            <w:noProof/>
            <w:webHidden/>
          </w:rPr>
          <w:t>17</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24" w:history="1">
        <w:r w:rsidR="00443A45" w:rsidRPr="00665474">
          <w:rPr>
            <w:rStyle w:val="Hyperlink"/>
            <w:rFonts w:eastAsia="Calibri"/>
            <w:noProof/>
          </w:rPr>
          <w:t>Ilustración 3 – Umbrales del sonido</w:t>
        </w:r>
        <w:r w:rsidR="00443A45">
          <w:rPr>
            <w:noProof/>
            <w:webHidden/>
          </w:rPr>
          <w:tab/>
        </w:r>
        <w:r w:rsidR="00443A45">
          <w:rPr>
            <w:noProof/>
            <w:webHidden/>
          </w:rPr>
          <w:fldChar w:fldCharType="begin"/>
        </w:r>
        <w:r w:rsidR="00443A45">
          <w:rPr>
            <w:noProof/>
            <w:webHidden/>
          </w:rPr>
          <w:instrText xml:space="preserve"> PAGEREF _Toc384112324 \h </w:instrText>
        </w:r>
        <w:r w:rsidR="00443A45">
          <w:rPr>
            <w:noProof/>
            <w:webHidden/>
          </w:rPr>
        </w:r>
        <w:r w:rsidR="00443A45">
          <w:rPr>
            <w:noProof/>
            <w:webHidden/>
          </w:rPr>
          <w:fldChar w:fldCharType="separate"/>
        </w:r>
        <w:r w:rsidR="00443A45">
          <w:rPr>
            <w:noProof/>
            <w:webHidden/>
          </w:rPr>
          <w:t>20</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25" w:history="1">
        <w:r w:rsidR="00443A45" w:rsidRPr="00665474">
          <w:rPr>
            <w:rStyle w:val="Hyperlink"/>
            <w:rFonts w:eastAsia="Calibri"/>
            <w:noProof/>
          </w:rPr>
          <w:t>Ilustración 4 – Audiómetro eléctrico</w:t>
        </w:r>
        <w:r w:rsidR="00443A45">
          <w:rPr>
            <w:noProof/>
            <w:webHidden/>
          </w:rPr>
          <w:tab/>
        </w:r>
        <w:r w:rsidR="00443A45">
          <w:rPr>
            <w:noProof/>
            <w:webHidden/>
          </w:rPr>
          <w:fldChar w:fldCharType="begin"/>
        </w:r>
        <w:r w:rsidR="00443A45">
          <w:rPr>
            <w:noProof/>
            <w:webHidden/>
          </w:rPr>
          <w:instrText xml:space="preserve"> PAGEREF _Toc384112325 \h </w:instrText>
        </w:r>
        <w:r w:rsidR="00443A45">
          <w:rPr>
            <w:noProof/>
            <w:webHidden/>
          </w:rPr>
        </w:r>
        <w:r w:rsidR="00443A45">
          <w:rPr>
            <w:noProof/>
            <w:webHidden/>
          </w:rPr>
          <w:fldChar w:fldCharType="separate"/>
        </w:r>
        <w:r w:rsidR="00443A45">
          <w:rPr>
            <w:noProof/>
            <w:webHidden/>
          </w:rPr>
          <w:t>21</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26" w:history="1">
        <w:r w:rsidR="00443A45" w:rsidRPr="00665474">
          <w:rPr>
            <w:rStyle w:val="Hyperlink"/>
            <w:rFonts w:eastAsia="Calibri"/>
            <w:noProof/>
            <w:lang w:val="en-US"/>
          </w:rPr>
          <w:t>Ilustración 5 – Audiograma</w:t>
        </w:r>
        <w:r w:rsidR="00443A45">
          <w:rPr>
            <w:noProof/>
            <w:webHidden/>
          </w:rPr>
          <w:tab/>
        </w:r>
        <w:r w:rsidR="00443A45">
          <w:rPr>
            <w:noProof/>
            <w:webHidden/>
          </w:rPr>
          <w:fldChar w:fldCharType="begin"/>
        </w:r>
        <w:r w:rsidR="00443A45">
          <w:rPr>
            <w:noProof/>
            <w:webHidden/>
          </w:rPr>
          <w:instrText xml:space="preserve"> PAGEREF _Toc384112326 \h </w:instrText>
        </w:r>
        <w:r w:rsidR="00443A45">
          <w:rPr>
            <w:noProof/>
            <w:webHidden/>
          </w:rPr>
        </w:r>
        <w:r w:rsidR="00443A45">
          <w:rPr>
            <w:noProof/>
            <w:webHidden/>
          </w:rPr>
          <w:fldChar w:fldCharType="separate"/>
        </w:r>
        <w:r w:rsidR="00443A45">
          <w:rPr>
            <w:noProof/>
            <w:webHidden/>
          </w:rPr>
          <w:t>22</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27" w:history="1">
        <w:r w:rsidR="00443A45" w:rsidRPr="00665474">
          <w:rPr>
            <w:rStyle w:val="Hyperlink"/>
            <w:rFonts w:eastAsia="Calibri"/>
            <w:noProof/>
          </w:rPr>
          <w:t>Ilustración 6 – Fase de inicialización</w:t>
        </w:r>
        <w:r w:rsidR="00443A45">
          <w:rPr>
            <w:noProof/>
            <w:webHidden/>
          </w:rPr>
          <w:tab/>
        </w:r>
        <w:r w:rsidR="00443A45">
          <w:rPr>
            <w:noProof/>
            <w:webHidden/>
          </w:rPr>
          <w:fldChar w:fldCharType="begin"/>
        </w:r>
        <w:r w:rsidR="00443A45">
          <w:rPr>
            <w:noProof/>
            <w:webHidden/>
          </w:rPr>
          <w:instrText xml:space="preserve"> PAGEREF _Toc384112327 \h </w:instrText>
        </w:r>
        <w:r w:rsidR="00443A45">
          <w:rPr>
            <w:noProof/>
            <w:webHidden/>
          </w:rPr>
        </w:r>
        <w:r w:rsidR="00443A45">
          <w:rPr>
            <w:noProof/>
            <w:webHidden/>
          </w:rPr>
          <w:fldChar w:fldCharType="separate"/>
        </w:r>
        <w:r w:rsidR="00443A45">
          <w:rPr>
            <w:noProof/>
            <w:webHidden/>
          </w:rPr>
          <w:t>29</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28" w:history="1">
        <w:r w:rsidR="00443A45" w:rsidRPr="00665474">
          <w:rPr>
            <w:rStyle w:val="Hyperlink"/>
            <w:rFonts w:eastAsia="Calibri"/>
            <w:noProof/>
          </w:rPr>
          <w:t>Ilustración 7 – Fase de productización</w:t>
        </w:r>
        <w:r w:rsidR="00443A45">
          <w:rPr>
            <w:noProof/>
            <w:webHidden/>
          </w:rPr>
          <w:tab/>
        </w:r>
        <w:r w:rsidR="00443A45">
          <w:rPr>
            <w:noProof/>
            <w:webHidden/>
          </w:rPr>
          <w:fldChar w:fldCharType="begin"/>
        </w:r>
        <w:r w:rsidR="00443A45">
          <w:rPr>
            <w:noProof/>
            <w:webHidden/>
          </w:rPr>
          <w:instrText xml:space="preserve"> PAGEREF _Toc384112328 \h </w:instrText>
        </w:r>
        <w:r w:rsidR="00443A45">
          <w:rPr>
            <w:noProof/>
            <w:webHidden/>
          </w:rPr>
        </w:r>
        <w:r w:rsidR="00443A45">
          <w:rPr>
            <w:noProof/>
            <w:webHidden/>
          </w:rPr>
          <w:fldChar w:fldCharType="separate"/>
        </w:r>
        <w:r w:rsidR="00443A45">
          <w:rPr>
            <w:noProof/>
            <w:webHidden/>
          </w:rPr>
          <w:t>30</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29" w:history="1">
        <w:r w:rsidR="00443A45" w:rsidRPr="00665474">
          <w:rPr>
            <w:rStyle w:val="Hyperlink"/>
            <w:rFonts w:eastAsia="Calibri"/>
            <w:noProof/>
          </w:rPr>
          <w:t>Ilustración 8 – Soporte de la aplicación en las operaciones básicas de la Clínica Audinsa</w:t>
        </w:r>
        <w:r w:rsidR="00443A45">
          <w:rPr>
            <w:noProof/>
            <w:webHidden/>
          </w:rPr>
          <w:tab/>
        </w:r>
        <w:r w:rsidR="00443A45">
          <w:rPr>
            <w:noProof/>
            <w:webHidden/>
          </w:rPr>
          <w:fldChar w:fldCharType="begin"/>
        </w:r>
        <w:r w:rsidR="00443A45">
          <w:rPr>
            <w:noProof/>
            <w:webHidden/>
          </w:rPr>
          <w:instrText xml:space="preserve"> PAGEREF _Toc384112329 \h </w:instrText>
        </w:r>
        <w:r w:rsidR="00443A45">
          <w:rPr>
            <w:noProof/>
            <w:webHidden/>
          </w:rPr>
        </w:r>
        <w:r w:rsidR="00443A45">
          <w:rPr>
            <w:noProof/>
            <w:webHidden/>
          </w:rPr>
          <w:fldChar w:fldCharType="separate"/>
        </w:r>
        <w:r w:rsidR="00443A45">
          <w:rPr>
            <w:noProof/>
            <w:webHidden/>
          </w:rPr>
          <w:t>32</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0" w:history="1">
        <w:r w:rsidR="00443A45" w:rsidRPr="00665474">
          <w:rPr>
            <w:rStyle w:val="Hyperlink"/>
            <w:rFonts w:eastAsia="Calibri"/>
            <w:noProof/>
          </w:rPr>
          <w:t>Ilustración 9 – Módulos de la aplicación</w:t>
        </w:r>
        <w:r w:rsidR="00443A45">
          <w:rPr>
            <w:noProof/>
            <w:webHidden/>
          </w:rPr>
          <w:tab/>
        </w:r>
        <w:r w:rsidR="00443A45">
          <w:rPr>
            <w:noProof/>
            <w:webHidden/>
          </w:rPr>
          <w:fldChar w:fldCharType="begin"/>
        </w:r>
        <w:r w:rsidR="00443A45">
          <w:rPr>
            <w:noProof/>
            <w:webHidden/>
          </w:rPr>
          <w:instrText xml:space="preserve"> PAGEREF _Toc384112330 \h </w:instrText>
        </w:r>
        <w:r w:rsidR="00443A45">
          <w:rPr>
            <w:noProof/>
            <w:webHidden/>
          </w:rPr>
        </w:r>
        <w:r w:rsidR="00443A45">
          <w:rPr>
            <w:noProof/>
            <w:webHidden/>
          </w:rPr>
          <w:fldChar w:fldCharType="separate"/>
        </w:r>
        <w:r w:rsidR="00443A45">
          <w:rPr>
            <w:noProof/>
            <w:webHidden/>
          </w:rPr>
          <w:t>39</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1" w:history="1">
        <w:r w:rsidR="00443A45" w:rsidRPr="00665474">
          <w:rPr>
            <w:rStyle w:val="Hyperlink"/>
            <w:rFonts w:eastAsia="Calibri"/>
            <w:noProof/>
          </w:rPr>
          <w:t>Ilustración 10 – Casos de uso</w:t>
        </w:r>
        <w:r w:rsidR="00443A45">
          <w:rPr>
            <w:noProof/>
            <w:webHidden/>
          </w:rPr>
          <w:tab/>
        </w:r>
        <w:r w:rsidR="00443A45">
          <w:rPr>
            <w:noProof/>
            <w:webHidden/>
          </w:rPr>
          <w:fldChar w:fldCharType="begin"/>
        </w:r>
        <w:r w:rsidR="00443A45">
          <w:rPr>
            <w:noProof/>
            <w:webHidden/>
          </w:rPr>
          <w:instrText xml:space="preserve"> PAGEREF _Toc384112331 \h </w:instrText>
        </w:r>
        <w:r w:rsidR="00443A45">
          <w:rPr>
            <w:noProof/>
            <w:webHidden/>
          </w:rPr>
        </w:r>
        <w:r w:rsidR="00443A45">
          <w:rPr>
            <w:noProof/>
            <w:webHidden/>
          </w:rPr>
          <w:fldChar w:fldCharType="separate"/>
        </w:r>
        <w:r w:rsidR="00443A45">
          <w:rPr>
            <w:noProof/>
            <w:webHidden/>
          </w:rPr>
          <w:t>40</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2" w:history="1">
        <w:r w:rsidR="00443A45" w:rsidRPr="00665474">
          <w:rPr>
            <w:rStyle w:val="Hyperlink"/>
            <w:rFonts w:eastAsia="Calibri"/>
            <w:noProof/>
          </w:rPr>
          <w:t>Ilustración 11 – Diagrama de clases</w:t>
        </w:r>
        <w:r w:rsidR="00443A45">
          <w:rPr>
            <w:noProof/>
            <w:webHidden/>
          </w:rPr>
          <w:tab/>
        </w:r>
        <w:r w:rsidR="00443A45">
          <w:rPr>
            <w:noProof/>
            <w:webHidden/>
          </w:rPr>
          <w:fldChar w:fldCharType="begin"/>
        </w:r>
        <w:r w:rsidR="00443A45">
          <w:rPr>
            <w:noProof/>
            <w:webHidden/>
          </w:rPr>
          <w:instrText xml:space="preserve"> PAGEREF _Toc384112332 \h </w:instrText>
        </w:r>
        <w:r w:rsidR="00443A45">
          <w:rPr>
            <w:noProof/>
            <w:webHidden/>
          </w:rPr>
        </w:r>
        <w:r w:rsidR="00443A45">
          <w:rPr>
            <w:noProof/>
            <w:webHidden/>
          </w:rPr>
          <w:fldChar w:fldCharType="separate"/>
        </w:r>
        <w:r w:rsidR="00443A45">
          <w:rPr>
            <w:noProof/>
            <w:webHidden/>
          </w:rPr>
          <w:t>41</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3" w:history="1">
        <w:r w:rsidR="00443A45" w:rsidRPr="00665474">
          <w:rPr>
            <w:rStyle w:val="Hyperlink"/>
            <w:rFonts w:eastAsia="Calibri"/>
            <w:noProof/>
          </w:rPr>
          <w:t>Ilustración 12 – Diseño conceptual de la solución</w:t>
        </w:r>
        <w:r w:rsidR="00443A45">
          <w:rPr>
            <w:noProof/>
            <w:webHidden/>
          </w:rPr>
          <w:tab/>
        </w:r>
        <w:r w:rsidR="00443A45">
          <w:rPr>
            <w:noProof/>
            <w:webHidden/>
          </w:rPr>
          <w:fldChar w:fldCharType="begin"/>
        </w:r>
        <w:r w:rsidR="00443A45">
          <w:rPr>
            <w:noProof/>
            <w:webHidden/>
          </w:rPr>
          <w:instrText xml:space="preserve"> PAGEREF _Toc384112333 \h </w:instrText>
        </w:r>
        <w:r w:rsidR="00443A45">
          <w:rPr>
            <w:noProof/>
            <w:webHidden/>
          </w:rPr>
        </w:r>
        <w:r w:rsidR="00443A45">
          <w:rPr>
            <w:noProof/>
            <w:webHidden/>
          </w:rPr>
          <w:fldChar w:fldCharType="separate"/>
        </w:r>
        <w:r w:rsidR="00443A45">
          <w:rPr>
            <w:noProof/>
            <w:webHidden/>
          </w:rPr>
          <w:t>43</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4" w:history="1">
        <w:r w:rsidR="00443A45" w:rsidRPr="00665474">
          <w:rPr>
            <w:rStyle w:val="Hyperlink"/>
            <w:rFonts w:eastAsia="Calibri"/>
            <w:noProof/>
          </w:rPr>
          <w:t>Ilustración 13 – Diseño de base de Datos</w:t>
        </w:r>
        <w:r w:rsidR="00443A45">
          <w:rPr>
            <w:noProof/>
            <w:webHidden/>
          </w:rPr>
          <w:tab/>
        </w:r>
        <w:r w:rsidR="00443A45">
          <w:rPr>
            <w:noProof/>
            <w:webHidden/>
          </w:rPr>
          <w:fldChar w:fldCharType="begin"/>
        </w:r>
        <w:r w:rsidR="00443A45">
          <w:rPr>
            <w:noProof/>
            <w:webHidden/>
          </w:rPr>
          <w:instrText xml:space="preserve"> PAGEREF _Toc384112334 \h </w:instrText>
        </w:r>
        <w:r w:rsidR="00443A45">
          <w:rPr>
            <w:noProof/>
            <w:webHidden/>
          </w:rPr>
        </w:r>
        <w:r w:rsidR="00443A45">
          <w:rPr>
            <w:noProof/>
            <w:webHidden/>
          </w:rPr>
          <w:fldChar w:fldCharType="separate"/>
        </w:r>
        <w:r w:rsidR="00443A45">
          <w:rPr>
            <w:noProof/>
            <w:webHidden/>
          </w:rPr>
          <w:t>44</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5" w:history="1">
        <w:r w:rsidR="00443A45" w:rsidRPr="00665474">
          <w:rPr>
            <w:rStyle w:val="Hyperlink"/>
            <w:rFonts w:eastAsia="Calibri"/>
            <w:noProof/>
          </w:rPr>
          <w:t>Ilustración 14 – Aplicación Audinsa Audiología instalada en un dispositivo inteligente</w:t>
        </w:r>
        <w:r w:rsidR="00443A45">
          <w:rPr>
            <w:noProof/>
            <w:webHidden/>
          </w:rPr>
          <w:tab/>
        </w:r>
        <w:r w:rsidR="00443A45">
          <w:rPr>
            <w:noProof/>
            <w:webHidden/>
          </w:rPr>
          <w:fldChar w:fldCharType="begin"/>
        </w:r>
        <w:r w:rsidR="00443A45">
          <w:rPr>
            <w:noProof/>
            <w:webHidden/>
          </w:rPr>
          <w:instrText xml:space="preserve"> PAGEREF _Toc384112335 \h </w:instrText>
        </w:r>
        <w:r w:rsidR="00443A45">
          <w:rPr>
            <w:noProof/>
            <w:webHidden/>
          </w:rPr>
        </w:r>
        <w:r w:rsidR="00443A45">
          <w:rPr>
            <w:noProof/>
            <w:webHidden/>
          </w:rPr>
          <w:fldChar w:fldCharType="separate"/>
        </w:r>
        <w:r w:rsidR="00443A45">
          <w:rPr>
            <w:noProof/>
            <w:webHidden/>
          </w:rPr>
          <w:t>48</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6" w:history="1">
        <w:r w:rsidR="00443A45" w:rsidRPr="00665474">
          <w:rPr>
            <w:rStyle w:val="Hyperlink"/>
            <w:rFonts w:eastAsia="Calibri"/>
            <w:noProof/>
          </w:rPr>
          <w:t>Ilustración 15 – Aplicación Audinsa Audiología pantalla de inicio</w:t>
        </w:r>
        <w:r w:rsidR="00443A45">
          <w:rPr>
            <w:noProof/>
            <w:webHidden/>
          </w:rPr>
          <w:tab/>
        </w:r>
        <w:r w:rsidR="00443A45">
          <w:rPr>
            <w:noProof/>
            <w:webHidden/>
          </w:rPr>
          <w:fldChar w:fldCharType="begin"/>
        </w:r>
        <w:r w:rsidR="00443A45">
          <w:rPr>
            <w:noProof/>
            <w:webHidden/>
          </w:rPr>
          <w:instrText xml:space="preserve"> PAGEREF _Toc384112336 \h </w:instrText>
        </w:r>
        <w:r w:rsidR="00443A45">
          <w:rPr>
            <w:noProof/>
            <w:webHidden/>
          </w:rPr>
        </w:r>
        <w:r w:rsidR="00443A45">
          <w:rPr>
            <w:noProof/>
            <w:webHidden/>
          </w:rPr>
          <w:fldChar w:fldCharType="separate"/>
        </w:r>
        <w:r w:rsidR="00443A45">
          <w:rPr>
            <w:noProof/>
            <w:webHidden/>
          </w:rPr>
          <w:t>49</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7" w:history="1">
        <w:r w:rsidR="00443A45" w:rsidRPr="00665474">
          <w:rPr>
            <w:rStyle w:val="Hyperlink"/>
            <w:rFonts w:eastAsia="Calibri"/>
            <w:noProof/>
          </w:rPr>
          <w:t>Ilustración 16 – Aplicación Audinsa Audiología pantalla de creación de perfil</w:t>
        </w:r>
        <w:r w:rsidR="00443A45">
          <w:rPr>
            <w:noProof/>
            <w:webHidden/>
          </w:rPr>
          <w:tab/>
        </w:r>
        <w:r w:rsidR="00443A45">
          <w:rPr>
            <w:noProof/>
            <w:webHidden/>
          </w:rPr>
          <w:fldChar w:fldCharType="begin"/>
        </w:r>
        <w:r w:rsidR="00443A45">
          <w:rPr>
            <w:noProof/>
            <w:webHidden/>
          </w:rPr>
          <w:instrText xml:space="preserve"> PAGEREF _Toc384112337 \h </w:instrText>
        </w:r>
        <w:r w:rsidR="00443A45">
          <w:rPr>
            <w:noProof/>
            <w:webHidden/>
          </w:rPr>
        </w:r>
        <w:r w:rsidR="00443A45">
          <w:rPr>
            <w:noProof/>
            <w:webHidden/>
          </w:rPr>
          <w:fldChar w:fldCharType="separate"/>
        </w:r>
        <w:r w:rsidR="00443A45">
          <w:rPr>
            <w:noProof/>
            <w:webHidden/>
          </w:rPr>
          <w:t>50</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8" w:history="1">
        <w:r w:rsidR="00443A45" w:rsidRPr="00665474">
          <w:rPr>
            <w:rStyle w:val="Hyperlink"/>
            <w:rFonts w:eastAsia="Calibri"/>
            <w:noProof/>
          </w:rPr>
          <w:t>Ilustración 17 – Aplicación Audinsa Audiología , pantalla con perfil creado</w:t>
        </w:r>
        <w:r w:rsidR="00443A45">
          <w:rPr>
            <w:noProof/>
            <w:webHidden/>
          </w:rPr>
          <w:tab/>
        </w:r>
        <w:r w:rsidR="00443A45">
          <w:rPr>
            <w:noProof/>
            <w:webHidden/>
          </w:rPr>
          <w:fldChar w:fldCharType="begin"/>
        </w:r>
        <w:r w:rsidR="00443A45">
          <w:rPr>
            <w:noProof/>
            <w:webHidden/>
          </w:rPr>
          <w:instrText xml:space="preserve"> PAGEREF _Toc384112338 \h </w:instrText>
        </w:r>
        <w:r w:rsidR="00443A45">
          <w:rPr>
            <w:noProof/>
            <w:webHidden/>
          </w:rPr>
        </w:r>
        <w:r w:rsidR="00443A45">
          <w:rPr>
            <w:noProof/>
            <w:webHidden/>
          </w:rPr>
          <w:fldChar w:fldCharType="separate"/>
        </w:r>
        <w:r w:rsidR="00443A45">
          <w:rPr>
            <w:noProof/>
            <w:webHidden/>
          </w:rPr>
          <w:t>51</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39" w:history="1">
        <w:r w:rsidR="00443A45" w:rsidRPr="00665474">
          <w:rPr>
            <w:rStyle w:val="Hyperlink"/>
            <w:rFonts w:eastAsia="Calibri"/>
            <w:noProof/>
          </w:rPr>
          <w:t>Ilustración 18 – Aplicación Audinsa Audiología, pantalla con listado de exámenes</w:t>
        </w:r>
        <w:r w:rsidR="00443A45">
          <w:rPr>
            <w:noProof/>
            <w:webHidden/>
          </w:rPr>
          <w:tab/>
        </w:r>
        <w:r w:rsidR="00443A45">
          <w:rPr>
            <w:noProof/>
            <w:webHidden/>
          </w:rPr>
          <w:fldChar w:fldCharType="begin"/>
        </w:r>
        <w:r w:rsidR="00443A45">
          <w:rPr>
            <w:noProof/>
            <w:webHidden/>
          </w:rPr>
          <w:instrText xml:space="preserve"> PAGEREF _Toc384112339 \h </w:instrText>
        </w:r>
        <w:r w:rsidR="00443A45">
          <w:rPr>
            <w:noProof/>
            <w:webHidden/>
          </w:rPr>
        </w:r>
        <w:r w:rsidR="00443A45">
          <w:rPr>
            <w:noProof/>
            <w:webHidden/>
          </w:rPr>
          <w:fldChar w:fldCharType="separate"/>
        </w:r>
        <w:r w:rsidR="00443A45">
          <w:rPr>
            <w:noProof/>
            <w:webHidden/>
          </w:rPr>
          <w:t>52</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0" w:history="1">
        <w:r w:rsidR="00443A45" w:rsidRPr="00665474">
          <w:rPr>
            <w:rStyle w:val="Hyperlink"/>
            <w:rFonts w:eastAsia="Calibri"/>
            <w:noProof/>
          </w:rPr>
          <w:t>Ilustración 19 – Aplicación Audinsa Audiología, pantalla con menú de opciones</w:t>
        </w:r>
        <w:r w:rsidR="00443A45">
          <w:rPr>
            <w:noProof/>
            <w:webHidden/>
          </w:rPr>
          <w:tab/>
        </w:r>
        <w:r w:rsidR="00443A45">
          <w:rPr>
            <w:noProof/>
            <w:webHidden/>
          </w:rPr>
          <w:fldChar w:fldCharType="begin"/>
        </w:r>
        <w:r w:rsidR="00443A45">
          <w:rPr>
            <w:noProof/>
            <w:webHidden/>
          </w:rPr>
          <w:instrText xml:space="preserve"> PAGEREF _Toc384112340 \h </w:instrText>
        </w:r>
        <w:r w:rsidR="00443A45">
          <w:rPr>
            <w:noProof/>
            <w:webHidden/>
          </w:rPr>
        </w:r>
        <w:r w:rsidR="00443A45">
          <w:rPr>
            <w:noProof/>
            <w:webHidden/>
          </w:rPr>
          <w:fldChar w:fldCharType="separate"/>
        </w:r>
        <w:r w:rsidR="00443A45">
          <w:rPr>
            <w:noProof/>
            <w:webHidden/>
          </w:rPr>
          <w:t>53</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1" w:history="1">
        <w:r w:rsidR="00443A45" w:rsidRPr="00665474">
          <w:rPr>
            <w:rStyle w:val="Hyperlink"/>
            <w:rFonts w:eastAsia="Calibri"/>
            <w:noProof/>
          </w:rPr>
          <w:t>Ilustración 20 – Aplicación Audinsa Audiología, pantalla instrucciones de examen Sensibilidad de oído.</w:t>
        </w:r>
        <w:r w:rsidR="00443A45">
          <w:rPr>
            <w:noProof/>
            <w:webHidden/>
          </w:rPr>
          <w:tab/>
        </w:r>
        <w:r w:rsidR="00443A45">
          <w:rPr>
            <w:noProof/>
            <w:webHidden/>
          </w:rPr>
          <w:fldChar w:fldCharType="begin"/>
        </w:r>
        <w:r w:rsidR="00443A45">
          <w:rPr>
            <w:noProof/>
            <w:webHidden/>
          </w:rPr>
          <w:instrText xml:space="preserve"> PAGEREF _Toc384112341 \h </w:instrText>
        </w:r>
        <w:r w:rsidR="00443A45">
          <w:rPr>
            <w:noProof/>
            <w:webHidden/>
          </w:rPr>
        </w:r>
        <w:r w:rsidR="00443A45">
          <w:rPr>
            <w:noProof/>
            <w:webHidden/>
          </w:rPr>
          <w:fldChar w:fldCharType="separate"/>
        </w:r>
        <w:r w:rsidR="00443A45">
          <w:rPr>
            <w:noProof/>
            <w:webHidden/>
          </w:rPr>
          <w:t>54</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2" w:history="1">
        <w:r w:rsidR="00443A45" w:rsidRPr="00665474">
          <w:rPr>
            <w:rStyle w:val="Hyperlink"/>
            <w:rFonts w:eastAsia="Calibri"/>
            <w:noProof/>
          </w:rPr>
          <w:t>Ilustración 21 – Aplicación Audinsa Audiología, pantalla instrucciones de examen Cuestionario.</w:t>
        </w:r>
        <w:r w:rsidR="00443A45">
          <w:rPr>
            <w:noProof/>
            <w:webHidden/>
          </w:rPr>
          <w:tab/>
        </w:r>
        <w:r w:rsidR="00443A45">
          <w:rPr>
            <w:noProof/>
            <w:webHidden/>
          </w:rPr>
          <w:fldChar w:fldCharType="begin"/>
        </w:r>
        <w:r w:rsidR="00443A45">
          <w:rPr>
            <w:noProof/>
            <w:webHidden/>
          </w:rPr>
          <w:instrText xml:space="preserve"> PAGEREF _Toc384112342 \h </w:instrText>
        </w:r>
        <w:r w:rsidR="00443A45">
          <w:rPr>
            <w:noProof/>
            <w:webHidden/>
          </w:rPr>
        </w:r>
        <w:r w:rsidR="00443A45">
          <w:rPr>
            <w:noProof/>
            <w:webHidden/>
          </w:rPr>
          <w:fldChar w:fldCharType="separate"/>
        </w:r>
        <w:r w:rsidR="00443A45">
          <w:rPr>
            <w:noProof/>
            <w:webHidden/>
          </w:rPr>
          <w:t>55</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3" w:history="1">
        <w:r w:rsidR="00443A45" w:rsidRPr="00665474">
          <w:rPr>
            <w:rStyle w:val="Hyperlink"/>
            <w:rFonts w:eastAsia="Calibri"/>
            <w:noProof/>
          </w:rPr>
          <w:t>Ilustración 22 – Aplicación Audinsa Audiología, pantalla del examen Cuestionario.</w:t>
        </w:r>
        <w:r w:rsidR="00443A45">
          <w:rPr>
            <w:noProof/>
            <w:webHidden/>
          </w:rPr>
          <w:tab/>
        </w:r>
        <w:r w:rsidR="00443A45">
          <w:rPr>
            <w:noProof/>
            <w:webHidden/>
          </w:rPr>
          <w:fldChar w:fldCharType="begin"/>
        </w:r>
        <w:r w:rsidR="00443A45">
          <w:rPr>
            <w:noProof/>
            <w:webHidden/>
          </w:rPr>
          <w:instrText xml:space="preserve"> PAGEREF _Toc384112343 \h </w:instrText>
        </w:r>
        <w:r w:rsidR="00443A45">
          <w:rPr>
            <w:noProof/>
            <w:webHidden/>
          </w:rPr>
        </w:r>
        <w:r w:rsidR="00443A45">
          <w:rPr>
            <w:noProof/>
            <w:webHidden/>
          </w:rPr>
          <w:fldChar w:fldCharType="separate"/>
        </w:r>
        <w:r w:rsidR="00443A45">
          <w:rPr>
            <w:noProof/>
            <w:webHidden/>
          </w:rPr>
          <w:t>56</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4" w:history="1">
        <w:r w:rsidR="00443A45" w:rsidRPr="00665474">
          <w:rPr>
            <w:rStyle w:val="Hyperlink"/>
            <w:rFonts w:eastAsia="Calibri"/>
            <w:noProof/>
          </w:rPr>
          <w:t>Ilustración 23 – Aplicación Audinsa Audiología, pantalla resultado de examen Cuestionario.</w:t>
        </w:r>
        <w:r w:rsidR="00443A45">
          <w:rPr>
            <w:noProof/>
            <w:webHidden/>
          </w:rPr>
          <w:tab/>
        </w:r>
        <w:r w:rsidR="00443A45">
          <w:rPr>
            <w:noProof/>
            <w:webHidden/>
          </w:rPr>
          <w:fldChar w:fldCharType="begin"/>
        </w:r>
        <w:r w:rsidR="00443A45">
          <w:rPr>
            <w:noProof/>
            <w:webHidden/>
          </w:rPr>
          <w:instrText xml:space="preserve"> PAGEREF _Toc384112344 \h </w:instrText>
        </w:r>
        <w:r w:rsidR="00443A45">
          <w:rPr>
            <w:noProof/>
            <w:webHidden/>
          </w:rPr>
        </w:r>
        <w:r w:rsidR="00443A45">
          <w:rPr>
            <w:noProof/>
            <w:webHidden/>
          </w:rPr>
          <w:fldChar w:fldCharType="separate"/>
        </w:r>
        <w:r w:rsidR="00443A45">
          <w:rPr>
            <w:noProof/>
            <w:webHidden/>
          </w:rPr>
          <w:t>57</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5" w:history="1">
        <w:r w:rsidR="00443A45" w:rsidRPr="00665474">
          <w:rPr>
            <w:rStyle w:val="Hyperlink"/>
            <w:rFonts w:eastAsia="Calibri"/>
            <w:noProof/>
          </w:rPr>
          <w:t>Ilustración 24 – Aplicación Audinsa Audiología, pantalla Acciones sobre el  perfil.</w:t>
        </w:r>
        <w:r w:rsidR="00443A45">
          <w:rPr>
            <w:noProof/>
            <w:webHidden/>
          </w:rPr>
          <w:tab/>
        </w:r>
        <w:r w:rsidR="00443A45">
          <w:rPr>
            <w:noProof/>
            <w:webHidden/>
          </w:rPr>
          <w:fldChar w:fldCharType="begin"/>
        </w:r>
        <w:r w:rsidR="00443A45">
          <w:rPr>
            <w:noProof/>
            <w:webHidden/>
          </w:rPr>
          <w:instrText xml:space="preserve"> PAGEREF _Toc384112345 \h </w:instrText>
        </w:r>
        <w:r w:rsidR="00443A45">
          <w:rPr>
            <w:noProof/>
            <w:webHidden/>
          </w:rPr>
        </w:r>
        <w:r w:rsidR="00443A45">
          <w:rPr>
            <w:noProof/>
            <w:webHidden/>
          </w:rPr>
          <w:fldChar w:fldCharType="separate"/>
        </w:r>
        <w:r w:rsidR="00443A45">
          <w:rPr>
            <w:noProof/>
            <w:webHidden/>
          </w:rPr>
          <w:t>58</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6" w:history="1">
        <w:r w:rsidR="00443A45" w:rsidRPr="00665474">
          <w:rPr>
            <w:rStyle w:val="Hyperlink"/>
            <w:rFonts w:eastAsia="Calibri"/>
            <w:noProof/>
          </w:rPr>
          <w:t>Ilustración 25 – Aplicación Audinsa Audiología, pantalla confirmación  del eliminación del perfil.</w:t>
        </w:r>
        <w:r w:rsidR="00443A45">
          <w:rPr>
            <w:noProof/>
            <w:webHidden/>
          </w:rPr>
          <w:tab/>
        </w:r>
        <w:r w:rsidR="00443A45">
          <w:rPr>
            <w:noProof/>
            <w:webHidden/>
          </w:rPr>
          <w:fldChar w:fldCharType="begin"/>
        </w:r>
        <w:r w:rsidR="00443A45">
          <w:rPr>
            <w:noProof/>
            <w:webHidden/>
          </w:rPr>
          <w:instrText xml:space="preserve"> PAGEREF _Toc384112346 \h </w:instrText>
        </w:r>
        <w:r w:rsidR="00443A45">
          <w:rPr>
            <w:noProof/>
            <w:webHidden/>
          </w:rPr>
        </w:r>
        <w:r w:rsidR="00443A45">
          <w:rPr>
            <w:noProof/>
            <w:webHidden/>
          </w:rPr>
          <w:fldChar w:fldCharType="separate"/>
        </w:r>
        <w:r w:rsidR="00443A45">
          <w:rPr>
            <w:noProof/>
            <w:webHidden/>
          </w:rPr>
          <w:t>59</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7" w:history="1">
        <w:r w:rsidR="00443A45" w:rsidRPr="00665474">
          <w:rPr>
            <w:rStyle w:val="Hyperlink"/>
            <w:rFonts w:eastAsia="Calibri"/>
            <w:noProof/>
          </w:rPr>
          <w:t>Ilustración 26 – Aplicación Audinsa Audiología, pantalla perfil eliminado satisfactoriamente.</w:t>
        </w:r>
        <w:r w:rsidR="00443A45">
          <w:rPr>
            <w:noProof/>
            <w:webHidden/>
          </w:rPr>
          <w:tab/>
        </w:r>
        <w:r w:rsidR="00443A45">
          <w:rPr>
            <w:noProof/>
            <w:webHidden/>
          </w:rPr>
          <w:fldChar w:fldCharType="begin"/>
        </w:r>
        <w:r w:rsidR="00443A45">
          <w:rPr>
            <w:noProof/>
            <w:webHidden/>
          </w:rPr>
          <w:instrText xml:space="preserve"> PAGEREF _Toc384112347 \h </w:instrText>
        </w:r>
        <w:r w:rsidR="00443A45">
          <w:rPr>
            <w:noProof/>
            <w:webHidden/>
          </w:rPr>
        </w:r>
        <w:r w:rsidR="00443A45">
          <w:rPr>
            <w:noProof/>
            <w:webHidden/>
          </w:rPr>
          <w:fldChar w:fldCharType="separate"/>
        </w:r>
        <w:r w:rsidR="00443A45">
          <w:rPr>
            <w:noProof/>
            <w:webHidden/>
          </w:rPr>
          <w:t>60</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8" w:history="1">
        <w:r w:rsidR="00443A45" w:rsidRPr="00665474">
          <w:rPr>
            <w:rStyle w:val="Hyperlink"/>
            <w:rFonts w:eastAsia="Calibri"/>
            <w:noProof/>
          </w:rPr>
          <w:t>Ilustración 27 – Imágenes de a</w:t>
        </w:r>
        <w:r w:rsidR="00443A45" w:rsidRPr="00665474">
          <w:rPr>
            <w:rStyle w:val="Hyperlink"/>
            <w:rFonts w:eastAsia="Calibri"/>
            <w:noProof/>
            <w:lang w:eastAsia="es-CR"/>
          </w:rPr>
          <w:t>plicación basada en tecnología móvil para conocer el estado auditivo</w:t>
        </w:r>
        <w:r w:rsidR="00443A45">
          <w:rPr>
            <w:noProof/>
            <w:webHidden/>
          </w:rPr>
          <w:tab/>
        </w:r>
        <w:r w:rsidR="00443A45">
          <w:rPr>
            <w:noProof/>
            <w:webHidden/>
          </w:rPr>
          <w:fldChar w:fldCharType="begin"/>
        </w:r>
        <w:r w:rsidR="00443A45">
          <w:rPr>
            <w:noProof/>
            <w:webHidden/>
          </w:rPr>
          <w:instrText xml:space="preserve"> PAGEREF _Toc384112348 \h </w:instrText>
        </w:r>
        <w:r w:rsidR="00443A45">
          <w:rPr>
            <w:noProof/>
            <w:webHidden/>
          </w:rPr>
        </w:r>
        <w:r w:rsidR="00443A45">
          <w:rPr>
            <w:noProof/>
            <w:webHidden/>
          </w:rPr>
          <w:fldChar w:fldCharType="separate"/>
        </w:r>
        <w:r w:rsidR="00443A45">
          <w:rPr>
            <w:noProof/>
            <w:webHidden/>
          </w:rPr>
          <w:t>61</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49" w:history="1">
        <w:r w:rsidR="00443A45" w:rsidRPr="00665474">
          <w:rPr>
            <w:rStyle w:val="Hyperlink"/>
            <w:rFonts w:eastAsia="Calibri"/>
            <w:noProof/>
          </w:rPr>
          <w:t>Ilustración 16 - Pantalla principal uHear Aplicación uHear</w:t>
        </w:r>
        <w:r w:rsidR="00443A45">
          <w:rPr>
            <w:noProof/>
            <w:webHidden/>
          </w:rPr>
          <w:tab/>
        </w:r>
        <w:r w:rsidR="00443A45">
          <w:rPr>
            <w:noProof/>
            <w:webHidden/>
          </w:rPr>
          <w:fldChar w:fldCharType="begin"/>
        </w:r>
        <w:r w:rsidR="00443A45">
          <w:rPr>
            <w:noProof/>
            <w:webHidden/>
          </w:rPr>
          <w:instrText xml:space="preserve"> PAGEREF _Toc384112349 \h </w:instrText>
        </w:r>
        <w:r w:rsidR="00443A45">
          <w:rPr>
            <w:noProof/>
            <w:webHidden/>
          </w:rPr>
        </w:r>
        <w:r w:rsidR="00443A45">
          <w:rPr>
            <w:noProof/>
            <w:webHidden/>
          </w:rPr>
          <w:fldChar w:fldCharType="separate"/>
        </w:r>
        <w:r w:rsidR="00443A45">
          <w:rPr>
            <w:noProof/>
            <w:webHidden/>
          </w:rPr>
          <w:t>69</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0" w:history="1">
        <w:r w:rsidR="00443A45" w:rsidRPr="00665474">
          <w:rPr>
            <w:rStyle w:val="Hyperlink"/>
            <w:rFonts w:eastAsia="Calibri"/>
            <w:noProof/>
          </w:rPr>
          <w:t>Ilustración 17 – Sensibilidad de oído uHear – Prueba en ejecución Aplicación uHear</w:t>
        </w:r>
        <w:r w:rsidR="00443A45">
          <w:rPr>
            <w:noProof/>
            <w:webHidden/>
          </w:rPr>
          <w:tab/>
        </w:r>
        <w:r w:rsidR="00443A45">
          <w:rPr>
            <w:noProof/>
            <w:webHidden/>
          </w:rPr>
          <w:fldChar w:fldCharType="begin"/>
        </w:r>
        <w:r w:rsidR="00443A45">
          <w:rPr>
            <w:noProof/>
            <w:webHidden/>
          </w:rPr>
          <w:instrText xml:space="preserve"> PAGEREF _Toc384112350 \h </w:instrText>
        </w:r>
        <w:r w:rsidR="00443A45">
          <w:rPr>
            <w:noProof/>
            <w:webHidden/>
          </w:rPr>
        </w:r>
        <w:r w:rsidR="00443A45">
          <w:rPr>
            <w:noProof/>
            <w:webHidden/>
          </w:rPr>
          <w:fldChar w:fldCharType="separate"/>
        </w:r>
        <w:r w:rsidR="00443A45">
          <w:rPr>
            <w:noProof/>
            <w:webHidden/>
          </w:rPr>
          <w:t>70</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1" w:history="1">
        <w:r w:rsidR="00443A45" w:rsidRPr="00665474">
          <w:rPr>
            <w:rStyle w:val="Hyperlink"/>
            <w:rFonts w:eastAsia="Calibri"/>
            <w:noProof/>
          </w:rPr>
          <w:t>Ilustración 18 – Pantalla de resultados examen de sensibilidad de oído</w:t>
        </w:r>
        <w:r w:rsidR="00443A45">
          <w:rPr>
            <w:noProof/>
            <w:webHidden/>
          </w:rPr>
          <w:tab/>
        </w:r>
        <w:r w:rsidR="00443A45">
          <w:rPr>
            <w:noProof/>
            <w:webHidden/>
          </w:rPr>
          <w:fldChar w:fldCharType="begin"/>
        </w:r>
        <w:r w:rsidR="00443A45">
          <w:rPr>
            <w:noProof/>
            <w:webHidden/>
          </w:rPr>
          <w:instrText xml:space="preserve"> PAGEREF _Toc384112351 \h </w:instrText>
        </w:r>
        <w:r w:rsidR="00443A45">
          <w:rPr>
            <w:noProof/>
            <w:webHidden/>
          </w:rPr>
        </w:r>
        <w:r w:rsidR="00443A45">
          <w:rPr>
            <w:noProof/>
            <w:webHidden/>
          </w:rPr>
          <w:fldChar w:fldCharType="separate"/>
        </w:r>
        <w:r w:rsidR="00443A45">
          <w:rPr>
            <w:noProof/>
            <w:webHidden/>
          </w:rPr>
          <w:t>71</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2" w:history="1">
        <w:r w:rsidR="00443A45" w:rsidRPr="00665474">
          <w:rPr>
            <w:rStyle w:val="Hyperlink"/>
            <w:rFonts w:eastAsia="Calibri"/>
            <w:noProof/>
          </w:rPr>
          <w:t>Ilustración 19 – Pantalla de resultados uHear</w:t>
        </w:r>
        <w:r w:rsidR="00443A45">
          <w:rPr>
            <w:noProof/>
            <w:webHidden/>
          </w:rPr>
          <w:tab/>
        </w:r>
        <w:r w:rsidR="00443A45">
          <w:rPr>
            <w:noProof/>
            <w:webHidden/>
          </w:rPr>
          <w:fldChar w:fldCharType="begin"/>
        </w:r>
        <w:r w:rsidR="00443A45">
          <w:rPr>
            <w:noProof/>
            <w:webHidden/>
          </w:rPr>
          <w:instrText xml:space="preserve"> PAGEREF _Toc384112352 \h </w:instrText>
        </w:r>
        <w:r w:rsidR="00443A45">
          <w:rPr>
            <w:noProof/>
            <w:webHidden/>
          </w:rPr>
        </w:r>
        <w:r w:rsidR="00443A45">
          <w:rPr>
            <w:noProof/>
            <w:webHidden/>
          </w:rPr>
          <w:fldChar w:fldCharType="separate"/>
        </w:r>
        <w:r w:rsidR="00443A45">
          <w:rPr>
            <w:noProof/>
            <w:webHidden/>
          </w:rPr>
          <w:t>71</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3" w:history="1">
        <w:r w:rsidR="00443A45" w:rsidRPr="00665474">
          <w:rPr>
            <w:rStyle w:val="Hyperlink"/>
            <w:rFonts w:eastAsia="Calibri"/>
            <w:noProof/>
          </w:rPr>
          <w:t>Ilustración 20 – Pantalla de resultados guardados</w:t>
        </w:r>
        <w:r w:rsidR="00443A45">
          <w:rPr>
            <w:noProof/>
            <w:webHidden/>
          </w:rPr>
          <w:tab/>
        </w:r>
        <w:r w:rsidR="00443A45">
          <w:rPr>
            <w:noProof/>
            <w:webHidden/>
          </w:rPr>
          <w:fldChar w:fldCharType="begin"/>
        </w:r>
        <w:r w:rsidR="00443A45">
          <w:rPr>
            <w:noProof/>
            <w:webHidden/>
          </w:rPr>
          <w:instrText xml:space="preserve"> PAGEREF _Toc384112353 \h </w:instrText>
        </w:r>
        <w:r w:rsidR="00443A45">
          <w:rPr>
            <w:noProof/>
            <w:webHidden/>
          </w:rPr>
        </w:r>
        <w:r w:rsidR="00443A45">
          <w:rPr>
            <w:noProof/>
            <w:webHidden/>
          </w:rPr>
          <w:fldChar w:fldCharType="separate"/>
        </w:r>
        <w:r w:rsidR="00443A45">
          <w:rPr>
            <w:noProof/>
            <w:webHidden/>
          </w:rPr>
          <w:t>72</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4" w:history="1">
        <w:r w:rsidR="00443A45" w:rsidRPr="00665474">
          <w:rPr>
            <w:rStyle w:val="Hyperlink"/>
            <w:rFonts w:eastAsia="Calibri"/>
            <w:noProof/>
          </w:rPr>
          <w:t>Ilustración 21 – Consejos auditivos</w:t>
        </w:r>
        <w:r w:rsidR="00443A45">
          <w:rPr>
            <w:noProof/>
            <w:webHidden/>
          </w:rPr>
          <w:tab/>
        </w:r>
        <w:r w:rsidR="00443A45">
          <w:rPr>
            <w:noProof/>
            <w:webHidden/>
          </w:rPr>
          <w:fldChar w:fldCharType="begin"/>
        </w:r>
        <w:r w:rsidR="00443A45">
          <w:rPr>
            <w:noProof/>
            <w:webHidden/>
          </w:rPr>
          <w:instrText xml:space="preserve"> PAGEREF _Toc384112354 \h </w:instrText>
        </w:r>
        <w:r w:rsidR="00443A45">
          <w:rPr>
            <w:noProof/>
            <w:webHidden/>
          </w:rPr>
        </w:r>
        <w:r w:rsidR="00443A45">
          <w:rPr>
            <w:noProof/>
            <w:webHidden/>
          </w:rPr>
          <w:fldChar w:fldCharType="separate"/>
        </w:r>
        <w:r w:rsidR="00443A45">
          <w:rPr>
            <w:noProof/>
            <w:webHidden/>
          </w:rPr>
          <w:t>72</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5" w:history="1">
        <w:r w:rsidR="00443A45" w:rsidRPr="00665474">
          <w:rPr>
            <w:rStyle w:val="Hyperlink"/>
            <w:rFonts w:eastAsia="Calibri"/>
            <w:noProof/>
          </w:rPr>
          <w:t>Ilustración 22 – Ubicación de centros especializados</w:t>
        </w:r>
        <w:r w:rsidR="00443A45">
          <w:rPr>
            <w:noProof/>
            <w:webHidden/>
          </w:rPr>
          <w:tab/>
        </w:r>
        <w:r w:rsidR="00443A45">
          <w:rPr>
            <w:noProof/>
            <w:webHidden/>
          </w:rPr>
          <w:fldChar w:fldCharType="begin"/>
        </w:r>
        <w:r w:rsidR="00443A45">
          <w:rPr>
            <w:noProof/>
            <w:webHidden/>
          </w:rPr>
          <w:instrText xml:space="preserve"> PAGEREF _Toc384112355 \h </w:instrText>
        </w:r>
        <w:r w:rsidR="00443A45">
          <w:rPr>
            <w:noProof/>
            <w:webHidden/>
          </w:rPr>
        </w:r>
        <w:r w:rsidR="00443A45">
          <w:rPr>
            <w:noProof/>
            <w:webHidden/>
          </w:rPr>
          <w:fldChar w:fldCharType="separate"/>
        </w:r>
        <w:r w:rsidR="00443A45">
          <w:rPr>
            <w:noProof/>
            <w:webHidden/>
          </w:rPr>
          <w:t>73</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6" w:history="1">
        <w:r w:rsidR="00443A45" w:rsidRPr="00665474">
          <w:rPr>
            <w:rStyle w:val="Hyperlink"/>
            <w:rFonts w:eastAsia="Calibri"/>
            <w:noProof/>
          </w:rPr>
          <w:t>Ilustración 23 – Aplicación test en línea: Flujo de imágenes</w:t>
        </w:r>
        <w:r w:rsidR="00443A45">
          <w:rPr>
            <w:noProof/>
            <w:webHidden/>
          </w:rPr>
          <w:tab/>
        </w:r>
        <w:r w:rsidR="00443A45">
          <w:rPr>
            <w:noProof/>
            <w:webHidden/>
          </w:rPr>
          <w:fldChar w:fldCharType="begin"/>
        </w:r>
        <w:r w:rsidR="00443A45">
          <w:rPr>
            <w:noProof/>
            <w:webHidden/>
          </w:rPr>
          <w:instrText xml:space="preserve"> PAGEREF _Toc384112356 \h </w:instrText>
        </w:r>
        <w:r w:rsidR="00443A45">
          <w:rPr>
            <w:noProof/>
            <w:webHidden/>
          </w:rPr>
        </w:r>
        <w:r w:rsidR="00443A45">
          <w:rPr>
            <w:noProof/>
            <w:webHidden/>
          </w:rPr>
          <w:fldChar w:fldCharType="separate"/>
        </w:r>
        <w:r w:rsidR="00443A45">
          <w:rPr>
            <w:noProof/>
            <w:webHidden/>
          </w:rPr>
          <w:t>74</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7" w:history="1">
        <w:r w:rsidR="00443A45" w:rsidRPr="00665474">
          <w:rPr>
            <w:rStyle w:val="Hyperlink"/>
            <w:rFonts w:eastAsia="Calibri"/>
            <w:noProof/>
          </w:rPr>
          <w:t>Ilustración 24 – Aplicación test auditivo Test Auditivo de Phonak</w:t>
        </w:r>
        <w:r w:rsidR="00443A45">
          <w:rPr>
            <w:noProof/>
            <w:webHidden/>
          </w:rPr>
          <w:tab/>
        </w:r>
        <w:r w:rsidR="00443A45">
          <w:rPr>
            <w:noProof/>
            <w:webHidden/>
          </w:rPr>
          <w:fldChar w:fldCharType="begin"/>
        </w:r>
        <w:r w:rsidR="00443A45">
          <w:rPr>
            <w:noProof/>
            <w:webHidden/>
          </w:rPr>
          <w:instrText xml:space="preserve"> PAGEREF _Toc384112357 \h </w:instrText>
        </w:r>
        <w:r w:rsidR="00443A45">
          <w:rPr>
            <w:noProof/>
            <w:webHidden/>
          </w:rPr>
        </w:r>
        <w:r w:rsidR="00443A45">
          <w:rPr>
            <w:noProof/>
            <w:webHidden/>
          </w:rPr>
          <w:fldChar w:fldCharType="separate"/>
        </w:r>
        <w:r w:rsidR="00443A45">
          <w:rPr>
            <w:noProof/>
            <w:webHidden/>
          </w:rPr>
          <w:t>76</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8" w:history="1">
        <w:r w:rsidR="00443A45" w:rsidRPr="00665474">
          <w:rPr>
            <w:rStyle w:val="Hyperlink"/>
            <w:rFonts w:eastAsia="Calibri"/>
            <w:noProof/>
            <w:lang w:val="en-US"/>
          </w:rPr>
          <w:t>Ilustración 25 – Pantalla principal Test your hearing</w:t>
        </w:r>
        <w:r w:rsidR="00443A45">
          <w:rPr>
            <w:noProof/>
            <w:webHidden/>
          </w:rPr>
          <w:tab/>
        </w:r>
        <w:r w:rsidR="00443A45">
          <w:rPr>
            <w:noProof/>
            <w:webHidden/>
          </w:rPr>
          <w:fldChar w:fldCharType="begin"/>
        </w:r>
        <w:r w:rsidR="00443A45">
          <w:rPr>
            <w:noProof/>
            <w:webHidden/>
          </w:rPr>
          <w:instrText xml:space="preserve"> PAGEREF _Toc384112358 \h </w:instrText>
        </w:r>
        <w:r w:rsidR="00443A45">
          <w:rPr>
            <w:noProof/>
            <w:webHidden/>
          </w:rPr>
        </w:r>
        <w:r w:rsidR="00443A45">
          <w:rPr>
            <w:noProof/>
            <w:webHidden/>
          </w:rPr>
          <w:fldChar w:fldCharType="separate"/>
        </w:r>
        <w:r w:rsidR="00443A45">
          <w:rPr>
            <w:noProof/>
            <w:webHidden/>
          </w:rPr>
          <w:t>77</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59" w:history="1">
        <w:r w:rsidR="00443A45" w:rsidRPr="00665474">
          <w:rPr>
            <w:rStyle w:val="Hyperlink"/>
            <w:rFonts w:eastAsia="Calibri"/>
            <w:noProof/>
          </w:rPr>
          <w:t>Ilustración 26 – Interfaz de la prueba de rango de frecuencias</w:t>
        </w:r>
        <w:r w:rsidR="00443A45">
          <w:rPr>
            <w:noProof/>
            <w:webHidden/>
          </w:rPr>
          <w:tab/>
        </w:r>
        <w:r w:rsidR="00443A45">
          <w:rPr>
            <w:noProof/>
            <w:webHidden/>
          </w:rPr>
          <w:fldChar w:fldCharType="begin"/>
        </w:r>
        <w:r w:rsidR="00443A45">
          <w:rPr>
            <w:noProof/>
            <w:webHidden/>
          </w:rPr>
          <w:instrText xml:space="preserve"> PAGEREF _Toc384112359 \h </w:instrText>
        </w:r>
        <w:r w:rsidR="00443A45">
          <w:rPr>
            <w:noProof/>
            <w:webHidden/>
          </w:rPr>
        </w:r>
        <w:r w:rsidR="00443A45">
          <w:rPr>
            <w:noProof/>
            <w:webHidden/>
          </w:rPr>
          <w:fldChar w:fldCharType="separate"/>
        </w:r>
        <w:r w:rsidR="00443A45">
          <w:rPr>
            <w:noProof/>
            <w:webHidden/>
          </w:rPr>
          <w:t>77</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60" w:history="1">
        <w:r w:rsidR="00443A45" w:rsidRPr="00665474">
          <w:rPr>
            <w:rStyle w:val="Hyperlink"/>
            <w:rFonts w:eastAsia="Calibri"/>
            <w:noProof/>
          </w:rPr>
          <w:t>Ilustración 27 – Pantalla de resultados de rango de frecuencias</w:t>
        </w:r>
        <w:r w:rsidR="00443A45">
          <w:rPr>
            <w:noProof/>
            <w:webHidden/>
          </w:rPr>
          <w:tab/>
        </w:r>
        <w:r w:rsidR="00443A45">
          <w:rPr>
            <w:noProof/>
            <w:webHidden/>
          </w:rPr>
          <w:fldChar w:fldCharType="begin"/>
        </w:r>
        <w:r w:rsidR="00443A45">
          <w:rPr>
            <w:noProof/>
            <w:webHidden/>
          </w:rPr>
          <w:instrText xml:space="preserve"> PAGEREF _Toc384112360 \h </w:instrText>
        </w:r>
        <w:r w:rsidR="00443A45">
          <w:rPr>
            <w:noProof/>
            <w:webHidden/>
          </w:rPr>
        </w:r>
        <w:r w:rsidR="00443A45">
          <w:rPr>
            <w:noProof/>
            <w:webHidden/>
          </w:rPr>
          <w:fldChar w:fldCharType="separate"/>
        </w:r>
        <w:r w:rsidR="00443A45">
          <w:rPr>
            <w:noProof/>
            <w:webHidden/>
          </w:rPr>
          <w:t>78</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61" w:history="1">
        <w:r w:rsidR="00443A45" w:rsidRPr="00665474">
          <w:rPr>
            <w:rStyle w:val="Hyperlink"/>
            <w:rFonts w:eastAsia="Calibri"/>
            <w:noProof/>
          </w:rPr>
          <w:t>Ilustración 28 – Interfaz diferenciación de frecuencias</w:t>
        </w:r>
        <w:r w:rsidR="00443A45">
          <w:rPr>
            <w:noProof/>
            <w:webHidden/>
          </w:rPr>
          <w:tab/>
        </w:r>
        <w:r w:rsidR="00443A45">
          <w:rPr>
            <w:noProof/>
            <w:webHidden/>
          </w:rPr>
          <w:fldChar w:fldCharType="begin"/>
        </w:r>
        <w:r w:rsidR="00443A45">
          <w:rPr>
            <w:noProof/>
            <w:webHidden/>
          </w:rPr>
          <w:instrText xml:space="preserve"> PAGEREF _Toc384112361 \h </w:instrText>
        </w:r>
        <w:r w:rsidR="00443A45">
          <w:rPr>
            <w:noProof/>
            <w:webHidden/>
          </w:rPr>
        </w:r>
        <w:r w:rsidR="00443A45">
          <w:rPr>
            <w:noProof/>
            <w:webHidden/>
          </w:rPr>
          <w:fldChar w:fldCharType="separate"/>
        </w:r>
        <w:r w:rsidR="00443A45">
          <w:rPr>
            <w:noProof/>
            <w:webHidden/>
          </w:rPr>
          <w:t>79</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62" w:history="1">
        <w:r w:rsidR="00443A45" w:rsidRPr="00665474">
          <w:rPr>
            <w:rStyle w:val="Hyperlink"/>
            <w:rFonts w:eastAsia="Calibri"/>
            <w:noProof/>
          </w:rPr>
          <w:t>Ilustración 29 – Gráfico representativo diferenciación de frecuencias</w:t>
        </w:r>
        <w:r w:rsidR="00443A45">
          <w:rPr>
            <w:noProof/>
            <w:webHidden/>
          </w:rPr>
          <w:tab/>
        </w:r>
        <w:r w:rsidR="00443A45">
          <w:rPr>
            <w:noProof/>
            <w:webHidden/>
          </w:rPr>
          <w:fldChar w:fldCharType="begin"/>
        </w:r>
        <w:r w:rsidR="00443A45">
          <w:rPr>
            <w:noProof/>
            <w:webHidden/>
          </w:rPr>
          <w:instrText xml:space="preserve"> PAGEREF _Toc384112362 \h </w:instrText>
        </w:r>
        <w:r w:rsidR="00443A45">
          <w:rPr>
            <w:noProof/>
            <w:webHidden/>
          </w:rPr>
        </w:r>
        <w:r w:rsidR="00443A45">
          <w:rPr>
            <w:noProof/>
            <w:webHidden/>
          </w:rPr>
          <w:fldChar w:fldCharType="separate"/>
        </w:r>
        <w:r w:rsidR="00443A45">
          <w:rPr>
            <w:noProof/>
            <w:webHidden/>
          </w:rPr>
          <w:t>79</w:t>
        </w:r>
        <w:r w:rsidR="00443A45">
          <w:rPr>
            <w:noProof/>
            <w:webHidden/>
          </w:rPr>
          <w:fldChar w:fldCharType="end"/>
        </w:r>
      </w:hyperlink>
    </w:p>
    <w:p w:rsidR="00443A45" w:rsidRDefault="00F03984">
      <w:pPr>
        <w:pStyle w:val="TableofFigures"/>
        <w:tabs>
          <w:tab w:val="right" w:leader="dot" w:pos="10250"/>
        </w:tabs>
        <w:rPr>
          <w:rFonts w:asciiTheme="minorHAnsi" w:eastAsiaTheme="minorEastAsia" w:hAnsiTheme="minorHAnsi" w:cstheme="minorBidi"/>
          <w:noProof/>
          <w:sz w:val="22"/>
          <w:szCs w:val="22"/>
          <w:lang w:val="en-US" w:eastAsia="en-US"/>
        </w:rPr>
      </w:pPr>
      <w:hyperlink w:anchor="_Toc384112363" w:history="1">
        <w:r w:rsidR="00443A45" w:rsidRPr="00665474">
          <w:rPr>
            <w:rStyle w:val="Hyperlink"/>
            <w:rFonts w:eastAsia="Calibri"/>
            <w:noProof/>
          </w:rPr>
          <w:t>Ilustración 30 – Pantalla de resultados de diferenciación de frecuencias Aplicación Test your hearing</w:t>
        </w:r>
        <w:r w:rsidR="00443A45">
          <w:rPr>
            <w:noProof/>
            <w:webHidden/>
          </w:rPr>
          <w:tab/>
        </w:r>
        <w:r w:rsidR="00443A45">
          <w:rPr>
            <w:noProof/>
            <w:webHidden/>
          </w:rPr>
          <w:fldChar w:fldCharType="begin"/>
        </w:r>
        <w:r w:rsidR="00443A45">
          <w:rPr>
            <w:noProof/>
            <w:webHidden/>
          </w:rPr>
          <w:instrText xml:space="preserve"> PAGEREF _Toc384112363 \h </w:instrText>
        </w:r>
        <w:r w:rsidR="00443A45">
          <w:rPr>
            <w:noProof/>
            <w:webHidden/>
          </w:rPr>
        </w:r>
        <w:r w:rsidR="00443A45">
          <w:rPr>
            <w:noProof/>
            <w:webHidden/>
          </w:rPr>
          <w:fldChar w:fldCharType="separate"/>
        </w:r>
        <w:r w:rsidR="00443A45">
          <w:rPr>
            <w:noProof/>
            <w:webHidden/>
          </w:rPr>
          <w:t>80</w:t>
        </w:r>
        <w:r w:rsidR="00443A45">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48" w:name="_Toc347565935"/>
      <w:bookmarkStart w:id="49" w:name="_Toc347566213"/>
      <w:r>
        <w:lastRenderedPageBreak/>
        <w:t>CAPÍTULO 1</w:t>
      </w:r>
      <w:bookmarkEnd w:id="48"/>
      <w:bookmarkEnd w:id="49"/>
      <w:r w:rsidRPr="00993CDF">
        <w:t xml:space="preserve"> </w:t>
      </w:r>
    </w:p>
    <w:p w:rsidR="00AD0B2F" w:rsidRPr="00A87132" w:rsidRDefault="00AD0B2F" w:rsidP="00AD0B2F">
      <w:pPr>
        <w:pStyle w:val="12"/>
      </w:pPr>
      <w:bookmarkStart w:id="50" w:name="_Toc347565936"/>
      <w:bookmarkStart w:id="51" w:name="_Toc347566214"/>
      <w:r w:rsidRPr="00A87132">
        <w:t>Antecedentes</w:t>
      </w:r>
      <w:bookmarkEnd w:id="50"/>
      <w:bookmarkEnd w:id="51"/>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xml:space="preserve">,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52" w:name="_Toc347565937"/>
      <w:bookmarkStart w:id="53" w:name="_Toc347566215"/>
      <w:r w:rsidRPr="00143A2B">
        <w:t>Justificación</w:t>
      </w:r>
      <w:bookmarkEnd w:id="52"/>
      <w:bookmarkEnd w:id="53"/>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 xml:space="preserve">Cabe destacar que la solución no trata de remplazar el análisis del experto, sino de apoyar la información generada por los instrumentos ya existentes con la variante de que se desarrolla en una </w:t>
      </w:r>
      <w:r w:rsidRPr="00143A2B">
        <w:rPr>
          <w:lang w:eastAsia="es-CR"/>
        </w:rPr>
        <w:lastRenderedPageBreak/>
        <w:t>plataforma móvil, para que el usuario que desee solicite luego un examen o asesoría con el personal de la Clínica Audinsa.</w:t>
      </w:r>
    </w:p>
    <w:p w:rsidR="00AD0B2F" w:rsidRPr="00143A2B" w:rsidRDefault="00AD0B2F" w:rsidP="00AD0B2F">
      <w:pPr>
        <w:pStyle w:val="12"/>
      </w:pPr>
      <w:bookmarkStart w:id="54" w:name="_Toc347565938"/>
      <w:bookmarkStart w:id="55" w:name="_Toc347566216"/>
      <w:r w:rsidRPr="00143A2B">
        <w:t>Problemática a resolver</w:t>
      </w:r>
      <w:bookmarkEnd w:id="54"/>
      <w:bookmarkEnd w:id="55"/>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En síntesis la clínica Audinsa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56" w:name="_Toc347565939"/>
      <w:bookmarkStart w:id="57" w:name="_Toc347566217"/>
      <w:r w:rsidRPr="00C233AA">
        <w:t>Objetivos</w:t>
      </w:r>
      <w:bookmarkEnd w:id="56"/>
      <w:bookmarkEnd w:id="57"/>
    </w:p>
    <w:p w:rsidR="00AD0B2F" w:rsidRPr="00C233AA" w:rsidRDefault="00AD0B2F" w:rsidP="00AD0B2F">
      <w:pPr>
        <w:pStyle w:val="13"/>
        <w:tabs>
          <w:tab w:val="left" w:pos="1134"/>
        </w:tabs>
      </w:pPr>
      <w:bookmarkStart w:id="58" w:name="_Toc347565940"/>
      <w:bookmarkStart w:id="59" w:name="_Toc347566218"/>
      <w:r w:rsidRPr="00C233AA">
        <w:t>General</w:t>
      </w:r>
      <w:bookmarkEnd w:id="58"/>
      <w:bookmarkEnd w:id="59"/>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60" w:name="_Toc347565941"/>
      <w:bookmarkStart w:id="61" w:name="_Toc347566219"/>
      <w:r w:rsidRPr="007B05B4">
        <w:t>Específicos</w:t>
      </w:r>
      <w:bookmarkEnd w:id="60"/>
      <w:bookmarkEnd w:id="61"/>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lastRenderedPageBreak/>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443A45" w:rsidRDefault="00AD0B2F" w:rsidP="003451B9">
      <w:pPr>
        <w:pStyle w:val="ListParagraph"/>
        <w:numPr>
          <w:ilvl w:val="0"/>
          <w:numId w:val="4"/>
        </w:numPr>
        <w:rPr>
          <w:highlight w:val="yellow"/>
          <w:lang w:eastAsia="es-CR"/>
        </w:rPr>
      </w:pPr>
      <w:r w:rsidRPr="00443A45">
        <w:rPr>
          <w:highlight w:val="yellow"/>
          <w:lang w:eastAsia="es-CR"/>
        </w:rPr>
        <w:t xml:space="preserve">Identificar el equipo </w:t>
      </w:r>
      <w:r w:rsidR="00D558ED" w:rsidRPr="00D161C9">
        <w:rPr>
          <w:highlight w:val="yellow"/>
          <w:lang w:eastAsia="es-CR"/>
        </w:rPr>
        <w:t>auricular</w:t>
      </w:r>
      <w:r w:rsidR="00D558ED" w:rsidRPr="00443A45">
        <w:rPr>
          <w:highlight w:val="yellow"/>
          <w:lang w:eastAsia="es-CR"/>
        </w:rPr>
        <w:t xml:space="preserve"> </w:t>
      </w:r>
      <w:r w:rsidRPr="00443A45">
        <w:rPr>
          <w:highlight w:val="yellow"/>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443A45" w:rsidRDefault="00AD0B2F" w:rsidP="003451B9">
      <w:pPr>
        <w:pStyle w:val="ListParagraph"/>
        <w:numPr>
          <w:ilvl w:val="0"/>
          <w:numId w:val="4"/>
        </w:numPr>
        <w:rPr>
          <w:highlight w:val="yellow"/>
          <w:lang w:eastAsia="es-CR"/>
        </w:rPr>
      </w:pPr>
      <w:r w:rsidRPr="00443A45">
        <w:rPr>
          <w:highlight w:val="yellow"/>
          <w:lang w:eastAsia="es-CR"/>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62" w:name="_Toc347565942"/>
      <w:bookmarkStart w:id="63" w:name="_Toc347566220"/>
      <w:r w:rsidRPr="008574D5">
        <w:rPr>
          <w:szCs w:val="23"/>
        </w:rPr>
        <w:t>CAPÍTULO 2</w:t>
      </w:r>
      <w:bookmarkEnd w:id="62"/>
      <w:bookmarkEnd w:id="63"/>
      <w:r w:rsidRPr="008574D5">
        <w:rPr>
          <w:szCs w:val="23"/>
        </w:rPr>
        <w:t xml:space="preserve">  </w:t>
      </w:r>
    </w:p>
    <w:p w:rsidR="00AD0B2F" w:rsidRDefault="00AD0B2F" w:rsidP="003451B9">
      <w:pPr>
        <w:pStyle w:val="12"/>
        <w:numPr>
          <w:ilvl w:val="1"/>
          <w:numId w:val="8"/>
        </w:numPr>
      </w:pPr>
      <w:bookmarkStart w:id="64" w:name="_Toc347565943"/>
      <w:bookmarkStart w:id="65" w:name="_Toc347566221"/>
      <w:r>
        <w:t>Marco Referencial</w:t>
      </w:r>
      <w:bookmarkEnd w:id="64"/>
      <w:bookmarkEnd w:id="65"/>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66" w:name="_Toc347565944"/>
      <w:bookmarkStart w:id="67" w:name="_Toc347566222"/>
      <w:r w:rsidRPr="00143A2B">
        <w:rPr>
          <w:lang w:eastAsia="es-CR"/>
        </w:rPr>
        <w:t>Misión</w:t>
      </w:r>
      <w:bookmarkEnd w:id="66"/>
      <w:bookmarkEnd w:id="67"/>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68" w:name="_Toc347565945"/>
      <w:bookmarkStart w:id="69" w:name="_Toc347566223"/>
      <w:r w:rsidRPr="00143A2B">
        <w:rPr>
          <w:lang w:eastAsia="es-CR"/>
        </w:rPr>
        <w:t>Visión</w:t>
      </w:r>
      <w:bookmarkEnd w:id="68"/>
      <w:bookmarkEnd w:id="69"/>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70" w:name="_Toc347565946"/>
      <w:bookmarkStart w:id="71" w:name="_Toc347566224"/>
      <w:r w:rsidRPr="00993CDF">
        <w:t>Marco Conceptual</w:t>
      </w:r>
      <w:bookmarkEnd w:id="70"/>
      <w:bookmarkEnd w:id="71"/>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72"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w:t>
      </w:r>
      <w:r w:rsidRPr="00430584">
        <w:rPr>
          <w:lang w:eastAsia="es-CR"/>
        </w:rPr>
        <w:lastRenderedPageBreak/>
        <w:t xml:space="preserve">millones de personas que usen aplicaciones </w:t>
      </w:r>
      <w:r w:rsidR="00143A2B" w:rsidRPr="00430584">
        <w:rPr>
          <w:lang w:eastAsia="es-CR"/>
        </w:rPr>
        <w:t>médicas</w:t>
      </w:r>
      <w:r w:rsidRPr="00430584">
        <w:rPr>
          <w:lang w:eastAsia="es-CR"/>
        </w:rPr>
        <w:t xml:space="preserve"> en sus dispositivos móviles</w:t>
      </w:r>
      <w:bookmarkEnd w:id="72"/>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73" w:name="_Toc335825840"/>
      <w:bookmarkStart w:id="74" w:name="_Toc347565947"/>
      <w:bookmarkStart w:id="75" w:name="_Toc347566225"/>
      <w:r w:rsidRPr="007B05B4">
        <w:t>El sonido</w:t>
      </w:r>
      <w:bookmarkEnd w:id="73"/>
      <w:bookmarkEnd w:id="74"/>
      <w:bookmarkEnd w:id="75"/>
    </w:p>
    <w:p w:rsidR="00AD0B2F" w:rsidRDefault="00AD0B2F" w:rsidP="00AD0B2F">
      <w:pPr>
        <w:ind w:firstLine="708"/>
        <w:rPr>
          <w:lang w:eastAsia="es-CR"/>
        </w:rPr>
      </w:pPr>
      <w:bookmarkStart w:id="76"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76"/>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77" w:name="_Toc335825841"/>
      <w:bookmarkStart w:id="78" w:name="_Toc347565948"/>
      <w:bookmarkStart w:id="79" w:name="_Toc347566226"/>
      <w:r w:rsidRPr="007B05B4">
        <w:t>Frecuencia</w:t>
      </w:r>
      <w:bookmarkEnd w:id="77"/>
      <w:bookmarkEnd w:id="78"/>
      <w:bookmarkEnd w:id="79"/>
    </w:p>
    <w:p w:rsidR="00AD0B2F" w:rsidRDefault="00AD0B2F" w:rsidP="00AD0B2F">
      <w:pPr>
        <w:ind w:firstLine="708"/>
        <w:rPr>
          <w:lang w:eastAsia="es-CR"/>
        </w:rPr>
      </w:pPr>
      <w:bookmarkStart w:id="80" w:name="_Ref324257141"/>
      <w:r>
        <w:rPr>
          <w:lang w:eastAsia="es-CR"/>
        </w:rPr>
        <w:t xml:space="preserve">Corresponde a la medición del tiempo entre dos repeticiones. Es el número de vibraciones u oscilaciones completas que se efectúan en 1 segundo </w:t>
      </w:r>
      <w:bookmarkEnd w:id="80"/>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81" w:name="_Toc335825842"/>
      <w:bookmarkStart w:id="82" w:name="_Toc347565949"/>
      <w:bookmarkStart w:id="83" w:name="_Toc347566227"/>
      <w:r w:rsidRPr="007B05B4">
        <w:t>Decibel</w:t>
      </w:r>
      <w:bookmarkEnd w:id="81"/>
      <w:bookmarkEnd w:id="82"/>
      <w:bookmarkEnd w:id="83"/>
    </w:p>
    <w:p w:rsidR="00AD0B2F" w:rsidRDefault="00AD0B2F" w:rsidP="00AD0B2F">
      <w:pPr>
        <w:ind w:firstLine="708"/>
        <w:rPr>
          <w:lang w:eastAsia="es-CR"/>
        </w:rPr>
      </w:pPr>
      <w:bookmarkStart w:id="84" w:name="_Ref324257323"/>
      <w:r>
        <w:rPr>
          <w:lang w:eastAsia="es-CR"/>
        </w:rPr>
        <w:t xml:space="preserve">El decibelio es la principal unidad de medida utilizada para el nivel de potencia o nivel de intensidad del </w:t>
      </w:r>
      <w:r w:rsidRPr="00B541FB">
        <w:rPr>
          <w:lang w:eastAsia="es-CR"/>
        </w:rPr>
        <w:t>sonido</w:t>
      </w:r>
      <w:bookmarkEnd w:id="84"/>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85" w:name="_Toc335825843"/>
      <w:bookmarkStart w:id="86" w:name="_Toc347565950"/>
      <w:bookmarkStart w:id="87" w:name="_Toc347566228"/>
      <w:r w:rsidRPr="007B05B4">
        <w:t>Hertz</w:t>
      </w:r>
      <w:bookmarkEnd w:id="85"/>
      <w:bookmarkEnd w:id="86"/>
      <w:bookmarkEnd w:id="87"/>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88" w:name="_Toc335825844"/>
      <w:bookmarkStart w:id="89" w:name="_Toc347565951"/>
      <w:bookmarkStart w:id="90" w:name="_Toc347566229"/>
      <w:r w:rsidRPr="007B05B4">
        <w:lastRenderedPageBreak/>
        <w:t>Anatomía y fisiología del oído</w:t>
      </w:r>
      <w:bookmarkEnd w:id="88"/>
      <w:bookmarkEnd w:id="89"/>
      <w:bookmarkEnd w:id="90"/>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91" w:name="_Toc335825845"/>
      <w:bookmarkStart w:id="92" w:name="_Toc347565952"/>
      <w:bookmarkStart w:id="93" w:name="_Toc347566230"/>
      <w:r w:rsidRPr="007B05B4">
        <w:t>Oído externo</w:t>
      </w:r>
      <w:bookmarkEnd w:id="91"/>
      <w:bookmarkEnd w:id="92"/>
      <w:bookmarkEnd w:id="93"/>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94" w:name="_Toc335825846"/>
      <w:bookmarkStart w:id="95" w:name="_Toc347565953"/>
      <w:bookmarkStart w:id="96" w:name="_Toc347566231"/>
      <w:r w:rsidRPr="007B05B4">
        <w:t>Oído medio</w:t>
      </w:r>
      <w:bookmarkEnd w:id="94"/>
      <w:bookmarkEnd w:id="95"/>
      <w:bookmarkEnd w:id="96"/>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0F20501" wp14:editId="6FB6D9F7">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03984" w:rsidRDefault="00F03984" w:rsidP="00AD0B2F">
                            <w:pPr>
                              <w:pStyle w:val="Caption"/>
                            </w:pPr>
                            <w:bookmarkStart w:id="97" w:name="_Toc343369204"/>
                            <w:bookmarkStart w:id="98" w:name="_Toc384112322"/>
                            <w:r>
                              <w:t xml:space="preserve">Ilustración </w:t>
                            </w:r>
                            <w:fldSimple w:instr=" SEQ Ilustración \* ARABIC ">
                              <w:r>
                                <w:rPr>
                                  <w:noProof/>
                                </w:rPr>
                                <w:t>1</w:t>
                              </w:r>
                            </w:fldSimple>
                            <w:r>
                              <w:t xml:space="preserve"> – Oído medio</w:t>
                            </w:r>
                            <w:bookmarkEnd w:id="97"/>
                            <w:bookmarkEnd w:id="98"/>
                          </w:p>
                          <w:p w:rsidR="00F03984" w:rsidRPr="009C6E38" w:rsidRDefault="00F03984"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F03984" w:rsidRDefault="00F03984" w:rsidP="00AD0B2F">
                      <w:pPr>
                        <w:pStyle w:val="Caption"/>
                      </w:pPr>
                      <w:bookmarkStart w:id="99" w:name="_Toc343369204"/>
                      <w:bookmarkStart w:id="100" w:name="_Toc384112322"/>
                      <w:r>
                        <w:t xml:space="preserve">Ilustración </w:t>
                      </w:r>
                      <w:fldSimple w:instr=" SEQ Ilustración \* ARABIC ">
                        <w:r>
                          <w:rPr>
                            <w:noProof/>
                          </w:rPr>
                          <w:t>1</w:t>
                        </w:r>
                      </w:fldSimple>
                      <w:r>
                        <w:t xml:space="preserve"> – Oído medio</w:t>
                      </w:r>
                      <w:bookmarkEnd w:id="99"/>
                      <w:bookmarkEnd w:id="100"/>
                    </w:p>
                    <w:p w:rsidR="00F03984" w:rsidRPr="009C6E38" w:rsidRDefault="00F03984"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54D4DA6E" wp14:editId="04CC97FD">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01" w:name="_Toc335825847"/>
      <w:bookmarkStart w:id="102" w:name="_Toc347565954"/>
      <w:bookmarkStart w:id="103" w:name="_Toc347566232"/>
      <w:r w:rsidRPr="007B05B4">
        <w:t>Oído interno</w:t>
      </w:r>
      <w:bookmarkEnd w:id="101"/>
      <w:bookmarkEnd w:id="102"/>
      <w:bookmarkEnd w:id="103"/>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37EF7936" wp14:editId="7909DE36">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04" w:name="_Toc343369205"/>
      <w:bookmarkStart w:id="105" w:name="_Toc384112323"/>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104"/>
      <w:bookmarkEnd w:id="105"/>
    </w:p>
    <w:p w:rsidR="00AD0B2F" w:rsidRPr="009C6E38" w:rsidRDefault="00F03984"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106" w:name="_Toc324842969"/>
      <w:bookmarkStart w:id="107" w:name="_Toc335825848"/>
      <w:bookmarkStart w:id="108" w:name="_Toc347565955"/>
      <w:bookmarkStart w:id="109" w:name="_Toc347566233"/>
      <w:r w:rsidRPr="007B05B4">
        <w:lastRenderedPageBreak/>
        <w:t>Nivel de intensidad y umbrales del sonido</w:t>
      </w:r>
      <w:bookmarkEnd w:id="106"/>
      <w:bookmarkEnd w:id="107"/>
      <w:bookmarkEnd w:id="108"/>
      <w:bookmarkEnd w:id="109"/>
      <w:r w:rsidRPr="007B05B4">
        <w:t xml:space="preserve">  </w:t>
      </w:r>
    </w:p>
    <w:p w:rsidR="00AD0B2F" w:rsidRPr="00143A2B" w:rsidRDefault="00AD0B2F" w:rsidP="003451B9">
      <w:pPr>
        <w:pStyle w:val="13"/>
        <w:numPr>
          <w:ilvl w:val="3"/>
          <w:numId w:val="5"/>
        </w:numPr>
      </w:pPr>
      <w:bookmarkStart w:id="110" w:name="_Toc335825849"/>
      <w:bookmarkStart w:id="111" w:name="_Toc347565956"/>
      <w:bookmarkStart w:id="112" w:name="_Toc347566234"/>
      <w:r w:rsidRPr="00143A2B">
        <w:t>Ondas sonoras</w:t>
      </w:r>
      <w:bookmarkEnd w:id="110"/>
      <w:bookmarkEnd w:id="111"/>
      <w:bookmarkEnd w:id="112"/>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13" w:name="_Toc335825850"/>
      <w:bookmarkStart w:id="114" w:name="_Toc347565957"/>
      <w:bookmarkStart w:id="115" w:name="_Toc347566235"/>
      <w:r w:rsidRPr="00143A2B">
        <w:t>Umbrales absolutos</w:t>
      </w:r>
      <w:bookmarkEnd w:id="113"/>
      <w:bookmarkEnd w:id="114"/>
      <w:bookmarkEnd w:id="115"/>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16" w:name="_Toc324842971"/>
      <w:bookmarkStart w:id="117" w:name="_Toc335825851"/>
      <w:bookmarkStart w:id="118" w:name="_Toc347565958"/>
      <w:bookmarkStart w:id="119" w:name="_Toc347566236"/>
      <w:r w:rsidRPr="001533E9">
        <w:t>Umbral de audibilidad</w:t>
      </w:r>
      <w:bookmarkEnd w:id="116"/>
      <w:bookmarkEnd w:id="117"/>
      <w:bookmarkEnd w:id="118"/>
      <w:bookmarkEnd w:id="119"/>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20" w:name="_Toc324842972"/>
      <w:bookmarkStart w:id="121" w:name="_Toc335825852"/>
      <w:bookmarkStart w:id="122" w:name="_Toc347565959"/>
      <w:bookmarkStart w:id="123" w:name="_Toc347566237"/>
      <w:r w:rsidRPr="001533E9">
        <w:t>Umbrales de frecuencia</w:t>
      </w:r>
      <w:bookmarkEnd w:id="120"/>
      <w:bookmarkEnd w:id="121"/>
      <w:bookmarkEnd w:id="122"/>
      <w:bookmarkEnd w:id="123"/>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24" w:name="_Toc335825853"/>
      <w:bookmarkStart w:id="125" w:name="_Toc347565960"/>
      <w:bookmarkStart w:id="126" w:name="_Toc347566238"/>
      <w:r w:rsidRPr="00500CFF">
        <w:t>Umbral del dolor</w:t>
      </w:r>
      <w:bookmarkEnd w:id="124"/>
      <w:bookmarkEnd w:id="125"/>
      <w:bookmarkEnd w:id="126"/>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27" w:name="_Toc324842973"/>
      <w:bookmarkStart w:id="128" w:name="_Toc335825854"/>
      <w:bookmarkStart w:id="129" w:name="_Toc347565961"/>
      <w:bookmarkStart w:id="130" w:name="_Toc347566239"/>
      <w:r w:rsidRPr="00143A2B">
        <w:t>Efectos nocivos del</w:t>
      </w:r>
      <w:r w:rsidRPr="00595685">
        <w:t xml:space="preserve"> ruido en la audición</w:t>
      </w:r>
      <w:bookmarkEnd w:id="127"/>
      <w:bookmarkEnd w:id="128"/>
      <w:bookmarkEnd w:id="129"/>
      <w:bookmarkEnd w:id="130"/>
    </w:p>
    <w:p w:rsidR="00AD0B2F" w:rsidRPr="00595685" w:rsidRDefault="00AD0B2F" w:rsidP="003451B9">
      <w:pPr>
        <w:pStyle w:val="13"/>
        <w:numPr>
          <w:ilvl w:val="3"/>
          <w:numId w:val="5"/>
        </w:numPr>
        <w:rPr>
          <w:rStyle w:val="Heading3Char"/>
          <w:b/>
          <w:bCs/>
        </w:rPr>
      </w:pPr>
      <w:bookmarkStart w:id="131" w:name="_Toc324842974"/>
      <w:bookmarkStart w:id="132" w:name="_Toc335825855"/>
      <w:bookmarkStart w:id="133" w:name="_Toc347565962"/>
      <w:bookmarkStart w:id="134" w:name="_Toc347566240"/>
      <w:r w:rsidRPr="00244934">
        <w:rPr>
          <w:rStyle w:val="Heading3Char"/>
          <w:b/>
          <w:bCs/>
        </w:rPr>
        <w:t>Trauma acústico (hipoacusia)</w:t>
      </w:r>
      <w:bookmarkEnd w:id="131"/>
      <w:bookmarkEnd w:id="132"/>
      <w:bookmarkEnd w:id="133"/>
      <w:bookmarkEnd w:id="134"/>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35" w:name="_Toc324842975"/>
      <w:bookmarkStart w:id="136" w:name="_Toc335825856"/>
      <w:bookmarkStart w:id="137" w:name="_Toc347565963"/>
      <w:bookmarkStart w:id="138" w:name="_Toc347566241"/>
      <w:proofErr w:type="spellStart"/>
      <w:r w:rsidRPr="00244934">
        <w:rPr>
          <w:rStyle w:val="Heading3Char"/>
          <w:b/>
          <w:bCs/>
        </w:rPr>
        <w:lastRenderedPageBreak/>
        <w:t>Acúfenos</w:t>
      </w:r>
      <w:bookmarkEnd w:id="135"/>
      <w:bookmarkEnd w:id="136"/>
      <w:bookmarkEnd w:id="137"/>
      <w:bookmarkEnd w:id="138"/>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39" w:name="_Toc324842976"/>
      <w:bookmarkStart w:id="140" w:name="_Toc335825857"/>
      <w:bookmarkStart w:id="141" w:name="_Toc347565964"/>
      <w:bookmarkStart w:id="142" w:name="_Toc347566242"/>
      <w:r w:rsidRPr="00244934">
        <w:rPr>
          <w:rStyle w:val="Heading3Char"/>
          <w:b/>
          <w:bCs/>
        </w:rPr>
        <w:t>Desplazamiento temporal de la audición – TTS</w:t>
      </w:r>
      <w:bookmarkEnd w:id="139"/>
      <w:bookmarkEnd w:id="140"/>
      <w:bookmarkEnd w:id="141"/>
      <w:bookmarkEnd w:id="142"/>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A9EB668" wp14:editId="05C85FC5">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43" w:name="_Toc343369206"/>
      <w:bookmarkStart w:id="144" w:name="_Toc384112324"/>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143"/>
      <w:bookmarkEnd w:id="144"/>
    </w:p>
    <w:p w:rsidR="00E2208B" w:rsidRPr="00E2208B" w:rsidRDefault="00F03984"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45" w:name="_Toc324842977"/>
      <w:bookmarkStart w:id="146" w:name="_Toc335825858"/>
      <w:bookmarkStart w:id="147" w:name="_Toc347565965"/>
      <w:bookmarkStart w:id="148" w:name="_Toc347566243"/>
      <w:r w:rsidRPr="00244934">
        <w:rPr>
          <w:rStyle w:val="Heading3Char"/>
          <w:b/>
          <w:bCs/>
        </w:rPr>
        <w:t>Análisis</w:t>
      </w:r>
      <w:bookmarkEnd w:id="145"/>
      <w:bookmarkEnd w:id="146"/>
      <w:bookmarkEnd w:id="147"/>
      <w:bookmarkEnd w:id="148"/>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49" w:name="_Toc335825859"/>
      <w:bookmarkStart w:id="150" w:name="_Toc347565966"/>
      <w:bookmarkStart w:id="151" w:name="_Toc347566244"/>
      <w:r w:rsidRPr="00595685">
        <w:t>Audiometría</w:t>
      </w:r>
      <w:bookmarkEnd w:id="149"/>
      <w:bookmarkEnd w:id="150"/>
      <w:bookmarkEnd w:id="151"/>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52" w:name="_Toc335825860"/>
      <w:bookmarkStart w:id="153" w:name="_Toc347565967"/>
      <w:bookmarkStart w:id="154" w:name="_Toc347566245"/>
      <w:r w:rsidRPr="00595685">
        <w:rPr>
          <w:rStyle w:val="Heading3Char"/>
          <w:b/>
          <w:bCs/>
        </w:rPr>
        <w:t>Audiometría tonal</w:t>
      </w:r>
      <w:bookmarkEnd w:id="152"/>
      <w:bookmarkEnd w:id="153"/>
      <w:bookmarkEnd w:id="154"/>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55" w:name="_Toc335825861"/>
      <w:bookmarkStart w:id="156" w:name="_Toc347565968"/>
      <w:bookmarkStart w:id="157" w:name="_Toc347566246"/>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55"/>
      <w:bookmarkEnd w:id="156"/>
      <w:bookmarkEnd w:id="157"/>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58" w:name="_Toc335825862"/>
      <w:bookmarkStart w:id="159" w:name="_Toc347565969"/>
      <w:bookmarkStart w:id="160" w:name="_Toc347566247"/>
      <w:r w:rsidRPr="00595685">
        <w:t>Audiómetro</w:t>
      </w:r>
      <w:bookmarkEnd w:id="158"/>
      <w:bookmarkEnd w:id="159"/>
      <w:bookmarkEnd w:id="160"/>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730EAD94" wp14:editId="1525FCA1">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61" w:name="_Toc343369207"/>
      <w:bookmarkStart w:id="162" w:name="_Toc384112325"/>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161"/>
      <w:bookmarkEnd w:id="162"/>
    </w:p>
    <w:p w:rsidR="00AD0B2F" w:rsidRPr="009C6E38" w:rsidRDefault="00F03984"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63" w:name="_Toc335825863"/>
      <w:bookmarkStart w:id="164" w:name="_Toc347565970"/>
      <w:bookmarkStart w:id="165" w:name="_Toc347566248"/>
      <w:r w:rsidRPr="00595685">
        <w:lastRenderedPageBreak/>
        <w:t>Audiograma o test auditivo</w:t>
      </w:r>
      <w:bookmarkEnd w:id="163"/>
      <w:bookmarkEnd w:id="164"/>
      <w:bookmarkEnd w:id="165"/>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6D597BAF" wp14:editId="1CEAE88E">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66" w:name="_Toc343369208"/>
      <w:bookmarkStart w:id="167" w:name="_Toc384112326"/>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66"/>
      <w:bookmarkEnd w:id="167"/>
      <w:proofErr w:type="spellEnd"/>
    </w:p>
    <w:p w:rsidR="00AD0B2F" w:rsidRPr="00242683" w:rsidRDefault="00F03984"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68" w:name="_Toc335825864"/>
      <w:bookmarkStart w:id="169" w:name="_Toc347565971"/>
      <w:bookmarkStart w:id="170" w:name="_Toc347566249"/>
      <w:r w:rsidRPr="00595685">
        <w:t>Los auriculares</w:t>
      </w:r>
      <w:bookmarkEnd w:id="168"/>
      <w:bookmarkEnd w:id="169"/>
      <w:bookmarkEnd w:id="170"/>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71" w:name="_Toc335825865"/>
      <w:bookmarkStart w:id="172" w:name="_Toc347565972"/>
      <w:bookmarkStart w:id="173" w:name="_Toc347566250"/>
      <w:r>
        <w:lastRenderedPageBreak/>
        <w:t xml:space="preserve">Los Generalidades de </w:t>
      </w:r>
      <w:r w:rsidRPr="007C7783">
        <w:t>audífonos</w:t>
      </w:r>
      <w:bookmarkEnd w:id="171"/>
      <w:bookmarkEnd w:id="172"/>
      <w:bookmarkEnd w:id="173"/>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74" w:name="_Toc335825866"/>
      <w:bookmarkStart w:id="175" w:name="_Toc347565973"/>
      <w:bookmarkStart w:id="176" w:name="_Toc347566251"/>
      <w:r>
        <w:t>Diseños</w:t>
      </w:r>
      <w:bookmarkEnd w:id="174"/>
      <w:bookmarkEnd w:id="175"/>
      <w:bookmarkEnd w:id="176"/>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77" w:name="_Toc335825867"/>
      <w:bookmarkStart w:id="178" w:name="_Toc347565974"/>
      <w:bookmarkStart w:id="179" w:name="_Toc347566252"/>
      <w:bookmarkStart w:id="180" w:name="_Ref384149258"/>
      <w:r w:rsidRPr="001533E9">
        <w:t>Características técnicas</w:t>
      </w:r>
      <w:bookmarkEnd w:id="177"/>
      <w:bookmarkEnd w:id="178"/>
      <w:bookmarkEnd w:id="179"/>
      <w:bookmarkEnd w:id="180"/>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81" w:name="_Toc335825868"/>
      <w:bookmarkStart w:id="182" w:name="_Toc347565975"/>
      <w:bookmarkStart w:id="183" w:name="_Toc347566253"/>
      <w:bookmarkStart w:id="184" w:name="_Ref384124828"/>
      <w:bookmarkStart w:id="185" w:name="_Ref384124832"/>
      <w:r w:rsidRPr="001F1CB1">
        <w:t>Sistema operativo móvil o SO móvil</w:t>
      </w:r>
      <w:bookmarkEnd w:id="181"/>
      <w:bookmarkEnd w:id="182"/>
      <w:bookmarkEnd w:id="183"/>
      <w:bookmarkEnd w:id="184"/>
      <w:bookmarkEnd w:id="185"/>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86" w:name="_Toc335825869"/>
      <w:bookmarkStart w:id="187" w:name="_Toc347565976"/>
      <w:bookmarkStart w:id="188" w:name="_Toc347566254"/>
      <w:r w:rsidRPr="001F1CB1">
        <w:t>Middleware</w:t>
      </w:r>
      <w:bookmarkEnd w:id="186"/>
      <w:bookmarkEnd w:id="187"/>
      <w:bookmarkEnd w:id="188"/>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189" w:name="_Toc335825870"/>
      <w:bookmarkStart w:id="190" w:name="_Toc347565977"/>
      <w:bookmarkStart w:id="191" w:name="_Toc347566255"/>
      <w:r w:rsidRPr="001F1CB1">
        <w:t>Sistemas operativos móviles más conocidos</w:t>
      </w:r>
      <w:bookmarkEnd w:id="189"/>
      <w:bookmarkEnd w:id="190"/>
      <w:bookmarkEnd w:id="191"/>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192" w:name="_Toc347565978"/>
      <w:bookmarkStart w:id="193" w:name="_Toc347566256"/>
      <w:r>
        <w:t>Marco Metodológico</w:t>
      </w:r>
      <w:bookmarkEnd w:id="192"/>
      <w:bookmarkEnd w:id="193"/>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funcionalidad, para justificar el lanzamiento del producto al mercado, sino que la meta debe </w:t>
      </w:r>
      <w:r>
        <w:t xml:space="preserve">ser conseguir </w:t>
      </w:r>
      <w:r>
        <w:lastRenderedPageBreak/>
        <w:t>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194" w:name="_Toc335332641"/>
      <w:bookmarkStart w:id="195" w:name="_Toc347565979"/>
      <w:bookmarkStart w:id="196" w:name="_Toc347566257"/>
      <w:r w:rsidRPr="00993CDF">
        <w:t>Metodología ágil para el desarrollo de software móvil</w:t>
      </w:r>
      <w:bookmarkEnd w:id="194"/>
      <w:bookmarkEnd w:id="195"/>
      <w:bookmarkEnd w:id="196"/>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lastRenderedPageBreak/>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143A2B" w:rsidRDefault="00AD0B2F" w:rsidP="00AD0B2F">
      <w:pPr>
        <w:ind w:firstLine="708"/>
        <w:rPr>
          <w:lang w:val="en-US"/>
        </w:rPr>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Pr="00143A2B">
        <w:t xml:space="preserve"> q</w:t>
      </w:r>
      <w:r w:rsidR="000949C8" w:rsidRPr="00143A2B">
        <w:t>ue indique cuales</w:t>
      </w:r>
      <w:proofErr w:type="gramStart"/>
      <w:r w:rsidR="000949C8" w:rsidRPr="00143A2B">
        <w:t xml:space="preserve">,  </w:t>
      </w:r>
      <w:r w:rsidRPr="00143A2B">
        <w:t>,</w:t>
      </w:r>
      <w:proofErr w:type="gramEnd"/>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143A2B">
        <w:rPr>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14:anchorId="71EE8437" wp14:editId="66532AC3">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197" w:name="_Toc335332662"/>
      <w:bookmarkStart w:id="198" w:name="_Toc343369209"/>
      <w:bookmarkStart w:id="199" w:name="_Toc384112327"/>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197"/>
      <w:bookmarkEnd w:id="198"/>
      <w:bookmarkEnd w:id="199"/>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143A2B" w:rsidRDefault="00AD0B2F" w:rsidP="00AD0B2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Pr="00143A2B">
        <w:rPr>
          <w:i/>
        </w:rPr>
        <w:t xml:space="preserve"> </w:t>
      </w:r>
      <w:r w:rsidRPr="00143A2B">
        <w:t xml:space="preserve">a realizar y el segundo día se establecerán las pruebas unitarias a implementar (Test </w:t>
      </w:r>
      <w:proofErr w:type="spellStart"/>
      <w:r w:rsidRPr="00143A2B">
        <w:t>Driven</w:t>
      </w:r>
      <w:proofErr w:type="spellEnd"/>
      <w:r w:rsidRPr="00143A2B">
        <w:t xml:space="preserve"> </w:t>
      </w:r>
      <w:proofErr w:type="spellStart"/>
      <w:r w:rsidRPr="00143A2B">
        <w:t>Development</w:t>
      </w:r>
      <w:proofErr w:type="spellEnd"/>
      <w:r w:rsidRPr="00143A2B">
        <w:t xml:space="preserve">). Los siguientes días se trabajarán en la realización de las historias escogidas y por último se libera la iteración. A continuación se presenta una ilustración de la fase de </w:t>
      </w:r>
      <w:proofErr w:type="spellStart"/>
      <w:r w:rsidRPr="00143A2B">
        <w:t>productización</w:t>
      </w:r>
      <w:proofErr w:type="spellEnd"/>
      <w:r w:rsidRPr="00143A2B">
        <w:t>:</w:t>
      </w:r>
    </w:p>
    <w:p w:rsidR="00AD0B2F" w:rsidRPr="00311F48" w:rsidRDefault="00AD0B2F" w:rsidP="00AD0B2F">
      <w:pPr>
        <w:jc w:val="center"/>
        <w:rPr>
          <w:highlight w:val="yellow"/>
        </w:rPr>
      </w:pPr>
      <w:r w:rsidRPr="001E250E">
        <w:rPr>
          <w:noProof/>
          <w:lang w:eastAsia="es-CR"/>
        </w:rPr>
        <w:lastRenderedPageBreak/>
        <w:drawing>
          <wp:inline distT="0" distB="0" distL="0" distR="0" wp14:anchorId="1F9C738D" wp14:editId="5009B39A">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200" w:name="_Toc335332663"/>
      <w:bookmarkStart w:id="201" w:name="_Toc343369210"/>
      <w:bookmarkStart w:id="202" w:name="_Toc384112328"/>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200"/>
      <w:bookmarkEnd w:id="201"/>
      <w:bookmarkEnd w:id="202"/>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 se debe de contar con el test audiométrico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03" w:name="_Toc347565980"/>
      <w:bookmarkStart w:id="204" w:name="_Toc347566258"/>
      <w:r w:rsidRPr="00C442FB">
        <w:rPr>
          <w:szCs w:val="23"/>
        </w:rPr>
        <w:lastRenderedPageBreak/>
        <w:t>CAPÍTULO 3</w:t>
      </w:r>
      <w:bookmarkEnd w:id="203"/>
      <w:bookmarkEnd w:id="204"/>
    </w:p>
    <w:p w:rsidR="00AD0B2F" w:rsidRDefault="00AD0B2F" w:rsidP="00AD0B2F">
      <w:pPr>
        <w:pStyle w:val="12"/>
      </w:pPr>
      <w:bookmarkStart w:id="205" w:name="_Toc347565981"/>
      <w:bookmarkStart w:id="206" w:name="_Toc347566259"/>
      <w:r>
        <w:t xml:space="preserve">Procedimiento </w:t>
      </w:r>
      <w:r w:rsidRPr="00993CDF">
        <w:t>Metodológico</w:t>
      </w:r>
      <w:bookmarkEnd w:id="205"/>
      <w:bookmarkEnd w:id="206"/>
    </w:p>
    <w:p w:rsidR="00DE3DA9" w:rsidRDefault="00DE3DA9" w:rsidP="00AD0B2F">
      <w:pPr>
        <w:pStyle w:val="13"/>
        <w:tabs>
          <w:tab w:val="left" w:pos="1134"/>
        </w:tabs>
      </w:pPr>
      <w:bookmarkStart w:id="207" w:name="_Toc347565982"/>
      <w:bookmarkStart w:id="208" w:name="_Toc347566260"/>
      <w:r>
        <w:t>Mobile-D – Fase de exploración</w:t>
      </w:r>
      <w:bookmarkEnd w:id="207"/>
      <w:bookmarkEnd w:id="208"/>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09" w:name="_Toc347565983"/>
      <w:bookmarkStart w:id="210" w:name="_Toc347566261"/>
      <w:r>
        <w:t>Contacto inicial</w:t>
      </w:r>
      <w:bookmarkEnd w:id="209"/>
      <w:bookmarkEnd w:id="210"/>
    </w:p>
    <w:p w:rsidR="00051055" w:rsidRPr="00051055" w:rsidRDefault="002C0DA1" w:rsidP="00073592">
      <w:pPr>
        <w:ind w:firstLine="708"/>
        <w:rPr>
          <w:b/>
        </w:rPr>
      </w:pPr>
      <w:r>
        <w:t xml:space="preserve">El contacto inicial con la Clínica Audinsa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11" w:name="_Toc347565984"/>
      <w:bookmarkStart w:id="212" w:name="_Toc347566262"/>
      <w:r>
        <w:t>Realización del plan de trabajo</w:t>
      </w:r>
      <w:bookmarkEnd w:id="211"/>
      <w:bookmarkEnd w:id="212"/>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13" w:name="_Toc337713594"/>
      <w:bookmarkStart w:id="214" w:name="_Toc347565985"/>
      <w:bookmarkStart w:id="215" w:name="_Toc347566263"/>
      <w:r w:rsidRPr="00CC6517">
        <w:t>Estudio de factibilidad</w:t>
      </w:r>
      <w:bookmarkEnd w:id="213"/>
      <w:bookmarkEnd w:id="214"/>
      <w:bookmarkEnd w:id="215"/>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16" w:name="_Toc337713595"/>
      <w:bookmarkStart w:id="217" w:name="_Toc347565986"/>
      <w:bookmarkStart w:id="218" w:name="_Toc347566264"/>
      <w:r w:rsidRPr="00CC6517">
        <w:t>Técnica</w:t>
      </w:r>
      <w:bookmarkEnd w:id="216"/>
      <w:bookmarkEnd w:id="217"/>
      <w:bookmarkEnd w:id="218"/>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19" w:name="_Toc337713596"/>
      <w:bookmarkStart w:id="220" w:name="_Toc347565987"/>
      <w:bookmarkStart w:id="221" w:name="_Toc347566265"/>
      <w:r w:rsidRPr="00CC6517">
        <w:t>Operativa</w:t>
      </w:r>
      <w:bookmarkEnd w:id="219"/>
      <w:bookmarkEnd w:id="220"/>
      <w:bookmarkEnd w:id="221"/>
    </w:p>
    <w:p w:rsidR="00CC6517" w:rsidRDefault="00CC6517" w:rsidP="00CC6517">
      <w:pPr>
        <w:ind w:firstLine="708"/>
        <w:rPr>
          <w:szCs w:val="24"/>
          <w:lang w:eastAsia="es-CR"/>
        </w:rPr>
      </w:pPr>
      <w:r>
        <w:rPr>
          <w:szCs w:val="24"/>
          <w:lang w:eastAsia="es-CR"/>
        </w:rPr>
        <w:t xml:space="preserve">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w:t>
      </w:r>
      <w:commentRangeStart w:id="222"/>
      <w:r>
        <w:rPr>
          <w:szCs w:val="24"/>
          <w:lang w:eastAsia="es-CR"/>
        </w:rPr>
        <w:t>Clínica</w:t>
      </w:r>
      <w:commentRangeEnd w:id="222"/>
      <w:r w:rsidR="001116B2">
        <w:rPr>
          <w:rStyle w:val="CommentReference"/>
        </w:rPr>
        <w:commentReference w:id="222"/>
      </w:r>
      <w:r>
        <w:rPr>
          <w:szCs w:val="24"/>
          <w:lang w:eastAsia="es-CR"/>
        </w:rPr>
        <w:t>:</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F3BEA72" wp14:editId="589DE68A">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3CA20EC7" wp14:editId="301DCF8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02AFECE1" wp14:editId="321F1E00">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6ECEAA8F" wp14:editId="09722883">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B88E71A" wp14:editId="4E16D584">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5D0A1992" wp14:editId="6783D01A">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46D35C06" wp14:editId="357E1F35">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4280039A" wp14:editId="4417127F">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442D6D06" wp14:editId="1DBC65AF">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5F95B0A1" wp14:editId="0CA60A53">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58E6D2F7" wp14:editId="2A382C24">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480235D2" wp14:editId="17D7A3D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46B52DD2" wp14:editId="2FABAC67">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CC6517" w:rsidRDefault="00CC6517" w:rsidP="00CC6517">
      <w:pPr>
        <w:pStyle w:val="Caption"/>
        <w:rPr>
          <w:szCs w:val="18"/>
        </w:rPr>
      </w:pPr>
      <w:bookmarkStart w:id="223" w:name="_Toc337713616"/>
      <w:bookmarkStart w:id="224" w:name="_Toc343369211"/>
      <w:bookmarkStart w:id="225" w:name="_Toc384112329"/>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Audinsa</w:t>
      </w:r>
      <w:bookmarkEnd w:id="223"/>
      <w:bookmarkEnd w:id="224"/>
      <w:bookmarkEnd w:id="225"/>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26" w:name="_Toc337713597"/>
      <w:bookmarkStart w:id="227" w:name="_Toc347565988"/>
      <w:bookmarkStart w:id="228" w:name="_Toc347566266"/>
      <w:r w:rsidRPr="00CC6517">
        <w:t>Financiera</w:t>
      </w:r>
      <w:bookmarkEnd w:id="226"/>
      <w:bookmarkEnd w:id="227"/>
      <w:bookmarkEnd w:id="228"/>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29" w:name="_Toc337713598"/>
      <w:bookmarkStart w:id="230" w:name="_Toc347565989"/>
      <w:bookmarkStart w:id="231" w:name="_Toc347566267"/>
      <w:r w:rsidRPr="00CC6517">
        <w:t>Costo de recursos humanos</w:t>
      </w:r>
      <w:bookmarkEnd w:id="229"/>
      <w:bookmarkEnd w:id="230"/>
      <w:bookmarkEnd w:id="231"/>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32" w:name="_Toc337713618"/>
      <w:r>
        <w:rPr>
          <w:szCs w:val="18"/>
        </w:rPr>
        <w:t xml:space="preserve">Tabla </w:t>
      </w:r>
      <w:r w:rsidR="00245F9B">
        <w:fldChar w:fldCharType="begin"/>
      </w:r>
      <w:r>
        <w:rPr>
          <w:szCs w:val="18"/>
        </w:rPr>
        <w:instrText xml:space="preserve"> SEQ Tabla \* ARABIC </w:instrText>
      </w:r>
      <w:r w:rsidR="00245F9B">
        <w:fldChar w:fldCharType="separate"/>
      </w:r>
      <w:r w:rsidR="00276AC4">
        <w:rPr>
          <w:noProof/>
          <w:szCs w:val="18"/>
        </w:rPr>
        <w:t>1</w:t>
      </w:r>
      <w:r w:rsidR="00245F9B">
        <w:fldChar w:fldCharType="end"/>
      </w:r>
      <w:r>
        <w:rPr>
          <w:szCs w:val="18"/>
        </w:rPr>
        <w:t xml:space="preserve"> – Costo de recursos humanos estimado</w:t>
      </w:r>
      <w:bookmarkEnd w:id="232"/>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33" w:name="_Toc337713599"/>
      <w:bookmarkStart w:id="234" w:name="_Toc347565990"/>
      <w:bookmarkStart w:id="235" w:name="_Toc347566268"/>
      <w:r w:rsidRPr="00CC6517">
        <w:t>Costo de equipos y software a utilizar</w:t>
      </w:r>
      <w:bookmarkEnd w:id="233"/>
      <w:bookmarkEnd w:id="234"/>
      <w:bookmarkEnd w:id="235"/>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236" w:name="_Toc337713619"/>
      <w:r>
        <w:rPr>
          <w:szCs w:val="18"/>
        </w:rPr>
        <w:t xml:space="preserve">Tabla </w:t>
      </w:r>
      <w:r w:rsidR="00245F9B">
        <w:fldChar w:fldCharType="begin"/>
      </w:r>
      <w:r>
        <w:rPr>
          <w:szCs w:val="18"/>
        </w:rPr>
        <w:instrText xml:space="preserve"> SEQ Tabla \* ARABIC </w:instrText>
      </w:r>
      <w:r w:rsidR="00245F9B">
        <w:fldChar w:fldCharType="separate"/>
      </w:r>
      <w:r w:rsidR="00276AC4">
        <w:rPr>
          <w:noProof/>
          <w:szCs w:val="18"/>
        </w:rPr>
        <w:t>2</w:t>
      </w:r>
      <w:r w:rsidR="00245F9B">
        <w:fldChar w:fldCharType="end"/>
      </w:r>
      <w:r>
        <w:rPr>
          <w:szCs w:val="18"/>
        </w:rPr>
        <w:t xml:space="preserve"> – Costo de activos a utilizar</w:t>
      </w:r>
      <w:bookmarkEnd w:id="236"/>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237" w:name="_Toc337713600"/>
      <w:bookmarkStart w:id="238" w:name="_Toc347565991"/>
      <w:bookmarkStart w:id="239" w:name="_Toc347566269"/>
      <w:r w:rsidRPr="001E250E">
        <w:t>Legal</w:t>
      </w:r>
      <w:bookmarkEnd w:id="237"/>
      <w:bookmarkEnd w:id="238"/>
      <w:bookmarkEnd w:id="239"/>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40" w:name="_Toc347565992"/>
      <w:bookmarkStart w:id="241" w:name="_Toc347566270"/>
      <w:r>
        <w:t>Mobile-D – Fase de inicialización</w:t>
      </w:r>
      <w:bookmarkEnd w:id="240"/>
      <w:bookmarkEnd w:id="241"/>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42" w:name="_Toc347565993"/>
      <w:bookmarkStart w:id="243" w:name="_Toc347566271"/>
      <w:r>
        <w:t>Definición de requerimientos</w:t>
      </w:r>
      <w:bookmarkEnd w:id="242"/>
      <w:bookmarkEnd w:id="243"/>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(Android)</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44" w:name="_Ref384125019"/>
      <w:r>
        <w:t xml:space="preserve">Tabla </w:t>
      </w:r>
      <w:fldSimple w:instr=" SEQ Tabla \* ARABIC ">
        <w:r>
          <w:rPr>
            <w:noProof/>
          </w:rPr>
          <w:t>3</w:t>
        </w:r>
      </w:fldSimple>
      <w:r>
        <w:t xml:space="preserve"> - Comparación de aplicaciones de audiología existentes</w:t>
      </w:r>
      <w:bookmarkEnd w:id="244"/>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lastRenderedPageBreak/>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Acerca </w:t>
      </w:r>
      <w:commentRangeStart w:id="245"/>
      <w:r>
        <w:rPr>
          <w:rFonts w:ascii="Times New Roman" w:hAnsi="Times New Roman"/>
          <w:lang w:val="es-CR"/>
        </w:rPr>
        <w:t>de</w:t>
      </w:r>
      <w:commentRangeEnd w:id="245"/>
      <w:r>
        <w:rPr>
          <w:rStyle w:val="CommentReference"/>
          <w:rFonts w:ascii="Times New Roman" w:eastAsia="Times New Roman" w:hAnsi="Times New Roman" w:cs="Times New Roman"/>
          <w:kern w:val="0"/>
          <w:lang w:val="es-CR" w:eastAsia="es-ES" w:bidi="ar-SA"/>
        </w:rPr>
        <w:commentReference w:id="245"/>
      </w:r>
      <w:r>
        <w:rPr>
          <w:rFonts w:ascii="Times New Roman" w:hAnsi="Times New Roman"/>
          <w:lang w:val="es-CR"/>
        </w:rPr>
        <w:t>.</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commentRangeStart w:id="246"/>
      <w:r w:rsidRPr="00BE15D4">
        <w:rPr>
          <w:rFonts w:ascii="Times New Roman" w:hAnsi="Times New Roman"/>
          <w:lang w:val="es-CR"/>
        </w:rPr>
        <w:t>Especificación</w:t>
      </w:r>
      <w:commentRangeEnd w:id="246"/>
      <w:r w:rsidR="008232F0">
        <w:rPr>
          <w:rStyle w:val="CommentReference"/>
          <w:rFonts w:ascii="Times New Roman" w:eastAsia="Times New Roman" w:hAnsi="Times New Roman" w:cs="Times New Roman"/>
          <w:kern w:val="0"/>
          <w:lang w:val="es-CR" w:eastAsia="es-ES" w:bidi="ar-SA"/>
        </w:rPr>
        <w:commentReference w:id="246"/>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 xml:space="preserve">junto con su </w:t>
      </w:r>
      <w:commentRangeStart w:id="247"/>
      <w:r w:rsidR="006D73D9" w:rsidRPr="00BE15D4">
        <w:rPr>
          <w:rFonts w:ascii="Times New Roman" w:hAnsi="Times New Roman"/>
          <w:lang w:val="es-CR"/>
        </w:rPr>
        <w:t xml:space="preserve">duración </w:t>
      </w:r>
      <w:commentRangeEnd w:id="247"/>
      <w:r w:rsidR="008232F0">
        <w:rPr>
          <w:rStyle w:val="CommentReference"/>
          <w:rFonts w:ascii="Times New Roman" w:eastAsia="Times New Roman" w:hAnsi="Times New Roman" w:cs="Times New Roman"/>
          <w:kern w:val="0"/>
          <w:lang w:val="es-CR" w:eastAsia="es-ES" w:bidi="ar-SA"/>
        </w:rPr>
        <w:commentReference w:id="247"/>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lastRenderedPageBreak/>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248"/>
      <w:r w:rsidRPr="00BE15D4">
        <w:rPr>
          <w:rFonts w:ascii="Times New Roman" w:hAnsi="Times New Roman"/>
          <w:lang w:val="es-CR"/>
        </w:rPr>
        <w:t>La duración de la prueba.</w:t>
      </w:r>
      <w:commentRangeEnd w:id="248"/>
      <w:r w:rsidR="008232F0">
        <w:rPr>
          <w:rStyle w:val="CommentReference"/>
          <w:rFonts w:ascii="Times New Roman" w:eastAsia="Times New Roman" w:hAnsi="Times New Roman" w:cs="Times New Roman"/>
          <w:kern w:val="0"/>
          <w:lang w:val="es-CR" w:eastAsia="es-ES" w:bidi="ar-SA"/>
        </w:rPr>
        <w:commentReference w:id="248"/>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w:t>
      </w:r>
      <w:r w:rsidR="00FC65E9">
        <w:rPr>
          <w:rFonts w:ascii="Times New Roman" w:hAnsi="Times New Roman"/>
          <w:color w:val="FF0000"/>
          <w:lang w:val="es-CR"/>
        </w:rPr>
        <w:t>4 en cada oído.</w:t>
      </w:r>
      <w:r w:rsidR="00AD4392">
        <w:rPr>
          <w:rFonts w:ascii="Times New Roman" w:hAnsi="Times New Roman" w:cs="Times New Roman"/>
          <w:color w:val="FF0000"/>
          <w:lang w:val="es-CR"/>
        </w:rPr>
        <w:t xml:space="preserve">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1</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lastRenderedPageBreak/>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249" w:name="_Toc347565994"/>
      <w:bookmarkStart w:id="250" w:name="_Toc347566272"/>
      <w:r w:rsidRPr="006D73D9">
        <w:t>Diseño conceptual de la solución</w:t>
      </w:r>
      <w:bookmarkEnd w:id="249"/>
      <w:bookmarkEnd w:id="250"/>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drawing>
          <wp:inline distT="0" distB="0" distL="0" distR="0" wp14:anchorId="6801C076" wp14:editId="26414EED">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251" w:name="_Toc343369212"/>
      <w:bookmarkStart w:id="252" w:name="_Toc384112330"/>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251"/>
      <w:bookmarkEnd w:id="252"/>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822AE5" w:rsidRDefault="00955AAC" w:rsidP="00443A45">
      <w:pPr>
        <w:pStyle w:val="13"/>
        <w:numPr>
          <w:ilvl w:val="4"/>
          <w:numId w:val="20"/>
        </w:numPr>
        <w:ind w:left="0" w:firstLine="0"/>
        <w:jc w:val="left"/>
      </w:pPr>
      <w:bookmarkStart w:id="253" w:name="_Toc347565995"/>
      <w:bookmarkStart w:id="254" w:name="_Toc347566273"/>
      <w:r>
        <w:lastRenderedPageBreak/>
        <w:t>Casos de uso</w:t>
      </w:r>
      <w:bookmarkEnd w:id="253"/>
      <w:bookmarkEnd w:id="254"/>
      <w:r w:rsidR="00822AE5">
        <w:rPr>
          <w:noProof/>
          <w:lang w:eastAsia="es-CR"/>
        </w:rPr>
        <w:drawing>
          <wp:inline distT="0" distB="0" distL="0" distR="0" wp14:anchorId="327DAEB1" wp14:editId="1AA398EA">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112E0FF8" wp14:editId="2F275118">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55" w:name="_Toc343369213"/>
      <w:bookmarkStart w:id="256" w:name="_Toc384112331"/>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255"/>
      <w:bookmarkEnd w:id="256"/>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57" w:name="_Toc347565996"/>
      <w:bookmarkStart w:id="258" w:name="_Toc347566274"/>
      <w:r>
        <w:lastRenderedPageBreak/>
        <w:t>Diagrama de clases</w:t>
      </w:r>
      <w:bookmarkEnd w:id="257"/>
      <w:bookmarkEnd w:id="258"/>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125EE1CF" wp14:editId="5D097EBD">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59" w:name="_Toc343369214"/>
      <w:bookmarkStart w:id="260" w:name="_Toc384112332"/>
      <w:r>
        <w:t xml:space="preserve">Ilustración </w:t>
      </w:r>
      <w:r w:rsidR="00245F9B">
        <w:fldChar w:fldCharType="begin"/>
      </w:r>
      <w:r w:rsidR="00EB02B8">
        <w:instrText xml:space="preserve"> SEQ Ilustración \* ARABIC </w:instrText>
      </w:r>
      <w:r w:rsidR="00245F9B">
        <w:fldChar w:fldCharType="separate"/>
      </w:r>
      <w:r w:rsidR="00324A74">
        <w:rPr>
          <w:noProof/>
        </w:rPr>
        <w:t>11</w:t>
      </w:r>
      <w:r w:rsidR="00245F9B">
        <w:rPr>
          <w:noProof/>
        </w:rPr>
        <w:fldChar w:fldCharType="end"/>
      </w:r>
      <w:r>
        <w:t xml:space="preserve"> – Diagrama de clases</w:t>
      </w:r>
      <w:bookmarkEnd w:id="259"/>
      <w:bookmarkEnd w:id="260"/>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61" w:name="_Toc347566000"/>
      <w:bookmarkStart w:id="262" w:name="_Toc347566278"/>
      <w:r w:rsidRPr="006D73D9">
        <w:lastRenderedPageBreak/>
        <w:t xml:space="preserve">Diseño </w:t>
      </w:r>
      <w:r>
        <w:t>de interfaces</w:t>
      </w:r>
      <w:bookmarkEnd w:id="261"/>
      <w:bookmarkEnd w:id="262"/>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pPr>
      <w:r>
        <w:rPr>
          <w:noProof/>
          <w:lang w:eastAsia="es-CR"/>
        </w:rPr>
        <w:drawing>
          <wp:inline distT="0" distB="0" distL="0" distR="0" wp14:anchorId="50500FDF" wp14:editId="2A7DB77A">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55457" cy="3109459"/>
                    </a:xfrm>
                    <a:prstGeom prst="rect">
                      <a:avLst/>
                    </a:prstGeom>
                  </pic:spPr>
                </pic:pic>
              </a:graphicData>
            </a:graphic>
          </wp:inline>
        </w:drawing>
      </w:r>
      <w:r>
        <w:rPr>
          <w:noProof/>
          <w:lang w:val="en-US" w:eastAsia="en-US"/>
        </w:rPr>
        <w:t xml:space="preserve"> </w:t>
      </w:r>
      <w:r w:rsidR="003967C3">
        <w:rPr>
          <w:noProof/>
          <w:lang w:eastAsia="es-CR"/>
        </w:rPr>
        <w:drawing>
          <wp:inline distT="0" distB="0" distL="0" distR="0" wp14:anchorId="33F49884" wp14:editId="498BC796">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3B7E2A" w:rsidRDefault="00E06F24" w:rsidP="00346DE4">
      <w:pPr>
        <w:jc w:val="center"/>
      </w:pPr>
      <w:r>
        <w:rPr>
          <w:noProof/>
          <w:lang w:eastAsia="es-CR"/>
        </w:rPr>
        <w:drawing>
          <wp:inline distT="0" distB="0" distL="0" distR="0" wp14:anchorId="127491D9" wp14:editId="1D0BE8D5">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6CEFF34A" wp14:editId="4C555BC3">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739763" cy="3095327"/>
                    </a:xfrm>
                    <a:prstGeom prst="rect">
                      <a:avLst/>
                    </a:prstGeom>
                  </pic:spPr>
                </pic:pic>
              </a:graphicData>
            </a:graphic>
          </wp:inline>
        </w:drawing>
      </w:r>
    </w:p>
    <w:p w:rsidR="00EA003E" w:rsidRDefault="00BC6CAD" w:rsidP="00346DE4">
      <w:pPr>
        <w:jc w:val="center"/>
      </w:pPr>
      <w:r>
        <w:rPr>
          <w:noProof/>
          <w:lang w:eastAsia="es-CR"/>
        </w:rPr>
        <w:lastRenderedPageBreak/>
        <w:drawing>
          <wp:inline distT="0" distB="0" distL="0" distR="0" wp14:anchorId="01AE27AD" wp14:editId="1134D78A">
            <wp:extent cx="1862459" cy="3310608"/>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66675" cy="3318102"/>
                    </a:xfrm>
                    <a:prstGeom prst="rect">
                      <a:avLst/>
                    </a:prstGeom>
                  </pic:spPr>
                </pic:pic>
              </a:graphicData>
            </a:graphic>
          </wp:inline>
        </w:drawing>
      </w:r>
    </w:p>
    <w:p w:rsidR="00EA003E" w:rsidRDefault="00EA003E" w:rsidP="00EA003E">
      <w:pPr>
        <w:pStyle w:val="Caption"/>
      </w:pPr>
      <w:bookmarkStart w:id="263" w:name="_Toc343369217"/>
      <w:bookmarkStart w:id="264" w:name="_Toc384112333"/>
      <w:r>
        <w:t xml:space="preserve">Ilustración </w:t>
      </w:r>
      <w:r w:rsidR="00245F9B">
        <w:fldChar w:fldCharType="begin"/>
      </w:r>
      <w:r w:rsidR="00EB02B8">
        <w:instrText xml:space="preserve"> SEQ Ilustración \* ARABIC </w:instrText>
      </w:r>
      <w:r w:rsidR="00245F9B">
        <w:fldChar w:fldCharType="separate"/>
      </w:r>
      <w:r w:rsidR="00324A74">
        <w:rPr>
          <w:noProof/>
        </w:rPr>
        <w:t>12</w:t>
      </w:r>
      <w:r w:rsidR="00245F9B">
        <w:fldChar w:fldCharType="end"/>
      </w:r>
      <w:r>
        <w:t xml:space="preserve"> – Diseño conceptual de la solución</w:t>
      </w:r>
      <w:bookmarkEnd w:id="263"/>
      <w:bookmarkEnd w:id="264"/>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65" w:name="_Toc347566001"/>
      <w:bookmarkStart w:id="266" w:name="_Toc347566279"/>
      <w:r w:rsidRPr="00F148D4">
        <w:lastRenderedPageBreak/>
        <w:t>Diseño de base de datos</w:t>
      </w:r>
      <w:bookmarkEnd w:id="265"/>
      <w:bookmarkEnd w:id="266"/>
    </w:p>
    <w:p w:rsidR="0011602A" w:rsidRDefault="00FB2ADE" w:rsidP="00ED67B6">
      <w:pPr>
        <w:jc w:val="center"/>
      </w:pPr>
      <w:bookmarkStart w:id="267" w:name="_Toc345168655"/>
      <w:bookmarkStart w:id="268" w:name="_Toc347566002"/>
      <w:r>
        <w:softHyphen/>
      </w:r>
      <w:bookmarkEnd w:id="267"/>
      <w:bookmarkEnd w:id="268"/>
      <w:r>
        <w:rPr>
          <w:noProof/>
          <w:lang w:eastAsia="es-CR"/>
        </w:rPr>
        <w:drawing>
          <wp:inline distT="0" distB="0" distL="0" distR="0" wp14:anchorId="333D8BBF" wp14:editId="5B26FB39">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69" w:name="_Toc384112334"/>
      <w:r>
        <w:t xml:space="preserve">Ilustración </w:t>
      </w:r>
      <w:fldSimple w:instr=" SEQ Ilustración \* ARABIC ">
        <w:r w:rsidR="00324A74">
          <w:rPr>
            <w:noProof/>
          </w:rPr>
          <w:t>13</w:t>
        </w:r>
      </w:fldSimple>
      <w:r>
        <w:t xml:space="preserve"> – Diseño de base de Datos</w:t>
      </w:r>
      <w:bookmarkEnd w:id="269"/>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270" w:name="_Toc347566003"/>
      <w:bookmarkStart w:id="271" w:name="_Toc347566280"/>
      <w:r w:rsidRPr="00F148D4">
        <w:t>Pruebas</w:t>
      </w:r>
      <w:bookmarkEnd w:id="270"/>
      <w:bookmarkEnd w:id="271"/>
      <w:r w:rsidRPr="00F148D4">
        <w:t xml:space="preserve"> </w:t>
      </w:r>
    </w:p>
    <w:p w:rsidR="00AD0B2F" w:rsidRDefault="00AD0B2F" w:rsidP="00AD0B2F">
      <w:pPr>
        <w:pStyle w:val="13"/>
        <w:tabs>
          <w:tab w:val="left" w:pos="1134"/>
        </w:tabs>
      </w:pPr>
      <w:bookmarkStart w:id="272" w:name="_Toc347566004"/>
      <w:bookmarkStart w:id="273" w:name="_Toc347566281"/>
      <w:r w:rsidRPr="00F148D4">
        <w:t>Planificación</w:t>
      </w:r>
      <w:bookmarkEnd w:id="272"/>
      <w:bookmarkEnd w:id="273"/>
    </w:p>
    <w:p w:rsidR="000D21E1" w:rsidRPr="00ED67B6" w:rsidRDefault="000D21E1" w:rsidP="00ED67B6">
      <w:pPr>
        <w:ind w:firstLine="708"/>
        <w:rPr>
          <w:b/>
        </w:rPr>
      </w:pPr>
      <w:bookmarkStart w:id="274" w:name="_Toc347566005"/>
      <w:r w:rsidRPr="00ED67B6">
        <w:rPr>
          <w:b/>
        </w:rPr>
        <w:t>(</w:t>
      </w:r>
      <w:r w:rsidR="001B0D10" w:rsidRPr="00ED67B6">
        <w:rPr>
          <w:b/>
        </w:rPr>
        <w:t>Incorporar</w:t>
      </w:r>
      <w:r w:rsidRPr="00ED67B6">
        <w:rPr>
          <w:b/>
        </w:rPr>
        <w:t xml:space="preserve"> cronograma)</w:t>
      </w:r>
      <w:bookmarkEnd w:id="274"/>
    </w:p>
    <w:p w:rsidR="00AD0B2F" w:rsidRPr="00F148D4" w:rsidRDefault="00AD0B2F" w:rsidP="00AD0B2F">
      <w:pPr>
        <w:pStyle w:val="13"/>
        <w:tabs>
          <w:tab w:val="left" w:pos="1134"/>
        </w:tabs>
      </w:pPr>
      <w:r w:rsidRPr="00F148D4">
        <w:t xml:space="preserve"> </w:t>
      </w:r>
      <w:bookmarkStart w:id="275" w:name="_Toc347566006"/>
      <w:bookmarkStart w:id="276" w:name="_Toc347566282"/>
      <w:r w:rsidRPr="00F148D4">
        <w:t>Resultados</w:t>
      </w:r>
      <w:bookmarkEnd w:id="275"/>
      <w:bookmarkEnd w:id="276"/>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277" w:name="_Toc347566007"/>
      <w:bookmarkStart w:id="278" w:name="_Toc347566283"/>
      <w:r w:rsidRPr="00311F48">
        <w:rPr>
          <w:szCs w:val="23"/>
        </w:rPr>
        <w:lastRenderedPageBreak/>
        <w:t>CAPÍTULO 4</w:t>
      </w:r>
      <w:bookmarkEnd w:id="277"/>
      <w:bookmarkEnd w:id="278"/>
      <w:r w:rsidRPr="00311F48">
        <w:rPr>
          <w:szCs w:val="23"/>
        </w:rPr>
        <w:t xml:space="preserve"> </w:t>
      </w:r>
    </w:p>
    <w:p w:rsidR="00951E5B" w:rsidRDefault="00AD0B2F" w:rsidP="00951E5B">
      <w:pPr>
        <w:pStyle w:val="12"/>
        <w:tabs>
          <w:tab w:val="left" w:pos="1134"/>
        </w:tabs>
        <w:spacing w:after="200" w:line="276" w:lineRule="auto"/>
        <w:jc w:val="left"/>
      </w:pPr>
      <w:bookmarkStart w:id="279" w:name="_Toc347566008"/>
      <w:bookmarkStart w:id="280" w:name="_Toc347566284"/>
      <w:r w:rsidRPr="00D90B0D">
        <w:t>Análisis Retrospectivo o Análisis de Resultados</w:t>
      </w:r>
      <w:bookmarkEnd w:id="279"/>
      <w:bookmarkEnd w:id="280"/>
      <w:r w:rsidRPr="00D90B0D">
        <w:t xml:space="preserve"> </w:t>
      </w:r>
    </w:p>
    <w:p w:rsidR="00951E5B" w:rsidRPr="00C233AA" w:rsidRDefault="00951E5B" w:rsidP="00951E5B">
      <w:pPr>
        <w:pStyle w:val="12"/>
        <w:tabs>
          <w:tab w:val="left" w:pos="1134"/>
        </w:tabs>
        <w:spacing w:after="200" w:line="276" w:lineRule="auto"/>
        <w:jc w:val="left"/>
      </w:pPr>
      <w:r w:rsidRPr="00C233AA">
        <w:t>General</w:t>
      </w:r>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B63AF5">
        <w:rPr>
          <w:lang w:eastAsia="es-CR"/>
        </w:rPr>
        <w:t xml:space="preserve">nsa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proyecto con el fin de dar paso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r w:rsidRPr="007B05B4">
        <w:lastRenderedPageBreak/>
        <w:t>Específicos</w:t>
      </w:r>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F1036B" w:rsidRDefault="00F1036B" w:rsidP="00F1036B">
      <w:pPr>
        <w:ind w:firstLine="708"/>
        <w:rPr>
          <w:lang w:eastAsia="es-CR"/>
        </w:rPr>
      </w:pPr>
      <w:r>
        <w:rPr>
          <w:lang w:eastAsia="es-CR"/>
        </w:rPr>
        <w:t xml:space="preserve">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w:t>
      </w:r>
      <w:r w:rsidR="00A91DC6">
        <w:rPr>
          <w:lang w:eastAsia="es-CR"/>
        </w:rPr>
        <w:t>V</w:t>
      </w:r>
      <w:r>
        <w:rPr>
          <w:lang w:eastAsia="es-CR"/>
        </w:rPr>
        <w:t>er</w:t>
      </w:r>
      <w:r w:rsidR="00A91DC6">
        <w:rPr>
          <w:lang w:eastAsia="es-CR"/>
        </w:rPr>
        <w:t xml:space="preserve"> </w:t>
      </w:r>
      <w:r w:rsidR="00A91DC6">
        <w:rPr>
          <w:lang w:eastAsia="es-CR"/>
        </w:rPr>
        <w:fldChar w:fldCharType="begin"/>
      </w:r>
      <w:r w:rsidR="00A91DC6">
        <w:rPr>
          <w:lang w:eastAsia="es-CR"/>
        </w:rPr>
        <w:instrText xml:space="preserve"> REF _Ref384124832 \h </w:instrText>
      </w:r>
      <w:r w:rsidR="00A91DC6">
        <w:rPr>
          <w:lang w:eastAsia="es-CR"/>
        </w:rPr>
      </w:r>
      <w:r w:rsidR="00A91DC6">
        <w:rPr>
          <w:lang w:eastAsia="es-CR"/>
        </w:rPr>
        <w:fldChar w:fldCharType="separate"/>
      </w:r>
      <w:r w:rsidR="00A91DC6" w:rsidRPr="001F1CB1">
        <w:t>Sistema operativo móvil o SO móvil</w:t>
      </w:r>
      <w:r w:rsidR="00A91DC6">
        <w:rPr>
          <w:lang w:eastAsia="es-CR"/>
        </w:rPr>
        <w:fldChar w:fldCharType="end"/>
      </w:r>
      <w:r>
        <w:rPr>
          <w:lang w:eastAsia="es-CR"/>
        </w:rPr>
        <w:t xml:space="preserve">),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Pr="00E7576D">
        <w:rPr>
          <w:highlight w:val="yellow"/>
          <w:lang w:eastAsia="es-CR"/>
        </w:rPr>
        <w:t>En una muestra de X personas, se constó con que la utilización del sistema Android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se decide realizar la solución de Audinsa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281"/>
      <w:r>
        <w:rPr>
          <w:lang w:eastAsia="es-CR"/>
        </w:rPr>
        <w:t>implementar</w:t>
      </w:r>
      <w:commentRangeEnd w:id="281"/>
      <w:r w:rsidR="00A67370" w:rsidRPr="00A91DC6">
        <w:rPr>
          <w:lang w:eastAsia="es-CR"/>
        </w:rPr>
        <w:commentReference w:id="281"/>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443A45">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EE7A35">
        <w:t xml:space="preserve">Tabla </w:t>
      </w:r>
      <w:r w:rsidR="00EE7A35">
        <w:rPr>
          <w:noProof/>
        </w:rPr>
        <w:t>3</w:t>
      </w:r>
      <w:r w:rsidR="00EE7A35">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proofErr w:type="spellStart"/>
      <w:r w:rsidRPr="00EE7A35">
        <w:rPr>
          <w:lang w:eastAsia="es-CR"/>
        </w:rPr>
        <w:t>diágnostico</w:t>
      </w:r>
      <w:proofErr w:type="spellEnd"/>
      <w:r w:rsidRPr="00EE7A35">
        <w:rPr>
          <w:lang w:eastAsia="es-CR"/>
        </w:rPr>
        <w:t xml:space="preserve"> o evaluación de padecimientos de personas entre los 25 y 35 años durante el último semestre del </w:t>
      </w:r>
      <w:commentRangeStart w:id="282"/>
      <w:r w:rsidRPr="00EE7A35">
        <w:rPr>
          <w:lang w:eastAsia="es-CR"/>
        </w:rPr>
        <w:t>2012</w:t>
      </w:r>
      <w:commentRangeEnd w:id="282"/>
      <w:r w:rsidR="008F528D" w:rsidRPr="00EE7A35">
        <w:rPr>
          <w:lang w:eastAsia="es-CR"/>
        </w:rPr>
        <w:commentReference w:id="282"/>
      </w:r>
      <w:r w:rsidRPr="00EE7A35">
        <w:rPr>
          <w:lang w:eastAsia="es-CR"/>
        </w:rPr>
        <w:t>.</w:t>
      </w:r>
    </w:p>
    <w:p w:rsidR="005913D4" w:rsidRDefault="005913D4" w:rsidP="00BE2F1B">
      <w:pPr>
        <w:rPr>
          <w:lang w:eastAsia="es-CR"/>
        </w:rPr>
      </w:pPr>
    </w:p>
    <w:p w:rsidR="00EE7A35" w:rsidRDefault="00EE7A35">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283"/>
      <w:r>
        <w:rPr>
          <w:lang w:eastAsia="es-CR"/>
        </w:rPr>
        <w:lastRenderedPageBreak/>
        <w:t>Determinar los tipos y niveles de sonidos que normalmente se dejan de percibir para decidir en las pruebas los sonidos que se van a incluir.</w:t>
      </w:r>
      <w:commentRangeEnd w:id="283"/>
      <w:r w:rsidR="00F03984">
        <w:rPr>
          <w:rStyle w:val="CommentReference"/>
        </w:rPr>
        <w:commentReference w:id="283"/>
      </w:r>
    </w:p>
    <w:p w:rsidR="00BE2F1B" w:rsidRDefault="00BE2F1B" w:rsidP="00BE2F1B">
      <w:pPr>
        <w:rPr>
          <w:lang w:eastAsia="es-CR"/>
        </w:rPr>
      </w:pPr>
    </w:p>
    <w:p w:rsidR="003020D5" w:rsidRPr="00324A74" w:rsidRDefault="00BE2F1B" w:rsidP="00EE7A35">
      <w:pPr>
        <w:ind w:firstLine="708"/>
      </w:pPr>
      <w:r w:rsidRPr="00324A74">
        <w:t>En el cumplimiento de este objetivo es de suma importancia la experiencia y conocimiento de la especialista de la clínica Audinsa S.A., quien mediante una reunión indica que los sonidos que se dejan de percibir varían según la pérdida auditiva.</w:t>
      </w:r>
      <w:r w:rsidR="00EE7A35">
        <w:t xml:space="preserve"> </w:t>
      </w:r>
      <w:r w:rsidR="003020D5" w:rsidRPr="00324A74">
        <w:t>Posteriormente,</w:t>
      </w:r>
      <w:r w:rsidRPr="00324A74">
        <w:t xml:space="preserve"> hace énfasis en como los sonidos que nos interesa</w:t>
      </w:r>
      <w:r w:rsidR="003020D5" w:rsidRPr="00324A74">
        <w:t>n</w:t>
      </w:r>
      <w:r w:rsidRPr="00324A74">
        <w:t xml:space="preserve"> estudiar son los del lenguaje, y por ello se define que la aplicación a realizar solo evalúe de 250</w:t>
      </w:r>
      <w:r w:rsidR="003020D5" w:rsidRPr="00324A74">
        <w:t xml:space="preserve"> </w:t>
      </w:r>
      <w:proofErr w:type="spellStart"/>
      <w:r w:rsidR="003020D5" w:rsidRPr="00324A74">
        <w:t>hrtz</w:t>
      </w:r>
      <w:proofErr w:type="spellEnd"/>
      <w:r w:rsidRPr="00324A74">
        <w:t xml:space="preserve"> a 8000</w:t>
      </w:r>
      <w:r w:rsidR="003020D5" w:rsidRPr="00324A74">
        <w:t xml:space="preserve"> </w:t>
      </w:r>
      <w:proofErr w:type="spellStart"/>
      <w:r w:rsidR="003020D5" w:rsidRPr="00324A74">
        <w:t>hrtz</w:t>
      </w:r>
      <w:proofErr w:type="spellEnd"/>
      <w:r w:rsidR="003020D5" w:rsidRPr="00324A74">
        <w:t xml:space="preserve">. Contemplando los sonidos utilizados en </w:t>
      </w:r>
      <w:r w:rsidRPr="00324A74">
        <w:t xml:space="preserve">tamizaje </w:t>
      </w:r>
      <w:r w:rsidR="003020D5" w:rsidRPr="00324A74">
        <w:t>que van desde</w:t>
      </w:r>
      <w:r w:rsidRPr="00324A74">
        <w:t xml:space="preserve"> 500</w:t>
      </w:r>
      <w:r w:rsidR="003020D5" w:rsidRPr="00324A74">
        <w:t xml:space="preserve"> </w:t>
      </w:r>
      <w:proofErr w:type="spellStart"/>
      <w:r w:rsidR="003020D5" w:rsidRPr="00324A74">
        <w:t>hrtz</w:t>
      </w:r>
      <w:proofErr w:type="spellEnd"/>
      <w:r w:rsidRPr="00324A74">
        <w:t xml:space="preserve"> a 6000</w:t>
      </w:r>
      <w:r w:rsidR="003020D5" w:rsidRPr="00324A74">
        <w:t xml:space="preserve"> </w:t>
      </w:r>
      <w:proofErr w:type="spellStart"/>
      <w:r w:rsidR="003020D5" w:rsidRPr="00324A74">
        <w:t>hrtz</w:t>
      </w:r>
      <w:proofErr w:type="spellEnd"/>
      <w:r w:rsidRPr="00324A74">
        <w:t>.</w:t>
      </w:r>
    </w:p>
    <w:p w:rsidR="003020D5" w:rsidRPr="00324A74" w:rsidRDefault="003020D5" w:rsidP="00BE2F1B"/>
    <w:p w:rsidR="00BE2F1B" w:rsidRPr="00324A74" w:rsidRDefault="003020D5" w:rsidP="00EE7A35">
      <w:pPr>
        <w:ind w:firstLine="708"/>
      </w:pPr>
      <w:r w:rsidRPr="00324A74">
        <w:t>El especialista hace énfasis en que se seleccionan esos rangos de sonido porque c</w:t>
      </w:r>
      <w:r w:rsidR="00BE2F1B" w:rsidRPr="00324A74">
        <w:t>uando no se perciben es cuando se determina que existe una posible lesión</w:t>
      </w:r>
      <w:r w:rsidRPr="00324A74">
        <w:t xml:space="preserve"> auditiva</w:t>
      </w:r>
      <w:r w:rsidR="00BE2F1B" w:rsidRPr="00324A74">
        <w:t>.</w:t>
      </w: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r>
      <w:bookmarkStart w:id="284" w:name="DondeEstoy"/>
      <w:bookmarkEnd w:id="284"/>
      <w:r>
        <w:rPr>
          <w:lang w:eastAsia="es-CR"/>
        </w:rPr>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commentRangeStart w:id="285"/>
      <w:r>
        <w:rPr>
          <w:noProof/>
          <w:lang w:eastAsia="es-CR"/>
        </w:rPr>
        <w:drawing>
          <wp:inline distT="0" distB="0" distL="0" distR="0" wp14:anchorId="506AE606" wp14:editId="300743E8">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73980" cy="822960"/>
                    </a:xfrm>
                    <a:prstGeom prst="rect">
                      <a:avLst/>
                    </a:prstGeom>
                  </pic:spPr>
                </pic:pic>
              </a:graphicData>
            </a:graphic>
          </wp:inline>
        </w:drawing>
      </w:r>
      <w:commentRangeEnd w:id="285"/>
      <w:r w:rsidR="00940AE2">
        <w:rPr>
          <w:rStyle w:val="CommentReference"/>
        </w:rPr>
        <w:commentReference w:id="285"/>
      </w:r>
    </w:p>
    <w:p w:rsidR="00A63088" w:rsidRDefault="00A63088" w:rsidP="00A63088">
      <w:pPr>
        <w:spacing w:after="200" w:line="276" w:lineRule="auto"/>
        <w:jc w:val="left"/>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commentRangeStart w:id="286"/>
      <w:r>
        <w:rPr>
          <w:noProof/>
          <w:lang w:eastAsia="es-CR"/>
        </w:rPr>
        <w:drawing>
          <wp:inline distT="0" distB="0" distL="0" distR="0" wp14:anchorId="02FD70F8" wp14:editId="4FE39343">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151120" cy="830580"/>
                    </a:xfrm>
                    <a:prstGeom prst="rect">
                      <a:avLst/>
                    </a:prstGeom>
                  </pic:spPr>
                </pic:pic>
              </a:graphicData>
            </a:graphic>
          </wp:inline>
        </w:drawing>
      </w:r>
      <w:commentRangeEnd w:id="286"/>
      <w:r w:rsidR="00940AE2">
        <w:rPr>
          <w:rStyle w:val="CommentReference"/>
        </w:rPr>
        <w:commentReference w:id="286"/>
      </w: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284B9A" w:rsidRDefault="00284B9A" w:rsidP="00284B9A">
      <w:pPr>
        <w:spacing w:after="200" w:line="276" w:lineRule="auto"/>
        <w:jc w:val="center"/>
        <w:rPr>
          <w:lang w:eastAsia="es-CR"/>
        </w:rPr>
      </w:pPr>
      <w:commentRangeStart w:id="287"/>
      <w:r>
        <w:rPr>
          <w:noProof/>
          <w:lang w:eastAsia="es-CR"/>
        </w:rPr>
        <w:drawing>
          <wp:inline distT="0" distB="0" distL="0" distR="0" wp14:anchorId="31A95729" wp14:editId="48818D5F">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commentRangeEnd w:id="287"/>
      <w:r w:rsidR="00940AE2">
        <w:rPr>
          <w:rStyle w:val="CommentReference"/>
        </w:rPr>
        <w:commentReference w:id="287"/>
      </w:r>
    </w:p>
    <w:p w:rsidR="00284B9A" w:rsidRDefault="00284B9A">
      <w:pPr>
        <w:spacing w:after="200" w:line="276" w:lineRule="auto"/>
        <w:jc w:val="left"/>
        <w:rPr>
          <w:lang w:eastAsia="es-CR"/>
        </w:rPr>
      </w:pPr>
      <w:r>
        <w:rPr>
          <w:lang w:eastAsia="es-CR"/>
        </w:rPr>
        <w:tab/>
        <w:t xml:space="preserve">La aplicación valida que el volumen del dispositivo móvil esté al 100%. Esto es porque se necesita generar sonidos en una intensidad definida por el </w:t>
      </w:r>
      <w:proofErr w:type="spellStart"/>
      <w:r>
        <w:rPr>
          <w:lang w:eastAsia="es-CR"/>
        </w:rPr>
        <w:t>audiólogo</w:t>
      </w:r>
      <w:proofErr w:type="spellEnd"/>
      <w:r>
        <w:rPr>
          <w:lang w:eastAsia="es-CR"/>
        </w:rPr>
        <w:t>.</w:t>
      </w:r>
    </w:p>
    <w:p w:rsidR="00940AE2" w:rsidRDefault="00940AE2">
      <w:pPr>
        <w:spacing w:after="200" w:line="276" w:lineRule="auto"/>
        <w:jc w:val="left"/>
        <w:rPr>
          <w:lang w:eastAsia="es-CR"/>
        </w:rPr>
      </w:pPr>
      <w:r>
        <w:rPr>
          <w:lang w:eastAsia="es-CR"/>
        </w:rPr>
        <w:tab/>
      </w:r>
    </w:p>
    <w:p w:rsidR="00940AE2" w:rsidRDefault="00940AE2" w:rsidP="00940AE2">
      <w:pPr>
        <w:spacing w:after="200" w:line="276" w:lineRule="auto"/>
        <w:ind w:firstLine="708"/>
        <w:jc w:val="left"/>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A63088" w:rsidRDefault="00A63088" w:rsidP="00A63088">
      <w:pPr>
        <w:spacing w:after="200" w:line="276" w:lineRule="auto"/>
        <w:jc w:val="left"/>
        <w:rPr>
          <w:lang w:eastAsia="es-CR"/>
        </w:rPr>
      </w:pP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3CE2E588" wp14:editId="678C63DA">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bookmarkStart w:id="288" w:name="_Toc384112335"/>
      <w:r>
        <w:t xml:space="preserve">Ilustración </w:t>
      </w:r>
      <w:fldSimple w:instr=" SEQ Ilustración \* ARABIC ">
        <w:r>
          <w:rPr>
            <w:noProof/>
          </w:rPr>
          <w:t>14</w:t>
        </w:r>
      </w:fldSimple>
      <w:r>
        <w:t xml:space="preserve"> – Aplicación Audinsa Audiología instalada en un dispositivo inteligente</w:t>
      </w:r>
      <w:bookmarkEnd w:id="288"/>
    </w:p>
    <w:p w:rsidR="00C13D57" w:rsidRDefault="00C13D57" w:rsidP="005913D4">
      <w:pPr>
        <w:rPr>
          <w:lang w:eastAsia="es-CR"/>
        </w:rPr>
      </w:pPr>
    </w:p>
    <w:p w:rsidR="00267844" w:rsidRDefault="00267844">
      <w:pPr>
        <w:spacing w:after="200" w:line="276" w:lineRule="auto"/>
        <w:jc w:val="left"/>
        <w:rPr>
          <w:lang w:eastAsia="es-CR"/>
        </w:rPr>
      </w:pPr>
      <w:r>
        <w:rPr>
          <w:lang w:eastAsia="es-CR"/>
        </w:rPr>
        <w:br w:type="page"/>
      </w:r>
    </w:p>
    <w:p w:rsidR="00267844" w:rsidRDefault="00267844" w:rsidP="00267844">
      <w:pPr>
        <w:jc w:val="center"/>
        <w:rPr>
          <w:lang w:eastAsia="es-CR"/>
        </w:rPr>
      </w:pPr>
      <w:r>
        <w:rPr>
          <w:noProof/>
          <w:lang w:eastAsia="es-CR"/>
        </w:rPr>
        <w:lastRenderedPageBreak/>
        <w:drawing>
          <wp:inline distT="0" distB="0" distL="0" distR="0" wp14:anchorId="0FDF8D0C" wp14:editId="0E32B996">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bookmarkStart w:id="289" w:name="_Toc384112336"/>
      <w:r>
        <w:t xml:space="preserve">Ilustración </w:t>
      </w:r>
      <w:fldSimple w:instr=" SEQ Ilustración \* ARABIC ">
        <w:r>
          <w:rPr>
            <w:noProof/>
          </w:rPr>
          <w:t>15</w:t>
        </w:r>
      </w:fldSimple>
      <w:r>
        <w:t xml:space="preserve"> – Aplicación Audinsa Audiología pantalla de </w:t>
      </w:r>
      <w:r w:rsidR="00860CBE">
        <w:t>inicio</w:t>
      </w:r>
      <w:bookmarkEnd w:id="289"/>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4B067A1F" wp14:editId="5287CDCE">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bookmarkStart w:id="290" w:name="_Toc384112337"/>
      <w:r>
        <w:t xml:space="preserve">Ilustración </w:t>
      </w:r>
      <w:fldSimple w:instr=" SEQ Ilustración \* ARABIC ">
        <w:r w:rsidR="00860CBE">
          <w:rPr>
            <w:noProof/>
          </w:rPr>
          <w:t>16</w:t>
        </w:r>
      </w:fldSimple>
      <w:r>
        <w:t xml:space="preserve"> – Aplicación Audinsa Audiología pantalla de creación de perfil</w:t>
      </w:r>
      <w:bookmarkEnd w:id="290"/>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3EEF29CF" wp14:editId="7823B918">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291" w:name="_Toc384112338"/>
      <w:r>
        <w:t xml:space="preserve">Ilustración </w:t>
      </w:r>
      <w:fldSimple w:instr=" SEQ Ilustración \* ARABIC ">
        <w:r>
          <w:rPr>
            <w:noProof/>
          </w:rPr>
          <w:t>17</w:t>
        </w:r>
      </w:fldSimple>
      <w:r>
        <w:t xml:space="preserve"> – Aplicación Audinsa </w:t>
      </w:r>
      <w:proofErr w:type="gramStart"/>
      <w:r>
        <w:t>Audiología ,</w:t>
      </w:r>
      <w:proofErr w:type="gramEnd"/>
      <w:r>
        <w:t xml:space="preserve"> pantalla con perfil creado</w:t>
      </w:r>
      <w:bookmarkEnd w:id="291"/>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0D80D831" wp14:editId="22F276B1">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292" w:name="_Toc384112339"/>
      <w:r>
        <w:t xml:space="preserve">Ilustración </w:t>
      </w:r>
      <w:fldSimple w:instr=" SEQ Ilustración \* ARABIC ">
        <w:r>
          <w:rPr>
            <w:noProof/>
          </w:rPr>
          <w:t>18</w:t>
        </w:r>
      </w:fldSimple>
      <w:r>
        <w:t xml:space="preserve"> – Aplicación Audinsa Audiología, pantalla con listado de exámenes</w:t>
      </w:r>
      <w:bookmarkEnd w:id="292"/>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4AC02231" wp14:editId="47EC8CFD">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293" w:name="_Toc384112340"/>
      <w:r>
        <w:t xml:space="preserve">Ilustración </w:t>
      </w:r>
      <w:fldSimple w:instr=" SEQ Ilustración \* ARABIC ">
        <w:r>
          <w:rPr>
            <w:noProof/>
          </w:rPr>
          <w:t>1</w:t>
        </w:r>
      </w:fldSimple>
      <w:r>
        <w:rPr>
          <w:noProof/>
        </w:rPr>
        <w:t>9</w:t>
      </w:r>
      <w:r>
        <w:t xml:space="preserve"> – Aplicación Audinsa </w:t>
      </w:r>
      <w:r w:rsidR="008617B7">
        <w:t>Audiología,</w:t>
      </w:r>
      <w:r>
        <w:t xml:space="preserve"> pantalla con menú de opciones</w:t>
      </w:r>
      <w:bookmarkEnd w:id="293"/>
    </w:p>
    <w:p w:rsidR="00860CBE" w:rsidRDefault="00860CBE" w:rsidP="00F56502">
      <w:pPr>
        <w:jc w:val="center"/>
        <w:rPr>
          <w:highlight w:val="yellow"/>
          <w:lang w:eastAsia="es-CR"/>
        </w:rPr>
      </w:pPr>
    </w:p>
    <w:p w:rsidR="00C13D57" w:rsidRDefault="00C13D57" w:rsidP="00F56502">
      <w:pPr>
        <w:jc w:val="center"/>
        <w:rPr>
          <w:highlight w:val="yellow"/>
          <w:lang w:eastAsia="es-CR"/>
        </w:rPr>
      </w:pPr>
      <w:bookmarkStart w:id="294" w:name="Imagen"/>
      <w:r>
        <w:rPr>
          <w:noProof/>
          <w:lang w:eastAsia="es-CR"/>
        </w:rPr>
        <w:lastRenderedPageBreak/>
        <w:drawing>
          <wp:inline distT="0" distB="0" distL="0" distR="0" wp14:anchorId="72DB1195" wp14:editId="593E836E">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bookmarkEnd w:id="294"/>
    </w:p>
    <w:p w:rsidR="00860CBE" w:rsidRPr="00B1017C" w:rsidRDefault="00860CBE" w:rsidP="00860CBE">
      <w:pPr>
        <w:pStyle w:val="Caption"/>
      </w:pPr>
      <w:bookmarkStart w:id="295" w:name="_Toc384112341"/>
      <w:r>
        <w:t xml:space="preserve">Ilustración </w:t>
      </w:r>
      <w:fldSimple w:instr=" SEQ Ilustración \* ARABIC ">
        <w:r>
          <w:rPr>
            <w:noProof/>
          </w:rPr>
          <w:t>20</w:t>
        </w:r>
      </w:fldSimple>
      <w:r>
        <w:t xml:space="preserve"> – Aplicación Audinsa Audiología, pantalla instrucciones de examen Sensibilidad de oído.</w:t>
      </w:r>
      <w:bookmarkEnd w:id="295"/>
    </w:p>
    <w:p w:rsidR="00C13D57" w:rsidRDefault="00F03984" w:rsidP="00236F42">
      <w:pPr>
        <w:jc w:val="center"/>
        <w:rPr>
          <w:highlight w:val="yellow"/>
          <w:lang w:eastAsia="es-CR"/>
        </w:rPr>
      </w:pPr>
      <w:r>
        <w:rPr>
          <w:noProof/>
          <w:lang w:eastAsia="es-CR"/>
        </w:rPr>
        <w:lastRenderedPageBreak/>
        <w:drawing>
          <wp:inline distT="0" distB="0" distL="0" distR="0">
            <wp:extent cx="4648200" cy="8267700"/>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r w:rsidR="00C13D57">
        <w:rPr>
          <w:noProof/>
          <w:lang w:eastAsia="es-CR"/>
        </w:rPr>
        <w:lastRenderedPageBreak/>
        <w:drawing>
          <wp:inline distT="0" distB="0" distL="0" distR="0" wp14:anchorId="470B1495" wp14:editId="0F217E2F">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296" w:name="_Toc384112342"/>
      <w:r>
        <w:t xml:space="preserve">Ilustración </w:t>
      </w:r>
      <w:fldSimple w:instr=" SEQ Ilustración \* ARABIC ">
        <w:r>
          <w:rPr>
            <w:noProof/>
          </w:rPr>
          <w:t>21</w:t>
        </w:r>
      </w:fldSimple>
      <w:r>
        <w:t xml:space="preserve"> – Aplicación Audinsa Audiología, pantalla instrucciones de examen Cuestionario.</w:t>
      </w:r>
      <w:bookmarkEnd w:id="296"/>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4E8E6026" wp14:editId="470B6E0B">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297" w:name="_Toc384112343"/>
      <w:r>
        <w:t xml:space="preserve">Ilustración </w:t>
      </w:r>
      <w:fldSimple w:instr=" SEQ Ilustración \* ARABIC ">
        <w:r>
          <w:rPr>
            <w:noProof/>
          </w:rPr>
          <w:t>22</w:t>
        </w:r>
      </w:fldSimple>
      <w:r>
        <w:t xml:space="preserve"> – Aplicación Audinsa Audiología, pantalla del examen Cuestionario.</w:t>
      </w:r>
      <w:bookmarkEnd w:id="297"/>
    </w:p>
    <w:p w:rsidR="00860CBE" w:rsidRDefault="00860CBE" w:rsidP="00E356ED">
      <w:pPr>
        <w:jc w:val="center"/>
        <w:rPr>
          <w:highlight w:val="yellow"/>
          <w:lang w:eastAsia="es-CR"/>
        </w:rPr>
      </w:pPr>
    </w:p>
    <w:p w:rsidR="00C13D57" w:rsidRDefault="00C13D57" w:rsidP="00236F42">
      <w:pPr>
        <w:jc w:val="center"/>
        <w:rPr>
          <w:highlight w:val="yellow"/>
          <w:lang w:eastAsia="es-CR"/>
        </w:rPr>
      </w:pPr>
      <w:commentRangeStart w:id="298"/>
      <w:r>
        <w:rPr>
          <w:noProof/>
          <w:lang w:eastAsia="es-CR"/>
        </w:rPr>
        <w:lastRenderedPageBreak/>
        <w:drawing>
          <wp:inline distT="0" distB="0" distL="0" distR="0" wp14:anchorId="1C89667A" wp14:editId="5E2D1EED">
            <wp:extent cx="3762375" cy="64621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32937"/>
                    <a:stretch/>
                  </pic:blipFill>
                  <pic:spPr bwMode="auto">
                    <a:xfrm>
                      <a:off x="0" y="0"/>
                      <a:ext cx="376365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298"/>
      <w:r w:rsidR="008617B7">
        <w:rPr>
          <w:rStyle w:val="CommentReference"/>
        </w:rPr>
        <w:commentReference w:id="298"/>
      </w:r>
    </w:p>
    <w:p w:rsidR="00860CBE" w:rsidRPr="00B1017C" w:rsidRDefault="00860CBE" w:rsidP="00860CBE">
      <w:pPr>
        <w:pStyle w:val="Caption"/>
      </w:pPr>
      <w:bookmarkStart w:id="299" w:name="_Toc384112344"/>
      <w:r>
        <w:t xml:space="preserve">Ilustración </w:t>
      </w:r>
      <w:fldSimple w:instr=" SEQ Ilustración \* ARABIC ">
        <w:r>
          <w:rPr>
            <w:noProof/>
          </w:rPr>
          <w:t>23</w:t>
        </w:r>
      </w:fldSimple>
      <w:r>
        <w:t xml:space="preserve"> – Aplicación Audinsa Audiología, pantalla resultado de examen Cuestionario.</w:t>
      </w:r>
      <w:bookmarkEnd w:id="299"/>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roofErr w:type="gramStart"/>
      <w:r w:rsidRPr="006D40D9">
        <w:rPr>
          <w:highlight w:val="yellow"/>
          <w:lang w:eastAsia="es-CR"/>
        </w:rPr>
        <w:t>falta</w:t>
      </w:r>
      <w:proofErr w:type="gramEnd"/>
      <w:r w:rsidRPr="006D40D9">
        <w:rPr>
          <w:highlight w:val="yellow"/>
          <w:lang w:eastAsia="es-CR"/>
        </w:rPr>
        <w:t xml:space="preserve"> pantalla de resultados y que se </w:t>
      </w:r>
      <w:commentRangeStart w:id="300"/>
      <w:r w:rsidRPr="006D40D9">
        <w:rPr>
          <w:highlight w:val="yellow"/>
          <w:lang w:eastAsia="es-CR"/>
        </w:rPr>
        <w:t>aprecie</w:t>
      </w:r>
      <w:commentRangeEnd w:id="300"/>
      <w:r w:rsidR="008F528D">
        <w:rPr>
          <w:rStyle w:val="CommentReference"/>
        </w:rPr>
        <w:commentReference w:id="300"/>
      </w:r>
      <w:r w:rsidRPr="006D40D9">
        <w:rPr>
          <w:highlight w:val="yellow"/>
          <w:lang w:eastAsia="es-CR"/>
        </w:rPr>
        <w:t xml:space="preserve"> el </w:t>
      </w:r>
      <w:proofErr w:type="spellStart"/>
      <w:r w:rsidRPr="006D40D9">
        <w:rPr>
          <w:highlight w:val="yellow"/>
          <w:lang w:eastAsia="es-CR"/>
        </w:rPr>
        <w:t>menu</w:t>
      </w:r>
      <w:proofErr w:type="spellEnd"/>
      <w:r w:rsidRPr="006D40D9">
        <w:rPr>
          <w:highlight w:val="yellow"/>
          <w:lang w:eastAsia="es-CR"/>
        </w:rPr>
        <w:t xml:space="preserve"> contextual que permite compartir, </w:t>
      </w:r>
      <w:proofErr w:type="spellStart"/>
      <w:r w:rsidRPr="006D40D9">
        <w:rPr>
          <w:highlight w:val="yellow"/>
          <w:lang w:eastAsia="es-CR"/>
        </w:rPr>
        <w:t>contactar,borrar</w:t>
      </w:r>
      <w:proofErr w:type="spellEnd"/>
    </w:p>
    <w:p w:rsidR="00F03984" w:rsidRDefault="00F03984" w:rsidP="006D40D9">
      <w:pPr>
        <w:rPr>
          <w:highlight w:val="yellow"/>
          <w:lang w:eastAsia="es-CR"/>
        </w:rPr>
      </w:pPr>
      <w:r>
        <w:rPr>
          <w:noProof/>
          <w:lang w:eastAsia="es-CR"/>
        </w:rPr>
        <w:lastRenderedPageBreak/>
        <w:drawing>
          <wp:inline distT="0" distB="0" distL="0" distR="0">
            <wp:extent cx="4648200" cy="8267700"/>
            <wp:effectExtent l="0" t="0" r="0" b="0"/>
            <wp:docPr id="4" name="Picture 4" descr="C:\Users\Beto\Pictures\Screenshot_2014-04-01-15-5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eto\Pictures\Screenshot_2014-04-01-15-50-1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p>
    <w:p w:rsidR="00F03984" w:rsidRPr="006D40D9" w:rsidRDefault="00F03984" w:rsidP="006D40D9">
      <w:pPr>
        <w:rPr>
          <w:highlight w:val="yellow"/>
          <w:lang w:eastAsia="es-CR"/>
        </w:rPr>
      </w:pPr>
      <w:r>
        <w:rPr>
          <w:noProof/>
          <w:lang w:eastAsia="es-CR"/>
        </w:rPr>
        <w:lastRenderedPageBreak/>
        <w:drawing>
          <wp:inline distT="0" distB="0" distL="0" distR="0">
            <wp:extent cx="4648200" cy="8267700"/>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p>
    <w:p w:rsidR="006D40D9" w:rsidRDefault="006D40D9" w:rsidP="006D40D9">
      <w:pPr>
        <w:rPr>
          <w:highlight w:val="yellow"/>
          <w:lang w:eastAsia="es-CR"/>
        </w:rPr>
      </w:pPr>
      <w:proofErr w:type="gramStart"/>
      <w:r w:rsidRPr="006D40D9">
        <w:rPr>
          <w:highlight w:val="yellow"/>
          <w:lang w:eastAsia="es-CR"/>
        </w:rPr>
        <w:lastRenderedPageBreak/>
        <w:t>falta</w:t>
      </w:r>
      <w:proofErr w:type="gramEnd"/>
      <w:r w:rsidRPr="006D40D9">
        <w:rPr>
          <w:highlight w:val="yellow"/>
          <w:lang w:eastAsia="es-CR"/>
        </w:rPr>
        <w:t xml:space="preserve"> pantalla en donde se vea que se puede compartir, contactar.</w:t>
      </w:r>
    </w:p>
    <w:p w:rsidR="00F03984" w:rsidRPr="006D40D9" w:rsidRDefault="00F03984" w:rsidP="006D40D9">
      <w:pPr>
        <w:rPr>
          <w:highlight w:val="yellow"/>
          <w:lang w:eastAsia="es-CR"/>
        </w:rPr>
      </w:pPr>
      <w:r>
        <w:rPr>
          <w:noProof/>
          <w:lang w:eastAsia="es-CR"/>
        </w:rPr>
        <w:lastRenderedPageBreak/>
        <w:drawing>
          <wp:inline distT="0" distB="0" distL="0" distR="0">
            <wp:extent cx="4648200" cy="8267700"/>
            <wp:effectExtent l="0" t="0" r="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p>
    <w:p w:rsidR="006D40D9" w:rsidRDefault="006D40D9" w:rsidP="006D40D9">
      <w:pPr>
        <w:rPr>
          <w:lang w:eastAsia="es-CR"/>
        </w:rPr>
      </w:pPr>
      <w:proofErr w:type="gramStart"/>
      <w:r w:rsidRPr="006D40D9">
        <w:rPr>
          <w:highlight w:val="yellow"/>
          <w:lang w:eastAsia="es-CR"/>
        </w:rPr>
        <w:lastRenderedPageBreak/>
        <w:t>falta</w:t>
      </w:r>
      <w:proofErr w:type="gramEnd"/>
      <w:r w:rsidRPr="006D40D9">
        <w:rPr>
          <w:highlight w:val="yellow"/>
          <w:lang w:eastAsia="es-CR"/>
        </w:rPr>
        <w:t xml:space="preserve"> pantalla de los </w:t>
      </w:r>
      <w:proofErr w:type="spellStart"/>
      <w:r w:rsidRPr="006D40D9">
        <w:rPr>
          <w:highlight w:val="yellow"/>
          <w:lang w:eastAsia="es-CR"/>
        </w:rPr>
        <w:t>articulos</w:t>
      </w:r>
      <w:proofErr w:type="spellEnd"/>
      <w:r w:rsidRPr="006D40D9">
        <w:rPr>
          <w:highlight w:val="yellow"/>
          <w:lang w:eastAsia="es-CR"/>
        </w:rPr>
        <w:t xml:space="preserve"> en donde se vea que se pega al blog</w:t>
      </w:r>
    </w:p>
    <w:p w:rsidR="00F03984" w:rsidRDefault="00F03984" w:rsidP="006D40D9">
      <w:pPr>
        <w:rPr>
          <w:lang w:eastAsia="es-CR"/>
        </w:rPr>
      </w:pPr>
      <w:r>
        <w:rPr>
          <w:noProof/>
          <w:lang w:eastAsia="es-CR"/>
        </w:rPr>
        <w:lastRenderedPageBreak/>
        <w:drawing>
          <wp:inline distT="0" distB="0" distL="0" distR="0">
            <wp:extent cx="4648200" cy="8267700"/>
            <wp:effectExtent l="0" t="0" r="0" b="0"/>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8200" cy="8267700"/>
                    </a:xfrm>
                    <a:prstGeom prst="rect">
                      <a:avLst/>
                    </a:prstGeom>
                    <a:noFill/>
                    <a:ln>
                      <a:noFill/>
                    </a:ln>
                  </pic:spPr>
                </pic:pic>
              </a:graphicData>
            </a:graphic>
          </wp:inline>
        </w:drawing>
      </w:r>
    </w:p>
    <w:p w:rsidR="006D40D9" w:rsidRPr="006D40D9" w:rsidRDefault="006D40D9" w:rsidP="006D40D9">
      <w:pPr>
        <w:rPr>
          <w:highlight w:val="yellow"/>
          <w:lang w:eastAsia="es-CR"/>
        </w:rPr>
      </w:pPr>
      <w:proofErr w:type="gramStart"/>
      <w:r w:rsidRPr="006D40D9">
        <w:rPr>
          <w:highlight w:val="yellow"/>
          <w:lang w:eastAsia="es-CR"/>
        </w:rPr>
        <w:lastRenderedPageBreak/>
        <w:t>y</w:t>
      </w:r>
      <w:proofErr w:type="gramEnd"/>
      <w:r w:rsidRPr="006D40D9">
        <w:rPr>
          <w:highlight w:val="yellow"/>
          <w:lang w:eastAsia="es-CR"/>
        </w:rPr>
        <w:t xml:space="preserve"> falta pantalla de consultorios</w:t>
      </w:r>
    </w:p>
    <w:p w:rsidR="006D40D9" w:rsidRDefault="006D40D9" w:rsidP="00236F42">
      <w:pPr>
        <w:jc w:val="center"/>
        <w:rPr>
          <w:highlight w:val="yellow"/>
          <w:lang w:eastAsia="es-CR"/>
        </w:rPr>
      </w:pPr>
    </w:p>
    <w:p w:rsidR="00324A74" w:rsidRDefault="00324A74" w:rsidP="00236F42">
      <w:pPr>
        <w:jc w:val="center"/>
        <w:rPr>
          <w:highlight w:val="yellow"/>
          <w:lang w:eastAsia="es-CR"/>
        </w:rPr>
      </w:pPr>
      <w:r>
        <w:rPr>
          <w:noProof/>
          <w:lang w:eastAsia="es-CR"/>
        </w:rPr>
        <w:drawing>
          <wp:inline distT="0" distB="0" distL="0" distR="0" wp14:anchorId="04084451" wp14:editId="4C317F36">
            <wp:extent cx="3776353" cy="6456264"/>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2627"/>
                    <a:stretch/>
                  </pic:blipFill>
                  <pic:spPr bwMode="auto">
                    <a:xfrm>
                      <a:off x="0" y="0"/>
                      <a:ext cx="3781054"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bookmarkStart w:id="301" w:name="_Toc384112345"/>
      <w:r>
        <w:t xml:space="preserve">Ilustración </w:t>
      </w:r>
      <w:fldSimple w:instr=" SEQ Ilustración \* ARABIC ">
        <w:r>
          <w:rPr>
            <w:noProof/>
          </w:rPr>
          <w:t>24</w:t>
        </w:r>
      </w:fldSimple>
      <w:r>
        <w:t xml:space="preserve"> – Aplicación Audinsa Audiología, pantalla Acciones sobre el  </w:t>
      </w:r>
      <w:commentRangeStart w:id="302"/>
      <w:r>
        <w:t>perfil</w:t>
      </w:r>
      <w:commentRangeEnd w:id="302"/>
      <w:r>
        <w:rPr>
          <w:rStyle w:val="CommentReference"/>
          <w:b w:val="0"/>
          <w:bCs w:val="0"/>
        </w:rPr>
        <w:commentReference w:id="302"/>
      </w:r>
      <w:r>
        <w:t>.</w:t>
      </w:r>
      <w:bookmarkEnd w:id="301"/>
    </w:p>
    <w:p w:rsidR="007070D4" w:rsidRDefault="007070D4" w:rsidP="00236F42">
      <w:pPr>
        <w:jc w:val="center"/>
        <w:rPr>
          <w:highlight w:val="yellow"/>
          <w:lang w:eastAsia="es-CR"/>
        </w:rPr>
      </w:pPr>
    </w:p>
    <w:p w:rsidR="007070D4" w:rsidRDefault="007070D4" w:rsidP="00236F42">
      <w:pPr>
        <w:jc w:val="center"/>
        <w:rPr>
          <w:highlight w:val="yellow"/>
          <w:lang w:eastAsia="es-CR"/>
        </w:rPr>
      </w:pPr>
      <w:bookmarkStart w:id="303" w:name="_GoBack"/>
      <w:commentRangeStart w:id="304"/>
      <w:r>
        <w:rPr>
          <w:noProof/>
          <w:lang w:eastAsia="es-CR"/>
        </w:rPr>
        <w:lastRenderedPageBreak/>
        <w:drawing>
          <wp:inline distT="0" distB="0" distL="0" distR="0" wp14:anchorId="21EA25C4" wp14:editId="2EB7A04E">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bookmarkEnd w:id="303"/>
      <w:commentRangeEnd w:id="304"/>
      <w:r w:rsidR="008617B7">
        <w:rPr>
          <w:rStyle w:val="CommentReference"/>
        </w:rPr>
        <w:commentReference w:id="304"/>
      </w:r>
    </w:p>
    <w:p w:rsidR="00860CBE" w:rsidRPr="00B1017C" w:rsidRDefault="00860CBE" w:rsidP="00860CBE">
      <w:pPr>
        <w:pStyle w:val="Caption"/>
      </w:pPr>
      <w:bookmarkStart w:id="305" w:name="_Toc384112346"/>
      <w:r>
        <w:t xml:space="preserve">Ilustración </w:t>
      </w:r>
      <w:fldSimple w:instr=" SEQ Ilustración \* ARABIC ">
        <w:r>
          <w:rPr>
            <w:noProof/>
          </w:rPr>
          <w:t>25</w:t>
        </w:r>
      </w:fldSimple>
      <w:r>
        <w:t xml:space="preserve"> – Aplicación Audinsa Audiología, pantalla </w:t>
      </w:r>
      <w:r w:rsidR="00910A13">
        <w:t xml:space="preserve">confirmación </w:t>
      </w:r>
      <w:r>
        <w:t xml:space="preserve"> del </w:t>
      </w:r>
      <w:r w:rsidR="00910A13">
        <w:t xml:space="preserve">eliminación del </w:t>
      </w:r>
      <w:r>
        <w:t>perfil.</w:t>
      </w:r>
      <w:bookmarkEnd w:id="305"/>
    </w:p>
    <w:p w:rsidR="00860CBE" w:rsidRDefault="00860CBE" w:rsidP="00236F42">
      <w:pPr>
        <w:jc w:val="center"/>
        <w:rPr>
          <w:highlight w:val="yellow"/>
          <w:lang w:eastAsia="es-CR"/>
        </w:rPr>
      </w:pPr>
    </w:p>
    <w:p w:rsidR="007070D4" w:rsidRDefault="00CC3877" w:rsidP="00236F42">
      <w:pPr>
        <w:jc w:val="center"/>
        <w:rPr>
          <w:highlight w:val="yellow"/>
          <w:lang w:eastAsia="es-CR"/>
        </w:rPr>
      </w:pPr>
      <w:commentRangeStart w:id="306"/>
      <w:r>
        <w:rPr>
          <w:noProof/>
          <w:lang w:eastAsia="es-CR"/>
        </w:rPr>
        <w:lastRenderedPageBreak/>
        <w:drawing>
          <wp:inline distT="0" distB="0" distL="0" distR="0" wp14:anchorId="558D8A7B" wp14:editId="320668BA">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commentRangeEnd w:id="306"/>
      <w:r>
        <w:rPr>
          <w:rStyle w:val="CommentReference"/>
        </w:rPr>
        <w:commentReference w:id="306"/>
      </w:r>
    </w:p>
    <w:p w:rsidR="00910A13" w:rsidRPr="00B1017C" w:rsidRDefault="00910A13" w:rsidP="00910A13">
      <w:pPr>
        <w:pStyle w:val="Caption"/>
      </w:pPr>
      <w:bookmarkStart w:id="307" w:name="_Toc384112347"/>
      <w:r>
        <w:t xml:space="preserve">Ilustración </w:t>
      </w:r>
      <w:fldSimple w:instr=" SEQ Ilustración \* ARABIC ">
        <w:r>
          <w:rPr>
            <w:noProof/>
          </w:rPr>
          <w:t>26</w:t>
        </w:r>
      </w:fldSimple>
      <w:r>
        <w:t xml:space="preserve"> – Aplicación Audinsa Audiología, pantalla perfil eliminado satisfactoriamente.</w:t>
      </w:r>
      <w:bookmarkEnd w:id="307"/>
    </w:p>
    <w:p w:rsidR="00C13D57" w:rsidRDefault="00C13D57" w:rsidP="005913D4">
      <w:pPr>
        <w:rPr>
          <w:highlight w:val="yellow"/>
          <w:lang w:eastAsia="es-CR"/>
        </w:rPr>
      </w:pPr>
    </w:p>
    <w:p w:rsidR="00324A74" w:rsidRDefault="00C13D57" w:rsidP="00236F42">
      <w:pPr>
        <w:jc w:val="center"/>
        <w:rPr>
          <w:highlight w:val="yellow"/>
          <w:lang w:eastAsia="es-CR"/>
        </w:rPr>
      </w:pPr>
      <w:commentRangeStart w:id="308"/>
      <w:r>
        <w:rPr>
          <w:noProof/>
          <w:lang w:eastAsia="es-CR"/>
        </w:rPr>
        <w:lastRenderedPageBreak/>
        <w:drawing>
          <wp:inline distT="0" distB="0" distL="0" distR="0" wp14:anchorId="3AEC6B75" wp14:editId="1AE330B6">
            <wp:extent cx="3781425" cy="6462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308"/>
      <w:r>
        <w:rPr>
          <w:rStyle w:val="CommentReference"/>
        </w:rPr>
        <w:commentReference w:id="308"/>
      </w:r>
    </w:p>
    <w:p w:rsidR="00324A74" w:rsidRDefault="00324A74" w:rsidP="00324A74">
      <w:pPr>
        <w:pStyle w:val="Caption"/>
      </w:pPr>
      <w:bookmarkStart w:id="309" w:name="_Toc384112348"/>
      <w:r>
        <w:t xml:space="preserve">Ilustración </w:t>
      </w:r>
      <w:fldSimple w:instr=" SEQ Ilustración \* ARABIC ">
        <w:r w:rsidR="008617B7">
          <w:rPr>
            <w:noProof/>
          </w:rPr>
          <w:t>27</w:t>
        </w:r>
      </w:fldSimple>
      <w:r>
        <w:t xml:space="preserve"> – Imágenes de a</w:t>
      </w:r>
      <w:r>
        <w:rPr>
          <w:lang w:eastAsia="es-CR"/>
        </w:rPr>
        <w:t>plicación basada en tecnología móvil para conocer el estado auditivo</w:t>
      </w:r>
      <w:bookmarkEnd w:id="309"/>
    </w:p>
    <w:p w:rsidR="00324A74" w:rsidRPr="00B1017C" w:rsidRDefault="00324A74" w:rsidP="00324A74">
      <w:pPr>
        <w:pStyle w:val="Caption"/>
      </w:pPr>
      <w:r w:rsidRPr="001A36B9">
        <w:t>Elaboración propia</w:t>
      </w:r>
    </w:p>
    <w:p w:rsidR="00324A74" w:rsidRDefault="00324A74">
      <w:pPr>
        <w:spacing w:after="200" w:line="276" w:lineRule="auto"/>
        <w:jc w:val="left"/>
        <w:rPr>
          <w:highlight w:val="yellow"/>
          <w:lang w:eastAsia="es-CR"/>
        </w:rPr>
      </w:pPr>
    </w:p>
    <w:p w:rsidR="00324A74" w:rsidRDefault="008A08B3">
      <w:pPr>
        <w:spacing w:after="200" w:line="276" w:lineRule="auto"/>
        <w:jc w:val="left"/>
        <w:rPr>
          <w:highlight w:val="yellow"/>
          <w:lang w:eastAsia="es-CR"/>
        </w:rPr>
      </w:pPr>
      <w:r>
        <w:rPr>
          <w:highlight w:val="yellow"/>
          <w:lang w:eastAsia="es-CR"/>
        </w:rPr>
        <w:t>Luego de completar todas las pantallas faltantes crear un párrafo final para comprobar que el  objetivo se cumple de manera satisfactoria.</w:t>
      </w:r>
    </w:p>
    <w:p w:rsidR="00C13D57" w:rsidRDefault="00C13D57" w:rsidP="00236F42">
      <w:pPr>
        <w:jc w:val="center"/>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10"/>
      <w:r w:rsidRPr="005F60A0">
        <w:rPr>
          <w:lang w:eastAsia="es-CR"/>
        </w:rPr>
        <w:lastRenderedPageBreak/>
        <w:t>Realizar</w:t>
      </w:r>
      <w:commentRangeEnd w:id="310"/>
      <w:r w:rsidR="008F528D" w:rsidRPr="005F60A0">
        <w:rPr>
          <w:lang w:eastAsia="es-CR"/>
        </w:rPr>
        <w:commentReference w:id="310"/>
      </w:r>
      <w:r w:rsidRPr="005F60A0">
        <w:rPr>
          <w:lang w:eastAsia="es-CR"/>
        </w:rPr>
        <w:t xml:space="preserve">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AD0B2F" w:rsidRPr="00311F48" w:rsidRDefault="00AD0B2F" w:rsidP="00AD0B2F">
      <w:pPr>
        <w:pStyle w:val="t1"/>
        <w:rPr>
          <w:szCs w:val="23"/>
        </w:rPr>
      </w:pPr>
      <w:bookmarkStart w:id="311" w:name="_Toc347566009"/>
      <w:bookmarkStart w:id="312" w:name="_Toc347566285"/>
      <w:r w:rsidRPr="00311F48">
        <w:rPr>
          <w:szCs w:val="23"/>
        </w:rPr>
        <w:t>CAPÍTULO 5</w:t>
      </w:r>
      <w:bookmarkEnd w:id="311"/>
      <w:bookmarkEnd w:id="312"/>
      <w:r w:rsidRPr="00311F48">
        <w:rPr>
          <w:szCs w:val="23"/>
        </w:rPr>
        <w:t xml:space="preserve"> </w:t>
      </w:r>
    </w:p>
    <w:p w:rsidR="00AD0B2F" w:rsidRPr="00CF7434" w:rsidRDefault="00AD0B2F" w:rsidP="00AD0B2F">
      <w:pPr>
        <w:pStyle w:val="12"/>
      </w:pPr>
      <w:bookmarkStart w:id="313" w:name="_Toc347566010"/>
      <w:bookmarkStart w:id="314" w:name="_Toc347566286"/>
      <w:r w:rsidRPr="00CF7434">
        <w:t>Conclusiones y Recomendaciones</w:t>
      </w:r>
      <w:bookmarkEnd w:id="313"/>
      <w:bookmarkEnd w:id="314"/>
    </w:p>
    <w:p w:rsidR="00AD0B2F" w:rsidRDefault="00AD0B2F" w:rsidP="00AD0B2F">
      <w:pPr>
        <w:pStyle w:val="13"/>
        <w:tabs>
          <w:tab w:val="left" w:pos="1134"/>
        </w:tabs>
      </w:pPr>
      <w:bookmarkStart w:id="315" w:name="_Toc347566011"/>
      <w:bookmarkStart w:id="316" w:name="_Toc347566287"/>
      <w:r w:rsidRPr="00F148D4">
        <w:t>Conclusiones</w:t>
      </w:r>
      <w:bookmarkEnd w:id="315"/>
      <w:bookmarkEnd w:id="316"/>
      <w:r w:rsidRPr="00F148D4">
        <w:t xml:space="preserve"> </w:t>
      </w:r>
    </w:p>
    <w:p w:rsidR="00AD0B2F" w:rsidRPr="00AD0B2F" w:rsidRDefault="00AD0B2F" w:rsidP="00AD0B2F">
      <w:pPr>
        <w:ind w:firstLine="708"/>
        <w:rPr>
          <w:highlight w:val="lightGray"/>
        </w:rPr>
      </w:pPr>
      <w:r w:rsidRPr="00AD0B2F">
        <w:rPr>
          <w:highlight w:val="lightGray"/>
        </w:rPr>
        <w:t>Se debe explicar e interpretar los principales logros que hayan sido alcanzados a lo largo de la investigación, de las situaciones que se presentaron durante el proceso.</w:t>
      </w:r>
    </w:p>
    <w:p w:rsidR="00AD0B2F" w:rsidRPr="00F148D4" w:rsidRDefault="00AD0B2F" w:rsidP="00AD0B2F">
      <w:pPr>
        <w:pStyle w:val="13"/>
        <w:tabs>
          <w:tab w:val="left" w:pos="1134"/>
        </w:tabs>
      </w:pPr>
      <w:bookmarkStart w:id="317" w:name="_Toc347566012"/>
      <w:bookmarkStart w:id="318" w:name="_Toc347566288"/>
      <w:r>
        <w:t>Recomendaciones</w:t>
      </w:r>
      <w:bookmarkEnd w:id="317"/>
      <w:bookmarkEnd w:id="318"/>
    </w:p>
    <w:p w:rsidR="00AD0B2F" w:rsidRPr="00AD0B2F" w:rsidRDefault="00AD0B2F" w:rsidP="00AD0B2F">
      <w:pPr>
        <w:ind w:firstLine="708"/>
        <w:rPr>
          <w:highlight w:val="lightGray"/>
        </w:rPr>
      </w:pPr>
      <w:r w:rsidRPr="00AD0B2F">
        <w:rPr>
          <w:highlight w:val="lightGray"/>
        </w:rPr>
        <w:t>Son las posibles sugerencias que los autores requieran establecer para mantener o mejorar la solución brindada o las que requier</w:t>
      </w:r>
      <w:r w:rsidR="006C3900">
        <w:rPr>
          <w:highlight w:val="lightGray"/>
        </w:rPr>
        <w:t>en para su operación eficiente.</w:t>
      </w:r>
    </w:p>
    <w:p w:rsidR="00AD0B2F" w:rsidRPr="00AD0B2F" w:rsidRDefault="00AD0B2F" w:rsidP="00AD0B2F">
      <w:pPr>
        <w:ind w:firstLine="708"/>
        <w:rPr>
          <w:highlight w:val="lightGray"/>
        </w:rPr>
      </w:pPr>
      <w:r w:rsidRPr="00AD0B2F">
        <w:rPr>
          <w:highlight w:val="lightGray"/>
        </w:rPr>
        <w:br w:type="page"/>
      </w:r>
    </w:p>
    <w:bookmarkStart w:id="319" w:name="_Toc347566013" w:displacedByCustomXml="next"/>
    <w:bookmarkStart w:id="320" w:name="_Toc347566289"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320"/>
          <w:bookmarkEnd w:id="319"/>
        </w:p>
        <w:sdt>
          <w:sdtPr>
            <w:id w:val="111145805"/>
            <w:bibliography/>
          </w:sdtPr>
          <w:sdtContent>
            <w:commentRangeStart w:id="321"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321"/>
              <w:r w:rsidR="00814187">
                <w:rPr>
                  <w:rStyle w:val="CommentReference"/>
                </w:rPr>
                <w:commentReference w:id="321"/>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22" w:name="_Toc347566014"/>
      <w:bookmarkStart w:id="323" w:name="_Toc347566290"/>
      <w:commentRangeStart w:id="324"/>
      <w:r>
        <w:lastRenderedPageBreak/>
        <w:t>Anexos</w:t>
      </w:r>
      <w:bookmarkEnd w:id="322"/>
      <w:bookmarkEnd w:id="323"/>
      <w:commentRangeEnd w:id="324"/>
      <w:r w:rsidR="0094099B">
        <w:rPr>
          <w:rStyle w:val="CommentReference"/>
          <w:rFonts w:eastAsia="Times New Roman"/>
          <w:b w:val="0"/>
          <w:bCs w:val="0"/>
          <w:kern w:val="0"/>
          <w:lang w:eastAsia="es-ES"/>
        </w:rPr>
        <w:commentReference w:id="324"/>
      </w:r>
    </w:p>
    <w:p w:rsidR="00AD0B2F" w:rsidRPr="00CF7434" w:rsidRDefault="00AD0B2F" w:rsidP="00AD0B2F">
      <w:pPr>
        <w:pStyle w:val="12"/>
        <w:tabs>
          <w:tab w:val="left" w:pos="1134"/>
        </w:tabs>
      </w:pPr>
      <w:bookmarkStart w:id="325" w:name="_Toc347566015"/>
      <w:bookmarkStart w:id="326" w:name="_Toc347566291"/>
      <w:r w:rsidRPr="00CF7434">
        <w:t>Carta de aceptación de tutor</w:t>
      </w:r>
      <w:bookmarkEnd w:id="325"/>
      <w:bookmarkEnd w:id="326"/>
    </w:p>
    <w:p w:rsidR="00AD0B2F" w:rsidRDefault="00AD0B2F" w:rsidP="00AD0B2F">
      <w:pPr>
        <w:jc w:val="center"/>
        <w:rPr>
          <w:lang w:eastAsia="es-CR"/>
        </w:rPr>
      </w:pPr>
      <w:r>
        <w:rPr>
          <w:noProof/>
          <w:lang w:eastAsia="es-CR"/>
        </w:rPr>
        <w:drawing>
          <wp:inline distT="0" distB="0" distL="0" distR="0" wp14:anchorId="18D07B5B" wp14:editId="1118FF3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27" w:name="_Toc347566016"/>
      <w:bookmarkStart w:id="328" w:name="_Toc347566292"/>
      <w:r w:rsidRPr="007256FE">
        <w:lastRenderedPageBreak/>
        <w:t xml:space="preserve">Carta de </w:t>
      </w:r>
      <w:r>
        <w:t>apoyo de la empresa</w:t>
      </w:r>
      <w:bookmarkEnd w:id="327"/>
      <w:bookmarkEnd w:id="328"/>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0704B54F" wp14:editId="5AAC4BA0">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1110B" w:rsidRDefault="009C439F" w:rsidP="009C439F">
      <w:pPr>
        <w:pStyle w:val="12"/>
        <w:tabs>
          <w:tab w:val="left" w:pos="993"/>
        </w:tabs>
        <w:rPr>
          <w:highlight w:val="yellow"/>
        </w:rPr>
      </w:pPr>
      <w:bookmarkStart w:id="329" w:name="_Toc347566017"/>
      <w:bookmarkStart w:id="330" w:name="_Toc347566293"/>
      <w:commentRangeStart w:id="331"/>
      <w:r w:rsidRPr="0011110B">
        <w:rPr>
          <w:highlight w:val="yellow"/>
        </w:rPr>
        <w:lastRenderedPageBreak/>
        <w:t>Instrumento encuesta</w:t>
      </w:r>
      <w:commentRangeEnd w:id="331"/>
      <w:r w:rsidR="006859B7">
        <w:rPr>
          <w:rStyle w:val="CommentReference"/>
          <w:rFonts w:eastAsia="Times New Roman"/>
          <w:b w:val="0"/>
          <w:bCs w:val="0"/>
          <w:i w:val="0"/>
          <w:iCs w:val="0"/>
          <w:lang w:eastAsia="es-ES"/>
        </w:rPr>
        <w:commentReference w:id="331"/>
      </w:r>
      <w:bookmarkEnd w:id="329"/>
      <w:bookmarkEnd w:id="330"/>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32" w:name="_Toc347566018"/>
      <w:bookmarkStart w:id="333" w:name="_Toc347566294"/>
      <w:bookmarkStart w:id="334" w:name="_Ref384111831"/>
      <w:r>
        <w:lastRenderedPageBreak/>
        <w:t>Análisis de aplicaciones similares</w:t>
      </w:r>
      <w:bookmarkEnd w:id="332"/>
      <w:bookmarkEnd w:id="333"/>
      <w:bookmarkEnd w:id="334"/>
    </w:p>
    <w:p w:rsidR="007C30EC" w:rsidRPr="0041018B" w:rsidRDefault="007C30EC" w:rsidP="0041018B">
      <w:pPr>
        <w:pStyle w:val="13"/>
      </w:pPr>
      <w:bookmarkStart w:id="335" w:name="_Ref343436073"/>
      <w:bookmarkStart w:id="336" w:name="_Ref343436102"/>
      <w:bookmarkStart w:id="337" w:name="_Toc347566019"/>
      <w:bookmarkStart w:id="338" w:name="_Toc347566295"/>
      <w:r w:rsidRPr="0041018B">
        <w:t xml:space="preserve">Análisis de la aplicación </w:t>
      </w:r>
      <w:proofErr w:type="spellStart"/>
      <w:r w:rsidRPr="0041018B">
        <w:t>uHear</w:t>
      </w:r>
      <w:bookmarkEnd w:id="335"/>
      <w:bookmarkEnd w:id="336"/>
      <w:bookmarkEnd w:id="337"/>
      <w:bookmarkEnd w:id="338"/>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39" w:name="_Toc343369218"/>
      <w:bookmarkStart w:id="340" w:name="_Toc384112349"/>
      <w:r>
        <w:t xml:space="preserve">Ilustración </w:t>
      </w:r>
      <w:fldSimple w:instr=" SEQ Ilustración \* ARABIC ">
        <w:r w:rsidR="00A9183A">
          <w:rPr>
            <w:noProof/>
          </w:rPr>
          <w:t>16</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39"/>
      <w:bookmarkEnd w:id="340"/>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41" w:name="_Toc343369219"/>
      <w:bookmarkStart w:id="342" w:name="_Toc384112350"/>
      <w:r w:rsidRPr="007C30EC">
        <w:t xml:space="preserve">Ilustración </w:t>
      </w:r>
      <w:fldSimple w:instr=" SEQ Ilustración \* ARABIC ">
        <w:r w:rsidR="00A9183A">
          <w:rPr>
            <w:noProof/>
          </w:rPr>
          <w:t>17</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41"/>
      <w:bookmarkEnd w:id="342"/>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43" w:name="_Toc343369220"/>
      <w:bookmarkStart w:id="344" w:name="_Toc384112351"/>
      <w:r>
        <w:t xml:space="preserve">Ilustración </w:t>
      </w:r>
      <w:fldSimple w:instr=" SEQ Ilustración \* ARABIC ">
        <w:r w:rsidR="00A9183A">
          <w:rPr>
            <w:noProof/>
          </w:rPr>
          <w:t>18</w:t>
        </w:r>
      </w:fldSimple>
      <w:r>
        <w:t xml:space="preserve"> – Pantalla de resultados examen de sensibilidad de oído</w:t>
      </w:r>
      <w:bookmarkEnd w:id="343"/>
      <w:bookmarkEnd w:id="344"/>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72"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45" w:name="_Toc343369221"/>
      <w:bookmarkStart w:id="346" w:name="_Toc384112352"/>
      <w:r>
        <w:t xml:space="preserve">Ilustración </w:t>
      </w:r>
      <w:fldSimple w:instr=" SEQ Ilustración \* ARABIC ">
        <w:r w:rsidR="00A9183A">
          <w:rPr>
            <w:noProof/>
          </w:rPr>
          <w:t>19</w:t>
        </w:r>
      </w:fldSimple>
      <w:r>
        <w:t xml:space="preserve"> – Pantalla de resultados </w:t>
      </w:r>
      <w:proofErr w:type="spellStart"/>
      <w:r>
        <w:t>uHear</w:t>
      </w:r>
      <w:bookmarkEnd w:id="345"/>
      <w:bookmarkEnd w:id="346"/>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73"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347" w:name="_Toc343369222"/>
      <w:bookmarkStart w:id="348" w:name="_Toc384112353"/>
      <w:r>
        <w:t xml:space="preserve">Ilustración </w:t>
      </w:r>
      <w:fldSimple w:instr=" SEQ Ilustración \* ARABIC ">
        <w:r w:rsidR="00A9183A">
          <w:rPr>
            <w:noProof/>
          </w:rPr>
          <w:t>20</w:t>
        </w:r>
      </w:fldSimple>
      <w:r>
        <w:t xml:space="preserve"> – Pantalla de resultados guardados</w:t>
      </w:r>
      <w:bookmarkEnd w:id="347"/>
      <w:bookmarkEnd w:id="348"/>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74"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349" w:name="_Toc343369223"/>
      <w:bookmarkStart w:id="350" w:name="_Toc384112354"/>
      <w:r>
        <w:t xml:space="preserve">Ilustración </w:t>
      </w:r>
      <w:fldSimple w:instr=" SEQ Ilustración \* ARABIC ">
        <w:r w:rsidR="00A9183A">
          <w:rPr>
            <w:noProof/>
          </w:rPr>
          <w:t>21</w:t>
        </w:r>
      </w:fldSimple>
      <w:r>
        <w:t xml:space="preserve"> – Consejos auditivos</w:t>
      </w:r>
      <w:bookmarkEnd w:id="349"/>
      <w:bookmarkEnd w:id="350"/>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75"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351" w:name="_Toc343369224"/>
      <w:bookmarkStart w:id="352" w:name="_Toc384112355"/>
      <w:r>
        <w:t xml:space="preserve">Ilustración </w:t>
      </w:r>
      <w:fldSimple w:instr=" SEQ Ilustración \* ARABIC ">
        <w:r w:rsidR="00A9183A">
          <w:rPr>
            <w:noProof/>
          </w:rPr>
          <w:t>22</w:t>
        </w:r>
      </w:fldSimple>
      <w:r>
        <w:t xml:space="preserve"> – Ubicación de centros especializados</w:t>
      </w:r>
      <w:bookmarkEnd w:id="351"/>
      <w:bookmarkEnd w:id="352"/>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353" w:name="_Toc347566020"/>
      <w:bookmarkStart w:id="354" w:name="_Toc347566296"/>
      <w:r w:rsidRPr="0041018B">
        <w:t xml:space="preserve">Análisis de la aplicación </w:t>
      </w:r>
      <w:r>
        <w:t xml:space="preserve">Test en </w:t>
      </w:r>
      <w:r w:rsidR="00A46C74">
        <w:t>línea</w:t>
      </w:r>
      <w:bookmarkEnd w:id="353"/>
      <w:bookmarkEnd w:id="354"/>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76"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7"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8"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9"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80"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1"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82"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83"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84"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355" w:name="_Toc343369225"/>
      <w:bookmarkStart w:id="356" w:name="_Toc384112356"/>
      <w:r>
        <w:t xml:space="preserve">Ilustración </w:t>
      </w:r>
      <w:fldSimple w:instr=" SEQ Ilustración \* ARABIC ">
        <w:r w:rsidR="00A9183A">
          <w:rPr>
            <w:noProof/>
          </w:rPr>
          <w:t>23</w:t>
        </w:r>
      </w:fldSimple>
      <w:r>
        <w:t xml:space="preserve"> – Aplicación test en línea: Flujo de imágenes</w:t>
      </w:r>
      <w:bookmarkEnd w:id="355"/>
      <w:bookmarkEnd w:id="356"/>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357" w:name="_Toc347566021"/>
      <w:bookmarkStart w:id="358" w:name="_Toc347566297"/>
      <w:r w:rsidRPr="0041018B">
        <w:lastRenderedPageBreak/>
        <w:t xml:space="preserve">Análisis de la aplicación </w:t>
      </w:r>
      <w:r>
        <w:t>Test auditivo</w:t>
      </w:r>
      <w:bookmarkEnd w:id="357"/>
      <w:bookmarkEnd w:id="358"/>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85"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359" w:name="_Toc384112357"/>
      <w:r>
        <w:t xml:space="preserve">Ilustración </w:t>
      </w:r>
      <w:fldSimple w:instr=" SEQ Ilustración \* ARABIC ">
        <w:r w:rsidR="00A9183A">
          <w:rPr>
            <w:noProof/>
          </w:rPr>
          <w:t>24</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359"/>
      <w:proofErr w:type="spellEnd"/>
    </w:p>
    <w:p w:rsidR="00C112FC" w:rsidRDefault="00E31A26" w:rsidP="0084758F">
      <w:pPr>
        <w:pStyle w:val="13"/>
      </w:pPr>
      <w:bookmarkStart w:id="360" w:name="_Toc347566022"/>
      <w:bookmarkStart w:id="361" w:name="_Toc347566298"/>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Android</w:t>
      </w:r>
      <w:bookmarkEnd w:id="360"/>
      <w:bookmarkEnd w:id="361"/>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362" w:name="_Toc384112358"/>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A9183A">
        <w:rPr>
          <w:noProof/>
          <w:lang w:val="en-US"/>
        </w:rPr>
        <w:t>25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362"/>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363" w:name="_Toc384112359"/>
      <w:r>
        <w:t xml:space="preserve">Ilustración </w:t>
      </w:r>
      <w:fldSimple w:instr=" SEQ Ilustración \* ARABIC ">
        <w:r w:rsidR="00A9183A">
          <w:rPr>
            <w:noProof/>
          </w:rPr>
          <w:t>26</w:t>
        </w:r>
      </w:fldSimple>
      <w:r>
        <w:t xml:space="preserve"> – Interfaz de la prueba de </w:t>
      </w:r>
      <w:r w:rsidR="004C3105">
        <w:t>rango</w:t>
      </w:r>
      <w:r>
        <w:t xml:space="preserve"> de frecuencias</w:t>
      </w:r>
      <w:bookmarkEnd w:id="363"/>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364" w:name="_Toc384112360"/>
      <w:r>
        <w:t xml:space="preserve">Ilustración </w:t>
      </w:r>
      <w:fldSimple w:instr=" SEQ Ilustración \* ARABIC ">
        <w:r w:rsidR="00A9183A">
          <w:rPr>
            <w:noProof/>
          </w:rPr>
          <w:t>27</w:t>
        </w:r>
      </w:fldSimple>
      <w:r>
        <w:t xml:space="preserve"> – Pantalla de resultados de </w:t>
      </w:r>
      <w:r w:rsidR="004C3105">
        <w:t>rango</w:t>
      </w:r>
      <w:r>
        <w:t xml:space="preserve"> de frecuencias</w:t>
      </w:r>
      <w:bookmarkEnd w:id="364"/>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365" w:name="_Toc384112361"/>
      <w:r>
        <w:t xml:space="preserve">Ilustración </w:t>
      </w:r>
      <w:fldSimple w:instr=" SEQ Ilustración \* ARABIC ">
        <w:r w:rsidR="00A9183A">
          <w:rPr>
            <w:noProof/>
          </w:rPr>
          <w:t>28</w:t>
        </w:r>
      </w:fldSimple>
      <w:r>
        <w:t xml:space="preserve"> – Interfaz diferenciación de frecuencias</w:t>
      </w:r>
      <w:bookmarkEnd w:id="365"/>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366" w:name="_Toc384112362"/>
      <w:r>
        <w:t xml:space="preserve">Ilustración </w:t>
      </w:r>
      <w:fldSimple w:instr=" SEQ Ilustración \* ARABIC ">
        <w:r>
          <w:rPr>
            <w:noProof/>
          </w:rPr>
          <w:t>29</w:t>
        </w:r>
      </w:fldSimple>
      <w:r>
        <w:t xml:space="preserve"> – Gráfico representativo diferenciación de frecuencias</w:t>
      </w:r>
      <w:bookmarkEnd w:id="366"/>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367" w:name="_Toc384112363"/>
      <w:r>
        <w:t xml:space="preserve">Ilustración </w:t>
      </w:r>
      <w:fldSimple w:instr=" SEQ Ilustración \* ARABIC ">
        <w:r w:rsidR="00A9183A">
          <w:rPr>
            <w:noProof/>
          </w:rPr>
          <w:t>30</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367"/>
      <w:proofErr w:type="spellEnd"/>
    </w:p>
    <w:sectPr w:rsidR="004C3105" w:rsidRPr="004C3105" w:rsidSect="0090595C">
      <w:headerReference w:type="default" r:id="rId95"/>
      <w:footerReference w:type="default" r:id="rId96"/>
      <w:headerReference w:type="first" r:id="rId97"/>
      <w:footerReference w:type="first" r:id="rId98"/>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F03984" w:rsidRDefault="00F03984">
      <w:pPr>
        <w:pStyle w:val="CommentText"/>
      </w:pPr>
      <w:r>
        <w:rPr>
          <w:rStyle w:val="CommentReference"/>
        </w:rPr>
        <w:annotationRef/>
      </w:r>
      <w:r>
        <w:t>Completar</w:t>
      </w:r>
    </w:p>
    <w:p w:rsidR="00F03984" w:rsidRDefault="00F03984">
      <w:pPr>
        <w:pStyle w:val="CommentText"/>
      </w:pPr>
    </w:p>
  </w:comment>
  <w:comment w:id="222" w:author="Personal" w:date="2014-03-24T21:21:00Z" w:initials="P">
    <w:p w:rsidR="00F03984" w:rsidRDefault="00F03984">
      <w:pPr>
        <w:pStyle w:val="CommentText"/>
      </w:pPr>
      <w:r>
        <w:rPr>
          <w:rStyle w:val="CommentReference"/>
        </w:rPr>
        <w:annotationRef/>
      </w:r>
      <w:r>
        <w:t>Se ajusta. Revisar</w:t>
      </w:r>
    </w:p>
  </w:comment>
  <w:comment w:id="245" w:author="Personal" w:date="2014-03-17T21:15:00Z" w:initials="P">
    <w:p w:rsidR="00F03984" w:rsidRDefault="00F03984">
      <w:pPr>
        <w:pStyle w:val="CommentText"/>
      </w:pPr>
      <w:r>
        <w:rPr>
          <w:rStyle w:val="CommentReference"/>
        </w:rPr>
        <w:annotationRef/>
      </w:r>
      <w:r>
        <w:t>Falta incorporar el regresar en acerca de</w:t>
      </w:r>
    </w:p>
  </w:comment>
  <w:comment w:id="246" w:author="Personal" w:date="2014-03-17T21:15:00Z" w:initials="P">
    <w:p w:rsidR="00F03984" w:rsidRDefault="00F03984">
      <w:pPr>
        <w:pStyle w:val="CommentText"/>
      </w:pPr>
      <w:r>
        <w:rPr>
          <w:rStyle w:val="CommentReference"/>
        </w:rPr>
        <w:annotationRef/>
      </w:r>
      <w:r>
        <w:t>Faltan estos dos puntos</w:t>
      </w:r>
    </w:p>
    <w:p w:rsidR="00F03984" w:rsidRDefault="00F03984">
      <w:pPr>
        <w:pStyle w:val="CommentText"/>
      </w:pPr>
    </w:p>
  </w:comment>
  <w:comment w:id="247" w:author="Personal" w:date="2014-03-17T21:15:00Z" w:initials="P">
    <w:p w:rsidR="00F03984" w:rsidRDefault="00F03984">
      <w:pPr>
        <w:pStyle w:val="CommentText"/>
      </w:pPr>
      <w:r>
        <w:rPr>
          <w:rStyle w:val="CommentReference"/>
        </w:rPr>
        <w:annotationRef/>
      </w:r>
      <w:r>
        <w:t>Revisar si la duración está bien</w:t>
      </w:r>
    </w:p>
  </w:comment>
  <w:comment w:id="248" w:author="Personal" w:date="2014-03-17T21:15:00Z" w:initials="P">
    <w:p w:rsidR="00F03984" w:rsidRDefault="00F03984">
      <w:pPr>
        <w:pStyle w:val="CommentText"/>
      </w:pPr>
      <w:r>
        <w:rPr>
          <w:rStyle w:val="CommentReference"/>
        </w:rPr>
        <w:annotationRef/>
      </w:r>
      <w:r>
        <w:t>Revisar, pues no se  está mostrando</w:t>
      </w:r>
    </w:p>
  </w:comment>
  <w:comment w:id="281" w:author="Personal" w:date="2014-03-27T11:28:00Z" w:initials="P">
    <w:p w:rsidR="00F03984" w:rsidRDefault="00F03984">
      <w:pPr>
        <w:pStyle w:val="CommentText"/>
      </w:pPr>
      <w:r>
        <w:rPr>
          <w:rStyle w:val="CommentReference"/>
        </w:rPr>
        <w:annotationRef/>
      </w:r>
      <w:r>
        <w:t>Quedó muy pequeño ver si se le  puede agregar algo</w:t>
      </w:r>
    </w:p>
  </w:comment>
  <w:comment w:id="282" w:author="Personal" w:date="2014-03-27T11:18:00Z" w:initials="P">
    <w:p w:rsidR="00F03984" w:rsidRDefault="00F03984">
      <w:pPr>
        <w:pStyle w:val="CommentText"/>
      </w:pPr>
      <w:r>
        <w:rPr>
          <w:rStyle w:val="CommentReference"/>
        </w:rPr>
        <w:annotationRef/>
      </w:r>
      <w:r>
        <w:t xml:space="preserve">Depende de la </w:t>
      </w:r>
      <w:proofErr w:type="spellStart"/>
      <w:r>
        <w:t>entrevista.Pendiente</w:t>
      </w:r>
      <w:proofErr w:type="spellEnd"/>
      <w:r>
        <w:t xml:space="preserve"> incorporar entrevista en  </w:t>
      </w:r>
      <w:proofErr w:type="spellStart"/>
      <w:r>
        <w:t>surveymonkey</w:t>
      </w:r>
      <w:proofErr w:type="spellEnd"/>
      <w:r>
        <w:t xml:space="preserve">. </w:t>
      </w:r>
    </w:p>
  </w:comment>
  <w:comment w:id="283" w:author="Beto" w:date="2014-04-01T20:24:00Z" w:initials="B">
    <w:p w:rsidR="00F03984" w:rsidRDefault="00F03984">
      <w:pPr>
        <w:pStyle w:val="CommentText"/>
      </w:pPr>
      <w:r>
        <w:rPr>
          <w:rStyle w:val="CommentReference"/>
        </w:rPr>
        <w:annotationRef/>
      </w:r>
      <w:r>
        <w:t>Agregar a este BETO</w:t>
      </w:r>
    </w:p>
  </w:comment>
  <w:comment w:id="285" w:author="Beto" w:date="2014-04-01T21:17:00Z" w:initials="B">
    <w:p w:rsidR="00940AE2" w:rsidRDefault="00940AE2">
      <w:pPr>
        <w:pStyle w:val="CommentText"/>
      </w:pPr>
      <w:r>
        <w:rPr>
          <w:rStyle w:val="CommentReference"/>
        </w:rPr>
        <w:annotationRef/>
      </w:r>
      <w:r>
        <w:t xml:space="preserve">Poner </w:t>
      </w:r>
      <w:proofErr w:type="spellStart"/>
      <w:r>
        <w:t>label</w:t>
      </w:r>
      <w:proofErr w:type="spellEnd"/>
      <w:r>
        <w:t xml:space="preserve"> a la imagen</w:t>
      </w:r>
    </w:p>
  </w:comment>
  <w:comment w:id="286" w:author="Beto" w:date="2014-04-01T21:17:00Z" w:initials="B">
    <w:p w:rsidR="00940AE2" w:rsidRDefault="00940AE2">
      <w:pPr>
        <w:pStyle w:val="CommentText"/>
      </w:pPr>
      <w:r>
        <w:rPr>
          <w:rStyle w:val="CommentReference"/>
        </w:rPr>
        <w:annotationRef/>
      </w:r>
      <w:r>
        <w:t xml:space="preserve">Poner </w:t>
      </w:r>
      <w:proofErr w:type="spellStart"/>
      <w:r>
        <w:t>label</w:t>
      </w:r>
      <w:proofErr w:type="spellEnd"/>
      <w:r>
        <w:t xml:space="preserve"> a la imagen</w:t>
      </w:r>
    </w:p>
  </w:comment>
  <w:comment w:id="287" w:author="Beto" w:date="2014-04-01T21:18:00Z" w:initials="B">
    <w:p w:rsidR="00940AE2" w:rsidRDefault="00940AE2">
      <w:pPr>
        <w:pStyle w:val="CommentText"/>
      </w:pPr>
      <w:r>
        <w:rPr>
          <w:rStyle w:val="CommentReference"/>
        </w:rPr>
        <w:annotationRef/>
      </w:r>
      <w:r>
        <w:t xml:space="preserve">Poner </w:t>
      </w:r>
      <w:proofErr w:type="spellStart"/>
      <w:r>
        <w:t>label</w:t>
      </w:r>
      <w:proofErr w:type="spellEnd"/>
      <w:r>
        <w:t xml:space="preserve"> a la imagen</w:t>
      </w:r>
    </w:p>
  </w:comment>
  <w:comment w:id="298" w:author="Personal" w:date="2014-03-27T10:59:00Z" w:initials="P">
    <w:p w:rsidR="00F03984" w:rsidRDefault="00F03984">
      <w:pPr>
        <w:pStyle w:val="CommentText"/>
      </w:pPr>
      <w:r>
        <w:rPr>
          <w:rStyle w:val="CommentReference"/>
        </w:rPr>
        <w:annotationRef/>
      </w:r>
      <w:r>
        <w:t>Verificar que estas opciones funciones</w:t>
      </w:r>
    </w:p>
  </w:comment>
  <w:comment w:id="300" w:author="Personal" w:date="2014-03-27T11:24:00Z" w:initials="P">
    <w:p w:rsidR="00F03984" w:rsidRDefault="00F03984">
      <w:pPr>
        <w:pStyle w:val="CommentText"/>
      </w:pPr>
      <w:r>
        <w:rPr>
          <w:rStyle w:val="CommentReference"/>
        </w:rPr>
        <w:annotationRef/>
      </w:r>
      <w:r>
        <w:t xml:space="preserve">Preguntar a </w:t>
      </w:r>
      <w:proofErr w:type="spellStart"/>
      <w:r>
        <w:t>beto</w:t>
      </w:r>
      <w:proofErr w:type="spellEnd"/>
      <w:r>
        <w:t xml:space="preserve"> si puede agregarlas, porque en </w:t>
      </w:r>
      <w:proofErr w:type="spellStart"/>
      <w:r>
        <w:t>e.l</w:t>
      </w:r>
      <w:proofErr w:type="spellEnd"/>
      <w:r>
        <w:t xml:space="preserve"> emulador se me cae</w:t>
      </w:r>
    </w:p>
  </w:comment>
  <w:comment w:id="302" w:author="Personal" w:date="2014-03-27T10:58:00Z" w:initials="P">
    <w:p w:rsidR="00F03984" w:rsidRDefault="00F03984">
      <w:pPr>
        <w:pStyle w:val="CommentText"/>
      </w:pPr>
      <w:r>
        <w:rPr>
          <w:rStyle w:val="CommentReference"/>
        </w:rPr>
        <w:annotationRef/>
      </w:r>
      <w:r>
        <w:t xml:space="preserve"> A este menú contextual le falta el modificar. Pendiente ajustar en la programación </w:t>
      </w:r>
    </w:p>
  </w:comment>
  <w:comment w:id="304" w:author="Personal" w:date="2014-03-27T11:05:00Z" w:initials="P">
    <w:p w:rsidR="00F03984" w:rsidRDefault="00F03984">
      <w:pPr>
        <w:pStyle w:val="CommentText"/>
      </w:pPr>
      <w:r>
        <w:rPr>
          <w:rStyle w:val="CommentReference"/>
        </w:rPr>
        <w:annotationRef/>
      </w:r>
      <w:r>
        <w:t xml:space="preserve">Los botones salen al revés. Revisar </w:t>
      </w:r>
    </w:p>
  </w:comment>
  <w:comment w:id="306" w:author="Personal" w:date="2014-03-27T11:12:00Z" w:initials="P">
    <w:p w:rsidR="00F03984" w:rsidRDefault="00F03984">
      <w:pPr>
        <w:pStyle w:val="CommentText"/>
      </w:pPr>
      <w:r>
        <w:rPr>
          <w:rStyle w:val="CommentReference"/>
        </w:rPr>
        <w:annotationRef/>
      </w:r>
      <w:r>
        <w:t xml:space="preserve">No esta </w:t>
      </w:r>
      <w:proofErr w:type="spellStart"/>
      <w:r>
        <w:t>elimninando</w:t>
      </w:r>
      <w:proofErr w:type="spellEnd"/>
      <w:r>
        <w:t xml:space="preserve"> si el PERFIL no tiene resultados asociados.</w:t>
      </w:r>
    </w:p>
    <w:p w:rsidR="00F03984" w:rsidRDefault="00F03984">
      <w:pPr>
        <w:pStyle w:val="CommentText"/>
      </w:pPr>
      <w:r>
        <w:t>Revisar</w:t>
      </w:r>
    </w:p>
  </w:comment>
  <w:comment w:id="308" w:author="Personal" w:date="2014-03-27T10:20:00Z" w:initials="P">
    <w:p w:rsidR="00F03984" w:rsidRDefault="00F03984">
      <w:pPr>
        <w:pStyle w:val="CommentText"/>
      </w:pPr>
      <w:r>
        <w:rPr>
          <w:rStyle w:val="CommentReference"/>
        </w:rPr>
        <w:annotationRef/>
      </w:r>
      <w:r>
        <w:t>Tener en cuenta de que si se modifica par aponer los aspectos legales se debe de cambiar la pantallas</w:t>
      </w:r>
    </w:p>
  </w:comment>
  <w:comment w:id="310" w:author="Personal" w:date="2014-03-27T11:16:00Z" w:initials="P">
    <w:p w:rsidR="00F03984" w:rsidRDefault="00F03984">
      <w:pPr>
        <w:pStyle w:val="CommentText"/>
      </w:pPr>
      <w:r>
        <w:rPr>
          <w:rStyle w:val="CommentReference"/>
        </w:rPr>
        <w:annotationRef/>
      </w:r>
      <w:r>
        <w:t>Para este, ocupamos entregarle la aplicación a sil para que  ella la pruebe.</w:t>
      </w:r>
    </w:p>
    <w:p w:rsidR="00F03984" w:rsidRDefault="00F03984">
      <w:pPr>
        <w:pStyle w:val="CommentText"/>
      </w:pPr>
      <w:r>
        <w:t xml:space="preserve">Y podemos usar a nuestras </w:t>
      </w:r>
      <w:proofErr w:type="spellStart"/>
      <w:r>
        <w:t>familiars</w:t>
      </w:r>
      <w:proofErr w:type="spellEnd"/>
      <w:r>
        <w:t xml:space="preserve"> </w:t>
      </w:r>
      <w:proofErr w:type="spellStart"/>
      <w:r>
        <w:t>jeje</w:t>
      </w:r>
      <w:proofErr w:type="spellEnd"/>
    </w:p>
  </w:comment>
  <w:comment w:id="321" w:author="Personal" w:date="2014-03-17T21:15:00Z" w:initials="P">
    <w:p w:rsidR="00F03984" w:rsidRDefault="00F03984">
      <w:pPr>
        <w:pStyle w:val="CommentText"/>
      </w:pPr>
      <w:r>
        <w:rPr>
          <w:rStyle w:val="CommentReference"/>
        </w:rPr>
        <w:annotationRef/>
      </w:r>
      <w:r>
        <w:t>Actualizar</w:t>
      </w:r>
    </w:p>
  </w:comment>
  <w:comment w:id="324" w:author="Personal" w:date="2014-03-27T11:31:00Z" w:initials="P">
    <w:p w:rsidR="00F03984" w:rsidRDefault="00F03984">
      <w:pPr>
        <w:pStyle w:val="CommentText"/>
      </w:pPr>
      <w:r>
        <w:rPr>
          <w:rStyle w:val="CommentReference"/>
        </w:rPr>
        <w:annotationRef/>
      </w:r>
      <w:r>
        <w:t xml:space="preserve">Hay que hacer manuales y adjuntarlos </w:t>
      </w:r>
      <w:r>
        <w:sym w:font="Wingdings" w:char="F04C"/>
      </w:r>
      <w:r>
        <w:t xml:space="preserve"> </w:t>
      </w:r>
      <w:r>
        <w:sym w:font="Wingdings" w:char="F04C"/>
      </w:r>
      <w:r>
        <w:t xml:space="preserve"> </w:t>
      </w:r>
      <w:r>
        <w:sym w:font="Wingdings" w:char="F04C"/>
      </w:r>
      <w:r>
        <w:t xml:space="preserve">  Adjuntar minutas</w:t>
      </w:r>
    </w:p>
  </w:comment>
  <w:comment w:id="331" w:author="Beto" w:date="2014-03-17T21:15:00Z" w:initials="B">
    <w:p w:rsidR="00F03984" w:rsidRDefault="00F03984">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70EB" w:rsidRDefault="004070EB" w:rsidP="004D3CC3">
      <w:pPr>
        <w:spacing w:line="240" w:lineRule="auto"/>
      </w:pPr>
      <w:r>
        <w:separator/>
      </w:r>
    </w:p>
  </w:endnote>
  <w:endnote w:type="continuationSeparator" w:id="0">
    <w:p w:rsidR="004070EB" w:rsidRDefault="004070EB" w:rsidP="004D3CC3">
      <w:pPr>
        <w:spacing w:line="240" w:lineRule="auto"/>
      </w:pPr>
      <w:r>
        <w:continuationSeparator/>
      </w:r>
    </w:p>
  </w:endnote>
  <w:endnote w:type="continuationNotice" w:id="1">
    <w:p w:rsidR="004070EB" w:rsidRDefault="004070E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F03984" w:rsidRDefault="00F03984">
        <w:pPr>
          <w:pStyle w:val="Footer"/>
          <w:jc w:val="right"/>
        </w:pPr>
        <w:r>
          <w:fldChar w:fldCharType="begin"/>
        </w:r>
        <w:r>
          <w:instrText xml:space="preserve"> PAGE   \* MERGEFORMAT </w:instrText>
        </w:r>
        <w:r>
          <w:fldChar w:fldCharType="separate"/>
        </w:r>
        <w:r w:rsidR="00081F78">
          <w:rPr>
            <w:noProof/>
          </w:rPr>
          <w:t>0</w:t>
        </w:r>
        <w:r>
          <w:rPr>
            <w:noProof/>
          </w:rPr>
          <w:fldChar w:fldCharType="end"/>
        </w:r>
      </w:p>
    </w:sdtContent>
  </w:sdt>
  <w:p w:rsidR="00F03984" w:rsidRDefault="00F039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984" w:rsidRDefault="00F03984">
    <w:pPr>
      <w:pStyle w:val="Footer"/>
      <w:jc w:val="center"/>
    </w:pPr>
  </w:p>
  <w:p w:rsidR="00F03984" w:rsidRDefault="00F0398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F03984" w:rsidRPr="00E003B4" w:rsidRDefault="00F03984">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940AE2">
          <w:rPr>
            <w:rStyle w:val="FooterDocumentChar"/>
            <w:rFonts w:eastAsia="Calibri"/>
            <w:noProof/>
          </w:rPr>
          <w:t>70</w:t>
        </w:r>
        <w:r w:rsidRPr="00E003B4">
          <w:rPr>
            <w:rStyle w:val="FooterDocumentChar"/>
            <w:rFonts w:eastAsia="Calibri"/>
          </w:rPr>
          <w:fldChar w:fldCharType="end"/>
        </w:r>
      </w:p>
    </w:sdtContent>
  </w:sdt>
  <w:p w:rsidR="00F03984" w:rsidRDefault="00F0398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F03984" w:rsidRPr="00E003B4" w:rsidRDefault="00F03984"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081F78">
          <w:rPr>
            <w:rStyle w:val="FooterDocumentChar"/>
            <w:noProof/>
          </w:rPr>
          <w:t>1</w:t>
        </w:r>
        <w:r w:rsidRPr="00E003B4">
          <w:rPr>
            <w:rStyle w:val="FooterDocumentChar"/>
          </w:rPr>
          <w:fldChar w:fldCharType="end"/>
        </w:r>
      </w:p>
    </w:sdtContent>
  </w:sdt>
  <w:p w:rsidR="00F03984" w:rsidRDefault="00F039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70EB" w:rsidRDefault="004070EB" w:rsidP="004D3CC3">
      <w:pPr>
        <w:spacing w:line="240" w:lineRule="auto"/>
      </w:pPr>
      <w:r>
        <w:separator/>
      </w:r>
    </w:p>
  </w:footnote>
  <w:footnote w:type="continuationSeparator" w:id="0">
    <w:p w:rsidR="004070EB" w:rsidRDefault="004070EB" w:rsidP="004D3CC3">
      <w:pPr>
        <w:spacing w:line="240" w:lineRule="auto"/>
      </w:pPr>
      <w:r>
        <w:continuationSeparator/>
      </w:r>
    </w:p>
  </w:footnote>
  <w:footnote w:type="continuationNotice" w:id="1">
    <w:p w:rsidR="004070EB" w:rsidRDefault="004070EB">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984" w:rsidRDefault="00F03984" w:rsidP="007C7EFC">
    <w:pPr>
      <w:pStyle w:val="HeaderDocument"/>
    </w:pPr>
    <w:fldSimple w:instr=" DOCPROPERTY  University  \* MERGEFORMAT ">
      <w:r>
        <w:t>Universidad Nacional</w:t>
      </w:r>
    </w:fldSimple>
  </w:p>
  <w:p w:rsidR="00F03984" w:rsidRPr="007C7EFC" w:rsidRDefault="00F03984"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984" w:rsidRPr="007C7EFC" w:rsidRDefault="00F03984"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3"/>
  </w:num>
  <w:num w:numId="5">
    <w:abstractNumId w:val="9"/>
  </w:num>
  <w:num w:numId="6">
    <w:abstractNumId w:val="14"/>
  </w:num>
  <w:num w:numId="7">
    <w:abstractNumId w:val="13"/>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6"/>
  </w:num>
  <w:num w:numId="13">
    <w:abstractNumId w:val="17"/>
  </w:num>
  <w:num w:numId="14">
    <w:abstractNumId w:val="1"/>
  </w:num>
  <w:num w:numId="15">
    <w:abstractNumId w:val="2"/>
  </w:num>
  <w:num w:numId="16">
    <w:abstractNumId w:val="19"/>
  </w:num>
  <w:num w:numId="17">
    <w:abstractNumId w:val="18"/>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1"/>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16B2"/>
    <w:rsid w:val="0011602A"/>
    <w:rsid w:val="00116518"/>
    <w:rsid w:val="0012289E"/>
    <w:rsid w:val="00123AB3"/>
    <w:rsid w:val="00130B24"/>
    <w:rsid w:val="0013295F"/>
    <w:rsid w:val="00134F37"/>
    <w:rsid w:val="001363FA"/>
    <w:rsid w:val="00136BFF"/>
    <w:rsid w:val="00143A2B"/>
    <w:rsid w:val="00147825"/>
    <w:rsid w:val="00153167"/>
    <w:rsid w:val="001533E9"/>
    <w:rsid w:val="00161845"/>
    <w:rsid w:val="00163B7F"/>
    <w:rsid w:val="00167CC6"/>
    <w:rsid w:val="00170C33"/>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865"/>
    <w:rsid w:val="001F1CA4"/>
    <w:rsid w:val="001F1CB1"/>
    <w:rsid w:val="001F2248"/>
    <w:rsid w:val="001F3978"/>
    <w:rsid w:val="001F3A62"/>
    <w:rsid w:val="001F5408"/>
    <w:rsid w:val="001F6FFB"/>
    <w:rsid w:val="0020193E"/>
    <w:rsid w:val="00202483"/>
    <w:rsid w:val="0021333F"/>
    <w:rsid w:val="00216B4C"/>
    <w:rsid w:val="00222F11"/>
    <w:rsid w:val="00222FAE"/>
    <w:rsid w:val="002256C9"/>
    <w:rsid w:val="00233DB4"/>
    <w:rsid w:val="002349A9"/>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84B9A"/>
    <w:rsid w:val="002854E0"/>
    <w:rsid w:val="002A5549"/>
    <w:rsid w:val="002A6888"/>
    <w:rsid w:val="002B1BBB"/>
    <w:rsid w:val="002C0DA1"/>
    <w:rsid w:val="002C4CAF"/>
    <w:rsid w:val="002D097B"/>
    <w:rsid w:val="002D3421"/>
    <w:rsid w:val="002D6899"/>
    <w:rsid w:val="002E7DDC"/>
    <w:rsid w:val="002F34E2"/>
    <w:rsid w:val="003020D5"/>
    <w:rsid w:val="00306A41"/>
    <w:rsid w:val="0030775C"/>
    <w:rsid w:val="00311F48"/>
    <w:rsid w:val="00313EA3"/>
    <w:rsid w:val="00316F98"/>
    <w:rsid w:val="00324A74"/>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967C3"/>
    <w:rsid w:val="003A11E1"/>
    <w:rsid w:val="003B2756"/>
    <w:rsid w:val="003B7E2A"/>
    <w:rsid w:val="003C3C14"/>
    <w:rsid w:val="003C465C"/>
    <w:rsid w:val="003C53C6"/>
    <w:rsid w:val="003C5A47"/>
    <w:rsid w:val="003C6110"/>
    <w:rsid w:val="003C7294"/>
    <w:rsid w:val="003D18C3"/>
    <w:rsid w:val="003D5F01"/>
    <w:rsid w:val="003D7E58"/>
    <w:rsid w:val="003E2ACA"/>
    <w:rsid w:val="003E38EA"/>
    <w:rsid w:val="003E3F8F"/>
    <w:rsid w:val="003E5866"/>
    <w:rsid w:val="003E72A6"/>
    <w:rsid w:val="003F1A4F"/>
    <w:rsid w:val="003F3DE6"/>
    <w:rsid w:val="004070EB"/>
    <w:rsid w:val="00407357"/>
    <w:rsid w:val="0041018B"/>
    <w:rsid w:val="00410C34"/>
    <w:rsid w:val="00415549"/>
    <w:rsid w:val="00422B58"/>
    <w:rsid w:val="00431019"/>
    <w:rsid w:val="00443A45"/>
    <w:rsid w:val="00443ED0"/>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5A46"/>
    <w:rsid w:val="004B078B"/>
    <w:rsid w:val="004C112E"/>
    <w:rsid w:val="004C3105"/>
    <w:rsid w:val="004C67DE"/>
    <w:rsid w:val="004D3CC3"/>
    <w:rsid w:val="004D468A"/>
    <w:rsid w:val="004E649A"/>
    <w:rsid w:val="004F54F9"/>
    <w:rsid w:val="004F6891"/>
    <w:rsid w:val="004F699E"/>
    <w:rsid w:val="00500CFF"/>
    <w:rsid w:val="00501157"/>
    <w:rsid w:val="00502179"/>
    <w:rsid w:val="00502FF8"/>
    <w:rsid w:val="00503F51"/>
    <w:rsid w:val="0051124E"/>
    <w:rsid w:val="00515636"/>
    <w:rsid w:val="005213A3"/>
    <w:rsid w:val="00521490"/>
    <w:rsid w:val="00530A97"/>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13D4"/>
    <w:rsid w:val="00593C85"/>
    <w:rsid w:val="005954EB"/>
    <w:rsid w:val="00595685"/>
    <w:rsid w:val="00596A5A"/>
    <w:rsid w:val="005A0E3E"/>
    <w:rsid w:val="005A200A"/>
    <w:rsid w:val="005B04DC"/>
    <w:rsid w:val="005B2E33"/>
    <w:rsid w:val="005C7259"/>
    <w:rsid w:val="005C768A"/>
    <w:rsid w:val="005D3444"/>
    <w:rsid w:val="005D3AC8"/>
    <w:rsid w:val="005E0901"/>
    <w:rsid w:val="005F2190"/>
    <w:rsid w:val="005F60A0"/>
    <w:rsid w:val="00602681"/>
    <w:rsid w:val="006050CE"/>
    <w:rsid w:val="00607330"/>
    <w:rsid w:val="006114D3"/>
    <w:rsid w:val="0061264F"/>
    <w:rsid w:val="00613D23"/>
    <w:rsid w:val="00621CB3"/>
    <w:rsid w:val="00623F6A"/>
    <w:rsid w:val="00624B6D"/>
    <w:rsid w:val="006341FB"/>
    <w:rsid w:val="00634A2D"/>
    <w:rsid w:val="00635F33"/>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72B"/>
    <w:rsid w:val="007070D4"/>
    <w:rsid w:val="0071000C"/>
    <w:rsid w:val="007129BF"/>
    <w:rsid w:val="00717300"/>
    <w:rsid w:val="00717354"/>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86E80"/>
    <w:rsid w:val="0089125D"/>
    <w:rsid w:val="00894F64"/>
    <w:rsid w:val="00897B23"/>
    <w:rsid w:val="008A08B3"/>
    <w:rsid w:val="008A1FBC"/>
    <w:rsid w:val="008B01DE"/>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42AE8"/>
    <w:rsid w:val="00A46C74"/>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267A"/>
    <w:rsid w:val="00CA2EAE"/>
    <w:rsid w:val="00CA331D"/>
    <w:rsid w:val="00CA4E14"/>
    <w:rsid w:val="00CA6B11"/>
    <w:rsid w:val="00CB615F"/>
    <w:rsid w:val="00CC0299"/>
    <w:rsid w:val="00CC3522"/>
    <w:rsid w:val="00CC37E6"/>
    <w:rsid w:val="00CC3877"/>
    <w:rsid w:val="00CC6517"/>
    <w:rsid w:val="00CD08FF"/>
    <w:rsid w:val="00CD38AA"/>
    <w:rsid w:val="00CD59BE"/>
    <w:rsid w:val="00CD6FE5"/>
    <w:rsid w:val="00CE005B"/>
    <w:rsid w:val="00CE066D"/>
    <w:rsid w:val="00CE4AC8"/>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096B"/>
    <w:rsid w:val="00DA120B"/>
    <w:rsid w:val="00DA439E"/>
    <w:rsid w:val="00DA697C"/>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1EBA"/>
    <w:rsid w:val="00E81F41"/>
    <w:rsid w:val="00E84588"/>
    <w:rsid w:val="00E871C1"/>
    <w:rsid w:val="00E91F33"/>
    <w:rsid w:val="00EA003E"/>
    <w:rsid w:val="00EA2B74"/>
    <w:rsid w:val="00EB02B8"/>
    <w:rsid w:val="00EB26A8"/>
    <w:rsid w:val="00EB424D"/>
    <w:rsid w:val="00EC24F2"/>
    <w:rsid w:val="00EC3C09"/>
    <w:rsid w:val="00EC3FB2"/>
    <w:rsid w:val="00ED67B6"/>
    <w:rsid w:val="00EE19D1"/>
    <w:rsid w:val="00EE2188"/>
    <w:rsid w:val="00EE43F2"/>
    <w:rsid w:val="00EE7A35"/>
    <w:rsid w:val="00EF23F0"/>
    <w:rsid w:val="00EF2472"/>
    <w:rsid w:val="00EF7129"/>
    <w:rsid w:val="00F00775"/>
    <w:rsid w:val="00F02BD4"/>
    <w:rsid w:val="00F02C72"/>
    <w:rsid w:val="00F03984"/>
    <w:rsid w:val="00F061CA"/>
    <w:rsid w:val="00F1036B"/>
    <w:rsid w:val="00F11062"/>
    <w:rsid w:val="00F137B8"/>
    <w:rsid w:val="00F147EB"/>
    <w:rsid w:val="00F14D4F"/>
    <w:rsid w:val="00F20E6C"/>
    <w:rsid w:val="00F243D4"/>
    <w:rsid w:val="00F2719B"/>
    <w:rsid w:val="00F35FCE"/>
    <w:rsid w:val="00F4078D"/>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ind w:left="792"/>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ind w:left="792"/>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jpeg"/><Relationship Id="rId84" Type="http://schemas.openxmlformats.org/officeDocument/2006/relationships/image" Target="media/image470.png"/><Relationship Id="rId89" Type="http://schemas.openxmlformats.org/officeDocument/2006/relationships/image" Target="media/image65.png"/><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microsoft.com/office/2007/relationships/stylesWithEffects" Target="stylesWithEffects.xml"/><Relationship Id="rId90" Type="http://schemas.openxmlformats.org/officeDocument/2006/relationships/image" Target="media/image66.png"/><Relationship Id="rId95"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1.png"/><Relationship Id="rId85" Type="http://schemas.openxmlformats.org/officeDocument/2006/relationships/hyperlink" Target="http://www.phonak.com" TargetMode="Externa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diagramColors" Target="diagrams/colors1.xml"/><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4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440.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www.spanish.hear-it.org/Pruebe-su-audicion" TargetMode="External"/><Relationship Id="rId97"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image" Target="media/image450.png"/><Relationship Id="rId19" Type="http://schemas.openxmlformats.org/officeDocument/2006/relationships/image" Target="media/image6.png"/><Relationship Id="rId14" Type="http://schemas.openxmlformats.org/officeDocument/2006/relationships/hyperlink" Target="file:///C:\Users\roberto.baltodano\Documents\Android%20Projects\audinsaapp\documentacion\01%20-Documento%20de%20tesis.docx" TargetMode="Externa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9.png"/><Relationship Id="rId98" Type="http://schemas.openxmlformats.org/officeDocument/2006/relationships/footer" Target="footer4.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resultado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 Permite enviar dicha información a la clínica.</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AB51DECB-2360-4198-977B-063DE2ED953B}" type="presOf" srcId="{4FB88B6F-5ED9-4DC5-8653-8ACD15CB8E9A}" destId="{A7F87E14-13BA-4443-A1EA-8918FA58FB4D}" srcOrd="0" destOrd="0" presId="urn:microsoft.com/office/officeart/2005/8/layout/process1"/>
    <dgm:cxn modelId="{6513AFE8-DCC3-49B9-B67D-2F43B499A96B}" type="presOf" srcId="{2CC10C10-A38E-482B-9003-BFE649B99BD7}" destId="{DAFE53BA-A880-40A1-B6A6-CD8BCD9B3F77}" srcOrd="1" destOrd="0" presId="urn:microsoft.com/office/officeart/2005/8/layout/process1"/>
    <dgm:cxn modelId="{908C838B-B682-44C4-B331-4F94F7281FED}" type="presOf" srcId="{2CC10C10-A38E-482B-9003-BFE649B99BD7}" destId="{BBEB9A2B-C446-4FB2-8CB3-02140FCE289E}" srcOrd="0" destOrd="0" presId="urn:microsoft.com/office/officeart/2005/8/layout/process1"/>
    <dgm:cxn modelId="{C85FD924-37D7-425A-A2B2-90AF52BE03A3}" type="presOf" srcId="{56A9DB38-7E47-4573-B651-754D898775EF}" destId="{A4E0265B-D7AE-4225-850B-0BD0D1998EF7}"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5F76B749-37DF-4093-B782-63633D004718}" type="presOf" srcId="{86ACC8E4-3A40-410F-A97A-DB1E3F94189C}" destId="{46E8DB74-7AA3-47B5-AB8E-09E3FB3FE5E3}" srcOrd="0" destOrd="0" presId="urn:microsoft.com/office/officeart/2005/8/layout/process1"/>
    <dgm:cxn modelId="{91650712-FDD8-4DBC-8167-910265911BAA}" type="presOf" srcId="{86ACC8E4-3A40-410F-A97A-DB1E3F94189C}" destId="{CBD08FD5-83B8-4E52-B6C7-0C74553110C2}" srcOrd="1"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E572C098-0616-432E-8F41-CC406C2B2733}" type="presOf" srcId="{5091F586-330F-4700-A126-9AC33A4EE55E}" destId="{C3B5F9A1-98F0-4206-A1AD-B7391B579AEC}"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AFFDAE26-D027-4361-BD2F-2045A042BD28}" type="presOf" srcId="{3191B895-4101-426A-B211-73C602CE6005}" destId="{8EFBB16C-9A17-48B8-A9F5-32E9ACD42439}"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3591E550-C4EF-4833-841D-FFFB1B1A3583}" type="presOf" srcId="{F9E5AD84-5F1D-4A6C-A533-CEA3461C6CE6}" destId="{B5A0FDE1-1A36-4C7E-8A2C-F9A5C0B1F25C}" srcOrd="0" destOrd="0" presId="urn:microsoft.com/office/officeart/2005/8/layout/process1"/>
    <dgm:cxn modelId="{48EFB3BE-DEEF-465D-9462-9F4AA63C2C33}" type="presOf" srcId="{9CEA9DC4-6055-4CF2-9BEE-93D98CFB8EF7}" destId="{12F4001F-7FBB-45AF-BDF9-A7176AFC645D}" srcOrd="0" destOrd="0" presId="urn:microsoft.com/office/officeart/2005/8/layout/process1"/>
    <dgm:cxn modelId="{4F00704F-20C3-42B6-BDA0-B85BAF979447}" type="presOf" srcId="{25B150B5-342E-4E4B-AD2C-B2116E7DCF74}" destId="{27533378-6F13-4082-8BBB-22B5E7117CC0}" srcOrd="0" destOrd="0" presId="urn:microsoft.com/office/officeart/2005/8/layout/process1"/>
    <dgm:cxn modelId="{89B4620B-6F0B-4CC9-BDFE-86170F4F335E}" type="presOf" srcId="{56A9DB38-7E47-4573-B651-754D898775EF}" destId="{FD90A96B-5FB0-4F6F-B59B-919C934CBDC9}" srcOrd="1" destOrd="0" presId="urn:microsoft.com/office/officeart/2005/8/layout/process1"/>
    <dgm:cxn modelId="{662A1B38-CED5-49D3-B58C-8B74A9103929}" type="presOf" srcId="{5091F586-330F-4700-A126-9AC33A4EE55E}" destId="{AA56951D-E679-444A-BE56-D6AAA61CF526}" srcOrd="0" destOrd="0" presId="urn:microsoft.com/office/officeart/2005/8/layout/process1"/>
    <dgm:cxn modelId="{9036A033-E57C-41D7-8EA8-6AA684DBF4F7}" type="presOf" srcId="{03227A0D-F74C-49B7-8C34-31E6F2E32557}" destId="{155104C5-6E9D-43E9-871D-394E58D3E816}" srcOrd="0" destOrd="0" presId="urn:microsoft.com/office/officeart/2005/8/layout/process1"/>
    <dgm:cxn modelId="{3B2E8C0D-72FC-4097-9136-B41AF68517B6}" type="presParOf" srcId="{A7F87E14-13BA-4443-A1EA-8918FA58FB4D}" destId="{12F4001F-7FBB-45AF-BDF9-A7176AFC645D}" srcOrd="0" destOrd="0" presId="urn:microsoft.com/office/officeart/2005/8/layout/process1"/>
    <dgm:cxn modelId="{A5C4EC2A-972A-4420-94A7-1B7BA464F13A}" type="presParOf" srcId="{A7F87E14-13BA-4443-A1EA-8918FA58FB4D}" destId="{BBEB9A2B-C446-4FB2-8CB3-02140FCE289E}" srcOrd="1" destOrd="0" presId="urn:microsoft.com/office/officeart/2005/8/layout/process1"/>
    <dgm:cxn modelId="{E2B463BD-07E0-45FF-BBB5-5F46E2A9101A}" type="presParOf" srcId="{BBEB9A2B-C446-4FB2-8CB3-02140FCE289E}" destId="{DAFE53BA-A880-40A1-B6A6-CD8BCD9B3F77}" srcOrd="0" destOrd="0" presId="urn:microsoft.com/office/officeart/2005/8/layout/process1"/>
    <dgm:cxn modelId="{5BE2795C-AD47-4B9C-AA01-6586A1A21E37}" type="presParOf" srcId="{A7F87E14-13BA-4443-A1EA-8918FA58FB4D}" destId="{8EFBB16C-9A17-48B8-A9F5-32E9ACD42439}" srcOrd="2" destOrd="0" presId="urn:microsoft.com/office/officeart/2005/8/layout/process1"/>
    <dgm:cxn modelId="{20CB6F41-68ED-43A6-952C-E707721AC72F}" type="presParOf" srcId="{A7F87E14-13BA-4443-A1EA-8918FA58FB4D}" destId="{AA56951D-E679-444A-BE56-D6AAA61CF526}" srcOrd="3" destOrd="0" presId="urn:microsoft.com/office/officeart/2005/8/layout/process1"/>
    <dgm:cxn modelId="{627FE199-BDEC-4C87-81CD-12FBD1CFDD05}" type="presParOf" srcId="{AA56951D-E679-444A-BE56-D6AAA61CF526}" destId="{C3B5F9A1-98F0-4206-A1AD-B7391B579AEC}" srcOrd="0" destOrd="0" presId="urn:microsoft.com/office/officeart/2005/8/layout/process1"/>
    <dgm:cxn modelId="{593A94AC-8819-44E6-AA10-7ED3B122DEAA}" type="presParOf" srcId="{A7F87E14-13BA-4443-A1EA-8918FA58FB4D}" destId="{27533378-6F13-4082-8BBB-22B5E7117CC0}" srcOrd="4" destOrd="0" presId="urn:microsoft.com/office/officeart/2005/8/layout/process1"/>
    <dgm:cxn modelId="{30D22C94-195B-47E3-AC74-075EC69AD4A0}" type="presParOf" srcId="{A7F87E14-13BA-4443-A1EA-8918FA58FB4D}" destId="{A4E0265B-D7AE-4225-850B-0BD0D1998EF7}" srcOrd="5" destOrd="0" presId="urn:microsoft.com/office/officeart/2005/8/layout/process1"/>
    <dgm:cxn modelId="{92D60661-77CC-4546-9463-04F52F119874}" type="presParOf" srcId="{A4E0265B-D7AE-4225-850B-0BD0D1998EF7}" destId="{FD90A96B-5FB0-4F6F-B59B-919C934CBDC9}" srcOrd="0" destOrd="0" presId="urn:microsoft.com/office/officeart/2005/8/layout/process1"/>
    <dgm:cxn modelId="{7138AB47-95F7-491E-BD28-74D6C28FA1FE}" type="presParOf" srcId="{A7F87E14-13BA-4443-A1EA-8918FA58FB4D}" destId="{B5A0FDE1-1A36-4C7E-8A2C-F9A5C0B1F25C}" srcOrd="6" destOrd="0" presId="urn:microsoft.com/office/officeart/2005/8/layout/process1"/>
    <dgm:cxn modelId="{860C460D-D832-4C05-A28D-37951BD3C045}" type="presParOf" srcId="{A7F87E14-13BA-4443-A1EA-8918FA58FB4D}" destId="{46E8DB74-7AA3-47B5-AB8E-09E3FB3FE5E3}" srcOrd="7" destOrd="0" presId="urn:microsoft.com/office/officeart/2005/8/layout/process1"/>
    <dgm:cxn modelId="{82498BD0-A087-442A-B3CA-F49737A06D57}" type="presParOf" srcId="{46E8DB74-7AA3-47B5-AB8E-09E3FB3FE5E3}" destId="{CBD08FD5-83B8-4E52-B6C7-0C74553110C2}" srcOrd="0" destOrd="0" presId="urn:microsoft.com/office/officeart/2005/8/layout/process1"/>
    <dgm:cxn modelId="{F84259D7-D951-4C0E-8BAE-F6938EB224D5}"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descarga la aplicación en su teléfono móvil</a:t>
          </a:r>
        </a:p>
      </dsp:txBody>
      <dsp:txXfrm>
        <a:off x="29030" y="29025"/>
        <a:ext cx="932928" cy="1207985"/>
      </dsp:txXfrm>
    </dsp:sp>
    <dsp:sp modelId="{BBEB9A2B-C446-4FB2-8CB3-02140FCE289E}">
      <dsp:nvSpPr>
        <dsp:cNvPr id="0" name=""/>
        <dsp:cNvSpPr/>
      </dsp:nvSpPr>
      <dsp:spPr>
        <a:xfrm>
          <a:off x="109008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090081" y="559288"/>
        <a:ext cx="147061" cy="147458"/>
      </dsp:txXfrm>
    </dsp:sp>
    <dsp:sp modelId="{8EFBB16C-9A17-48B8-A9F5-32E9ACD42439}">
      <dsp:nvSpPr>
        <dsp:cNvPr id="0" name=""/>
        <dsp:cNvSpPr/>
      </dsp:nvSpPr>
      <dsp:spPr>
        <a:xfrm>
          <a:off x="138737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realiza la prueba auditiva</a:t>
          </a:r>
        </a:p>
      </dsp:txBody>
      <dsp:txXfrm>
        <a:off x="1416400" y="29025"/>
        <a:ext cx="932928" cy="1207985"/>
      </dsp:txXfrm>
    </dsp:sp>
    <dsp:sp modelId="{AA56951D-E679-444A-BE56-D6AAA61CF526}">
      <dsp:nvSpPr>
        <dsp:cNvPr id="0" name=""/>
        <dsp:cNvSpPr/>
      </dsp:nvSpPr>
      <dsp:spPr>
        <a:xfrm>
          <a:off x="247745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477451" y="559288"/>
        <a:ext cx="147061" cy="147458"/>
      </dsp:txXfrm>
    </dsp:sp>
    <dsp:sp modelId="{27533378-6F13-4082-8BBB-22B5E7117CC0}">
      <dsp:nvSpPr>
        <dsp:cNvPr id="0" name=""/>
        <dsp:cNvSpPr/>
      </dsp:nvSpPr>
      <dsp:spPr>
        <a:xfrm>
          <a:off x="277474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resultado  por la aplicación detecta alguna anomalía en los niveles auditivos del paciente</a:t>
          </a:r>
        </a:p>
      </dsp:txBody>
      <dsp:txXfrm>
        <a:off x="2803769" y="29025"/>
        <a:ext cx="932928" cy="1207985"/>
      </dsp:txXfrm>
    </dsp:sp>
    <dsp:sp modelId="{A4E0265B-D7AE-4225-850B-0BD0D1998EF7}">
      <dsp:nvSpPr>
        <dsp:cNvPr id="0" name=""/>
        <dsp:cNvSpPr/>
      </dsp:nvSpPr>
      <dsp:spPr>
        <a:xfrm>
          <a:off x="386482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864821" y="559288"/>
        <a:ext cx="147061" cy="147458"/>
      </dsp:txXfrm>
    </dsp:sp>
    <dsp:sp modelId="{B5A0FDE1-1A36-4C7E-8A2C-F9A5C0B1F25C}">
      <dsp:nvSpPr>
        <dsp:cNvPr id="0" name=""/>
        <dsp:cNvSpPr/>
      </dsp:nvSpPr>
      <dsp:spPr>
        <a:xfrm>
          <a:off x="416211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 recomiendan dispositivos auditivos que se venden en la cl</a:t>
          </a:r>
          <a:r>
            <a:rPr lang="es-CR" sz="900" kern="1200"/>
            <a:t>ínica y se le ofrece un  chequeo auditivo al paciente</a:t>
          </a:r>
          <a:endParaRPr lang="en-US" sz="900" kern="1200"/>
        </a:p>
      </dsp:txBody>
      <dsp:txXfrm>
        <a:off x="4191139" y="29025"/>
        <a:ext cx="932928" cy="1207985"/>
      </dsp:txXfrm>
    </dsp:sp>
    <dsp:sp modelId="{46E8DB74-7AA3-47B5-AB8E-09E3FB3FE5E3}">
      <dsp:nvSpPr>
        <dsp:cNvPr id="0" name=""/>
        <dsp:cNvSpPr/>
      </dsp:nvSpPr>
      <dsp:spPr>
        <a:xfrm>
          <a:off x="5252190"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5252190" y="559288"/>
        <a:ext cx="147061" cy="147458"/>
      </dsp:txXfrm>
    </dsp:sp>
    <dsp:sp modelId="{155104C5-6E9D-43E9-871D-394E58D3E816}">
      <dsp:nvSpPr>
        <dsp:cNvPr id="0" name=""/>
        <dsp:cNvSpPr/>
      </dsp:nvSpPr>
      <dsp:spPr>
        <a:xfrm>
          <a:off x="554948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R" sz="900" kern="1200"/>
            <a:t>La aplicación genera resultados con los datos del paciente y  examen seleccionado. Permite enviar dicha información a la clínica.</a:t>
          </a:r>
          <a:endParaRPr lang="en-US" sz="900" kern="1200"/>
        </a:p>
      </dsp:txBody>
      <dsp:txXfrm>
        <a:off x="5578509" y="29025"/>
        <a:ext cx="932928" cy="12079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66C86"/>
    <w:rsid w:val="00276DAC"/>
    <w:rsid w:val="002E46F4"/>
    <w:rsid w:val="00395A54"/>
    <w:rsid w:val="003B76BA"/>
    <w:rsid w:val="003E47D4"/>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9642E2"/>
    <w:rsid w:val="00972787"/>
    <w:rsid w:val="0097337A"/>
    <w:rsid w:val="009B7026"/>
    <w:rsid w:val="009D1B15"/>
    <w:rsid w:val="00A22C52"/>
    <w:rsid w:val="00A30984"/>
    <w:rsid w:val="00B53A5E"/>
    <w:rsid w:val="00B55694"/>
    <w:rsid w:val="00B567A6"/>
    <w:rsid w:val="00B72023"/>
    <w:rsid w:val="00B8155C"/>
    <w:rsid w:val="00B97AFF"/>
    <w:rsid w:val="00BA70DA"/>
    <w:rsid w:val="00BD071C"/>
    <w:rsid w:val="00BF5952"/>
    <w:rsid w:val="00C3386C"/>
    <w:rsid w:val="00C521B0"/>
    <w:rsid w:val="00C82A4F"/>
    <w:rsid w:val="00D00621"/>
    <w:rsid w:val="00D171F4"/>
    <w:rsid w:val="00D2382E"/>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DACCC8B9-C31F-4D64-849F-05C74092428B}">
  <ds:schemaRefs>
    <ds:schemaRef ds:uri="http://schemas.openxmlformats.org/officeDocument/2006/bibliography"/>
  </ds:schemaRefs>
</ds:datastoreItem>
</file>

<file path=customXml/itemProps2.xml><?xml version="1.0" encoding="utf-8"?>
<ds:datastoreItem xmlns:ds="http://schemas.openxmlformats.org/officeDocument/2006/customXml" ds:itemID="{19B5DC7A-1FDD-48F7-95BF-876ABF209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93</Pages>
  <Words>14014</Words>
  <Characters>77078</Characters>
  <Application>Microsoft Office Word</Application>
  <DocSecurity>0</DocSecurity>
  <Lines>642</Lines>
  <Paragraphs>181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90911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15</cp:revision>
  <cp:lastPrinted>2012-05-31T04:36:00Z</cp:lastPrinted>
  <dcterms:created xsi:type="dcterms:W3CDTF">2014-03-27T17:19:00Z</dcterms:created>
  <dcterms:modified xsi:type="dcterms:W3CDTF">2014-04-02T03:21:00Z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