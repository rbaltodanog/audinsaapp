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comments.xml" ContentType="application/vnd.openxmlformats-officedocument.wordprocessingml.comments+xml"/>
  <Override PartName="/word/header5.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Pr="00A50B51" w:rsidRDefault="00E873D9" w:rsidP="008E0A96">
      <w:pPr>
        <w:ind w:left="1440" w:hanging="1440"/>
        <w:jc w:val="center"/>
        <w:rPr>
          <w:b/>
          <w:bCs/>
          <w:szCs w:val="24"/>
        </w:rPr>
      </w:pPr>
      <w:r>
        <w:rPr>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-292735</wp:posOffset>
                </wp:positionH>
                <wp:positionV relativeFrom="paragraph">
                  <wp:posOffset>-54610</wp:posOffset>
                </wp:positionV>
                <wp:extent cx="7124700" cy="9089390"/>
                <wp:effectExtent l="19050" t="19050" r="38100" b="35560"/>
                <wp:wrapNone/>
                <wp:docPr id="5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3.05pt;margin-top:-4.3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63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eU6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" strokecolor="black [3213]" strokeweight="5pt">
                <v:stroke linestyle="thickThin"/>
                <v:shadow color="#868686"/>
              </v:rect>
            </w:pict>
          </mc:Fallback>
        </mc:AlternateContent>
      </w:r>
    </w:p>
    <w:p w:rsidR="00C330CC" w:rsidRPr="00A50B51" w:rsidRDefault="00693CFA"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C52690" w:rsidRPr="00A50B51" w:rsidRDefault="00693CFA" w:rsidP="008E0A96">
      <w:pPr>
        <w:jc w:val="center"/>
        <w:rPr>
          <w:bCs/>
          <w:szCs w:val="24"/>
          <w:lang w:val="es-ES"/>
        </w:rPr>
      </w:pPr>
      <w:fldSimple w:instr=" DOCPROPERTY  Faculty  \* MERGEFORMAT ">
        <w:r w:rsidR="0020662A" w:rsidRPr="0020662A">
          <w:rPr>
            <w:bCs/>
            <w:szCs w:val="24"/>
            <w:lang w:val="es-ES"/>
          </w:rPr>
          <w:t>Facultad de Ciencias Exactas y Naturales</w:t>
        </w:r>
      </w:fldSimple>
    </w:p>
    <w:p w:rsidR="00C52690" w:rsidRPr="00A50B51" w:rsidRDefault="00693CFA" w:rsidP="008E0A96">
      <w:pPr>
        <w:ind w:left="720" w:hanging="720"/>
        <w:jc w:val="center"/>
        <w:rPr>
          <w:bCs/>
          <w:szCs w:val="24"/>
          <w:lang w:val="es-ES"/>
        </w:rPr>
      </w:pPr>
      <w:fldSimple w:instr=" DOCPROPERTY  School  \* MERGEFORMAT ">
        <w:r w:rsidR="0020662A" w:rsidRPr="0020662A">
          <w:rPr>
            <w:bCs/>
            <w:szCs w:val="24"/>
            <w:lang w:val="es-ES"/>
          </w:rPr>
          <w:t>Escuela de Informática</w:t>
        </w:r>
      </w:fldSimple>
    </w:p>
    <w:p w:rsidR="004D3CC3" w:rsidRPr="00A50B51" w:rsidRDefault="004D3CC3" w:rsidP="008E0A96">
      <w:pPr>
        <w:jc w:val="center"/>
        <w:rPr>
          <w:bCs/>
          <w:szCs w:val="24"/>
          <w:lang w:val="es-ES"/>
        </w:rPr>
      </w:pPr>
    </w:p>
    <w:p w:rsidR="00C52690" w:rsidRPr="00A50B51" w:rsidRDefault="00C52690" w:rsidP="008E0A96">
      <w:pPr>
        <w:jc w:val="center"/>
        <w:rPr>
          <w:noProof/>
          <w:szCs w:val="24"/>
          <w:lang w:eastAsia="en-US"/>
        </w:rPr>
      </w:pPr>
    </w:p>
    <w:p w:rsidR="004D3CC3" w:rsidRPr="00A50B51" w:rsidRDefault="004D3CC3" w:rsidP="008E0A96">
      <w:pPr>
        <w:jc w:val="center"/>
        <w:rPr>
          <w:noProof/>
          <w:szCs w:val="24"/>
          <w:lang w:eastAsia="en-US"/>
        </w:rPr>
      </w:pPr>
    </w:p>
    <w:p w:rsidR="004D3CC3" w:rsidRPr="00A50B51" w:rsidRDefault="004D3CC3" w:rsidP="008E0A96">
      <w:pPr>
        <w:jc w:val="center"/>
        <w:rPr>
          <w:bCs/>
          <w:szCs w:val="24"/>
          <w:lang w:val="es-ES"/>
        </w:rPr>
      </w:pPr>
      <w:r w:rsidRPr="00A50B51">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A50B51" w:rsidRDefault="004D3CC3" w:rsidP="008E0A96">
      <w:pPr>
        <w:jc w:val="center"/>
        <w:rPr>
          <w:bCs/>
          <w:szCs w:val="24"/>
          <w:lang w:val="es-ES"/>
        </w:rPr>
      </w:pPr>
    </w:p>
    <w:p w:rsidR="00C330CC" w:rsidRPr="00A50B51" w:rsidRDefault="00C330CC" w:rsidP="008E0A96">
      <w:pPr>
        <w:jc w:val="center"/>
        <w:rPr>
          <w:bCs/>
          <w:szCs w:val="24"/>
          <w:lang w:val="es-ES"/>
        </w:rPr>
      </w:pPr>
    </w:p>
    <w:p w:rsidR="00C330CC" w:rsidRPr="00A50B51"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A50B51" w:rsidRDefault="00BE15D4" w:rsidP="008E0A96">
          <w:pPr>
            <w:jc w:val="center"/>
            <w:rPr>
              <w:b/>
              <w:bCs/>
              <w:szCs w:val="24"/>
              <w:lang w:val="es-ES"/>
            </w:rPr>
          </w:pPr>
          <w:r w:rsidRPr="00A50B51">
            <w:rPr>
              <w:b/>
              <w:bCs/>
              <w:szCs w:val="24"/>
            </w:rPr>
            <w:t>Tecnologías móviles aplicadas al diagnóstico audiométrico de pacientes</w:t>
          </w:r>
        </w:p>
      </w:sdtContent>
    </w:sdt>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r w:rsidRPr="00A50B51">
        <w:rPr>
          <w:bCs/>
          <w:szCs w:val="24"/>
          <w:lang w:val="es-ES"/>
        </w:rPr>
        <w:t>Para optar al grado</w:t>
      </w:r>
      <w:r w:rsidR="008415D1" w:rsidRPr="00A50B51">
        <w:rPr>
          <w:bCs/>
          <w:szCs w:val="24"/>
          <w:lang w:val="es-ES"/>
        </w:rPr>
        <w:t xml:space="preserve"> académico</w:t>
      </w:r>
      <w:r w:rsidRPr="00A50B51">
        <w:rPr>
          <w:bCs/>
          <w:szCs w:val="24"/>
          <w:lang w:val="es-ES"/>
        </w:rPr>
        <w:t xml:space="preserve"> de Licencia</w:t>
      </w:r>
      <w:r w:rsidR="00863124" w:rsidRPr="00A50B51">
        <w:rPr>
          <w:bCs/>
          <w:szCs w:val="24"/>
          <w:lang w:val="es-ES"/>
        </w:rPr>
        <w:t xml:space="preserve">tura </w:t>
      </w:r>
      <w:r w:rsidRPr="00A50B51">
        <w:rPr>
          <w:bCs/>
          <w:szCs w:val="24"/>
          <w:lang w:val="es-ES"/>
        </w:rPr>
        <w:t>en Informática con énfasis en Sistemas de Información y en Sistemas Web</w:t>
      </w: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C330CC" w:rsidRPr="00A50B51" w:rsidRDefault="004D1EA8" w:rsidP="008E0A96">
      <w:pPr>
        <w:jc w:val="center"/>
        <w:rPr>
          <w:szCs w:val="24"/>
          <w:lang w:val="es-ES_tradnl" w:eastAsia="es-CR"/>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20662A" w:rsidRPr="0020662A">
        <w:rPr>
          <w:szCs w:val="24"/>
          <w:lang w:val="es-ES_tradnl" w:eastAsia="es-CR"/>
        </w:rPr>
        <w:t xml:space="preserve">Ing. Roberto </w:t>
      </w:r>
      <w:proofErr w:type="spellStart"/>
      <w:r w:rsidR="0020662A" w:rsidRPr="0020662A">
        <w:rPr>
          <w:szCs w:val="24"/>
          <w:lang w:val="es-ES_tradnl" w:eastAsia="es-CR"/>
        </w:rPr>
        <w:t>Baltodano</w:t>
      </w:r>
      <w:proofErr w:type="spellEnd"/>
      <w:r w:rsidR="0020662A" w:rsidRPr="0020662A">
        <w:rPr>
          <w:szCs w:val="24"/>
          <w:lang w:val="es-ES_tradnl" w:eastAsia="es-CR"/>
        </w:rPr>
        <w:t xml:space="preserve"> García</w:t>
      </w:r>
      <w:r w:rsidRPr="00A50B51">
        <w:rPr>
          <w:szCs w:val="24"/>
        </w:rPr>
        <w:fldChar w:fldCharType="end"/>
      </w:r>
    </w:p>
    <w:p w:rsidR="004D3CC3" w:rsidRPr="00A50B51" w:rsidRDefault="00693CFA" w:rsidP="008E0A96">
      <w:pPr>
        <w:jc w:val="center"/>
        <w:rPr>
          <w:szCs w:val="24"/>
          <w:lang w:val="es-ES_tradnl" w:eastAsia="es-CR"/>
        </w:rPr>
      </w:pPr>
      <w:fldSimple w:instr=" DOCPROPERTY  &quot;Author 2&quot;  \* MERGEFORMAT ">
        <w:r w:rsidR="0020662A" w:rsidRPr="0020662A">
          <w:rPr>
            <w:szCs w:val="24"/>
            <w:lang w:val="es-ES_tradnl" w:eastAsia="es-CR"/>
          </w:rPr>
          <w:t>Ing. Daniela Campos Ulate</w:t>
        </w:r>
      </w:fldSimple>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693CFA" w:rsidP="008E0A96">
      <w:pPr>
        <w:jc w:val="center"/>
        <w:rPr>
          <w:szCs w:val="24"/>
          <w:lang w:val="es-ES_tradnl" w:eastAsia="es-CR"/>
        </w:rPr>
      </w:pPr>
      <w:fldSimple w:instr=" DOCPROPERTY  Location  \* MERGEFORMAT ">
        <w:r w:rsidR="0020662A" w:rsidRPr="0020662A">
          <w:rPr>
            <w:szCs w:val="24"/>
            <w:lang w:val="es-ES_tradnl" w:eastAsia="es-CR"/>
          </w:rPr>
          <w:t>Heredia, Costa Rica</w:t>
        </w:r>
      </w:fldSimple>
    </w:p>
    <w:p w:rsidR="00F147EB" w:rsidRPr="00A50B51" w:rsidRDefault="004D1EA8" w:rsidP="008E0A96">
      <w:pPr>
        <w:jc w:val="center"/>
        <w:rPr>
          <w:szCs w:val="24"/>
          <w:lang w:val="es-ES_tradnl" w:eastAsia="es-CR"/>
        </w:rPr>
      </w:pPr>
      <w:r w:rsidRPr="00A50B51">
        <w:rPr>
          <w:szCs w:val="24"/>
          <w:lang w:val="es-ES_tradnl" w:eastAsia="es-CR"/>
        </w:rPr>
        <w:fldChar w:fldCharType="begin"/>
      </w:r>
      <w:r w:rsidR="00C330CC" w:rsidRPr="00A50B51">
        <w:rPr>
          <w:szCs w:val="24"/>
          <w:lang w:val="es-ES_tradnl" w:eastAsia="es-CR"/>
        </w:rPr>
        <w:instrText xml:space="preserve"> CREATEDATE  \@ "yyyy"  \* MERGEFORMAT </w:instrText>
      </w:r>
      <w:r w:rsidRPr="00A50B51">
        <w:rPr>
          <w:szCs w:val="24"/>
          <w:lang w:val="es-ES_tradnl" w:eastAsia="es-CR"/>
        </w:rPr>
        <w:fldChar w:fldCharType="separate"/>
      </w:r>
      <w:r w:rsidR="0020662A">
        <w:rPr>
          <w:noProof/>
          <w:szCs w:val="24"/>
          <w:lang w:val="es-ES_tradnl" w:eastAsia="es-CR"/>
        </w:rPr>
        <w:t>2014</w:t>
      </w:r>
      <w:r w:rsidRPr="00A50B51">
        <w:rPr>
          <w:szCs w:val="24"/>
          <w:lang w:val="es-ES_tradnl" w:eastAsia="es-CR"/>
        </w:rPr>
        <w:fldChar w:fldCharType="end"/>
      </w:r>
      <w:bookmarkStart w:id="0" w:name="_Toc321064628"/>
      <w:bookmarkEnd w:id="0"/>
    </w:p>
    <w:p w:rsidR="00D704BB" w:rsidRPr="00A50B51" w:rsidRDefault="00D704BB" w:rsidP="008E0A96">
      <w:pPr>
        <w:rPr>
          <w:szCs w:val="24"/>
          <w:lang w:val="es-ES_tradnl" w:eastAsia="es-CR"/>
        </w:rPr>
        <w:sectPr w:rsidR="00D704BB" w:rsidRPr="00A50B51" w:rsidSect="00AD0B2F">
          <w:headerReference w:type="default" r:id="rId11"/>
          <w:footerReference w:type="default" r:id="rId12"/>
          <w:headerReference w:type="first" r:id="rId13"/>
          <w:pgSz w:w="12240" w:h="15840"/>
          <w:pgMar w:top="851" w:right="990" w:bottom="1440" w:left="990" w:header="720" w:footer="720" w:gutter="0"/>
          <w:pgNumType w:start="0"/>
          <w:cols w:space="720"/>
          <w:titlePg/>
          <w:docGrid w:linePitch="360"/>
        </w:sectPr>
      </w:pPr>
    </w:p>
    <w:p w:rsidR="00B316B9" w:rsidRPr="00A50B51" w:rsidRDefault="00E873D9" w:rsidP="00FC053C">
      <w:pPr>
        <w:tabs>
          <w:tab w:val="left" w:pos="2268"/>
        </w:tabs>
        <w:ind w:left="1440" w:hanging="1440"/>
        <w:jc w:val="center"/>
        <w:rPr>
          <w:b/>
          <w:bCs/>
          <w:szCs w:val="24"/>
          <w:lang w:val="es-ES"/>
        </w:rPr>
      </w:pPr>
      <w:r>
        <w:rPr>
          <w:noProof/>
          <w:szCs w:val="24"/>
          <w:lang w:eastAsia="es-CR"/>
        </w:rPr>
        <w:lastRenderedPageBreak/>
        <mc:AlternateContent>
          <mc:Choice Requires="wps">
            <w:drawing>
              <wp:anchor distT="0" distB="0" distL="114300" distR="114300" simplePos="0" relativeHeight="251686400" behindDoc="1" locked="0" layoutInCell="1" allowOverlap="1" wp14:anchorId="6676AC0B" wp14:editId="71B3130F">
                <wp:simplePos x="0" y="0"/>
                <wp:positionH relativeFrom="column">
                  <wp:posOffset>-752475</wp:posOffset>
                </wp:positionH>
                <wp:positionV relativeFrom="paragraph">
                  <wp:posOffset>-177800</wp:posOffset>
                </wp:positionV>
                <wp:extent cx="7124700" cy="9090025"/>
                <wp:effectExtent l="19050" t="19050" r="38100" b="34925"/>
                <wp:wrapNone/>
                <wp:docPr id="5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90025"/>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14pt;width:561pt;height:715.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" strokecolor="black [3213]" strokeweight="5pt">
                <v:stroke linestyle="thickThin"/>
                <v:shadow color="#868686"/>
              </v:rect>
            </w:pict>
          </mc:Fallback>
        </mc:AlternateContent>
      </w:r>
      <w:r w:rsidR="00B316B9" w:rsidRPr="00A50B51">
        <w:rPr>
          <w:noProof/>
          <w:szCs w:val="24"/>
          <w:lang w:eastAsia="es-CR"/>
        </w:rPr>
        <w:drawing>
          <wp:anchor distT="0" distB="0" distL="114300" distR="114300" simplePos="0" relativeHeight="251688448" behindDoc="0" locked="0" layoutInCell="1" allowOverlap="1" wp14:anchorId="7DEF2A52" wp14:editId="5B378000">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B316B9" w:rsidRPr="00A50B51" w:rsidRDefault="00693CFA" w:rsidP="008E0A96">
      <w:pPr>
        <w:jc w:val="center"/>
        <w:rPr>
          <w:bCs/>
          <w:szCs w:val="24"/>
          <w:lang w:val="es-ES"/>
        </w:rPr>
      </w:pPr>
      <w:fldSimple w:instr=" DOCPROPERTY  Faculty  \* MERGEFORMAT ">
        <w:r w:rsidR="0020662A" w:rsidRPr="0020662A">
          <w:rPr>
            <w:bCs/>
            <w:szCs w:val="24"/>
            <w:lang w:val="es-ES"/>
          </w:rPr>
          <w:t>Facultad de Ciencias Exactas y Naturales</w:t>
        </w:r>
      </w:fldSimple>
    </w:p>
    <w:p w:rsidR="00AD0B2F" w:rsidRPr="00A50B51" w:rsidRDefault="00693CFA" w:rsidP="008E0A96">
      <w:pPr>
        <w:jc w:val="center"/>
        <w:rPr>
          <w:b/>
          <w:szCs w:val="24"/>
          <w:lang w:val="es-ES"/>
        </w:rPr>
      </w:pPr>
      <w:fldSimple w:instr=" DOCPROPERTY  School  \* MERGEFORMAT ">
        <w:r w:rsidR="0020662A" w:rsidRPr="0020662A">
          <w:rPr>
            <w:bCs/>
            <w:szCs w:val="24"/>
            <w:lang w:val="es-ES"/>
          </w:rPr>
          <w:t>Escuela de Informática</w:t>
        </w:r>
      </w:fldSimple>
    </w:p>
    <w:p w:rsidR="00AD0B2F" w:rsidRPr="00A50B51" w:rsidRDefault="00AD0B2F" w:rsidP="008E0A96">
      <w:pPr>
        <w:jc w:val="center"/>
        <w:rPr>
          <w:rStyle w:val="apple-style-span"/>
          <w:color w:val="000000"/>
          <w:szCs w:val="24"/>
        </w:rPr>
      </w:pPr>
    </w:p>
    <w:p w:rsidR="00AD0B2F" w:rsidRPr="00A50B51" w:rsidRDefault="00AD0B2F" w:rsidP="008E0A96">
      <w:pPr>
        <w:jc w:val="center"/>
        <w:rPr>
          <w:rStyle w:val="apple-style-span"/>
          <w:color w:val="000000"/>
          <w:szCs w:val="24"/>
          <w:lang w:val="es-ES"/>
        </w:rPr>
      </w:pPr>
      <w:r w:rsidRPr="00A50B51">
        <w:rPr>
          <w:rStyle w:val="apple-style-span"/>
          <w:color w:val="000000"/>
          <w:szCs w:val="24"/>
          <w:lang w:val="es-ES"/>
        </w:rPr>
        <w:t>CARTA DE APROBACIÓN</w:t>
      </w:r>
    </w:p>
    <w:p w:rsidR="00AD0B2F" w:rsidRPr="00A50B51" w:rsidRDefault="00AD0B2F" w:rsidP="008E0A96">
      <w:pPr>
        <w:jc w:val="center"/>
        <w:rPr>
          <w:rStyle w:val="apple-style-span"/>
          <w:color w:val="000000"/>
          <w:szCs w:val="24"/>
          <w:lang w:val="es-ES"/>
        </w:rPr>
      </w:pPr>
    </w:p>
    <w:p w:rsidR="00AD0B2F" w:rsidRPr="00A50B51" w:rsidRDefault="00AD0B2F" w:rsidP="008E0A96">
      <w:pPr>
        <w:jc w:val="center"/>
        <w:rPr>
          <w:rStyle w:val="apple-style-span"/>
          <w:color w:val="000000"/>
          <w:szCs w:val="24"/>
        </w:rPr>
      </w:pPr>
      <w:r w:rsidRPr="00A50B51">
        <w:rPr>
          <w:rStyle w:val="apple-style-span"/>
          <w:color w:val="000000"/>
          <w:szCs w:val="24"/>
          <w:lang w:val="es-ES"/>
        </w:rPr>
        <w:t>Los suscritos, miembros del Tribunal Examinador del proyecto de graduación de</w:t>
      </w:r>
      <w:r w:rsidRPr="00A50B51">
        <w:rPr>
          <w:rStyle w:val="apple-style-span"/>
          <w:color w:val="000000"/>
          <w:szCs w:val="24"/>
        </w:rPr>
        <w:t>:</w:t>
      </w:r>
    </w:p>
    <w:p w:rsidR="00AD0B2F" w:rsidRPr="00A50B51" w:rsidRDefault="00AD0B2F" w:rsidP="008E0A96">
      <w:pPr>
        <w:jc w:val="center"/>
        <w:rPr>
          <w:rStyle w:val="apple-style-span"/>
          <w:b/>
          <w:color w:val="000000"/>
          <w:szCs w:val="24"/>
        </w:rPr>
      </w:pPr>
    </w:p>
    <w:p w:rsidR="00AD0B2F" w:rsidRPr="00A50B51" w:rsidRDefault="004D1EA8" w:rsidP="008E0A96">
      <w:pPr>
        <w:jc w:val="center"/>
        <w:rPr>
          <w:b/>
          <w:szCs w:val="24"/>
          <w:lang w:val="es-ES"/>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20662A" w:rsidRPr="0020662A">
        <w:rPr>
          <w:b/>
          <w:szCs w:val="24"/>
          <w:lang w:val="es-ES"/>
        </w:rPr>
        <w:t xml:space="preserve">Ing. Roberto </w:t>
      </w:r>
      <w:proofErr w:type="spellStart"/>
      <w:r w:rsidR="0020662A" w:rsidRPr="0020662A">
        <w:rPr>
          <w:b/>
          <w:szCs w:val="24"/>
          <w:lang w:val="es-ES"/>
        </w:rPr>
        <w:t>Baltodano</w:t>
      </w:r>
      <w:proofErr w:type="spellEnd"/>
      <w:r w:rsidR="0020662A" w:rsidRPr="0020662A">
        <w:rPr>
          <w:b/>
          <w:szCs w:val="24"/>
          <w:lang w:val="es-ES"/>
        </w:rPr>
        <w:t xml:space="preserve"> García</w:t>
      </w:r>
      <w:r w:rsidRPr="00A50B51">
        <w:rPr>
          <w:szCs w:val="24"/>
        </w:rPr>
        <w:fldChar w:fldCharType="end"/>
      </w:r>
    </w:p>
    <w:p w:rsidR="00B316B9" w:rsidRPr="00A50B51" w:rsidRDefault="00693CFA" w:rsidP="008E0A96">
      <w:pPr>
        <w:jc w:val="center"/>
        <w:rPr>
          <w:b/>
          <w:szCs w:val="24"/>
          <w:lang w:val="es-ES"/>
        </w:rPr>
      </w:pPr>
      <w:fldSimple w:instr=" DOCPROPERTY  &quot;Author 2&quot;  \* MERGEFORMAT ">
        <w:r w:rsidR="0020662A" w:rsidRPr="0020662A">
          <w:rPr>
            <w:b/>
            <w:szCs w:val="24"/>
            <w:lang w:val="es-ES"/>
          </w:rPr>
          <w:t>Ing. Daniela Campos Ulate</w:t>
        </w:r>
      </w:fldSimple>
    </w:p>
    <w:p w:rsidR="00B316B9" w:rsidRPr="00A50B51" w:rsidRDefault="00B316B9" w:rsidP="008E0A96">
      <w:pPr>
        <w:jc w:val="center"/>
        <w:rPr>
          <w:b/>
          <w:szCs w:val="24"/>
          <w:lang w:val="es-ES"/>
        </w:rPr>
      </w:pPr>
    </w:p>
    <w:p w:rsidR="00AD0B2F" w:rsidRPr="00A50B51" w:rsidRDefault="00AD0B2F" w:rsidP="008E0A96">
      <w:pPr>
        <w:ind w:right="-432"/>
        <w:jc w:val="center"/>
        <w:rPr>
          <w:rStyle w:val="apple-style-span"/>
          <w:szCs w:val="24"/>
        </w:rPr>
      </w:pPr>
      <w:r w:rsidRPr="00A50B51">
        <w:rPr>
          <w:rStyle w:val="apple-style-span"/>
          <w:color w:val="000000"/>
          <w:szCs w:val="24"/>
          <w:lang w:val="es-ES"/>
        </w:rPr>
        <w:t>Hacemos constar que hemos evaluado y aprobado el trabajo final de graduación denominado</w:t>
      </w:r>
      <w:r w:rsidRPr="00A50B51">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Pr="00A50B51" w:rsidRDefault="00863124" w:rsidP="008E0A96">
          <w:pPr>
            <w:jc w:val="center"/>
            <w:rPr>
              <w:rStyle w:val="apple-style-span"/>
              <w:b/>
              <w:color w:val="000000"/>
              <w:szCs w:val="24"/>
            </w:rPr>
          </w:pPr>
          <w:r w:rsidRPr="00A50B51">
            <w:rPr>
              <w:rStyle w:val="apple-style-span"/>
              <w:b/>
              <w:color w:val="000000"/>
              <w:szCs w:val="24"/>
            </w:rPr>
            <w:t>Tecnologías móviles aplicadas al diagnóstico audiométrico de pacientes</w:t>
          </w:r>
        </w:p>
      </w:sdtContent>
    </w:sdt>
    <w:p w:rsidR="00AD0B2F" w:rsidRPr="00A50B51"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RPr="00A50B51" w:rsidTr="00B316B9">
        <w:trPr>
          <w:trHeight w:val="301"/>
        </w:trPr>
        <w:tc>
          <w:tcPr>
            <w:tcW w:w="4420" w:type="dxa"/>
            <w:noWrap/>
            <w:vAlign w:val="bottom"/>
            <w:hideMark/>
          </w:tcPr>
          <w:p w:rsidR="00AD0B2F" w:rsidRPr="00A50B51" w:rsidRDefault="00AD0B2F" w:rsidP="008E0A96">
            <w:pPr>
              <w:spacing w:line="240" w:lineRule="auto"/>
              <w:jc w:val="center"/>
              <w:rPr>
                <w:szCs w:val="24"/>
                <w:lang w:bidi="ks-Deva"/>
              </w:rPr>
            </w:pPr>
          </w:p>
        </w:tc>
        <w:tc>
          <w:tcPr>
            <w:tcW w:w="260" w:type="dxa"/>
            <w:noWrap/>
            <w:vAlign w:val="bottom"/>
            <w:hideMark/>
          </w:tcPr>
          <w:p w:rsidR="00AD0B2F" w:rsidRPr="00A50B51" w:rsidRDefault="00AD0B2F" w:rsidP="008E0A96">
            <w:pPr>
              <w:spacing w:line="240" w:lineRule="auto"/>
              <w:jc w:val="center"/>
              <w:rPr>
                <w:szCs w:val="24"/>
                <w:lang w:bidi="ks-Deva"/>
              </w:rPr>
            </w:pPr>
          </w:p>
        </w:tc>
        <w:tc>
          <w:tcPr>
            <w:tcW w:w="4230" w:type="dxa"/>
            <w:noWrap/>
            <w:vAlign w:val="bottom"/>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01"/>
        </w:trPr>
        <w:tc>
          <w:tcPr>
            <w:tcW w:w="442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Decanato Dirección</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bidi="ks-Deva"/>
              </w:rPr>
              <w:t>Dirección Escuela de Informática</w:t>
            </w:r>
          </w:p>
        </w:tc>
      </w:tr>
      <w:tr w:rsidR="00AD0B2F" w:rsidRPr="00A50B51" w:rsidTr="00B316B9">
        <w:trPr>
          <w:trHeight w:val="301"/>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16"/>
        </w:trPr>
        <w:tc>
          <w:tcPr>
            <w:tcW w:w="4420" w:type="dxa"/>
            <w:hideMark/>
          </w:tcPr>
          <w:p w:rsidR="00B316B9" w:rsidRPr="00A50B51" w:rsidRDefault="00591E80" w:rsidP="008E0A96">
            <w:pPr>
              <w:spacing w:line="240" w:lineRule="auto"/>
              <w:jc w:val="center"/>
              <w:rPr>
                <w:b/>
                <w:bCs/>
                <w:color w:val="000000"/>
                <w:szCs w:val="24"/>
                <w:lang w:val="es-ES" w:bidi="ks-Deva"/>
              </w:rPr>
            </w:pPr>
            <w:r>
              <w:rPr>
                <w:b/>
                <w:bCs/>
                <w:color w:val="000000"/>
                <w:szCs w:val="24"/>
                <w:lang w:val="es-ES" w:bidi="ks-Deva"/>
              </w:rPr>
              <w:t>Dr. Pedro Fonseca Solano</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Interno</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B316B9" w:rsidRPr="00A50B51" w:rsidRDefault="00C91D10" w:rsidP="008E0A96">
            <w:pPr>
              <w:spacing w:line="240" w:lineRule="auto"/>
              <w:jc w:val="center"/>
              <w:rPr>
                <w:b/>
                <w:bCs/>
                <w:color w:val="000000"/>
                <w:szCs w:val="24"/>
                <w:lang w:bidi="ks-Deva"/>
              </w:rPr>
            </w:pPr>
            <w:r w:rsidRPr="00A50B51">
              <w:rPr>
                <w:b/>
                <w:bCs/>
                <w:color w:val="000000"/>
                <w:szCs w:val="24"/>
                <w:lang w:val="es-ES" w:bidi="ks-Deva"/>
              </w:rPr>
              <w:t xml:space="preserve">Lic. </w:t>
            </w:r>
            <w:proofErr w:type="spellStart"/>
            <w:r w:rsidR="00FF6271" w:rsidRPr="00A50B51">
              <w:rPr>
                <w:b/>
                <w:bCs/>
                <w:color w:val="000000"/>
                <w:szCs w:val="24"/>
                <w:lang w:val="es-ES" w:bidi="ks-Deva"/>
              </w:rPr>
              <w:t>R</w:t>
            </w:r>
            <w:r w:rsidR="00863124" w:rsidRPr="00A50B51">
              <w:rPr>
                <w:b/>
                <w:bCs/>
                <w:color w:val="000000"/>
                <w:szCs w:val="24"/>
                <w:lang w:val="es-ES" w:bidi="ks-Deva"/>
              </w:rPr>
              <w:t>ó</w:t>
            </w:r>
            <w:r w:rsidR="00FF6271" w:rsidRPr="00A50B51">
              <w:rPr>
                <w:b/>
                <w:bCs/>
                <w:color w:val="000000"/>
                <w:szCs w:val="24"/>
                <w:lang w:val="es-ES" w:bidi="ks-Deva"/>
              </w:rPr>
              <w:t>ger</w:t>
            </w:r>
            <w:proofErr w:type="spellEnd"/>
            <w:r w:rsidR="00FF6271" w:rsidRPr="00A50B51">
              <w:rPr>
                <w:b/>
                <w:bCs/>
                <w:color w:val="000000"/>
                <w:szCs w:val="24"/>
                <w:lang w:val="es-ES" w:bidi="ks-Deva"/>
              </w:rPr>
              <w:t xml:space="preserve"> León</w:t>
            </w:r>
            <w:r w:rsidR="00653BF5" w:rsidRPr="00A50B51">
              <w:rPr>
                <w:b/>
                <w:bCs/>
                <w:color w:val="000000"/>
                <w:szCs w:val="24"/>
                <w:lang w:val="es-ES" w:bidi="ks-Deva"/>
              </w:rPr>
              <w:t xml:space="preserve"> Brenes</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Externo</w:t>
            </w: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8910" w:type="dxa"/>
            <w:gridSpan w:val="3"/>
            <w:hideMark/>
          </w:tcPr>
          <w:p w:rsidR="00B316B9" w:rsidRPr="00A50B51" w:rsidRDefault="00B316B9" w:rsidP="008E0A96">
            <w:pPr>
              <w:spacing w:line="240" w:lineRule="auto"/>
              <w:jc w:val="center"/>
              <w:rPr>
                <w:b/>
                <w:bCs/>
                <w:color w:val="000000"/>
                <w:szCs w:val="24"/>
                <w:lang w:val="es-ES" w:bidi="ks-Deva"/>
              </w:rPr>
            </w:pPr>
          </w:p>
          <w:p w:rsidR="00B316B9" w:rsidRPr="00A50B51" w:rsidRDefault="00B316B9" w:rsidP="008E0A96">
            <w:pPr>
              <w:spacing w:line="240" w:lineRule="auto"/>
              <w:jc w:val="center"/>
              <w:rPr>
                <w:b/>
                <w:bCs/>
                <w:color w:val="000000"/>
                <w:szCs w:val="24"/>
                <w:lang w:val="es-ES" w:bidi="ks-Deva"/>
              </w:rPr>
            </w:pPr>
          </w:p>
          <w:p w:rsidR="00AD0B2F" w:rsidRPr="00A50B51" w:rsidRDefault="005A7B16" w:rsidP="008E0A96">
            <w:pPr>
              <w:spacing w:line="240" w:lineRule="auto"/>
              <w:jc w:val="center"/>
              <w:rPr>
                <w:b/>
                <w:bCs/>
                <w:color w:val="000000"/>
                <w:szCs w:val="24"/>
                <w:lang w:bidi="ks-Deva"/>
              </w:rPr>
            </w:pPr>
            <w:r w:rsidRPr="00A50B51">
              <w:rPr>
                <w:b/>
                <w:bCs/>
                <w:color w:val="000000"/>
                <w:szCs w:val="24"/>
                <w:lang w:val="es-ES" w:bidi="ks-Deva"/>
              </w:rPr>
              <w:t>Dr</w:t>
            </w:r>
            <w:r w:rsidR="00AD0B2F" w:rsidRPr="00A50B51">
              <w:rPr>
                <w:b/>
                <w:bCs/>
                <w:color w:val="000000"/>
                <w:szCs w:val="24"/>
                <w:lang w:val="es-ES" w:bidi="ks-Deva"/>
              </w:rPr>
              <w:t>. Felipe Ovares Barquero</w:t>
            </w:r>
          </w:p>
        </w:tc>
      </w:tr>
      <w:tr w:rsidR="00AD0B2F" w:rsidRPr="00A50B51" w:rsidTr="00B316B9">
        <w:trPr>
          <w:trHeight w:val="316"/>
        </w:trPr>
        <w:tc>
          <w:tcPr>
            <w:tcW w:w="8910" w:type="dxa"/>
            <w:gridSpan w:val="3"/>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Profesor Tutor</w:t>
            </w:r>
          </w:p>
        </w:tc>
      </w:tr>
    </w:tbl>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693CFA" w:rsidP="008E0A96">
      <w:pPr>
        <w:jc w:val="center"/>
        <w:rPr>
          <w:szCs w:val="24"/>
          <w:lang w:val="es-ES"/>
        </w:rPr>
      </w:pPr>
      <w:fldSimple w:instr=" DOCPROPERTY  Location  \* MERGEFORMAT ">
        <w:r w:rsidR="0020662A" w:rsidRPr="0020662A">
          <w:rPr>
            <w:szCs w:val="24"/>
            <w:lang w:val="es-ES"/>
          </w:rPr>
          <w:t>Heredia, Costa Rica</w:t>
        </w:r>
      </w:fldSimple>
    </w:p>
    <w:p w:rsidR="00AD0B2F" w:rsidRPr="00A50B51" w:rsidRDefault="00AD0B2F" w:rsidP="008E0A96">
      <w:pPr>
        <w:rPr>
          <w:szCs w:val="24"/>
          <w:lang w:val="es-ES"/>
        </w:rPr>
        <w:sectPr w:rsidR="00AD0B2F" w:rsidRPr="00A50B51" w:rsidSect="00B316B9">
          <w:pgSz w:w="12240" w:h="15840"/>
          <w:pgMar w:top="1260" w:right="1701" w:bottom="709" w:left="1701" w:header="709" w:footer="709" w:gutter="0"/>
          <w:pgNumType w:start="0"/>
          <w:cols w:space="720"/>
        </w:sectPr>
      </w:pPr>
    </w:p>
    <w:p w:rsidR="00AD0B2F" w:rsidRPr="00A50B51" w:rsidRDefault="00FF6271" w:rsidP="00A024A4">
      <w:pPr>
        <w:pStyle w:val="Agradecimientos"/>
        <w:rPr>
          <w:sz w:val="24"/>
          <w:szCs w:val="24"/>
        </w:rPr>
      </w:pPr>
      <w:bookmarkStart w:id="1" w:name="_Toc386825580"/>
      <w:bookmarkStart w:id="2" w:name="_Toc393650933"/>
      <w:bookmarkStart w:id="3" w:name="_Toc393651035"/>
      <w:bookmarkStart w:id="4" w:name="_Toc393655956"/>
      <w:bookmarkStart w:id="5" w:name="_Toc399686674"/>
      <w:r w:rsidRPr="00A50B51">
        <w:rPr>
          <w:sz w:val="24"/>
          <w:szCs w:val="24"/>
        </w:rPr>
        <w:lastRenderedPageBreak/>
        <w:t>AGRADECIMIENTOS</w:t>
      </w:r>
      <w:bookmarkEnd w:id="1"/>
      <w:bookmarkEnd w:id="2"/>
      <w:bookmarkEnd w:id="3"/>
      <w:bookmarkEnd w:id="4"/>
      <w:bookmarkEnd w:id="5"/>
    </w:p>
    <w:p w:rsidR="00FF6271" w:rsidRPr="00A50B51" w:rsidRDefault="007D065C" w:rsidP="00C91D10">
      <w:pPr>
        <w:ind w:firstLine="709"/>
        <w:rPr>
          <w:szCs w:val="24"/>
        </w:rPr>
      </w:pPr>
      <w:r w:rsidRPr="00A50B51">
        <w:rPr>
          <w:szCs w:val="24"/>
        </w:rPr>
        <w:t>Agradezco a cada una de las personas que tomaron su tiempo p</w:t>
      </w:r>
      <w:r w:rsidR="00B626F3" w:rsidRPr="00A50B51">
        <w:rPr>
          <w:szCs w:val="24"/>
        </w:rPr>
        <w:t>ara compartir su conocimiento.</w:t>
      </w:r>
      <w:r w:rsidRPr="00A50B51">
        <w:rPr>
          <w:szCs w:val="24"/>
        </w:rPr>
        <w:t xml:space="preserve"> Profesores, familia, amistades, colegas, usuarios y lectores permitieron crear este trabajo. Asimismo</w:t>
      </w:r>
      <w:r w:rsidR="00863124" w:rsidRPr="00A50B51">
        <w:rPr>
          <w:szCs w:val="24"/>
        </w:rPr>
        <w:t>,</w:t>
      </w:r>
      <w:r w:rsidRPr="00A50B51">
        <w:rPr>
          <w:szCs w:val="24"/>
        </w:rPr>
        <w:t xml:space="preserve"> doy gracias a mi compañero de proyecto, con quien tengo la oportunidad de co</w:t>
      </w:r>
      <w:r w:rsidR="00B626F3" w:rsidRPr="00A50B51">
        <w:rPr>
          <w:szCs w:val="24"/>
        </w:rPr>
        <w:t>mpartir este logro luego de un arduo</w:t>
      </w:r>
      <w:r w:rsidRPr="00A50B51">
        <w:rPr>
          <w:szCs w:val="24"/>
        </w:rPr>
        <w:t xml:space="preserve"> trabajo. Finalmente</w:t>
      </w:r>
      <w:r w:rsidR="00863124" w:rsidRPr="00A50B51">
        <w:rPr>
          <w:szCs w:val="24"/>
        </w:rPr>
        <w:t>,</w:t>
      </w:r>
      <w:r w:rsidRPr="00A50B51">
        <w:rPr>
          <w:szCs w:val="24"/>
        </w:rPr>
        <w:t xml:space="preserve"> quiero agradecer a nuestro tutor, quien nos ayudó de manera eficaz y eficiente cada vez que ocupamos de su colaboración</w:t>
      </w:r>
      <w:r w:rsidR="00B01FFA" w:rsidRPr="00A50B51">
        <w:rPr>
          <w:szCs w:val="24"/>
        </w:rPr>
        <w:t>.</w:t>
      </w:r>
    </w:p>
    <w:p w:rsidR="00A024A4" w:rsidRPr="00A50B51" w:rsidRDefault="004D744E" w:rsidP="004D744E">
      <w:pPr>
        <w:ind w:firstLine="709"/>
        <w:jc w:val="right"/>
        <w:rPr>
          <w:i/>
          <w:szCs w:val="24"/>
        </w:rPr>
      </w:pPr>
      <w:r w:rsidRPr="00A50B51">
        <w:rPr>
          <w:i/>
          <w:szCs w:val="24"/>
        </w:rPr>
        <w:t>Ing. Daniela Campos Ulate</w:t>
      </w:r>
    </w:p>
    <w:p w:rsidR="004D744E" w:rsidRPr="00A50B51" w:rsidRDefault="004D744E" w:rsidP="004D744E">
      <w:pPr>
        <w:ind w:firstLine="708"/>
        <w:rPr>
          <w:szCs w:val="24"/>
        </w:rPr>
      </w:pPr>
    </w:p>
    <w:p w:rsidR="00C91D10" w:rsidRPr="00A50B51" w:rsidRDefault="00C91D10" w:rsidP="004D744E">
      <w:pPr>
        <w:ind w:firstLine="708"/>
        <w:rPr>
          <w:szCs w:val="24"/>
        </w:rPr>
      </w:pPr>
      <w:r w:rsidRPr="00A50B51">
        <w:rPr>
          <w:szCs w:val="24"/>
        </w:rPr>
        <w:t>Primero, agradezco a Dios darnos la oportunidad de completar este proyecto. Seguidamente</w:t>
      </w:r>
      <w:r w:rsidR="00863124" w:rsidRPr="00A50B51">
        <w:rPr>
          <w:szCs w:val="24"/>
        </w:rPr>
        <w:t>,</w:t>
      </w:r>
      <w:r w:rsidRPr="00A50B51">
        <w:rPr>
          <w:szCs w:val="24"/>
        </w:rPr>
        <w:t xml:space="preserve"> quiero agradecer a todas las personas que estuvieron a mi lado insistiendo y motivando a completar este proyecto: A mis padres, que me han enseñado el valor de luchar</w:t>
      </w:r>
      <w:r w:rsidR="00863124" w:rsidRPr="00A50B51">
        <w:rPr>
          <w:szCs w:val="24"/>
        </w:rPr>
        <w:t>,</w:t>
      </w:r>
      <w:r w:rsidRPr="00A50B51">
        <w:rPr>
          <w:szCs w:val="24"/>
        </w:rPr>
        <w:t xml:space="preserve"> y no darme por vencido. A mis hermanos</w:t>
      </w:r>
      <w:r w:rsidR="00B626F3" w:rsidRPr="00A50B51">
        <w:rPr>
          <w:szCs w:val="24"/>
        </w:rPr>
        <w:t>,</w:t>
      </w:r>
      <w:r w:rsidRPr="00A50B51">
        <w:rPr>
          <w:szCs w:val="24"/>
        </w:rPr>
        <w:t xml:space="preserve"> que han estado siempre a mi lado en todo momento. A mis amigos fieles</w:t>
      </w:r>
      <w:r w:rsidR="00863124" w:rsidRPr="00A50B51">
        <w:rPr>
          <w:szCs w:val="24"/>
        </w:rPr>
        <w:t>,</w:t>
      </w:r>
      <w:r w:rsidRPr="00A50B51">
        <w:rPr>
          <w:szCs w:val="24"/>
        </w:rPr>
        <w:t xml:space="preserve"> que</w:t>
      </w:r>
      <w:r w:rsidR="00863124" w:rsidRPr="00A50B51">
        <w:rPr>
          <w:szCs w:val="24"/>
        </w:rPr>
        <w:t>,</w:t>
      </w:r>
      <w:r w:rsidRPr="00A50B51">
        <w:rPr>
          <w:szCs w:val="24"/>
        </w:rPr>
        <w:t xml:space="preserve"> </w:t>
      </w:r>
      <w:r w:rsidR="00A024A4" w:rsidRPr="00A50B51">
        <w:rPr>
          <w:szCs w:val="24"/>
        </w:rPr>
        <w:t xml:space="preserve">de </w:t>
      </w:r>
      <w:r w:rsidRPr="00A50B51">
        <w:rPr>
          <w:szCs w:val="24"/>
        </w:rPr>
        <w:t>una u otra forma</w:t>
      </w:r>
      <w:r w:rsidR="00863124" w:rsidRPr="00A50B51">
        <w:rPr>
          <w:szCs w:val="24"/>
        </w:rPr>
        <w:t>,</w:t>
      </w:r>
      <w:r w:rsidRPr="00A50B51">
        <w:rPr>
          <w:szCs w:val="24"/>
        </w:rPr>
        <w:t xml:space="preserve"> han colaborado </w:t>
      </w:r>
      <w:r w:rsidR="00A024A4" w:rsidRPr="00A50B51">
        <w:rPr>
          <w:szCs w:val="24"/>
        </w:rPr>
        <w:t>en este proyecto. A mi novia, qu</w:t>
      </w:r>
      <w:r w:rsidR="00863124" w:rsidRPr="00A50B51">
        <w:rPr>
          <w:szCs w:val="24"/>
        </w:rPr>
        <w:t>i</w:t>
      </w:r>
      <w:r w:rsidR="00A024A4" w:rsidRPr="00A50B51">
        <w:rPr>
          <w:szCs w:val="24"/>
        </w:rPr>
        <w:t>e</w:t>
      </w:r>
      <w:r w:rsidR="00863124" w:rsidRPr="00A50B51">
        <w:rPr>
          <w:szCs w:val="24"/>
        </w:rPr>
        <w:t>n</w:t>
      </w:r>
      <w:r w:rsidR="00A024A4" w:rsidRPr="00A50B51">
        <w:rPr>
          <w:szCs w:val="24"/>
        </w:rPr>
        <w:t xml:space="preserve"> ha puesto de su parte para </w:t>
      </w:r>
      <w:r w:rsidR="00150C23">
        <w:rPr>
          <w:szCs w:val="24"/>
        </w:rPr>
        <w:t>motivarme</w:t>
      </w:r>
      <w:r w:rsidR="00A024A4" w:rsidRPr="00A50B51">
        <w:rPr>
          <w:szCs w:val="24"/>
        </w:rPr>
        <w:t>. A nuestro tutor, quien nunca nos negó una ayuda. Por último, a mi compañera de tesis, quien siempre realizó un excelente trabajo, y con la cual estoy compartiendo este logro.</w:t>
      </w:r>
    </w:p>
    <w:p w:rsidR="00C91D10" w:rsidRPr="00A50B51" w:rsidRDefault="004D744E" w:rsidP="004D744E">
      <w:pPr>
        <w:jc w:val="right"/>
        <w:rPr>
          <w:i/>
          <w:szCs w:val="24"/>
        </w:rPr>
      </w:pPr>
      <w:r w:rsidRPr="00A50B51">
        <w:rPr>
          <w:i/>
          <w:szCs w:val="24"/>
        </w:rPr>
        <w:t xml:space="preserve">Ing. Roberto </w:t>
      </w:r>
      <w:proofErr w:type="spellStart"/>
      <w:r w:rsidRPr="00A50B51">
        <w:rPr>
          <w:i/>
          <w:szCs w:val="24"/>
        </w:rPr>
        <w:t>Baltodano</w:t>
      </w:r>
      <w:proofErr w:type="spellEnd"/>
      <w:r w:rsidRPr="00A50B51">
        <w:rPr>
          <w:i/>
          <w:szCs w:val="24"/>
        </w:rPr>
        <w:t xml:space="preserve"> García</w:t>
      </w:r>
    </w:p>
    <w:p w:rsidR="004D744E" w:rsidRPr="00A50B51" w:rsidRDefault="004D744E">
      <w:pPr>
        <w:spacing w:after="200" w:line="276" w:lineRule="auto"/>
        <w:jc w:val="left"/>
        <w:rPr>
          <w:szCs w:val="24"/>
        </w:rPr>
      </w:pPr>
      <w:r w:rsidRPr="00A50B51">
        <w:rPr>
          <w:b/>
          <w:bCs/>
          <w:szCs w:val="24"/>
        </w:rPr>
        <w:br w:type="page"/>
      </w:r>
    </w:p>
    <w:p w:rsidR="00AD0B2F" w:rsidRPr="00A50B51" w:rsidRDefault="00AD0B2F" w:rsidP="008E0A96">
      <w:pPr>
        <w:pStyle w:val="t1"/>
        <w:rPr>
          <w:sz w:val="24"/>
          <w:szCs w:val="24"/>
        </w:rPr>
      </w:pPr>
      <w:bookmarkStart w:id="6" w:name="_Toc347565928"/>
      <w:bookmarkStart w:id="7" w:name="_Toc347566065"/>
      <w:bookmarkStart w:id="8" w:name="_Toc347566208"/>
      <w:bookmarkStart w:id="9" w:name="_Toc386825581"/>
      <w:bookmarkStart w:id="10" w:name="_Toc393650934"/>
      <w:bookmarkStart w:id="11" w:name="_Toc393651036"/>
      <w:bookmarkStart w:id="12" w:name="_Toc393655957"/>
      <w:bookmarkStart w:id="13" w:name="_Toc399686675"/>
      <w:r w:rsidRPr="00A50B51">
        <w:rPr>
          <w:sz w:val="24"/>
          <w:szCs w:val="24"/>
        </w:rPr>
        <w:lastRenderedPageBreak/>
        <w:t>Resumen ejecutivo</w:t>
      </w:r>
      <w:bookmarkEnd w:id="6"/>
      <w:bookmarkEnd w:id="7"/>
      <w:bookmarkEnd w:id="8"/>
      <w:bookmarkEnd w:id="9"/>
      <w:bookmarkEnd w:id="10"/>
      <w:bookmarkEnd w:id="11"/>
      <w:bookmarkEnd w:id="12"/>
      <w:bookmarkEnd w:id="13"/>
    </w:p>
    <w:p w:rsidR="006E12BE" w:rsidRPr="00A50B51" w:rsidRDefault="006E12BE" w:rsidP="008E0A96">
      <w:pPr>
        <w:ind w:firstLine="709"/>
        <w:rPr>
          <w:szCs w:val="24"/>
          <w:vertAlign w:val="subscript"/>
        </w:rPr>
      </w:pPr>
      <w:r w:rsidRPr="00A50B51">
        <w:rPr>
          <w:szCs w:val="24"/>
        </w:rPr>
        <w:t>La evolución de las tecnologías y su in</w:t>
      </w:r>
      <w:r w:rsidR="0031450A" w:rsidRPr="00A50B51">
        <w:rPr>
          <w:szCs w:val="24"/>
        </w:rPr>
        <w:t>serción en nuestro diario vivir</w:t>
      </w:r>
      <w:r w:rsidRPr="00A50B51">
        <w:rPr>
          <w:szCs w:val="24"/>
        </w:rPr>
        <w:t xml:space="preserve"> han llegado a facilitar nuestras labores cotidianas</w:t>
      </w:r>
      <w:r w:rsidR="0031450A" w:rsidRPr="00A50B51">
        <w:rPr>
          <w:szCs w:val="24"/>
        </w:rPr>
        <w:t>,</w:t>
      </w:r>
      <w:r w:rsidRPr="00A50B51">
        <w:rPr>
          <w:szCs w:val="24"/>
        </w:rPr>
        <w:t xml:space="preserve"> centrándose en ofrecer soluciones concretas para la </w:t>
      </w:r>
      <w:r w:rsidR="0031450A" w:rsidRPr="00A50B51">
        <w:rPr>
          <w:szCs w:val="24"/>
        </w:rPr>
        <w:t>realización efectiva y rápida</w:t>
      </w:r>
      <w:r w:rsidRPr="00A50B51">
        <w:rPr>
          <w:szCs w:val="24"/>
        </w:rPr>
        <w:t xml:space="preserve">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w:t>
      </w:r>
      <w:r w:rsidR="00B626F3" w:rsidRPr="00A50B51">
        <w:rPr>
          <w:szCs w:val="24"/>
        </w:rPr>
        <w:t>entre otros</w:t>
      </w:r>
      <w:r w:rsidRPr="00A50B51">
        <w:rPr>
          <w:szCs w:val="24"/>
        </w:rPr>
        <w:t>.</w:t>
      </w:r>
    </w:p>
    <w:p w:rsidR="006E12BE" w:rsidRPr="00A50B51" w:rsidRDefault="006E12BE" w:rsidP="008E0A96">
      <w:pPr>
        <w:rPr>
          <w:szCs w:val="24"/>
        </w:rPr>
      </w:pPr>
    </w:p>
    <w:p w:rsidR="006E12BE" w:rsidRPr="00A50B51" w:rsidRDefault="006E12BE" w:rsidP="008E0A96">
      <w:pPr>
        <w:rPr>
          <w:szCs w:val="24"/>
        </w:rPr>
      </w:pPr>
      <w:r w:rsidRPr="00A50B51">
        <w:rPr>
          <w:szCs w:val="24"/>
        </w:rPr>
        <w:tab/>
        <w:t>Es así como el modo de vivir</w:t>
      </w:r>
      <w:r w:rsidR="00B626F3" w:rsidRPr="00A50B51">
        <w:rPr>
          <w:szCs w:val="24"/>
        </w:rPr>
        <w:t xml:space="preserve"> ha cambiado</w:t>
      </w:r>
      <w:r w:rsidRPr="00A50B51">
        <w:rPr>
          <w:szCs w:val="24"/>
        </w:rPr>
        <w:t xml:space="preserve"> en el caso de una gran mayoría de personas</w:t>
      </w:r>
      <w:r w:rsidR="00B626F3" w:rsidRPr="00A50B51">
        <w:rPr>
          <w:szCs w:val="24"/>
        </w:rPr>
        <w:t>.</w:t>
      </w:r>
      <w:r w:rsidR="00863124" w:rsidRPr="00A50B51">
        <w:rPr>
          <w:szCs w:val="24"/>
        </w:rPr>
        <w:t xml:space="preserve"> </w:t>
      </w:r>
      <w:r w:rsidR="00B626F3" w:rsidRPr="00A50B51">
        <w:rPr>
          <w:szCs w:val="24"/>
        </w:rPr>
        <w:t>La utilización de los dispositivos móviles</w:t>
      </w:r>
      <w:r w:rsidR="00863124" w:rsidRPr="00A50B51">
        <w:rPr>
          <w:szCs w:val="24"/>
        </w:rPr>
        <w:t xml:space="preserve"> </w:t>
      </w:r>
      <w:r w:rsidR="00B626F3" w:rsidRPr="00A50B51">
        <w:rPr>
          <w:szCs w:val="24"/>
        </w:rPr>
        <w:t>implica</w:t>
      </w:r>
      <w:r w:rsidRPr="00A50B51">
        <w:rPr>
          <w:szCs w:val="24"/>
        </w:rPr>
        <w:t xml:space="preserve"> un cambio necesario en el medio empleado por los comerciantes, profesores y médicos para brindar sus servicios.</w:t>
      </w:r>
    </w:p>
    <w:p w:rsidR="006E12BE" w:rsidRPr="00A50B51" w:rsidRDefault="006E12BE" w:rsidP="008E0A96">
      <w:pPr>
        <w:rPr>
          <w:szCs w:val="24"/>
        </w:rPr>
      </w:pPr>
    </w:p>
    <w:p w:rsidR="006E12BE" w:rsidRPr="00A50B51" w:rsidRDefault="006E12BE" w:rsidP="008E0A96">
      <w:pPr>
        <w:rPr>
          <w:szCs w:val="24"/>
        </w:rPr>
      </w:pPr>
      <w:r w:rsidRPr="00A50B51">
        <w:rPr>
          <w:szCs w:val="24"/>
        </w:rPr>
        <w:tab/>
      </w:r>
      <w:r w:rsidR="00EF5D77" w:rsidRPr="00A50B51">
        <w:rPr>
          <w:szCs w:val="24"/>
        </w:rPr>
        <w:t>Empresas como l</w:t>
      </w:r>
      <w:r w:rsidRPr="00A50B51">
        <w:rPr>
          <w:szCs w:val="24"/>
        </w:rPr>
        <w:t xml:space="preserve">a clínica Audinsa </w:t>
      </w:r>
      <w:r w:rsidR="00EF5D77" w:rsidRPr="00A50B51">
        <w:rPr>
          <w:szCs w:val="24"/>
        </w:rPr>
        <w:t xml:space="preserve">que tienen la </w:t>
      </w:r>
      <w:r w:rsidRPr="00A50B51">
        <w:rPr>
          <w:szCs w:val="24"/>
        </w:rPr>
        <w:t xml:space="preserve">misión </w:t>
      </w:r>
      <w:r w:rsidR="00EF5D77" w:rsidRPr="00A50B51">
        <w:rPr>
          <w:szCs w:val="24"/>
        </w:rPr>
        <w:t>de</w:t>
      </w:r>
      <w:r w:rsidRPr="00A50B51">
        <w:rPr>
          <w:szCs w:val="24"/>
        </w:rPr>
        <w:t xml:space="preserve"> ofrecer un servicio de salud integral,</w:t>
      </w:r>
      <w:r w:rsidR="00362C20" w:rsidRPr="00362C20">
        <w:rPr>
          <w:szCs w:val="24"/>
        </w:rPr>
        <w:t xml:space="preserve"> </w:t>
      </w:r>
      <w:r w:rsidR="00362C20">
        <w:rPr>
          <w:szCs w:val="24"/>
        </w:rPr>
        <w:t>en el área de la audición,</w:t>
      </w:r>
      <w:r w:rsidRPr="00A50B51">
        <w:rPr>
          <w:szCs w:val="24"/>
        </w:rPr>
        <w:t xml:space="preserve"> detectando a tiempo los problemas que puedan afectar la audición de las personas y brindando soluciones auditivas de alta tecnología</w:t>
      </w:r>
      <w:r w:rsidR="00EF5D77" w:rsidRPr="00A50B51">
        <w:rPr>
          <w:szCs w:val="24"/>
        </w:rPr>
        <w:t>,</w:t>
      </w:r>
      <w:r w:rsidRPr="00A50B51">
        <w:rPr>
          <w:szCs w:val="24"/>
        </w:rPr>
        <w:t xml:space="preserve"> se declaran </w:t>
      </w:r>
      <w:r w:rsidR="001050AB" w:rsidRPr="00A50B51">
        <w:rPr>
          <w:szCs w:val="24"/>
        </w:rPr>
        <w:t>pioneras</w:t>
      </w:r>
      <w:r w:rsidR="001050AB">
        <w:rPr>
          <w:szCs w:val="24"/>
        </w:rPr>
        <w:t xml:space="preserve"> en</w:t>
      </w:r>
      <w:r w:rsidR="00362C20">
        <w:rPr>
          <w:szCs w:val="24"/>
        </w:rPr>
        <w:t xml:space="preserve"> el país </w:t>
      </w:r>
      <w:r w:rsidRPr="00A50B51">
        <w:rPr>
          <w:szCs w:val="24"/>
        </w:rPr>
        <w:t xml:space="preserve">al crear la opción de contar con una aplicación innovadora que permita acercarse a sus clientes, incursionar en un nuevo mercado, brindar consejos concretos sobre hábitos saludables </w:t>
      </w:r>
      <w:r w:rsidR="00B626F3" w:rsidRPr="00A50B51">
        <w:rPr>
          <w:szCs w:val="24"/>
        </w:rPr>
        <w:t>d</w:t>
      </w:r>
      <w:r w:rsidRPr="00A50B51">
        <w:rPr>
          <w:szCs w:val="24"/>
        </w:rPr>
        <w:t>el cuidado auditivo</w:t>
      </w:r>
      <w:r w:rsidR="00EF5D77" w:rsidRPr="00A50B51">
        <w:rPr>
          <w:szCs w:val="24"/>
        </w:rPr>
        <w:t xml:space="preserve"> y</w:t>
      </w:r>
      <w:r w:rsidRPr="00A50B51">
        <w:rPr>
          <w:szCs w:val="24"/>
        </w:rPr>
        <w:t xml:space="preserve"> promover sus servicios profesionales y comerciales.</w:t>
      </w:r>
    </w:p>
    <w:p w:rsidR="006E12BE" w:rsidRPr="00A50B51" w:rsidRDefault="006E12BE" w:rsidP="008E0A96">
      <w:pPr>
        <w:rPr>
          <w:szCs w:val="24"/>
        </w:rPr>
      </w:pPr>
    </w:p>
    <w:p w:rsidR="006E12BE" w:rsidRPr="00A50B51" w:rsidRDefault="006E12BE" w:rsidP="008E0A96">
      <w:pPr>
        <w:ind w:firstLine="708"/>
        <w:rPr>
          <w:szCs w:val="24"/>
        </w:rPr>
      </w:pPr>
      <w:r w:rsidRPr="00A50B51">
        <w:rPr>
          <w:szCs w:val="24"/>
        </w:rPr>
        <w:t xml:space="preserve">Dicha aplicación será realizada para dispositivos móviles, específicamente para aquellos que cuenten con un sistema operativo </w:t>
      </w:r>
      <w:proofErr w:type="spellStart"/>
      <w:r w:rsidRPr="00A50B51">
        <w:rPr>
          <w:szCs w:val="24"/>
        </w:rPr>
        <w:t>Android</w:t>
      </w:r>
      <w:proofErr w:type="spellEnd"/>
      <w:r w:rsidR="00B626F3" w:rsidRPr="00A50B51">
        <w:rPr>
          <w:szCs w:val="24"/>
        </w:rPr>
        <w:t>,</w:t>
      </w:r>
      <w:r w:rsidRPr="00A50B51">
        <w:rPr>
          <w:szCs w:val="24"/>
        </w:rPr>
        <w:t xml:space="preserve"> y que</w:t>
      </w:r>
      <w:r w:rsidR="00863124" w:rsidRPr="00A50B51">
        <w:rPr>
          <w:szCs w:val="24"/>
        </w:rPr>
        <w:t>,</w:t>
      </w:r>
      <w:r w:rsidRPr="00A50B51">
        <w:rPr>
          <w:szCs w:val="24"/>
        </w:rPr>
        <w:t xml:space="preserve"> de manera gratuita</w:t>
      </w:r>
      <w:r w:rsidR="00863124" w:rsidRPr="00A50B51">
        <w:rPr>
          <w:szCs w:val="24"/>
        </w:rPr>
        <w:t>,</w:t>
      </w:r>
      <w:r w:rsidRPr="00A50B51">
        <w:rPr>
          <w:szCs w:val="24"/>
        </w:rPr>
        <w:t xml:space="preserve"> puedan acceder a la realización de un examen que brinde preliminarmente el resultado de la capacidad auditiva</w:t>
      </w:r>
      <w:r w:rsidR="00B626F3" w:rsidRPr="00A50B51">
        <w:rPr>
          <w:szCs w:val="24"/>
        </w:rPr>
        <w:t xml:space="preserve"> del ejecutante</w:t>
      </w:r>
      <w:r w:rsidRPr="00A50B51">
        <w:rPr>
          <w:szCs w:val="24"/>
        </w:rPr>
        <w:t xml:space="preserve">, ofreciendo la oportunidad de remitir esta información a un profesional de la clínica y la opción de ser contactados. </w:t>
      </w:r>
    </w:p>
    <w:p w:rsidR="006E12BE" w:rsidRPr="00A50B51" w:rsidRDefault="006E12BE" w:rsidP="008E0A96">
      <w:pPr>
        <w:rPr>
          <w:szCs w:val="24"/>
        </w:rPr>
      </w:pPr>
    </w:p>
    <w:p w:rsidR="006E12BE" w:rsidRPr="00A50B51" w:rsidRDefault="006E12BE" w:rsidP="00B626F3">
      <w:pPr>
        <w:ind w:firstLine="709"/>
        <w:rPr>
          <w:szCs w:val="24"/>
        </w:rPr>
      </w:pPr>
      <w:r w:rsidRPr="00A50B51">
        <w:rPr>
          <w:szCs w:val="24"/>
        </w:rPr>
        <w:t xml:space="preserve">Empleando una estructura de capítulos el presente proyecto pretende guiar al lector en el detalle de los principales procesos llevados a cabo para cumplir con </w:t>
      </w:r>
      <w:r w:rsidR="00C442FB" w:rsidRPr="00A50B51">
        <w:rPr>
          <w:szCs w:val="24"/>
        </w:rPr>
        <w:t>los objetivos propuestos</w:t>
      </w:r>
      <w:r w:rsidR="00B626F3" w:rsidRPr="00A50B51">
        <w:rPr>
          <w:szCs w:val="24"/>
        </w:rPr>
        <w:t>,</w:t>
      </w:r>
      <w:r w:rsidRPr="00A50B51">
        <w:rPr>
          <w:szCs w:val="24"/>
        </w:rPr>
        <w:t xml:space="preserve"> y así concretar con éxito el desarrollo de la aplicación relacionada </w:t>
      </w:r>
      <w:r w:rsidR="000519D8" w:rsidRPr="00A50B51">
        <w:rPr>
          <w:szCs w:val="24"/>
        </w:rPr>
        <w:t>con</w:t>
      </w:r>
      <w:r w:rsidR="00A85EE9" w:rsidRPr="00A50B51">
        <w:rPr>
          <w:szCs w:val="24"/>
        </w:rPr>
        <w:t xml:space="preserve"> el</w:t>
      </w:r>
      <w:r w:rsidRPr="00A50B51">
        <w:rPr>
          <w:szCs w:val="24"/>
        </w:rPr>
        <w:t xml:space="preserve"> área de la salud audiológica para la Clínica Audinsa. </w:t>
      </w:r>
    </w:p>
    <w:p w:rsidR="00AD0B2F" w:rsidRPr="00A50B51" w:rsidRDefault="00AD0B2F" w:rsidP="008E0A96">
      <w:pPr>
        <w:rPr>
          <w:szCs w:val="24"/>
          <w:lang w:val="es-ES_tradnl" w:eastAsia="es-CR"/>
        </w:rPr>
      </w:pPr>
      <w:r w:rsidRPr="00A50B51">
        <w:rPr>
          <w:szCs w:val="24"/>
          <w:lang w:val="es-ES_tradnl" w:eastAsia="es-CR"/>
        </w:rPr>
        <w:br w:type="page"/>
      </w:r>
    </w:p>
    <w:p w:rsidR="00B633E6" w:rsidRPr="00A50B51" w:rsidRDefault="00443A45" w:rsidP="008E0A96">
      <w:pPr>
        <w:pStyle w:val="t1"/>
        <w:rPr>
          <w:sz w:val="24"/>
          <w:szCs w:val="24"/>
        </w:rPr>
      </w:pPr>
      <w:bookmarkStart w:id="14" w:name="_Toc386825582"/>
      <w:bookmarkStart w:id="15" w:name="_Toc393650935"/>
      <w:bookmarkStart w:id="16" w:name="_Toc393651037"/>
      <w:bookmarkStart w:id="17" w:name="_Toc393655958"/>
      <w:bookmarkStart w:id="18" w:name="_Toc347565929"/>
      <w:bookmarkStart w:id="19" w:name="_Toc347566066"/>
      <w:bookmarkStart w:id="20" w:name="_Toc347566209"/>
      <w:bookmarkStart w:id="21" w:name="_Toc399686676"/>
      <w:r w:rsidRPr="00A50B51">
        <w:rPr>
          <w:sz w:val="24"/>
          <w:szCs w:val="24"/>
        </w:rPr>
        <w:lastRenderedPageBreak/>
        <w:t>Resumen de capítulos</w:t>
      </w:r>
      <w:bookmarkEnd w:id="14"/>
      <w:bookmarkEnd w:id="15"/>
      <w:bookmarkEnd w:id="16"/>
      <w:bookmarkEnd w:id="17"/>
      <w:bookmarkEnd w:id="21"/>
    </w:p>
    <w:p w:rsidR="00B633E6" w:rsidRPr="00A50B51" w:rsidRDefault="00B633E6" w:rsidP="008E0A96">
      <w:pPr>
        <w:pStyle w:val="12"/>
        <w:rPr>
          <w:sz w:val="24"/>
          <w:szCs w:val="24"/>
        </w:rPr>
      </w:pPr>
      <w:bookmarkStart w:id="22" w:name="_Toc386825583"/>
      <w:bookmarkStart w:id="23" w:name="_Toc393650936"/>
      <w:bookmarkStart w:id="24" w:name="_Toc393651038"/>
      <w:bookmarkStart w:id="25" w:name="_Toc393655959"/>
      <w:bookmarkStart w:id="26" w:name="_Toc399686677"/>
      <w:r w:rsidRPr="00A50B51">
        <w:rPr>
          <w:sz w:val="24"/>
          <w:szCs w:val="24"/>
        </w:rPr>
        <w:t xml:space="preserve">Capítulo </w:t>
      </w:r>
      <w:r w:rsidR="00A85EE9" w:rsidRPr="00A50B51">
        <w:rPr>
          <w:sz w:val="24"/>
          <w:szCs w:val="24"/>
        </w:rPr>
        <w:t>I</w:t>
      </w:r>
      <w:bookmarkEnd w:id="22"/>
      <w:bookmarkEnd w:id="23"/>
      <w:bookmarkEnd w:id="24"/>
      <w:bookmarkEnd w:id="25"/>
      <w:bookmarkEnd w:id="26"/>
    </w:p>
    <w:p w:rsidR="00B633E6" w:rsidRPr="00A50B51" w:rsidRDefault="00B633E6" w:rsidP="008E0A96">
      <w:pPr>
        <w:ind w:firstLine="708"/>
        <w:rPr>
          <w:szCs w:val="24"/>
        </w:rPr>
      </w:pPr>
      <w:r w:rsidRPr="00A50B51">
        <w:rPr>
          <w:szCs w:val="24"/>
        </w:rPr>
        <w:t xml:space="preserve">En este capítulo se determina la descripción del proyecto de graduación, así como también los antecedentes que lo justifican. Se menciona la problemática </w:t>
      </w:r>
      <w:r w:rsidR="00A85EE9" w:rsidRPr="00A50B51">
        <w:rPr>
          <w:szCs w:val="24"/>
        </w:rPr>
        <w:t>por</w:t>
      </w:r>
      <w:r w:rsidRPr="00A50B51">
        <w:rPr>
          <w:szCs w:val="24"/>
        </w:rPr>
        <w:t xml:space="preserve"> resolver</w:t>
      </w:r>
      <w:r w:rsidR="00B626F3" w:rsidRPr="00A50B51">
        <w:rPr>
          <w:szCs w:val="24"/>
        </w:rPr>
        <w:t xml:space="preserve"> y</w:t>
      </w:r>
      <w:r w:rsidR="00A85EE9" w:rsidRPr="00A50B51">
        <w:rPr>
          <w:szCs w:val="24"/>
        </w:rPr>
        <w:t xml:space="preserve">, </w:t>
      </w:r>
      <w:r w:rsidR="00B626F3" w:rsidRPr="00A50B51">
        <w:rPr>
          <w:szCs w:val="24"/>
        </w:rPr>
        <w:t>f</w:t>
      </w:r>
      <w:r w:rsidRPr="00A50B51">
        <w:rPr>
          <w:szCs w:val="24"/>
        </w:rPr>
        <w:t>inalmente</w:t>
      </w:r>
      <w:r w:rsidR="00B626F3" w:rsidRPr="00A50B51">
        <w:rPr>
          <w:szCs w:val="24"/>
        </w:rPr>
        <w:t>,</w:t>
      </w:r>
      <w:r w:rsidR="00A85EE9" w:rsidRPr="00A50B51">
        <w:rPr>
          <w:szCs w:val="24"/>
        </w:rPr>
        <w:t xml:space="preserve"> </w:t>
      </w:r>
      <w:r w:rsidRPr="00A50B51">
        <w:rPr>
          <w:szCs w:val="24"/>
        </w:rPr>
        <w:t>se describen los objetivos, tanto el general como los específicos.</w:t>
      </w:r>
    </w:p>
    <w:p w:rsidR="00B633E6" w:rsidRPr="00A50B51" w:rsidRDefault="00B633E6" w:rsidP="008E0A96">
      <w:pPr>
        <w:pStyle w:val="12"/>
        <w:rPr>
          <w:sz w:val="24"/>
          <w:szCs w:val="24"/>
        </w:rPr>
      </w:pPr>
      <w:bookmarkStart w:id="27" w:name="_Toc386825584"/>
      <w:bookmarkStart w:id="28" w:name="_Toc393650937"/>
      <w:bookmarkStart w:id="29" w:name="_Toc393651039"/>
      <w:bookmarkStart w:id="30" w:name="_Toc393655960"/>
      <w:bookmarkStart w:id="31" w:name="_Ref394240682"/>
      <w:bookmarkStart w:id="32" w:name="_Ref394240684"/>
      <w:bookmarkStart w:id="33" w:name="_Ref394240694"/>
      <w:bookmarkStart w:id="34" w:name="_Toc399686678"/>
      <w:r w:rsidRPr="00A50B51">
        <w:rPr>
          <w:sz w:val="24"/>
          <w:szCs w:val="24"/>
        </w:rPr>
        <w:t xml:space="preserve">Capítulo </w:t>
      </w:r>
      <w:r w:rsidR="00A85EE9" w:rsidRPr="00A50B51">
        <w:rPr>
          <w:sz w:val="24"/>
          <w:szCs w:val="24"/>
        </w:rPr>
        <w:t>II</w:t>
      </w:r>
      <w:bookmarkEnd w:id="27"/>
      <w:bookmarkEnd w:id="28"/>
      <w:bookmarkEnd w:id="29"/>
      <w:bookmarkEnd w:id="30"/>
      <w:bookmarkEnd w:id="31"/>
      <w:bookmarkEnd w:id="32"/>
      <w:bookmarkEnd w:id="33"/>
      <w:bookmarkEnd w:id="34"/>
    </w:p>
    <w:p w:rsidR="00B633E6" w:rsidRPr="00A50B51" w:rsidRDefault="007A057F" w:rsidP="008E0A96">
      <w:pPr>
        <w:ind w:firstLine="708"/>
        <w:rPr>
          <w:szCs w:val="24"/>
        </w:rPr>
      </w:pPr>
      <w:r w:rsidRPr="00A50B51">
        <w:rPr>
          <w:szCs w:val="24"/>
        </w:rPr>
        <w:t>D</w:t>
      </w:r>
      <w:r w:rsidR="00B633E6" w:rsidRPr="00A50B51">
        <w:rPr>
          <w:szCs w:val="24"/>
        </w:rPr>
        <w:t>escribe</w:t>
      </w:r>
      <w:r w:rsidRPr="00A50B51">
        <w:rPr>
          <w:szCs w:val="24"/>
        </w:rPr>
        <w:t xml:space="preserve"> el marco referencial del </w:t>
      </w:r>
      <w:r w:rsidR="00443A45" w:rsidRPr="00A50B51">
        <w:rPr>
          <w:szCs w:val="24"/>
        </w:rPr>
        <w:t>proyecto. Incluye</w:t>
      </w:r>
      <w:r w:rsidRPr="00A50B51">
        <w:rPr>
          <w:szCs w:val="24"/>
        </w:rPr>
        <w:t xml:space="preserve"> la visión y misión de la empresa Audinsa. </w:t>
      </w:r>
      <w:r w:rsidR="00B633E6" w:rsidRPr="00A50B51">
        <w:rPr>
          <w:szCs w:val="24"/>
        </w:rPr>
        <w:t>Finalmente</w:t>
      </w:r>
      <w:r w:rsidR="00A85EE9" w:rsidRPr="00A50B51">
        <w:rPr>
          <w:szCs w:val="24"/>
        </w:rPr>
        <w:t>,</w:t>
      </w:r>
      <w:r w:rsidR="00B633E6" w:rsidRPr="00A50B51">
        <w:rPr>
          <w:szCs w:val="24"/>
        </w:rPr>
        <w:t xml:space="preserve"> </w:t>
      </w:r>
      <w:r w:rsidRPr="00A50B51">
        <w:rPr>
          <w:szCs w:val="24"/>
        </w:rPr>
        <w:t>detalla el marco contextual y metodológico utilizado en el desarrollo</w:t>
      </w:r>
      <w:r w:rsidR="00B633E6" w:rsidRPr="00A50B51">
        <w:rPr>
          <w:szCs w:val="24"/>
        </w:rPr>
        <w:t>.</w:t>
      </w:r>
    </w:p>
    <w:p w:rsidR="00B633E6" w:rsidRPr="00A50B51" w:rsidRDefault="00B633E6" w:rsidP="008E0A96">
      <w:pPr>
        <w:pStyle w:val="12"/>
        <w:rPr>
          <w:sz w:val="24"/>
          <w:szCs w:val="24"/>
        </w:rPr>
      </w:pPr>
      <w:bookmarkStart w:id="35" w:name="_Toc386825585"/>
      <w:bookmarkStart w:id="36" w:name="_Toc393650938"/>
      <w:bookmarkStart w:id="37" w:name="_Toc393651040"/>
      <w:bookmarkStart w:id="38" w:name="_Toc393655961"/>
      <w:bookmarkStart w:id="39" w:name="_Toc399686679"/>
      <w:r w:rsidRPr="00A50B51">
        <w:rPr>
          <w:sz w:val="24"/>
          <w:szCs w:val="24"/>
        </w:rPr>
        <w:t xml:space="preserve">Capítulo </w:t>
      </w:r>
      <w:r w:rsidR="00A85EE9" w:rsidRPr="00A50B51">
        <w:rPr>
          <w:sz w:val="24"/>
          <w:szCs w:val="24"/>
        </w:rPr>
        <w:t>III</w:t>
      </w:r>
      <w:bookmarkEnd w:id="35"/>
      <w:bookmarkEnd w:id="36"/>
      <w:bookmarkEnd w:id="37"/>
      <w:bookmarkEnd w:id="38"/>
      <w:bookmarkEnd w:id="39"/>
    </w:p>
    <w:p w:rsidR="007A057F" w:rsidRPr="00A50B51" w:rsidRDefault="007A057F" w:rsidP="008E0A96">
      <w:pPr>
        <w:ind w:firstLine="708"/>
        <w:rPr>
          <w:szCs w:val="24"/>
        </w:rPr>
      </w:pPr>
      <w:r w:rsidRPr="00A50B51">
        <w:rPr>
          <w:szCs w:val="24"/>
        </w:rPr>
        <w:t xml:space="preserve">Contiene los detalles de las diferentes </w:t>
      </w:r>
      <w:r w:rsidR="00443A45" w:rsidRPr="00A50B51">
        <w:rPr>
          <w:szCs w:val="24"/>
        </w:rPr>
        <w:t>fases para la</w:t>
      </w:r>
      <w:r w:rsidR="00B633E6" w:rsidRPr="00A50B51">
        <w:rPr>
          <w:szCs w:val="24"/>
        </w:rPr>
        <w:t xml:space="preserve"> elaboración del sistema, definidas según la metodología de desarrollo utilizada.</w:t>
      </w:r>
      <w:r w:rsidR="00A85EE9" w:rsidRPr="00A50B51">
        <w:rPr>
          <w:szCs w:val="24"/>
        </w:rPr>
        <w:t xml:space="preserve"> </w:t>
      </w:r>
      <w:r w:rsidR="00BE71CF" w:rsidRPr="00A50B51">
        <w:rPr>
          <w:szCs w:val="24"/>
        </w:rPr>
        <w:t>Demuestra</w:t>
      </w:r>
      <w:r w:rsidRPr="00A50B51">
        <w:rPr>
          <w:szCs w:val="24"/>
        </w:rPr>
        <w:t xml:space="preserve"> aspectos como la factibilidad del proyecto, definición de necesidades, creación de d</w:t>
      </w:r>
      <w:r w:rsidR="00BE71CF" w:rsidRPr="00A50B51">
        <w:rPr>
          <w:szCs w:val="24"/>
        </w:rPr>
        <w:t>iseños y elaboración de pruebas</w:t>
      </w:r>
      <w:r w:rsidRPr="00A50B51">
        <w:rPr>
          <w:szCs w:val="24"/>
        </w:rPr>
        <w:t xml:space="preserve"> con sus respectivos resultados.</w:t>
      </w:r>
    </w:p>
    <w:p w:rsidR="00B633E6" w:rsidRPr="00A50B51" w:rsidRDefault="00B633E6" w:rsidP="008E0A96">
      <w:pPr>
        <w:pStyle w:val="12"/>
        <w:rPr>
          <w:sz w:val="24"/>
          <w:szCs w:val="24"/>
        </w:rPr>
      </w:pPr>
      <w:bookmarkStart w:id="40" w:name="_Toc386825586"/>
      <w:bookmarkStart w:id="41" w:name="_Toc393650939"/>
      <w:bookmarkStart w:id="42" w:name="_Toc393651041"/>
      <w:bookmarkStart w:id="43" w:name="_Toc393655962"/>
      <w:bookmarkStart w:id="44" w:name="_Ref394240743"/>
      <w:bookmarkStart w:id="45" w:name="_Ref394240752"/>
      <w:bookmarkStart w:id="46" w:name="_Toc399686680"/>
      <w:r w:rsidRPr="00A50B51">
        <w:rPr>
          <w:sz w:val="24"/>
          <w:szCs w:val="24"/>
        </w:rPr>
        <w:t xml:space="preserve">Capítulo </w:t>
      </w:r>
      <w:r w:rsidR="00A85EE9" w:rsidRPr="00A50B51">
        <w:rPr>
          <w:sz w:val="24"/>
          <w:szCs w:val="24"/>
        </w:rPr>
        <w:t>IV</w:t>
      </w:r>
      <w:bookmarkEnd w:id="40"/>
      <w:bookmarkEnd w:id="41"/>
      <w:bookmarkEnd w:id="42"/>
      <w:bookmarkEnd w:id="43"/>
      <w:bookmarkEnd w:id="44"/>
      <w:bookmarkEnd w:id="45"/>
      <w:bookmarkEnd w:id="46"/>
    </w:p>
    <w:p w:rsidR="00B633E6" w:rsidRPr="00A50B51" w:rsidRDefault="00BE71CF" w:rsidP="008E0A96">
      <w:pPr>
        <w:ind w:firstLine="708"/>
        <w:rPr>
          <w:szCs w:val="24"/>
        </w:rPr>
      </w:pPr>
      <w:r w:rsidRPr="00A50B51">
        <w:rPr>
          <w:szCs w:val="24"/>
        </w:rPr>
        <w:t xml:space="preserve">Dedicado al </w:t>
      </w:r>
      <w:r w:rsidR="00407357" w:rsidRPr="00A50B51">
        <w:rPr>
          <w:szCs w:val="24"/>
        </w:rPr>
        <w:t xml:space="preserve">análisis de </w:t>
      </w:r>
      <w:r w:rsidR="00B633E6" w:rsidRPr="00A50B51">
        <w:rPr>
          <w:szCs w:val="24"/>
        </w:rPr>
        <w:t xml:space="preserve">los objetivos planteados </w:t>
      </w:r>
      <w:r w:rsidR="00407357" w:rsidRPr="00A50B51">
        <w:rPr>
          <w:szCs w:val="24"/>
        </w:rPr>
        <w:t>en el</w:t>
      </w:r>
      <w:r w:rsidR="00B633E6" w:rsidRPr="00A50B51">
        <w:rPr>
          <w:szCs w:val="24"/>
        </w:rPr>
        <w:t xml:space="preserve"> proyecto, y se indica la medida de cumplimiento de cada uno de ellos</w:t>
      </w:r>
      <w:r w:rsidRPr="00A50B51">
        <w:rPr>
          <w:szCs w:val="24"/>
        </w:rPr>
        <w:t>,</w:t>
      </w:r>
      <w:r w:rsidR="00B633E6" w:rsidRPr="00A50B51">
        <w:rPr>
          <w:szCs w:val="24"/>
        </w:rPr>
        <w:t xml:space="preserve"> valora</w:t>
      </w:r>
      <w:r w:rsidR="00407357" w:rsidRPr="00A50B51">
        <w:rPr>
          <w:szCs w:val="24"/>
        </w:rPr>
        <w:t>ndo</w:t>
      </w:r>
      <w:r w:rsidR="00B633E6" w:rsidRPr="00A50B51">
        <w:rPr>
          <w:szCs w:val="24"/>
        </w:rPr>
        <w:t xml:space="preserve"> los resultados obtenidos con la implementación del </w:t>
      </w:r>
      <w:r w:rsidR="00EF5D77" w:rsidRPr="00A50B51">
        <w:rPr>
          <w:szCs w:val="24"/>
        </w:rPr>
        <w:t>aplicativo</w:t>
      </w:r>
      <w:r w:rsidR="00B633E6" w:rsidRPr="00A50B51">
        <w:rPr>
          <w:szCs w:val="24"/>
        </w:rPr>
        <w:t xml:space="preserve">. </w:t>
      </w:r>
    </w:p>
    <w:p w:rsidR="00B633E6" w:rsidRPr="00A50B51" w:rsidRDefault="00B633E6" w:rsidP="008E0A96">
      <w:pPr>
        <w:pStyle w:val="12"/>
        <w:rPr>
          <w:sz w:val="24"/>
          <w:szCs w:val="24"/>
        </w:rPr>
      </w:pPr>
      <w:bookmarkStart w:id="47" w:name="_Toc386825587"/>
      <w:bookmarkStart w:id="48" w:name="_Toc393650940"/>
      <w:bookmarkStart w:id="49" w:name="_Toc393651042"/>
      <w:bookmarkStart w:id="50" w:name="_Toc393655963"/>
      <w:bookmarkStart w:id="51" w:name="_Toc399686681"/>
      <w:r w:rsidRPr="00A50B51">
        <w:rPr>
          <w:sz w:val="24"/>
          <w:szCs w:val="24"/>
        </w:rPr>
        <w:t xml:space="preserve">Capítulo </w:t>
      </w:r>
      <w:r w:rsidR="00A85EE9" w:rsidRPr="00A50B51">
        <w:rPr>
          <w:sz w:val="24"/>
          <w:szCs w:val="24"/>
        </w:rPr>
        <w:t>V</w:t>
      </w:r>
      <w:bookmarkEnd w:id="47"/>
      <w:bookmarkEnd w:id="48"/>
      <w:bookmarkEnd w:id="49"/>
      <w:bookmarkEnd w:id="50"/>
      <w:bookmarkEnd w:id="51"/>
    </w:p>
    <w:p w:rsidR="00B633E6" w:rsidRPr="00A50B51" w:rsidRDefault="00407357" w:rsidP="008E0A96">
      <w:pPr>
        <w:ind w:firstLine="708"/>
        <w:rPr>
          <w:szCs w:val="24"/>
        </w:rPr>
      </w:pPr>
      <w:r w:rsidRPr="00A50B51">
        <w:rPr>
          <w:szCs w:val="24"/>
        </w:rPr>
        <w:t>E</w:t>
      </w:r>
      <w:r w:rsidR="00B633E6" w:rsidRPr="00A50B51">
        <w:rPr>
          <w:szCs w:val="24"/>
        </w:rPr>
        <w:t xml:space="preserve">ste </w:t>
      </w:r>
      <w:r w:rsidRPr="00A50B51">
        <w:rPr>
          <w:szCs w:val="24"/>
        </w:rPr>
        <w:t xml:space="preserve">último </w:t>
      </w:r>
      <w:r w:rsidR="00B633E6" w:rsidRPr="00A50B51">
        <w:rPr>
          <w:szCs w:val="24"/>
        </w:rPr>
        <w:t>capítulo muestra</w:t>
      </w:r>
      <w:r w:rsidR="00A85EE9" w:rsidRPr="00A50B51">
        <w:rPr>
          <w:szCs w:val="24"/>
        </w:rPr>
        <w:t xml:space="preserve"> </w:t>
      </w:r>
      <w:r w:rsidR="00B633E6" w:rsidRPr="00A50B51">
        <w:rPr>
          <w:szCs w:val="24"/>
        </w:rPr>
        <w:t>las conclusiones a las que se llegaron con la realización de este proyecto</w:t>
      </w:r>
      <w:r w:rsidR="00A85EE9" w:rsidRPr="00A50B51">
        <w:rPr>
          <w:szCs w:val="24"/>
        </w:rPr>
        <w:t xml:space="preserve"> </w:t>
      </w:r>
      <w:r w:rsidR="00B633E6" w:rsidRPr="00A50B51">
        <w:rPr>
          <w:szCs w:val="24"/>
        </w:rPr>
        <w:t xml:space="preserve">de graduación, </w:t>
      </w:r>
      <w:r w:rsidR="00443A45" w:rsidRPr="00A50B51">
        <w:rPr>
          <w:szCs w:val="24"/>
        </w:rPr>
        <w:t xml:space="preserve">así </w:t>
      </w:r>
      <w:r w:rsidRPr="00A50B51">
        <w:rPr>
          <w:szCs w:val="24"/>
        </w:rPr>
        <w:t>mismo</w:t>
      </w:r>
      <w:r w:rsidR="00A85EE9" w:rsidRPr="00A50B51">
        <w:rPr>
          <w:szCs w:val="24"/>
        </w:rPr>
        <w:t xml:space="preserve"> </w:t>
      </w:r>
      <w:r w:rsidR="00B633E6" w:rsidRPr="00A50B51">
        <w:rPr>
          <w:szCs w:val="24"/>
        </w:rPr>
        <w:t>se detallan una serie de recomendaciones</w:t>
      </w:r>
      <w:r w:rsidR="00BE71CF" w:rsidRPr="00A50B51">
        <w:rPr>
          <w:szCs w:val="24"/>
        </w:rPr>
        <w:t>,</w:t>
      </w:r>
      <w:r w:rsidR="00A85EE9" w:rsidRPr="00A50B51">
        <w:rPr>
          <w:szCs w:val="24"/>
        </w:rPr>
        <w:t xml:space="preserve"> </w:t>
      </w:r>
      <w:r w:rsidR="00BE71CF" w:rsidRPr="00A50B51">
        <w:rPr>
          <w:szCs w:val="24"/>
        </w:rPr>
        <w:t>para</w:t>
      </w:r>
      <w:r w:rsidR="00A85EE9" w:rsidRPr="00A50B51">
        <w:rPr>
          <w:szCs w:val="24"/>
        </w:rPr>
        <w:t xml:space="preserve"> </w:t>
      </w:r>
      <w:r w:rsidR="00B633E6" w:rsidRPr="00A50B51">
        <w:rPr>
          <w:szCs w:val="24"/>
        </w:rPr>
        <w:t xml:space="preserve">implantar mejoras a mediano y largo plazo </w:t>
      </w:r>
      <w:r w:rsidRPr="00A50B51">
        <w:rPr>
          <w:szCs w:val="24"/>
        </w:rPr>
        <w:t>sobre el aplicativo desarrollado.</w:t>
      </w:r>
    </w:p>
    <w:p w:rsidR="00B633E6" w:rsidRPr="00A50B51" w:rsidRDefault="00B633E6" w:rsidP="008E0A96">
      <w:pPr>
        <w:spacing w:after="200" w:line="276" w:lineRule="auto"/>
        <w:rPr>
          <w:rFonts w:eastAsia="Calibri"/>
          <w:b/>
          <w:bCs/>
          <w:kern w:val="32"/>
          <w:szCs w:val="24"/>
          <w:lang w:eastAsia="es-CR"/>
        </w:rPr>
      </w:pPr>
      <w:r w:rsidRPr="00A50B51">
        <w:rPr>
          <w:szCs w:val="24"/>
        </w:rPr>
        <w:br w:type="page"/>
      </w:r>
    </w:p>
    <w:p w:rsidR="00AD0B2F" w:rsidRPr="00A50B51" w:rsidRDefault="00AD0B2F" w:rsidP="008E0A96">
      <w:pPr>
        <w:pStyle w:val="t1"/>
        <w:rPr>
          <w:sz w:val="24"/>
          <w:szCs w:val="24"/>
        </w:rPr>
      </w:pPr>
      <w:bookmarkStart w:id="52" w:name="_Toc393650941"/>
      <w:bookmarkStart w:id="53" w:name="_Toc393651043"/>
      <w:bookmarkStart w:id="54" w:name="_Toc393655964"/>
      <w:bookmarkStart w:id="55" w:name="_Toc399686682"/>
      <w:r w:rsidRPr="00A50B51">
        <w:rPr>
          <w:sz w:val="24"/>
          <w:szCs w:val="24"/>
        </w:rPr>
        <w:lastRenderedPageBreak/>
        <w:t>Palabras Claves</w:t>
      </w:r>
      <w:bookmarkEnd w:id="18"/>
      <w:bookmarkEnd w:id="19"/>
      <w:bookmarkEnd w:id="20"/>
      <w:bookmarkEnd w:id="52"/>
      <w:bookmarkEnd w:id="53"/>
      <w:bookmarkEnd w:id="54"/>
      <w:bookmarkEnd w:id="55"/>
    </w:p>
    <w:p w:rsidR="00AD0B2F" w:rsidRPr="00A50B51" w:rsidRDefault="00E2205E" w:rsidP="008E0A96">
      <w:pPr>
        <w:rPr>
          <w:szCs w:val="24"/>
          <w:highlight w:val="lightGray"/>
        </w:rPr>
      </w:pPr>
      <w:r w:rsidRPr="00A50B51">
        <w:rPr>
          <w:szCs w:val="24"/>
        </w:rPr>
        <w:t>Tecnología</w:t>
      </w:r>
      <w:r w:rsidR="00D161C9" w:rsidRPr="00A50B51">
        <w:rPr>
          <w:szCs w:val="24"/>
        </w:rPr>
        <w:t>,</w:t>
      </w:r>
      <w:r w:rsidRPr="00A50B51">
        <w:rPr>
          <w:szCs w:val="24"/>
        </w:rPr>
        <w:t xml:space="preserve"> móvil, diagnóstico, audiométrico,</w:t>
      </w:r>
      <w:r w:rsidR="00A85EE9" w:rsidRPr="00A50B51">
        <w:rPr>
          <w:szCs w:val="24"/>
        </w:rPr>
        <w:t xml:space="preserve"> </w:t>
      </w:r>
      <w:proofErr w:type="spellStart"/>
      <w:r w:rsidRPr="00A50B51">
        <w:rPr>
          <w:szCs w:val="24"/>
        </w:rPr>
        <w:t>android</w:t>
      </w:r>
      <w:proofErr w:type="spellEnd"/>
      <w:r w:rsidRPr="00A50B51">
        <w:rPr>
          <w:szCs w:val="24"/>
        </w:rPr>
        <w:t>,</w:t>
      </w:r>
      <w:r w:rsidR="00702C7D" w:rsidRPr="00A50B51">
        <w:rPr>
          <w:szCs w:val="24"/>
        </w:rPr>
        <w:t xml:space="preserve"> pruebas</w:t>
      </w:r>
      <w:r w:rsidR="00A85EE9" w:rsidRPr="00A50B51">
        <w:rPr>
          <w:szCs w:val="24"/>
        </w:rPr>
        <w:t xml:space="preserve"> </w:t>
      </w:r>
      <w:proofErr w:type="spellStart"/>
      <w:r w:rsidR="00702C7D" w:rsidRPr="00A50B51">
        <w:rPr>
          <w:szCs w:val="24"/>
        </w:rPr>
        <w:t>audiométricas</w:t>
      </w:r>
      <w:proofErr w:type="spellEnd"/>
      <w:r w:rsidR="00702C7D" w:rsidRPr="00A50B51">
        <w:rPr>
          <w:szCs w:val="24"/>
        </w:rPr>
        <w:t>, clínica</w:t>
      </w:r>
      <w:r w:rsidR="008A1FBC" w:rsidRPr="00A50B51">
        <w:rPr>
          <w:szCs w:val="24"/>
        </w:rPr>
        <w:t>, salud</w:t>
      </w:r>
      <w:r w:rsidRPr="00A50B51">
        <w:rPr>
          <w:szCs w:val="24"/>
        </w:rPr>
        <w:t>.</w:t>
      </w:r>
    </w:p>
    <w:p w:rsidR="00AD0B2F" w:rsidRPr="00A50B51" w:rsidRDefault="00AD0B2F" w:rsidP="008E0A96">
      <w:pPr>
        <w:spacing w:after="200" w:line="276" w:lineRule="auto"/>
        <w:rPr>
          <w:rFonts w:eastAsia="Calibri"/>
          <w:b/>
          <w:bCs/>
          <w:kern w:val="32"/>
          <w:szCs w:val="24"/>
          <w:lang w:eastAsia="es-CR"/>
        </w:rPr>
      </w:pPr>
      <w:r w:rsidRPr="00A50B51">
        <w:rPr>
          <w:rFonts w:eastAsia="Calibri"/>
          <w:b/>
          <w:bCs/>
          <w:kern w:val="32"/>
          <w:szCs w:val="24"/>
          <w:lang w:eastAsia="es-CR"/>
        </w:rPr>
        <w:br w:type="page"/>
      </w:r>
    </w:p>
    <w:bookmarkStart w:id="56" w:name="_Toc347566210" w:displacedByCustomXml="next"/>
    <w:bookmarkStart w:id="57" w:name="_Toc335830474" w:displacedByCustomXml="next"/>
    <w:bookmarkStart w:id="58" w:name="_Toc326180317" w:displacedByCustomXml="next"/>
    <w:bookmarkStart w:id="59" w:name="_Toc325312420" w:displacedByCustomXml="next"/>
    <w:bookmarkStart w:id="60" w:name="_Toc325312280" w:displacedByCustomXml="next"/>
    <w:bookmarkStart w:id="61" w:name="_Toc324865113" w:displacedByCustomXml="next"/>
    <w:bookmarkStart w:id="62" w:name="_Toc324848862" w:displacedByCustomXml="next"/>
    <w:bookmarkStart w:id="63" w:name="_Toc324262208" w:displacedByCustomXml="next"/>
    <w:bookmarkStart w:id="64" w:name="_Toc324261765" w:displacedByCustomXml="next"/>
    <w:bookmarkStart w:id="65" w:name="_Toc324260819" w:displacedByCustomXml="next"/>
    <w:bookmarkStart w:id="66" w:name="_Toc324258755" w:displacedByCustomXml="next"/>
    <w:bookmarkStart w:id="67" w:name="_Toc324014096" w:displacedByCustomXml="next"/>
    <w:bookmarkStart w:id="68" w:name="_Toc324014350" w:displacedByCustomXml="next"/>
    <w:bookmarkStart w:id="69" w:name="_Toc324014940" w:displacedByCustomXml="next"/>
    <w:bookmarkStart w:id="70" w:name="_Toc324017558" w:displacedByCustomXml="next"/>
    <w:bookmarkStart w:id="71" w:name="_Toc324185764" w:displacedByCustomXml="next"/>
    <w:bookmarkStart w:id="72" w:name="_Toc324186774" w:displacedByCustomXml="next"/>
    <w:bookmarkStart w:id="73" w:name="_Toc324267090" w:displacedByCustomXml="next"/>
    <w:bookmarkStart w:id="74" w:name="_Toc324267230" w:displacedByCustomXml="next"/>
    <w:bookmarkStart w:id="75" w:name="_Toc324267300" w:displacedByCustomXml="next"/>
    <w:bookmarkStart w:id="76" w:name="_Toc325817509" w:displacedByCustomXml="next"/>
    <w:bookmarkStart w:id="77" w:name="_Toc326160189" w:displacedByCustomXml="next"/>
    <w:bookmarkStart w:id="78" w:name="_Toc335824666" w:displacedByCustomXml="next"/>
    <w:bookmarkStart w:id="79" w:name="_Toc335824737" w:displacedByCustomXml="next"/>
    <w:bookmarkStart w:id="80" w:name="_Toc335824808" w:displacedByCustomXml="next"/>
    <w:bookmarkStart w:id="81" w:name="_Toc335824877" w:displacedByCustomXml="next"/>
    <w:bookmarkStart w:id="82" w:name="_Toc335825821" w:displacedByCustomXml="next"/>
    <w:bookmarkStart w:id="83" w:name="_Toc336537839" w:displacedByCustomXml="next"/>
    <w:bookmarkStart w:id="84" w:name="_Toc399686683" w:displacedByCustomXml="next"/>
    <w:bookmarkStart w:id="85" w:name="_Toc347565930" w:displacedByCustomXml="next"/>
    <w:bookmarkStart w:id="86" w:name="_Toc347566067" w:displacedByCustomXml="next"/>
    <w:bookmarkStart w:id="87" w:name="_Toc393650942" w:displacedByCustomXml="next"/>
    <w:bookmarkStart w:id="88" w:name="_Toc393651044" w:displacedByCustomXml="next"/>
    <w:bookmarkStart w:id="89" w:name="_Toc393655965" w:displacedByCustomXml="next"/>
    <w:sdt>
      <w:sdtPr>
        <w:rPr>
          <w:rFonts w:eastAsia="Times New Roman"/>
          <w:b w:val="0"/>
          <w:bCs w:val="0"/>
          <w:kern w:val="0"/>
          <w:sz w:val="24"/>
          <w:szCs w:val="24"/>
          <w:lang w:eastAsia="es-ES"/>
        </w:rPr>
        <w:id w:val="-1558772988"/>
        <w:docPartObj>
          <w:docPartGallery w:val="Table of Contents"/>
          <w:docPartUnique/>
        </w:docPartObj>
      </w:sdtPr>
      <w:sdtEndPr>
        <w:rPr>
          <w:noProof/>
        </w:rPr>
      </w:sdtEndPr>
      <w:sdtContent>
        <w:bookmarkEnd w:id="83" w:displacedByCustomXml="prev"/>
        <w:bookmarkEnd w:id="82" w:displacedByCustomXml="prev"/>
        <w:bookmarkEnd w:id="81" w:displacedByCustomXml="prev"/>
        <w:bookmarkEnd w:id="80" w:displacedByCustomXml="prev"/>
        <w:bookmarkEnd w:id="79" w:displacedByCustomXml="prev"/>
        <w:bookmarkEnd w:id="78" w:displacedByCustomXml="prev"/>
        <w:bookmarkEnd w:id="77" w:displacedByCustomXml="prev"/>
        <w:bookmarkEnd w:id="76" w:displacedByCustomXml="prev"/>
        <w:bookmarkEnd w:id="75" w:displacedByCustomXml="prev"/>
        <w:bookmarkEnd w:id="74" w:displacedByCustomXml="prev"/>
        <w:bookmarkEnd w:id="73" w:displacedByCustomXml="prev"/>
        <w:bookmarkEnd w:id="72" w:displacedByCustomXml="prev"/>
        <w:bookmarkEnd w:id="71" w:displacedByCustomXml="prev"/>
        <w:bookmarkEnd w:id="70" w:displacedByCustomXml="prev"/>
        <w:bookmarkEnd w:id="69" w:displacedByCustomXml="prev"/>
        <w:bookmarkEnd w:id="68" w:displacedByCustomXml="prev"/>
        <w:bookmarkEnd w:id="67" w:displacedByCustomXml="prev"/>
        <w:bookmarkEnd w:id="66" w:displacedByCustomXml="prev"/>
        <w:bookmarkEnd w:id="65" w:displacedByCustomXml="prev"/>
        <w:bookmarkEnd w:id="64" w:displacedByCustomXml="prev"/>
        <w:bookmarkEnd w:id="63" w:displacedByCustomXml="prev"/>
        <w:bookmarkEnd w:id="62" w:displacedByCustomXml="prev"/>
        <w:bookmarkEnd w:id="61" w:displacedByCustomXml="prev"/>
        <w:bookmarkEnd w:id="60" w:displacedByCustomXml="prev"/>
        <w:bookmarkEnd w:id="59" w:displacedByCustomXml="prev"/>
        <w:bookmarkEnd w:id="58" w:displacedByCustomXml="prev"/>
        <w:bookmarkEnd w:id="57" w:displacedByCustomXml="prev"/>
        <w:bookmarkEnd w:id="56" w:displacedByCustomXml="prev"/>
        <w:bookmarkStart w:id="90" w:name="_Toc347565931" w:displacedByCustomXml="prev"/>
        <w:bookmarkEnd w:id="90" w:displacedByCustomXml="prev"/>
        <w:p w:rsidR="002B2551" w:rsidRDefault="00693CFA" w:rsidP="00D66139">
          <w:pPr>
            <w:pStyle w:val="t1"/>
            <w:numPr>
              <w:ilvl w:val="0"/>
              <w:numId w:val="0"/>
            </w:numPr>
            <w:ind w:left="360"/>
            <w:rPr>
              <w:noProof/>
            </w:rPr>
          </w:pPr>
          <w:sdt>
            <w:sdtPr>
              <w:rPr>
                <w:rFonts w:eastAsia="Times New Roman"/>
                <w:bCs w:val="0"/>
                <w:kern w:val="0"/>
                <w:sz w:val="24"/>
                <w:szCs w:val="24"/>
                <w:lang w:eastAsia="es-ES"/>
              </w:rPr>
              <w:id w:val="2123040806"/>
              <w:docPartObj>
                <w:docPartGallery w:val="Table of Contents"/>
                <w:docPartUnique/>
              </w:docPartObj>
            </w:sdtPr>
            <w:sdtEndPr>
              <w:rPr>
                <w:rFonts w:eastAsia="Calibri"/>
                <w:bCs/>
                <w:noProof/>
                <w:kern w:val="32"/>
                <w:lang w:eastAsia="es-CR"/>
              </w:rPr>
            </w:sdtEndPr>
            <w:sdtContent>
              <w:r w:rsidR="00AD0B2F" w:rsidRPr="00A50B51">
                <w:rPr>
                  <w:sz w:val="24"/>
                  <w:szCs w:val="24"/>
                </w:rPr>
                <w:t>Índice general</w:t>
              </w:r>
              <w:bookmarkEnd w:id="86"/>
              <w:bookmarkEnd w:id="85"/>
            </w:sdtContent>
          </w:sdt>
          <w:bookmarkEnd w:id="89"/>
          <w:bookmarkEnd w:id="88"/>
          <w:bookmarkEnd w:id="87"/>
          <w:bookmarkEnd w:id="84"/>
          <w:r w:rsidR="004D1EA8" w:rsidRPr="00A50B51">
            <w:rPr>
              <w:szCs w:val="24"/>
            </w:rPr>
            <w:fldChar w:fldCharType="begin"/>
          </w:r>
          <w:r w:rsidR="00AD0B2F" w:rsidRPr="007D6EC9">
            <w:rPr>
              <w:szCs w:val="24"/>
            </w:rPr>
            <w:instrText xml:space="preserve"> TOC \o "1-3" \h \z \u </w:instrText>
          </w:r>
          <w:r w:rsidR="004D1EA8" w:rsidRPr="00A50B51">
            <w:rPr>
              <w:szCs w:val="24"/>
            </w:rPr>
            <w:fldChar w:fldCharType="separate"/>
          </w:r>
          <w:bookmarkStart w:id="91" w:name="_Toc347565932"/>
          <w:bookmarkEnd w:id="91"/>
        </w:p>
        <w:p w:rsidR="002B2551" w:rsidRDefault="002B2551">
          <w:pPr>
            <w:pStyle w:val="TOC1"/>
            <w:tabs>
              <w:tab w:val="right" w:leader="dot" w:pos="10250"/>
            </w:tabs>
            <w:rPr>
              <w:rFonts w:asciiTheme="minorHAnsi" w:eastAsiaTheme="minorEastAsia" w:hAnsiTheme="minorHAnsi" w:cstheme="minorBidi"/>
              <w:noProof/>
              <w:sz w:val="22"/>
              <w:szCs w:val="22"/>
              <w:lang w:eastAsia="es-CR"/>
            </w:rPr>
          </w:pPr>
          <w:hyperlink w:anchor="_Toc399686674" w:history="1">
            <w:r w:rsidRPr="001C16EE">
              <w:rPr>
                <w:rStyle w:val="Hyperlink"/>
                <w:noProof/>
              </w:rPr>
              <w:t>AGRADECIMIENTOS</w:t>
            </w:r>
            <w:r>
              <w:rPr>
                <w:noProof/>
                <w:webHidden/>
              </w:rPr>
              <w:tab/>
            </w:r>
            <w:r>
              <w:rPr>
                <w:noProof/>
                <w:webHidden/>
              </w:rPr>
              <w:fldChar w:fldCharType="begin"/>
            </w:r>
            <w:r>
              <w:rPr>
                <w:noProof/>
                <w:webHidden/>
              </w:rPr>
              <w:instrText xml:space="preserve"> PAGEREF _Toc399686674 \h </w:instrText>
            </w:r>
            <w:r>
              <w:rPr>
                <w:noProof/>
                <w:webHidden/>
              </w:rPr>
            </w:r>
            <w:r>
              <w:rPr>
                <w:noProof/>
                <w:webHidden/>
              </w:rPr>
              <w:fldChar w:fldCharType="separate"/>
            </w:r>
            <w:r>
              <w:rPr>
                <w:noProof/>
                <w:webHidden/>
              </w:rPr>
              <w:t>i</w:t>
            </w:r>
            <w:r>
              <w:rPr>
                <w:noProof/>
                <w:webHidden/>
              </w:rPr>
              <w:fldChar w:fldCharType="end"/>
            </w:r>
          </w:hyperlink>
        </w:p>
        <w:p w:rsidR="002B2551" w:rsidRDefault="002B2551">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9686675" w:history="1">
            <w:r w:rsidRPr="001C16EE">
              <w:rPr>
                <w:rStyle w:val="Hyperlink"/>
                <w:noProof/>
              </w:rPr>
              <w:t>1.</w:t>
            </w:r>
            <w:r>
              <w:rPr>
                <w:rFonts w:asciiTheme="minorHAnsi" w:eastAsiaTheme="minorEastAsia" w:hAnsiTheme="minorHAnsi" w:cstheme="minorBidi"/>
                <w:noProof/>
                <w:sz w:val="22"/>
                <w:szCs w:val="22"/>
                <w:lang w:eastAsia="es-CR"/>
              </w:rPr>
              <w:tab/>
            </w:r>
            <w:r w:rsidRPr="001C16EE">
              <w:rPr>
                <w:rStyle w:val="Hyperlink"/>
                <w:noProof/>
              </w:rPr>
              <w:t>Resumen ejecutivo</w:t>
            </w:r>
            <w:r>
              <w:rPr>
                <w:noProof/>
                <w:webHidden/>
              </w:rPr>
              <w:tab/>
            </w:r>
            <w:r>
              <w:rPr>
                <w:noProof/>
                <w:webHidden/>
              </w:rPr>
              <w:fldChar w:fldCharType="begin"/>
            </w:r>
            <w:r>
              <w:rPr>
                <w:noProof/>
                <w:webHidden/>
              </w:rPr>
              <w:instrText xml:space="preserve"> PAGEREF _Toc399686675 \h </w:instrText>
            </w:r>
            <w:r>
              <w:rPr>
                <w:noProof/>
                <w:webHidden/>
              </w:rPr>
            </w:r>
            <w:r>
              <w:rPr>
                <w:noProof/>
                <w:webHidden/>
              </w:rPr>
              <w:fldChar w:fldCharType="separate"/>
            </w:r>
            <w:r>
              <w:rPr>
                <w:noProof/>
                <w:webHidden/>
              </w:rPr>
              <w:t>ii</w:t>
            </w:r>
            <w:r>
              <w:rPr>
                <w:noProof/>
                <w:webHidden/>
              </w:rPr>
              <w:fldChar w:fldCharType="end"/>
            </w:r>
          </w:hyperlink>
        </w:p>
        <w:p w:rsidR="002B2551" w:rsidRDefault="002B2551">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9686676" w:history="1">
            <w:r w:rsidRPr="001C16EE">
              <w:rPr>
                <w:rStyle w:val="Hyperlink"/>
                <w:noProof/>
              </w:rPr>
              <w:t>2.</w:t>
            </w:r>
            <w:r>
              <w:rPr>
                <w:rFonts w:asciiTheme="minorHAnsi" w:eastAsiaTheme="minorEastAsia" w:hAnsiTheme="minorHAnsi" w:cstheme="minorBidi"/>
                <w:noProof/>
                <w:sz w:val="22"/>
                <w:szCs w:val="22"/>
                <w:lang w:eastAsia="es-CR"/>
              </w:rPr>
              <w:tab/>
            </w:r>
            <w:r w:rsidRPr="001C16EE">
              <w:rPr>
                <w:rStyle w:val="Hyperlink"/>
                <w:noProof/>
              </w:rPr>
              <w:t>Resumen de capítulos</w:t>
            </w:r>
            <w:r>
              <w:rPr>
                <w:noProof/>
                <w:webHidden/>
              </w:rPr>
              <w:tab/>
            </w:r>
            <w:r>
              <w:rPr>
                <w:noProof/>
                <w:webHidden/>
              </w:rPr>
              <w:fldChar w:fldCharType="begin"/>
            </w:r>
            <w:r>
              <w:rPr>
                <w:noProof/>
                <w:webHidden/>
              </w:rPr>
              <w:instrText xml:space="preserve"> PAGEREF _Toc399686676 \h </w:instrText>
            </w:r>
            <w:r>
              <w:rPr>
                <w:noProof/>
                <w:webHidden/>
              </w:rPr>
            </w:r>
            <w:r>
              <w:rPr>
                <w:noProof/>
                <w:webHidden/>
              </w:rPr>
              <w:fldChar w:fldCharType="separate"/>
            </w:r>
            <w:r>
              <w:rPr>
                <w:noProof/>
                <w:webHidden/>
              </w:rPr>
              <w:t>iii</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677" w:history="1">
            <w:r w:rsidRPr="001C16EE">
              <w:rPr>
                <w:rStyle w:val="Hyperlink"/>
                <w:noProof/>
              </w:rPr>
              <w:t>2.1.</w:t>
            </w:r>
            <w:r>
              <w:rPr>
                <w:rFonts w:asciiTheme="minorHAnsi" w:eastAsiaTheme="minorEastAsia" w:hAnsiTheme="minorHAnsi" w:cstheme="minorBidi"/>
                <w:noProof/>
                <w:sz w:val="22"/>
                <w:szCs w:val="22"/>
                <w:lang w:eastAsia="es-CR"/>
              </w:rPr>
              <w:tab/>
            </w:r>
            <w:r w:rsidRPr="001C16EE">
              <w:rPr>
                <w:rStyle w:val="Hyperlink"/>
                <w:noProof/>
              </w:rPr>
              <w:t>Capítulo I</w:t>
            </w:r>
            <w:r>
              <w:rPr>
                <w:noProof/>
                <w:webHidden/>
              </w:rPr>
              <w:tab/>
            </w:r>
            <w:r>
              <w:rPr>
                <w:noProof/>
                <w:webHidden/>
              </w:rPr>
              <w:fldChar w:fldCharType="begin"/>
            </w:r>
            <w:r>
              <w:rPr>
                <w:noProof/>
                <w:webHidden/>
              </w:rPr>
              <w:instrText xml:space="preserve"> PAGEREF _Toc399686677 \h </w:instrText>
            </w:r>
            <w:r>
              <w:rPr>
                <w:noProof/>
                <w:webHidden/>
              </w:rPr>
            </w:r>
            <w:r>
              <w:rPr>
                <w:noProof/>
                <w:webHidden/>
              </w:rPr>
              <w:fldChar w:fldCharType="separate"/>
            </w:r>
            <w:r>
              <w:rPr>
                <w:noProof/>
                <w:webHidden/>
              </w:rPr>
              <w:t>iii</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678" w:history="1">
            <w:r w:rsidRPr="001C16EE">
              <w:rPr>
                <w:rStyle w:val="Hyperlink"/>
                <w:noProof/>
              </w:rPr>
              <w:t>2.2.</w:t>
            </w:r>
            <w:r>
              <w:rPr>
                <w:rFonts w:asciiTheme="minorHAnsi" w:eastAsiaTheme="minorEastAsia" w:hAnsiTheme="minorHAnsi" w:cstheme="minorBidi"/>
                <w:noProof/>
                <w:sz w:val="22"/>
                <w:szCs w:val="22"/>
                <w:lang w:eastAsia="es-CR"/>
              </w:rPr>
              <w:tab/>
            </w:r>
            <w:r w:rsidRPr="001C16EE">
              <w:rPr>
                <w:rStyle w:val="Hyperlink"/>
                <w:noProof/>
              </w:rPr>
              <w:t>Capítulo II</w:t>
            </w:r>
            <w:r>
              <w:rPr>
                <w:noProof/>
                <w:webHidden/>
              </w:rPr>
              <w:tab/>
            </w:r>
            <w:r>
              <w:rPr>
                <w:noProof/>
                <w:webHidden/>
              </w:rPr>
              <w:fldChar w:fldCharType="begin"/>
            </w:r>
            <w:r>
              <w:rPr>
                <w:noProof/>
                <w:webHidden/>
              </w:rPr>
              <w:instrText xml:space="preserve"> PAGEREF _Toc399686678 \h </w:instrText>
            </w:r>
            <w:r>
              <w:rPr>
                <w:noProof/>
                <w:webHidden/>
              </w:rPr>
            </w:r>
            <w:r>
              <w:rPr>
                <w:noProof/>
                <w:webHidden/>
              </w:rPr>
              <w:fldChar w:fldCharType="separate"/>
            </w:r>
            <w:r>
              <w:rPr>
                <w:noProof/>
                <w:webHidden/>
              </w:rPr>
              <w:t>iii</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679" w:history="1">
            <w:r w:rsidRPr="001C16EE">
              <w:rPr>
                <w:rStyle w:val="Hyperlink"/>
                <w:noProof/>
              </w:rPr>
              <w:t>2.3.</w:t>
            </w:r>
            <w:r>
              <w:rPr>
                <w:rFonts w:asciiTheme="minorHAnsi" w:eastAsiaTheme="minorEastAsia" w:hAnsiTheme="minorHAnsi" w:cstheme="minorBidi"/>
                <w:noProof/>
                <w:sz w:val="22"/>
                <w:szCs w:val="22"/>
                <w:lang w:eastAsia="es-CR"/>
              </w:rPr>
              <w:tab/>
            </w:r>
            <w:r w:rsidRPr="001C16EE">
              <w:rPr>
                <w:rStyle w:val="Hyperlink"/>
                <w:noProof/>
              </w:rPr>
              <w:t>Capítulo III</w:t>
            </w:r>
            <w:r>
              <w:rPr>
                <w:noProof/>
                <w:webHidden/>
              </w:rPr>
              <w:tab/>
            </w:r>
            <w:r>
              <w:rPr>
                <w:noProof/>
                <w:webHidden/>
              </w:rPr>
              <w:fldChar w:fldCharType="begin"/>
            </w:r>
            <w:r>
              <w:rPr>
                <w:noProof/>
                <w:webHidden/>
              </w:rPr>
              <w:instrText xml:space="preserve"> PAGEREF _Toc399686679 \h </w:instrText>
            </w:r>
            <w:r>
              <w:rPr>
                <w:noProof/>
                <w:webHidden/>
              </w:rPr>
            </w:r>
            <w:r>
              <w:rPr>
                <w:noProof/>
                <w:webHidden/>
              </w:rPr>
              <w:fldChar w:fldCharType="separate"/>
            </w:r>
            <w:r>
              <w:rPr>
                <w:noProof/>
                <w:webHidden/>
              </w:rPr>
              <w:t>iii</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680" w:history="1">
            <w:r w:rsidRPr="001C16EE">
              <w:rPr>
                <w:rStyle w:val="Hyperlink"/>
                <w:noProof/>
              </w:rPr>
              <w:t>2.4.</w:t>
            </w:r>
            <w:r>
              <w:rPr>
                <w:rFonts w:asciiTheme="minorHAnsi" w:eastAsiaTheme="minorEastAsia" w:hAnsiTheme="minorHAnsi" w:cstheme="minorBidi"/>
                <w:noProof/>
                <w:sz w:val="22"/>
                <w:szCs w:val="22"/>
                <w:lang w:eastAsia="es-CR"/>
              </w:rPr>
              <w:tab/>
            </w:r>
            <w:r w:rsidRPr="001C16EE">
              <w:rPr>
                <w:rStyle w:val="Hyperlink"/>
                <w:noProof/>
              </w:rPr>
              <w:t>Capítulo IV</w:t>
            </w:r>
            <w:r>
              <w:rPr>
                <w:noProof/>
                <w:webHidden/>
              </w:rPr>
              <w:tab/>
            </w:r>
            <w:r>
              <w:rPr>
                <w:noProof/>
                <w:webHidden/>
              </w:rPr>
              <w:fldChar w:fldCharType="begin"/>
            </w:r>
            <w:r>
              <w:rPr>
                <w:noProof/>
                <w:webHidden/>
              </w:rPr>
              <w:instrText xml:space="preserve"> PAGEREF _Toc399686680 \h </w:instrText>
            </w:r>
            <w:r>
              <w:rPr>
                <w:noProof/>
                <w:webHidden/>
              </w:rPr>
            </w:r>
            <w:r>
              <w:rPr>
                <w:noProof/>
                <w:webHidden/>
              </w:rPr>
              <w:fldChar w:fldCharType="separate"/>
            </w:r>
            <w:r>
              <w:rPr>
                <w:noProof/>
                <w:webHidden/>
              </w:rPr>
              <w:t>iii</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681" w:history="1">
            <w:r w:rsidRPr="001C16EE">
              <w:rPr>
                <w:rStyle w:val="Hyperlink"/>
                <w:noProof/>
              </w:rPr>
              <w:t>2.5.</w:t>
            </w:r>
            <w:r>
              <w:rPr>
                <w:rFonts w:asciiTheme="minorHAnsi" w:eastAsiaTheme="minorEastAsia" w:hAnsiTheme="minorHAnsi" w:cstheme="minorBidi"/>
                <w:noProof/>
                <w:sz w:val="22"/>
                <w:szCs w:val="22"/>
                <w:lang w:eastAsia="es-CR"/>
              </w:rPr>
              <w:tab/>
            </w:r>
            <w:r w:rsidRPr="001C16EE">
              <w:rPr>
                <w:rStyle w:val="Hyperlink"/>
                <w:noProof/>
              </w:rPr>
              <w:t>Capítulo V</w:t>
            </w:r>
            <w:r>
              <w:rPr>
                <w:noProof/>
                <w:webHidden/>
              </w:rPr>
              <w:tab/>
            </w:r>
            <w:r>
              <w:rPr>
                <w:noProof/>
                <w:webHidden/>
              </w:rPr>
              <w:fldChar w:fldCharType="begin"/>
            </w:r>
            <w:r>
              <w:rPr>
                <w:noProof/>
                <w:webHidden/>
              </w:rPr>
              <w:instrText xml:space="preserve"> PAGEREF _Toc399686681 \h </w:instrText>
            </w:r>
            <w:r>
              <w:rPr>
                <w:noProof/>
                <w:webHidden/>
              </w:rPr>
            </w:r>
            <w:r>
              <w:rPr>
                <w:noProof/>
                <w:webHidden/>
              </w:rPr>
              <w:fldChar w:fldCharType="separate"/>
            </w:r>
            <w:r>
              <w:rPr>
                <w:noProof/>
                <w:webHidden/>
              </w:rPr>
              <w:t>iii</w:t>
            </w:r>
            <w:r>
              <w:rPr>
                <w:noProof/>
                <w:webHidden/>
              </w:rPr>
              <w:fldChar w:fldCharType="end"/>
            </w:r>
          </w:hyperlink>
        </w:p>
        <w:p w:rsidR="002B2551" w:rsidRDefault="002B2551">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9686682" w:history="1">
            <w:r w:rsidRPr="001C16EE">
              <w:rPr>
                <w:rStyle w:val="Hyperlink"/>
                <w:noProof/>
              </w:rPr>
              <w:t>3.</w:t>
            </w:r>
            <w:r>
              <w:rPr>
                <w:rFonts w:asciiTheme="minorHAnsi" w:eastAsiaTheme="minorEastAsia" w:hAnsiTheme="minorHAnsi" w:cstheme="minorBidi"/>
                <w:noProof/>
                <w:sz w:val="22"/>
                <w:szCs w:val="22"/>
                <w:lang w:eastAsia="es-CR"/>
              </w:rPr>
              <w:tab/>
            </w:r>
            <w:r w:rsidRPr="001C16EE">
              <w:rPr>
                <w:rStyle w:val="Hyperlink"/>
                <w:noProof/>
              </w:rPr>
              <w:t>Palabras Claves</w:t>
            </w:r>
            <w:r>
              <w:rPr>
                <w:noProof/>
                <w:webHidden/>
              </w:rPr>
              <w:tab/>
            </w:r>
            <w:r>
              <w:rPr>
                <w:noProof/>
                <w:webHidden/>
              </w:rPr>
              <w:fldChar w:fldCharType="begin"/>
            </w:r>
            <w:r>
              <w:rPr>
                <w:noProof/>
                <w:webHidden/>
              </w:rPr>
              <w:instrText xml:space="preserve"> PAGEREF _Toc399686682 \h </w:instrText>
            </w:r>
            <w:r>
              <w:rPr>
                <w:noProof/>
                <w:webHidden/>
              </w:rPr>
            </w:r>
            <w:r>
              <w:rPr>
                <w:noProof/>
                <w:webHidden/>
              </w:rPr>
              <w:fldChar w:fldCharType="separate"/>
            </w:r>
            <w:r>
              <w:rPr>
                <w:noProof/>
                <w:webHidden/>
              </w:rPr>
              <w:t>iv</w:t>
            </w:r>
            <w:r>
              <w:rPr>
                <w:noProof/>
                <w:webHidden/>
              </w:rPr>
              <w:fldChar w:fldCharType="end"/>
            </w:r>
          </w:hyperlink>
        </w:p>
        <w:p w:rsidR="002B2551" w:rsidRDefault="002B2551">
          <w:pPr>
            <w:pStyle w:val="TOC1"/>
            <w:tabs>
              <w:tab w:val="right" w:leader="dot" w:pos="10250"/>
            </w:tabs>
            <w:rPr>
              <w:rFonts w:asciiTheme="minorHAnsi" w:eastAsiaTheme="minorEastAsia" w:hAnsiTheme="minorHAnsi" w:cstheme="minorBidi"/>
              <w:noProof/>
              <w:sz w:val="22"/>
              <w:szCs w:val="22"/>
              <w:lang w:eastAsia="es-CR"/>
            </w:rPr>
          </w:pPr>
          <w:hyperlink w:anchor="_Toc399686683" w:history="1">
            <w:r w:rsidRPr="001C16EE">
              <w:rPr>
                <w:rStyle w:val="Hyperlink"/>
                <w:noProof/>
              </w:rPr>
              <w:t>Índice general</w:t>
            </w:r>
            <w:r>
              <w:rPr>
                <w:noProof/>
                <w:webHidden/>
              </w:rPr>
              <w:tab/>
            </w:r>
            <w:r>
              <w:rPr>
                <w:noProof/>
                <w:webHidden/>
              </w:rPr>
              <w:fldChar w:fldCharType="begin"/>
            </w:r>
            <w:r>
              <w:rPr>
                <w:noProof/>
                <w:webHidden/>
              </w:rPr>
              <w:instrText xml:space="preserve"> PAGEREF _Toc399686683 \h </w:instrText>
            </w:r>
            <w:r>
              <w:rPr>
                <w:noProof/>
                <w:webHidden/>
              </w:rPr>
            </w:r>
            <w:r>
              <w:rPr>
                <w:noProof/>
                <w:webHidden/>
              </w:rPr>
              <w:fldChar w:fldCharType="separate"/>
            </w:r>
            <w:r>
              <w:rPr>
                <w:noProof/>
                <w:webHidden/>
              </w:rPr>
              <w:t>v</w:t>
            </w:r>
            <w:r>
              <w:rPr>
                <w:noProof/>
                <w:webHidden/>
              </w:rPr>
              <w:fldChar w:fldCharType="end"/>
            </w:r>
          </w:hyperlink>
        </w:p>
        <w:p w:rsidR="002B2551" w:rsidRDefault="002B2551">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9686684" w:history="1">
            <w:r w:rsidRPr="001C16EE">
              <w:rPr>
                <w:rStyle w:val="Hyperlink"/>
                <w:noProof/>
              </w:rPr>
              <w:t>4.</w:t>
            </w:r>
            <w:r>
              <w:rPr>
                <w:rFonts w:asciiTheme="minorHAnsi" w:eastAsiaTheme="minorEastAsia" w:hAnsiTheme="minorHAnsi" w:cstheme="minorBidi"/>
                <w:noProof/>
                <w:sz w:val="22"/>
                <w:szCs w:val="22"/>
                <w:lang w:eastAsia="es-CR"/>
              </w:rPr>
              <w:tab/>
            </w:r>
            <w:r w:rsidRPr="001C16EE">
              <w:rPr>
                <w:rStyle w:val="Hyperlink"/>
                <w:noProof/>
              </w:rPr>
              <w:t>Índices de ilustraciones, gráficas y figuras</w:t>
            </w:r>
            <w:r>
              <w:rPr>
                <w:noProof/>
                <w:webHidden/>
              </w:rPr>
              <w:tab/>
            </w:r>
            <w:r>
              <w:rPr>
                <w:noProof/>
                <w:webHidden/>
              </w:rPr>
              <w:fldChar w:fldCharType="begin"/>
            </w:r>
            <w:r>
              <w:rPr>
                <w:noProof/>
                <w:webHidden/>
              </w:rPr>
              <w:instrText xml:space="preserve"> PAGEREF _Toc399686684 \h </w:instrText>
            </w:r>
            <w:r>
              <w:rPr>
                <w:noProof/>
                <w:webHidden/>
              </w:rPr>
            </w:r>
            <w:r>
              <w:rPr>
                <w:noProof/>
                <w:webHidden/>
              </w:rPr>
              <w:fldChar w:fldCharType="separate"/>
            </w:r>
            <w:r>
              <w:rPr>
                <w:noProof/>
                <w:webHidden/>
              </w:rPr>
              <w:t>ix</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685" w:history="1">
            <w:r w:rsidRPr="001C16EE">
              <w:rPr>
                <w:rStyle w:val="Hyperlink"/>
                <w:noProof/>
              </w:rPr>
              <w:t>4.1.</w:t>
            </w:r>
            <w:r>
              <w:rPr>
                <w:rFonts w:asciiTheme="minorHAnsi" w:eastAsiaTheme="minorEastAsia" w:hAnsiTheme="minorHAnsi" w:cstheme="minorBidi"/>
                <w:noProof/>
                <w:sz w:val="22"/>
                <w:szCs w:val="22"/>
                <w:lang w:eastAsia="es-CR"/>
              </w:rPr>
              <w:tab/>
            </w:r>
            <w:r w:rsidRPr="001C16EE">
              <w:rPr>
                <w:rStyle w:val="Hyperlink"/>
                <w:noProof/>
              </w:rPr>
              <w:t>Índice de ilustraciones</w:t>
            </w:r>
            <w:r>
              <w:rPr>
                <w:noProof/>
                <w:webHidden/>
              </w:rPr>
              <w:tab/>
            </w:r>
            <w:r>
              <w:rPr>
                <w:noProof/>
                <w:webHidden/>
              </w:rPr>
              <w:fldChar w:fldCharType="begin"/>
            </w:r>
            <w:r>
              <w:rPr>
                <w:noProof/>
                <w:webHidden/>
              </w:rPr>
              <w:instrText xml:space="preserve"> PAGEREF _Toc399686685 \h </w:instrText>
            </w:r>
            <w:r>
              <w:rPr>
                <w:noProof/>
                <w:webHidden/>
              </w:rPr>
            </w:r>
            <w:r>
              <w:rPr>
                <w:noProof/>
                <w:webHidden/>
              </w:rPr>
              <w:fldChar w:fldCharType="separate"/>
            </w:r>
            <w:r>
              <w:rPr>
                <w:noProof/>
                <w:webHidden/>
              </w:rPr>
              <w:t>ix</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686" w:history="1">
            <w:r w:rsidRPr="001C16EE">
              <w:rPr>
                <w:rStyle w:val="Hyperlink"/>
                <w:noProof/>
              </w:rPr>
              <w:t>4.2.</w:t>
            </w:r>
            <w:r>
              <w:rPr>
                <w:rFonts w:asciiTheme="minorHAnsi" w:eastAsiaTheme="minorEastAsia" w:hAnsiTheme="minorHAnsi" w:cstheme="minorBidi"/>
                <w:noProof/>
                <w:sz w:val="22"/>
                <w:szCs w:val="22"/>
                <w:lang w:eastAsia="es-CR"/>
              </w:rPr>
              <w:tab/>
            </w:r>
            <w:r w:rsidRPr="001C16EE">
              <w:rPr>
                <w:rStyle w:val="Hyperlink"/>
                <w:noProof/>
              </w:rPr>
              <w:t>Índice de tablas</w:t>
            </w:r>
            <w:r>
              <w:rPr>
                <w:noProof/>
                <w:webHidden/>
              </w:rPr>
              <w:tab/>
            </w:r>
            <w:r>
              <w:rPr>
                <w:noProof/>
                <w:webHidden/>
              </w:rPr>
              <w:fldChar w:fldCharType="begin"/>
            </w:r>
            <w:r>
              <w:rPr>
                <w:noProof/>
                <w:webHidden/>
              </w:rPr>
              <w:instrText xml:space="preserve"> PAGEREF _Toc399686686 \h </w:instrText>
            </w:r>
            <w:r>
              <w:rPr>
                <w:noProof/>
                <w:webHidden/>
              </w:rPr>
            </w:r>
            <w:r>
              <w:rPr>
                <w:noProof/>
                <w:webHidden/>
              </w:rPr>
              <w:fldChar w:fldCharType="separate"/>
            </w:r>
            <w:r>
              <w:rPr>
                <w:noProof/>
                <w:webHidden/>
              </w:rPr>
              <w:t>xi</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687" w:history="1">
            <w:r w:rsidRPr="001C16EE">
              <w:rPr>
                <w:rStyle w:val="Hyperlink"/>
                <w:noProof/>
              </w:rPr>
              <w:t>4.3.</w:t>
            </w:r>
            <w:r>
              <w:rPr>
                <w:rFonts w:asciiTheme="minorHAnsi" w:eastAsiaTheme="minorEastAsia" w:hAnsiTheme="minorHAnsi" w:cstheme="minorBidi"/>
                <w:noProof/>
                <w:sz w:val="22"/>
                <w:szCs w:val="22"/>
                <w:lang w:eastAsia="es-CR"/>
              </w:rPr>
              <w:tab/>
            </w:r>
            <w:r w:rsidRPr="001C16EE">
              <w:rPr>
                <w:rStyle w:val="Hyperlink"/>
                <w:noProof/>
              </w:rPr>
              <w:t>Índice de gráficos</w:t>
            </w:r>
            <w:r>
              <w:rPr>
                <w:noProof/>
                <w:webHidden/>
              </w:rPr>
              <w:tab/>
            </w:r>
            <w:r>
              <w:rPr>
                <w:noProof/>
                <w:webHidden/>
              </w:rPr>
              <w:fldChar w:fldCharType="begin"/>
            </w:r>
            <w:r>
              <w:rPr>
                <w:noProof/>
                <w:webHidden/>
              </w:rPr>
              <w:instrText xml:space="preserve"> PAGEREF _Toc399686687 \h </w:instrText>
            </w:r>
            <w:r>
              <w:rPr>
                <w:noProof/>
                <w:webHidden/>
              </w:rPr>
            </w:r>
            <w:r>
              <w:rPr>
                <w:noProof/>
                <w:webHidden/>
              </w:rPr>
              <w:fldChar w:fldCharType="separate"/>
            </w:r>
            <w:r>
              <w:rPr>
                <w:noProof/>
                <w:webHidden/>
              </w:rPr>
              <w:t>xii</w:t>
            </w:r>
            <w:r>
              <w:rPr>
                <w:noProof/>
                <w:webHidden/>
              </w:rPr>
              <w:fldChar w:fldCharType="end"/>
            </w:r>
          </w:hyperlink>
        </w:p>
        <w:p w:rsidR="002B2551" w:rsidRDefault="002B2551">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9686688" w:history="1">
            <w:r w:rsidRPr="001C16EE">
              <w:rPr>
                <w:rStyle w:val="Hyperlink"/>
                <w:noProof/>
              </w:rPr>
              <w:t>1.</w:t>
            </w:r>
            <w:r>
              <w:rPr>
                <w:rFonts w:asciiTheme="minorHAnsi" w:eastAsiaTheme="minorEastAsia" w:hAnsiTheme="minorHAnsi" w:cstheme="minorBidi"/>
                <w:noProof/>
                <w:sz w:val="22"/>
                <w:szCs w:val="22"/>
                <w:lang w:eastAsia="es-CR"/>
              </w:rPr>
              <w:tab/>
            </w:r>
            <w:r w:rsidRPr="001C16EE">
              <w:rPr>
                <w:rStyle w:val="Hyperlink"/>
                <w:noProof/>
              </w:rPr>
              <w:t>CAPÍTULO I - Introducción</w:t>
            </w:r>
            <w:r>
              <w:rPr>
                <w:noProof/>
                <w:webHidden/>
              </w:rPr>
              <w:tab/>
            </w:r>
            <w:r>
              <w:rPr>
                <w:noProof/>
                <w:webHidden/>
              </w:rPr>
              <w:fldChar w:fldCharType="begin"/>
            </w:r>
            <w:r>
              <w:rPr>
                <w:noProof/>
                <w:webHidden/>
              </w:rPr>
              <w:instrText xml:space="preserve"> PAGEREF _Toc399686688 \h </w:instrText>
            </w:r>
            <w:r>
              <w:rPr>
                <w:noProof/>
                <w:webHidden/>
              </w:rPr>
            </w:r>
            <w:r>
              <w:rPr>
                <w:noProof/>
                <w:webHidden/>
              </w:rPr>
              <w:fldChar w:fldCharType="separate"/>
            </w:r>
            <w:r>
              <w:rPr>
                <w:noProof/>
                <w:webHidden/>
              </w:rPr>
              <w:t>1</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689" w:history="1">
            <w:r w:rsidRPr="001C16EE">
              <w:rPr>
                <w:rStyle w:val="Hyperlink"/>
                <w:noProof/>
              </w:rPr>
              <w:t>1.1.</w:t>
            </w:r>
            <w:r>
              <w:rPr>
                <w:rFonts w:asciiTheme="minorHAnsi" w:eastAsiaTheme="minorEastAsia" w:hAnsiTheme="minorHAnsi" w:cstheme="minorBidi"/>
                <w:noProof/>
                <w:sz w:val="22"/>
                <w:szCs w:val="22"/>
                <w:lang w:eastAsia="es-CR"/>
              </w:rPr>
              <w:tab/>
            </w:r>
            <w:r w:rsidRPr="001C16EE">
              <w:rPr>
                <w:rStyle w:val="Hyperlink"/>
                <w:noProof/>
              </w:rPr>
              <w:t>Antecedentes</w:t>
            </w:r>
            <w:r>
              <w:rPr>
                <w:noProof/>
                <w:webHidden/>
              </w:rPr>
              <w:tab/>
            </w:r>
            <w:r>
              <w:rPr>
                <w:noProof/>
                <w:webHidden/>
              </w:rPr>
              <w:fldChar w:fldCharType="begin"/>
            </w:r>
            <w:r>
              <w:rPr>
                <w:noProof/>
                <w:webHidden/>
              </w:rPr>
              <w:instrText xml:space="preserve"> PAGEREF _Toc399686689 \h </w:instrText>
            </w:r>
            <w:r>
              <w:rPr>
                <w:noProof/>
                <w:webHidden/>
              </w:rPr>
            </w:r>
            <w:r>
              <w:rPr>
                <w:noProof/>
                <w:webHidden/>
              </w:rPr>
              <w:fldChar w:fldCharType="separate"/>
            </w:r>
            <w:r>
              <w:rPr>
                <w:noProof/>
                <w:webHidden/>
              </w:rPr>
              <w:t>2</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690" w:history="1">
            <w:r w:rsidRPr="001C16EE">
              <w:rPr>
                <w:rStyle w:val="Hyperlink"/>
                <w:noProof/>
              </w:rPr>
              <w:t>1.2.</w:t>
            </w:r>
            <w:r>
              <w:rPr>
                <w:rFonts w:asciiTheme="minorHAnsi" w:eastAsiaTheme="minorEastAsia" w:hAnsiTheme="minorHAnsi" w:cstheme="minorBidi"/>
                <w:noProof/>
                <w:sz w:val="22"/>
                <w:szCs w:val="22"/>
                <w:lang w:eastAsia="es-CR"/>
              </w:rPr>
              <w:tab/>
            </w:r>
            <w:r w:rsidRPr="001C16EE">
              <w:rPr>
                <w:rStyle w:val="Hyperlink"/>
                <w:noProof/>
              </w:rPr>
              <w:t>Justificación</w:t>
            </w:r>
            <w:r>
              <w:rPr>
                <w:noProof/>
                <w:webHidden/>
              </w:rPr>
              <w:tab/>
            </w:r>
            <w:r>
              <w:rPr>
                <w:noProof/>
                <w:webHidden/>
              </w:rPr>
              <w:fldChar w:fldCharType="begin"/>
            </w:r>
            <w:r>
              <w:rPr>
                <w:noProof/>
                <w:webHidden/>
              </w:rPr>
              <w:instrText xml:space="preserve"> PAGEREF _Toc399686690 \h </w:instrText>
            </w:r>
            <w:r>
              <w:rPr>
                <w:noProof/>
                <w:webHidden/>
              </w:rPr>
            </w:r>
            <w:r>
              <w:rPr>
                <w:noProof/>
                <w:webHidden/>
              </w:rPr>
              <w:fldChar w:fldCharType="separate"/>
            </w:r>
            <w:r>
              <w:rPr>
                <w:noProof/>
                <w:webHidden/>
              </w:rPr>
              <w:t>3</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691" w:history="1">
            <w:r w:rsidRPr="001C16EE">
              <w:rPr>
                <w:rStyle w:val="Hyperlink"/>
                <w:noProof/>
              </w:rPr>
              <w:t>1.3.</w:t>
            </w:r>
            <w:r>
              <w:rPr>
                <w:rFonts w:asciiTheme="minorHAnsi" w:eastAsiaTheme="minorEastAsia" w:hAnsiTheme="minorHAnsi" w:cstheme="minorBidi"/>
                <w:noProof/>
                <w:sz w:val="22"/>
                <w:szCs w:val="22"/>
                <w:lang w:eastAsia="es-CR"/>
              </w:rPr>
              <w:tab/>
            </w:r>
            <w:r w:rsidRPr="001C16EE">
              <w:rPr>
                <w:rStyle w:val="Hyperlink"/>
                <w:noProof/>
              </w:rPr>
              <w:t>Problemática por resolver</w:t>
            </w:r>
            <w:r>
              <w:rPr>
                <w:noProof/>
                <w:webHidden/>
              </w:rPr>
              <w:tab/>
            </w:r>
            <w:r>
              <w:rPr>
                <w:noProof/>
                <w:webHidden/>
              </w:rPr>
              <w:fldChar w:fldCharType="begin"/>
            </w:r>
            <w:r>
              <w:rPr>
                <w:noProof/>
                <w:webHidden/>
              </w:rPr>
              <w:instrText xml:space="preserve"> PAGEREF _Toc399686691 \h </w:instrText>
            </w:r>
            <w:r>
              <w:rPr>
                <w:noProof/>
                <w:webHidden/>
              </w:rPr>
            </w:r>
            <w:r>
              <w:rPr>
                <w:noProof/>
                <w:webHidden/>
              </w:rPr>
              <w:fldChar w:fldCharType="separate"/>
            </w:r>
            <w:r>
              <w:rPr>
                <w:noProof/>
                <w:webHidden/>
              </w:rPr>
              <w:t>4</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692" w:history="1">
            <w:r w:rsidRPr="001C16EE">
              <w:rPr>
                <w:rStyle w:val="Hyperlink"/>
                <w:noProof/>
              </w:rPr>
              <w:t>1.4.</w:t>
            </w:r>
            <w:r>
              <w:rPr>
                <w:rFonts w:asciiTheme="minorHAnsi" w:eastAsiaTheme="minorEastAsia" w:hAnsiTheme="minorHAnsi" w:cstheme="minorBidi"/>
                <w:noProof/>
                <w:sz w:val="22"/>
                <w:szCs w:val="22"/>
                <w:lang w:eastAsia="es-CR"/>
              </w:rPr>
              <w:tab/>
            </w:r>
            <w:r w:rsidRPr="001C16EE">
              <w:rPr>
                <w:rStyle w:val="Hyperlink"/>
                <w:noProof/>
              </w:rPr>
              <w:t>Objetivos</w:t>
            </w:r>
            <w:r>
              <w:rPr>
                <w:noProof/>
                <w:webHidden/>
              </w:rPr>
              <w:tab/>
            </w:r>
            <w:r>
              <w:rPr>
                <w:noProof/>
                <w:webHidden/>
              </w:rPr>
              <w:fldChar w:fldCharType="begin"/>
            </w:r>
            <w:r>
              <w:rPr>
                <w:noProof/>
                <w:webHidden/>
              </w:rPr>
              <w:instrText xml:space="preserve"> PAGEREF _Toc399686692 \h </w:instrText>
            </w:r>
            <w:r>
              <w:rPr>
                <w:noProof/>
                <w:webHidden/>
              </w:rPr>
            </w:r>
            <w:r>
              <w:rPr>
                <w:noProof/>
                <w:webHidden/>
              </w:rPr>
              <w:fldChar w:fldCharType="separate"/>
            </w:r>
            <w:r>
              <w:rPr>
                <w:noProof/>
                <w:webHidden/>
              </w:rPr>
              <w:t>4</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693" w:history="1">
            <w:r w:rsidRPr="001C16EE">
              <w:rPr>
                <w:rStyle w:val="Hyperlink"/>
                <w:noProof/>
              </w:rPr>
              <w:t>1.4.1.</w:t>
            </w:r>
            <w:r>
              <w:rPr>
                <w:rFonts w:asciiTheme="minorHAnsi" w:eastAsiaTheme="minorEastAsia" w:hAnsiTheme="minorHAnsi" w:cstheme="minorBidi"/>
                <w:noProof/>
                <w:sz w:val="22"/>
                <w:szCs w:val="22"/>
                <w:lang w:eastAsia="es-CR"/>
              </w:rPr>
              <w:tab/>
            </w:r>
            <w:r w:rsidRPr="001C16EE">
              <w:rPr>
                <w:rStyle w:val="Hyperlink"/>
                <w:noProof/>
              </w:rPr>
              <w:t>General</w:t>
            </w:r>
            <w:r>
              <w:rPr>
                <w:noProof/>
                <w:webHidden/>
              </w:rPr>
              <w:tab/>
            </w:r>
            <w:r>
              <w:rPr>
                <w:noProof/>
                <w:webHidden/>
              </w:rPr>
              <w:fldChar w:fldCharType="begin"/>
            </w:r>
            <w:r>
              <w:rPr>
                <w:noProof/>
                <w:webHidden/>
              </w:rPr>
              <w:instrText xml:space="preserve"> PAGEREF _Toc399686693 \h </w:instrText>
            </w:r>
            <w:r>
              <w:rPr>
                <w:noProof/>
                <w:webHidden/>
              </w:rPr>
            </w:r>
            <w:r>
              <w:rPr>
                <w:noProof/>
                <w:webHidden/>
              </w:rPr>
              <w:fldChar w:fldCharType="separate"/>
            </w:r>
            <w:r>
              <w:rPr>
                <w:noProof/>
                <w:webHidden/>
              </w:rPr>
              <w:t>4</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694" w:history="1">
            <w:r w:rsidRPr="001C16EE">
              <w:rPr>
                <w:rStyle w:val="Hyperlink"/>
                <w:noProof/>
              </w:rPr>
              <w:t>1.4.2.</w:t>
            </w:r>
            <w:r>
              <w:rPr>
                <w:rFonts w:asciiTheme="minorHAnsi" w:eastAsiaTheme="minorEastAsia" w:hAnsiTheme="minorHAnsi" w:cstheme="minorBidi"/>
                <w:noProof/>
                <w:sz w:val="22"/>
                <w:szCs w:val="22"/>
                <w:lang w:eastAsia="es-CR"/>
              </w:rPr>
              <w:tab/>
            </w:r>
            <w:r w:rsidRPr="001C16EE">
              <w:rPr>
                <w:rStyle w:val="Hyperlink"/>
                <w:noProof/>
              </w:rPr>
              <w:t>Específicos</w:t>
            </w:r>
            <w:r>
              <w:rPr>
                <w:noProof/>
                <w:webHidden/>
              </w:rPr>
              <w:tab/>
            </w:r>
            <w:r>
              <w:rPr>
                <w:noProof/>
                <w:webHidden/>
              </w:rPr>
              <w:fldChar w:fldCharType="begin"/>
            </w:r>
            <w:r>
              <w:rPr>
                <w:noProof/>
                <w:webHidden/>
              </w:rPr>
              <w:instrText xml:space="preserve"> PAGEREF _Toc399686694 \h </w:instrText>
            </w:r>
            <w:r>
              <w:rPr>
                <w:noProof/>
                <w:webHidden/>
              </w:rPr>
            </w:r>
            <w:r>
              <w:rPr>
                <w:noProof/>
                <w:webHidden/>
              </w:rPr>
              <w:fldChar w:fldCharType="separate"/>
            </w:r>
            <w:r>
              <w:rPr>
                <w:noProof/>
                <w:webHidden/>
              </w:rPr>
              <w:t>4</w:t>
            </w:r>
            <w:r>
              <w:rPr>
                <w:noProof/>
                <w:webHidden/>
              </w:rPr>
              <w:fldChar w:fldCharType="end"/>
            </w:r>
          </w:hyperlink>
        </w:p>
        <w:p w:rsidR="002B2551" w:rsidRDefault="002B2551">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9686695" w:history="1">
            <w:r w:rsidRPr="001C16EE">
              <w:rPr>
                <w:rStyle w:val="Hyperlink"/>
                <w:noProof/>
              </w:rPr>
              <w:t>2.</w:t>
            </w:r>
            <w:r>
              <w:rPr>
                <w:rFonts w:asciiTheme="minorHAnsi" w:eastAsiaTheme="minorEastAsia" w:hAnsiTheme="minorHAnsi" w:cstheme="minorBidi"/>
                <w:noProof/>
                <w:sz w:val="22"/>
                <w:szCs w:val="22"/>
                <w:lang w:eastAsia="es-CR"/>
              </w:rPr>
              <w:tab/>
            </w:r>
            <w:r w:rsidRPr="001C16EE">
              <w:rPr>
                <w:rStyle w:val="Hyperlink"/>
                <w:noProof/>
              </w:rPr>
              <w:t>CAPÍTULO II – Marco teórico</w:t>
            </w:r>
            <w:r>
              <w:rPr>
                <w:noProof/>
                <w:webHidden/>
              </w:rPr>
              <w:tab/>
            </w:r>
            <w:r>
              <w:rPr>
                <w:noProof/>
                <w:webHidden/>
              </w:rPr>
              <w:fldChar w:fldCharType="begin"/>
            </w:r>
            <w:r>
              <w:rPr>
                <w:noProof/>
                <w:webHidden/>
              </w:rPr>
              <w:instrText xml:space="preserve"> PAGEREF _Toc399686695 \h </w:instrText>
            </w:r>
            <w:r>
              <w:rPr>
                <w:noProof/>
                <w:webHidden/>
              </w:rPr>
            </w:r>
            <w:r>
              <w:rPr>
                <w:noProof/>
                <w:webHidden/>
              </w:rPr>
              <w:fldChar w:fldCharType="separate"/>
            </w:r>
            <w:r>
              <w:rPr>
                <w:noProof/>
                <w:webHidden/>
              </w:rPr>
              <w:t>6</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696" w:history="1">
            <w:r w:rsidRPr="001C16EE">
              <w:rPr>
                <w:rStyle w:val="Hyperlink"/>
                <w:noProof/>
              </w:rPr>
              <w:t>2.1.</w:t>
            </w:r>
            <w:r>
              <w:rPr>
                <w:rFonts w:asciiTheme="minorHAnsi" w:eastAsiaTheme="minorEastAsia" w:hAnsiTheme="minorHAnsi" w:cstheme="minorBidi"/>
                <w:noProof/>
                <w:sz w:val="22"/>
                <w:szCs w:val="22"/>
                <w:lang w:eastAsia="es-CR"/>
              </w:rPr>
              <w:tab/>
            </w:r>
            <w:r w:rsidRPr="001C16EE">
              <w:rPr>
                <w:rStyle w:val="Hyperlink"/>
                <w:noProof/>
              </w:rPr>
              <w:t>Marco Referencial</w:t>
            </w:r>
            <w:r>
              <w:rPr>
                <w:noProof/>
                <w:webHidden/>
              </w:rPr>
              <w:tab/>
            </w:r>
            <w:r>
              <w:rPr>
                <w:noProof/>
                <w:webHidden/>
              </w:rPr>
              <w:fldChar w:fldCharType="begin"/>
            </w:r>
            <w:r>
              <w:rPr>
                <w:noProof/>
                <w:webHidden/>
              </w:rPr>
              <w:instrText xml:space="preserve"> PAGEREF _Toc399686696 \h </w:instrText>
            </w:r>
            <w:r>
              <w:rPr>
                <w:noProof/>
                <w:webHidden/>
              </w:rPr>
            </w:r>
            <w:r>
              <w:rPr>
                <w:noProof/>
                <w:webHidden/>
              </w:rPr>
              <w:fldChar w:fldCharType="separate"/>
            </w:r>
            <w:r>
              <w:rPr>
                <w:noProof/>
                <w:webHidden/>
              </w:rPr>
              <w:t>7</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697" w:history="1">
            <w:r w:rsidRPr="001C16EE">
              <w:rPr>
                <w:rStyle w:val="Hyperlink"/>
                <w:noProof/>
                <w:lang w:eastAsia="es-CR"/>
              </w:rPr>
              <w:t>2.1.1.</w:t>
            </w:r>
            <w:r>
              <w:rPr>
                <w:rFonts w:asciiTheme="minorHAnsi" w:eastAsiaTheme="minorEastAsia" w:hAnsiTheme="minorHAnsi" w:cstheme="minorBidi"/>
                <w:noProof/>
                <w:sz w:val="22"/>
                <w:szCs w:val="22"/>
                <w:lang w:eastAsia="es-CR"/>
              </w:rPr>
              <w:tab/>
            </w:r>
            <w:r w:rsidRPr="001C16EE">
              <w:rPr>
                <w:rStyle w:val="Hyperlink"/>
                <w:noProof/>
                <w:lang w:eastAsia="es-CR"/>
              </w:rPr>
              <w:t>Misión</w:t>
            </w:r>
            <w:r>
              <w:rPr>
                <w:noProof/>
                <w:webHidden/>
              </w:rPr>
              <w:tab/>
            </w:r>
            <w:r>
              <w:rPr>
                <w:noProof/>
                <w:webHidden/>
              </w:rPr>
              <w:fldChar w:fldCharType="begin"/>
            </w:r>
            <w:r>
              <w:rPr>
                <w:noProof/>
                <w:webHidden/>
              </w:rPr>
              <w:instrText xml:space="preserve"> PAGEREF _Toc399686697 \h </w:instrText>
            </w:r>
            <w:r>
              <w:rPr>
                <w:noProof/>
                <w:webHidden/>
              </w:rPr>
            </w:r>
            <w:r>
              <w:rPr>
                <w:noProof/>
                <w:webHidden/>
              </w:rPr>
              <w:fldChar w:fldCharType="separate"/>
            </w:r>
            <w:r>
              <w:rPr>
                <w:noProof/>
                <w:webHidden/>
              </w:rPr>
              <w:t>7</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698" w:history="1">
            <w:r w:rsidRPr="001C16EE">
              <w:rPr>
                <w:rStyle w:val="Hyperlink"/>
                <w:noProof/>
                <w:lang w:eastAsia="es-CR"/>
              </w:rPr>
              <w:t>2.1.2.</w:t>
            </w:r>
            <w:r>
              <w:rPr>
                <w:rFonts w:asciiTheme="minorHAnsi" w:eastAsiaTheme="minorEastAsia" w:hAnsiTheme="minorHAnsi" w:cstheme="minorBidi"/>
                <w:noProof/>
                <w:sz w:val="22"/>
                <w:szCs w:val="22"/>
                <w:lang w:eastAsia="es-CR"/>
              </w:rPr>
              <w:tab/>
            </w:r>
            <w:r w:rsidRPr="001C16EE">
              <w:rPr>
                <w:rStyle w:val="Hyperlink"/>
                <w:noProof/>
                <w:lang w:eastAsia="es-CR"/>
              </w:rPr>
              <w:t>Visión</w:t>
            </w:r>
            <w:r>
              <w:rPr>
                <w:noProof/>
                <w:webHidden/>
              </w:rPr>
              <w:tab/>
            </w:r>
            <w:r>
              <w:rPr>
                <w:noProof/>
                <w:webHidden/>
              </w:rPr>
              <w:fldChar w:fldCharType="begin"/>
            </w:r>
            <w:r>
              <w:rPr>
                <w:noProof/>
                <w:webHidden/>
              </w:rPr>
              <w:instrText xml:space="preserve"> PAGEREF _Toc399686698 \h </w:instrText>
            </w:r>
            <w:r>
              <w:rPr>
                <w:noProof/>
                <w:webHidden/>
              </w:rPr>
            </w:r>
            <w:r>
              <w:rPr>
                <w:noProof/>
                <w:webHidden/>
              </w:rPr>
              <w:fldChar w:fldCharType="separate"/>
            </w:r>
            <w:r>
              <w:rPr>
                <w:noProof/>
                <w:webHidden/>
              </w:rPr>
              <w:t>7</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699" w:history="1">
            <w:r w:rsidRPr="001C16EE">
              <w:rPr>
                <w:rStyle w:val="Hyperlink"/>
                <w:noProof/>
              </w:rPr>
              <w:t>2.2.</w:t>
            </w:r>
            <w:r>
              <w:rPr>
                <w:rFonts w:asciiTheme="minorHAnsi" w:eastAsiaTheme="minorEastAsia" w:hAnsiTheme="minorHAnsi" w:cstheme="minorBidi"/>
                <w:noProof/>
                <w:sz w:val="22"/>
                <w:szCs w:val="22"/>
                <w:lang w:eastAsia="es-CR"/>
              </w:rPr>
              <w:tab/>
            </w:r>
            <w:r w:rsidRPr="001C16EE">
              <w:rPr>
                <w:rStyle w:val="Hyperlink"/>
                <w:noProof/>
              </w:rPr>
              <w:t>Marco Conceptual</w:t>
            </w:r>
            <w:r>
              <w:rPr>
                <w:noProof/>
                <w:webHidden/>
              </w:rPr>
              <w:tab/>
            </w:r>
            <w:r>
              <w:rPr>
                <w:noProof/>
                <w:webHidden/>
              </w:rPr>
              <w:fldChar w:fldCharType="begin"/>
            </w:r>
            <w:r>
              <w:rPr>
                <w:noProof/>
                <w:webHidden/>
              </w:rPr>
              <w:instrText xml:space="preserve"> PAGEREF _Toc399686699 \h </w:instrText>
            </w:r>
            <w:r>
              <w:rPr>
                <w:noProof/>
                <w:webHidden/>
              </w:rPr>
            </w:r>
            <w:r>
              <w:rPr>
                <w:noProof/>
                <w:webHidden/>
              </w:rPr>
              <w:fldChar w:fldCharType="separate"/>
            </w:r>
            <w:r>
              <w:rPr>
                <w:noProof/>
                <w:webHidden/>
              </w:rPr>
              <w:t>7</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00" w:history="1">
            <w:r w:rsidRPr="001C16EE">
              <w:rPr>
                <w:rStyle w:val="Hyperlink"/>
                <w:noProof/>
              </w:rPr>
              <w:t>2.2.1.</w:t>
            </w:r>
            <w:r>
              <w:rPr>
                <w:rFonts w:asciiTheme="minorHAnsi" w:eastAsiaTheme="minorEastAsia" w:hAnsiTheme="minorHAnsi" w:cstheme="minorBidi"/>
                <w:noProof/>
                <w:sz w:val="22"/>
                <w:szCs w:val="22"/>
                <w:lang w:eastAsia="es-CR"/>
              </w:rPr>
              <w:tab/>
            </w:r>
            <w:r w:rsidRPr="001C16EE">
              <w:rPr>
                <w:rStyle w:val="Hyperlink"/>
                <w:noProof/>
              </w:rPr>
              <w:t>El sonido</w:t>
            </w:r>
            <w:r>
              <w:rPr>
                <w:noProof/>
                <w:webHidden/>
              </w:rPr>
              <w:tab/>
            </w:r>
            <w:r>
              <w:rPr>
                <w:noProof/>
                <w:webHidden/>
              </w:rPr>
              <w:fldChar w:fldCharType="begin"/>
            </w:r>
            <w:r>
              <w:rPr>
                <w:noProof/>
                <w:webHidden/>
              </w:rPr>
              <w:instrText xml:space="preserve"> PAGEREF _Toc399686700 \h </w:instrText>
            </w:r>
            <w:r>
              <w:rPr>
                <w:noProof/>
                <w:webHidden/>
              </w:rPr>
            </w:r>
            <w:r>
              <w:rPr>
                <w:noProof/>
                <w:webHidden/>
              </w:rPr>
              <w:fldChar w:fldCharType="separate"/>
            </w:r>
            <w:r>
              <w:rPr>
                <w:noProof/>
                <w:webHidden/>
              </w:rPr>
              <w:t>8</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01" w:history="1">
            <w:r w:rsidRPr="001C16EE">
              <w:rPr>
                <w:rStyle w:val="Hyperlink"/>
                <w:noProof/>
              </w:rPr>
              <w:t>2.2.2.</w:t>
            </w:r>
            <w:r>
              <w:rPr>
                <w:rFonts w:asciiTheme="minorHAnsi" w:eastAsiaTheme="minorEastAsia" w:hAnsiTheme="minorHAnsi" w:cstheme="minorBidi"/>
                <w:noProof/>
                <w:sz w:val="22"/>
                <w:szCs w:val="22"/>
                <w:lang w:eastAsia="es-CR"/>
              </w:rPr>
              <w:tab/>
            </w:r>
            <w:r w:rsidRPr="001C16EE">
              <w:rPr>
                <w:rStyle w:val="Hyperlink"/>
                <w:noProof/>
              </w:rPr>
              <w:t>Frecuencia</w:t>
            </w:r>
            <w:r>
              <w:rPr>
                <w:noProof/>
                <w:webHidden/>
              </w:rPr>
              <w:tab/>
            </w:r>
            <w:r>
              <w:rPr>
                <w:noProof/>
                <w:webHidden/>
              </w:rPr>
              <w:fldChar w:fldCharType="begin"/>
            </w:r>
            <w:r>
              <w:rPr>
                <w:noProof/>
                <w:webHidden/>
              </w:rPr>
              <w:instrText xml:space="preserve"> PAGEREF _Toc399686701 \h </w:instrText>
            </w:r>
            <w:r>
              <w:rPr>
                <w:noProof/>
                <w:webHidden/>
              </w:rPr>
            </w:r>
            <w:r>
              <w:rPr>
                <w:noProof/>
                <w:webHidden/>
              </w:rPr>
              <w:fldChar w:fldCharType="separate"/>
            </w:r>
            <w:r>
              <w:rPr>
                <w:noProof/>
                <w:webHidden/>
              </w:rPr>
              <w:t>8</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02" w:history="1">
            <w:r w:rsidRPr="001C16EE">
              <w:rPr>
                <w:rStyle w:val="Hyperlink"/>
                <w:noProof/>
              </w:rPr>
              <w:t>2.2.3.</w:t>
            </w:r>
            <w:r>
              <w:rPr>
                <w:rFonts w:asciiTheme="minorHAnsi" w:eastAsiaTheme="minorEastAsia" w:hAnsiTheme="minorHAnsi" w:cstheme="minorBidi"/>
                <w:noProof/>
                <w:sz w:val="22"/>
                <w:szCs w:val="22"/>
                <w:lang w:eastAsia="es-CR"/>
              </w:rPr>
              <w:tab/>
            </w:r>
            <w:r w:rsidRPr="001C16EE">
              <w:rPr>
                <w:rStyle w:val="Hyperlink"/>
                <w:noProof/>
              </w:rPr>
              <w:t>Decibel</w:t>
            </w:r>
            <w:r>
              <w:rPr>
                <w:noProof/>
                <w:webHidden/>
              </w:rPr>
              <w:tab/>
            </w:r>
            <w:r>
              <w:rPr>
                <w:noProof/>
                <w:webHidden/>
              </w:rPr>
              <w:fldChar w:fldCharType="begin"/>
            </w:r>
            <w:r>
              <w:rPr>
                <w:noProof/>
                <w:webHidden/>
              </w:rPr>
              <w:instrText xml:space="preserve"> PAGEREF _Toc399686702 \h </w:instrText>
            </w:r>
            <w:r>
              <w:rPr>
                <w:noProof/>
                <w:webHidden/>
              </w:rPr>
            </w:r>
            <w:r>
              <w:rPr>
                <w:noProof/>
                <w:webHidden/>
              </w:rPr>
              <w:fldChar w:fldCharType="separate"/>
            </w:r>
            <w:r>
              <w:rPr>
                <w:noProof/>
                <w:webHidden/>
              </w:rPr>
              <w:t>8</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03" w:history="1">
            <w:r w:rsidRPr="001C16EE">
              <w:rPr>
                <w:rStyle w:val="Hyperlink"/>
                <w:noProof/>
              </w:rPr>
              <w:t>2.2.4.</w:t>
            </w:r>
            <w:r>
              <w:rPr>
                <w:rFonts w:asciiTheme="minorHAnsi" w:eastAsiaTheme="minorEastAsia" w:hAnsiTheme="minorHAnsi" w:cstheme="minorBidi"/>
                <w:noProof/>
                <w:sz w:val="22"/>
                <w:szCs w:val="22"/>
                <w:lang w:eastAsia="es-CR"/>
              </w:rPr>
              <w:tab/>
            </w:r>
            <w:r w:rsidRPr="001C16EE">
              <w:rPr>
                <w:rStyle w:val="Hyperlink"/>
                <w:noProof/>
              </w:rPr>
              <w:t>Hertz</w:t>
            </w:r>
            <w:r>
              <w:rPr>
                <w:noProof/>
                <w:webHidden/>
              </w:rPr>
              <w:tab/>
            </w:r>
            <w:r>
              <w:rPr>
                <w:noProof/>
                <w:webHidden/>
              </w:rPr>
              <w:fldChar w:fldCharType="begin"/>
            </w:r>
            <w:r>
              <w:rPr>
                <w:noProof/>
                <w:webHidden/>
              </w:rPr>
              <w:instrText xml:space="preserve"> PAGEREF _Toc399686703 \h </w:instrText>
            </w:r>
            <w:r>
              <w:rPr>
                <w:noProof/>
                <w:webHidden/>
              </w:rPr>
            </w:r>
            <w:r>
              <w:rPr>
                <w:noProof/>
                <w:webHidden/>
              </w:rPr>
              <w:fldChar w:fldCharType="separate"/>
            </w:r>
            <w:r>
              <w:rPr>
                <w:noProof/>
                <w:webHidden/>
              </w:rPr>
              <w:t>8</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04" w:history="1">
            <w:r w:rsidRPr="001C16EE">
              <w:rPr>
                <w:rStyle w:val="Hyperlink"/>
                <w:noProof/>
              </w:rPr>
              <w:t>2.2.5.</w:t>
            </w:r>
            <w:r>
              <w:rPr>
                <w:rFonts w:asciiTheme="minorHAnsi" w:eastAsiaTheme="minorEastAsia" w:hAnsiTheme="minorHAnsi" w:cstheme="minorBidi"/>
                <w:noProof/>
                <w:sz w:val="22"/>
                <w:szCs w:val="22"/>
                <w:lang w:eastAsia="es-CR"/>
              </w:rPr>
              <w:tab/>
            </w:r>
            <w:r w:rsidRPr="001C16EE">
              <w:rPr>
                <w:rStyle w:val="Hyperlink"/>
                <w:noProof/>
              </w:rPr>
              <w:t>Anatomía y fisiología del oído</w:t>
            </w:r>
            <w:r>
              <w:rPr>
                <w:noProof/>
                <w:webHidden/>
              </w:rPr>
              <w:tab/>
            </w:r>
            <w:r>
              <w:rPr>
                <w:noProof/>
                <w:webHidden/>
              </w:rPr>
              <w:fldChar w:fldCharType="begin"/>
            </w:r>
            <w:r>
              <w:rPr>
                <w:noProof/>
                <w:webHidden/>
              </w:rPr>
              <w:instrText xml:space="preserve"> PAGEREF _Toc399686704 \h </w:instrText>
            </w:r>
            <w:r>
              <w:rPr>
                <w:noProof/>
                <w:webHidden/>
              </w:rPr>
            </w:r>
            <w:r>
              <w:rPr>
                <w:noProof/>
                <w:webHidden/>
              </w:rPr>
              <w:fldChar w:fldCharType="separate"/>
            </w:r>
            <w:r>
              <w:rPr>
                <w:noProof/>
                <w:webHidden/>
              </w:rPr>
              <w:t>8</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05" w:history="1">
            <w:r w:rsidRPr="001C16EE">
              <w:rPr>
                <w:rStyle w:val="Hyperlink"/>
                <w:noProof/>
              </w:rPr>
              <w:t>2.2.6.</w:t>
            </w:r>
            <w:r>
              <w:rPr>
                <w:rFonts w:asciiTheme="minorHAnsi" w:eastAsiaTheme="minorEastAsia" w:hAnsiTheme="minorHAnsi" w:cstheme="minorBidi"/>
                <w:noProof/>
                <w:sz w:val="22"/>
                <w:szCs w:val="22"/>
                <w:lang w:eastAsia="es-CR"/>
              </w:rPr>
              <w:tab/>
            </w:r>
            <w:r w:rsidRPr="001C16EE">
              <w:rPr>
                <w:rStyle w:val="Hyperlink"/>
                <w:noProof/>
              </w:rPr>
              <w:t>Oído externo</w:t>
            </w:r>
            <w:r>
              <w:rPr>
                <w:noProof/>
                <w:webHidden/>
              </w:rPr>
              <w:tab/>
            </w:r>
            <w:r>
              <w:rPr>
                <w:noProof/>
                <w:webHidden/>
              </w:rPr>
              <w:fldChar w:fldCharType="begin"/>
            </w:r>
            <w:r>
              <w:rPr>
                <w:noProof/>
                <w:webHidden/>
              </w:rPr>
              <w:instrText xml:space="preserve"> PAGEREF _Toc399686705 \h </w:instrText>
            </w:r>
            <w:r>
              <w:rPr>
                <w:noProof/>
                <w:webHidden/>
              </w:rPr>
            </w:r>
            <w:r>
              <w:rPr>
                <w:noProof/>
                <w:webHidden/>
              </w:rPr>
              <w:fldChar w:fldCharType="separate"/>
            </w:r>
            <w:r>
              <w:rPr>
                <w:noProof/>
                <w:webHidden/>
              </w:rPr>
              <w:t>9</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06" w:history="1">
            <w:r w:rsidRPr="001C16EE">
              <w:rPr>
                <w:rStyle w:val="Hyperlink"/>
                <w:noProof/>
              </w:rPr>
              <w:t>2.2.7.</w:t>
            </w:r>
            <w:r>
              <w:rPr>
                <w:rFonts w:asciiTheme="minorHAnsi" w:eastAsiaTheme="minorEastAsia" w:hAnsiTheme="minorHAnsi" w:cstheme="minorBidi"/>
                <w:noProof/>
                <w:sz w:val="22"/>
                <w:szCs w:val="22"/>
                <w:lang w:eastAsia="es-CR"/>
              </w:rPr>
              <w:tab/>
            </w:r>
            <w:r w:rsidRPr="001C16EE">
              <w:rPr>
                <w:rStyle w:val="Hyperlink"/>
                <w:noProof/>
              </w:rPr>
              <w:t>Oído medio</w:t>
            </w:r>
            <w:r>
              <w:rPr>
                <w:noProof/>
                <w:webHidden/>
              </w:rPr>
              <w:tab/>
            </w:r>
            <w:r>
              <w:rPr>
                <w:noProof/>
                <w:webHidden/>
              </w:rPr>
              <w:fldChar w:fldCharType="begin"/>
            </w:r>
            <w:r>
              <w:rPr>
                <w:noProof/>
                <w:webHidden/>
              </w:rPr>
              <w:instrText xml:space="preserve"> PAGEREF _Toc399686706 \h </w:instrText>
            </w:r>
            <w:r>
              <w:rPr>
                <w:noProof/>
                <w:webHidden/>
              </w:rPr>
            </w:r>
            <w:r>
              <w:rPr>
                <w:noProof/>
                <w:webHidden/>
              </w:rPr>
              <w:fldChar w:fldCharType="separate"/>
            </w:r>
            <w:r>
              <w:rPr>
                <w:noProof/>
                <w:webHidden/>
              </w:rPr>
              <w:t>9</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07" w:history="1">
            <w:r w:rsidRPr="001C16EE">
              <w:rPr>
                <w:rStyle w:val="Hyperlink"/>
                <w:noProof/>
              </w:rPr>
              <w:t>2.2.8.</w:t>
            </w:r>
            <w:r>
              <w:rPr>
                <w:rFonts w:asciiTheme="minorHAnsi" w:eastAsiaTheme="minorEastAsia" w:hAnsiTheme="minorHAnsi" w:cstheme="minorBidi"/>
                <w:noProof/>
                <w:sz w:val="22"/>
                <w:szCs w:val="22"/>
                <w:lang w:eastAsia="es-CR"/>
              </w:rPr>
              <w:tab/>
            </w:r>
            <w:r w:rsidRPr="001C16EE">
              <w:rPr>
                <w:rStyle w:val="Hyperlink"/>
                <w:noProof/>
              </w:rPr>
              <w:t>Oído interno</w:t>
            </w:r>
            <w:r>
              <w:rPr>
                <w:noProof/>
                <w:webHidden/>
              </w:rPr>
              <w:tab/>
            </w:r>
            <w:r>
              <w:rPr>
                <w:noProof/>
                <w:webHidden/>
              </w:rPr>
              <w:fldChar w:fldCharType="begin"/>
            </w:r>
            <w:r>
              <w:rPr>
                <w:noProof/>
                <w:webHidden/>
              </w:rPr>
              <w:instrText xml:space="preserve"> PAGEREF _Toc399686707 \h </w:instrText>
            </w:r>
            <w:r>
              <w:rPr>
                <w:noProof/>
                <w:webHidden/>
              </w:rPr>
            </w:r>
            <w:r>
              <w:rPr>
                <w:noProof/>
                <w:webHidden/>
              </w:rPr>
              <w:fldChar w:fldCharType="separate"/>
            </w:r>
            <w:r>
              <w:rPr>
                <w:noProof/>
                <w:webHidden/>
              </w:rPr>
              <w:t>9</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08" w:history="1">
            <w:r w:rsidRPr="001C16EE">
              <w:rPr>
                <w:rStyle w:val="Hyperlink"/>
                <w:noProof/>
              </w:rPr>
              <w:t>2.2.9.</w:t>
            </w:r>
            <w:r>
              <w:rPr>
                <w:rFonts w:asciiTheme="minorHAnsi" w:eastAsiaTheme="minorEastAsia" w:hAnsiTheme="minorHAnsi" w:cstheme="minorBidi"/>
                <w:noProof/>
                <w:sz w:val="22"/>
                <w:szCs w:val="22"/>
                <w:lang w:eastAsia="es-CR"/>
              </w:rPr>
              <w:tab/>
            </w:r>
            <w:r w:rsidRPr="001C16EE">
              <w:rPr>
                <w:rStyle w:val="Hyperlink"/>
                <w:noProof/>
              </w:rPr>
              <w:t>Nivel de intensidad y umbrales del sonido</w:t>
            </w:r>
            <w:r>
              <w:rPr>
                <w:noProof/>
                <w:webHidden/>
              </w:rPr>
              <w:tab/>
            </w:r>
            <w:r>
              <w:rPr>
                <w:noProof/>
                <w:webHidden/>
              </w:rPr>
              <w:fldChar w:fldCharType="begin"/>
            </w:r>
            <w:r>
              <w:rPr>
                <w:noProof/>
                <w:webHidden/>
              </w:rPr>
              <w:instrText xml:space="preserve"> PAGEREF _Toc399686708 \h </w:instrText>
            </w:r>
            <w:r>
              <w:rPr>
                <w:noProof/>
                <w:webHidden/>
              </w:rPr>
            </w:r>
            <w:r>
              <w:rPr>
                <w:noProof/>
                <w:webHidden/>
              </w:rPr>
              <w:fldChar w:fldCharType="separate"/>
            </w:r>
            <w:r>
              <w:rPr>
                <w:noProof/>
                <w:webHidden/>
              </w:rPr>
              <w:t>10</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09" w:history="1">
            <w:r w:rsidRPr="001C16EE">
              <w:rPr>
                <w:rStyle w:val="Hyperlink"/>
                <w:noProof/>
              </w:rPr>
              <w:t>2.2.9.1.</w:t>
            </w:r>
            <w:r>
              <w:rPr>
                <w:rFonts w:asciiTheme="minorHAnsi" w:eastAsiaTheme="minorEastAsia" w:hAnsiTheme="minorHAnsi" w:cstheme="minorBidi"/>
                <w:noProof/>
                <w:sz w:val="22"/>
                <w:szCs w:val="22"/>
                <w:lang w:eastAsia="es-CR"/>
              </w:rPr>
              <w:tab/>
            </w:r>
            <w:r w:rsidRPr="001C16EE">
              <w:rPr>
                <w:rStyle w:val="Hyperlink"/>
                <w:noProof/>
              </w:rPr>
              <w:t>Ondas sonoras</w:t>
            </w:r>
            <w:r>
              <w:rPr>
                <w:noProof/>
                <w:webHidden/>
              </w:rPr>
              <w:tab/>
            </w:r>
            <w:r>
              <w:rPr>
                <w:noProof/>
                <w:webHidden/>
              </w:rPr>
              <w:fldChar w:fldCharType="begin"/>
            </w:r>
            <w:r>
              <w:rPr>
                <w:noProof/>
                <w:webHidden/>
              </w:rPr>
              <w:instrText xml:space="preserve"> PAGEREF _Toc399686709 \h </w:instrText>
            </w:r>
            <w:r>
              <w:rPr>
                <w:noProof/>
                <w:webHidden/>
              </w:rPr>
            </w:r>
            <w:r>
              <w:rPr>
                <w:noProof/>
                <w:webHidden/>
              </w:rPr>
              <w:fldChar w:fldCharType="separate"/>
            </w:r>
            <w:r>
              <w:rPr>
                <w:noProof/>
                <w:webHidden/>
              </w:rPr>
              <w:t>10</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10" w:history="1">
            <w:r w:rsidRPr="001C16EE">
              <w:rPr>
                <w:rStyle w:val="Hyperlink"/>
                <w:noProof/>
              </w:rPr>
              <w:t>2.2.9.2.</w:t>
            </w:r>
            <w:r>
              <w:rPr>
                <w:rFonts w:asciiTheme="minorHAnsi" w:eastAsiaTheme="minorEastAsia" w:hAnsiTheme="minorHAnsi" w:cstheme="minorBidi"/>
                <w:noProof/>
                <w:sz w:val="22"/>
                <w:szCs w:val="22"/>
                <w:lang w:eastAsia="es-CR"/>
              </w:rPr>
              <w:tab/>
            </w:r>
            <w:r w:rsidRPr="001C16EE">
              <w:rPr>
                <w:rStyle w:val="Hyperlink"/>
                <w:noProof/>
              </w:rPr>
              <w:t>Umbrales absolutos</w:t>
            </w:r>
            <w:r>
              <w:rPr>
                <w:noProof/>
                <w:webHidden/>
              </w:rPr>
              <w:tab/>
            </w:r>
            <w:r>
              <w:rPr>
                <w:noProof/>
                <w:webHidden/>
              </w:rPr>
              <w:fldChar w:fldCharType="begin"/>
            </w:r>
            <w:r>
              <w:rPr>
                <w:noProof/>
                <w:webHidden/>
              </w:rPr>
              <w:instrText xml:space="preserve"> PAGEREF _Toc399686710 \h </w:instrText>
            </w:r>
            <w:r>
              <w:rPr>
                <w:noProof/>
                <w:webHidden/>
              </w:rPr>
            </w:r>
            <w:r>
              <w:rPr>
                <w:noProof/>
                <w:webHidden/>
              </w:rPr>
              <w:fldChar w:fldCharType="separate"/>
            </w:r>
            <w:r>
              <w:rPr>
                <w:noProof/>
                <w:webHidden/>
              </w:rPr>
              <w:t>10</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11" w:history="1">
            <w:r w:rsidRPr="001C16EE">
              <w:rPr>
                <w:rStyle w:val="Hyperlink"/>
                <w:noProof/>
              </w:rPr>
              <w:t>2.2.9.3.</w:t>
            </w:r>
            <w:r>
              <w:rPr>
                <w:rFonts w:asciiTheme="minorHAnsi" w:eastAsiaTheme="minorEastAsia" w:hAnsiTheme="minorHAnsi" w:cstheme="minorBidi"/>
                <w:noProof/>
                <w:sz w:val="22"/>
                <w:szCs w:val="22"/>
                <w:lang w:eastAsia="es-CR"/>
              </w:rPr>
              <w:tab/>
            </w:r>
            <w:r w:rsidRPr="001C16EE">
              <w:rPr>
                <w:rStyle w:val="Hyperlink"/>
                <w:noProof/>
              </w:rPr>
              <w:t>Umbral de audibilidad</w:t>
            </w:r>
            <w:r>
              <w:rPr>
                <w:noProof/>
                <w:webHidden/>
              </w:rPr>
              <w:tab/>
            </w:r>
            <w:r>
              <w:rPr>
                <w:noProof/>
                <w:webHidden/>
              </w:rPr>
              <w:fldChar w:fldCharType="begin"/>
            </w:r>
            <w:r>
              <w:rPr>
                <w:noProof/>
                <w:webHidden/>
              </w:rPr>
              <w:instrText xml:space="preserve"> PAGEREF _Toc399686711 \h </w:instrText>
            </w:r>
            <w:r>
              <w:rPr>
                <w:noProof/>
                <w:webHidden/>
              </w:rPr>
            </w:r>
            <w:r>
              <w:rPr>
                <w:noProof/>
                <w:webHidden/>
              </w:rPr>
              <w:fldChar w:fldCharType="separate"/>
            </w:r>
            <w:r>
              <w:rPr>
                <w:noProof/>
                <w:webHidden/>
              </w:rPr>
              <w:t>10</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12" w:history="1">
            <w:r w:rsidRPr="001C16EE">
              <w:rPr>
                <w:rStyle w:val="Hyperlink"/>
                <w:noProof/>
              </w:rPr>
              <w:t>2.2.9.4.</w:t>
            </w:r>
            <w:r>
              <w:rPr>
                <w:rFonts w:asciiTheme="minorHAnsi" w:eastAsiaTheme="minorEastAsia" w:hAnsiTheme="minorHAnsi" w:cstheme="minorBidi"/>
                <w:noProof/>
                <w:sz w:val="22"/>
                <w:szCs w:val="22"/>
                <w:lang w:eastAsia="es-CR"/>
              </w:rPr>
              <w:tab/>
            </w:r>
            <w:r w:rsidRPr="001C16EE">
              <w:rPr>
                <w:rStyle w:val="Hyperlink"/>
                <w:noProof/>
              </w:rPr>
              <w:t>Umbrales de frecuencia</w:t>
            </w:r>
            <w:r>
              <w:rPr>
                <w:noProof/>
                <w:webHidden/>
              </w:rPr>
              <w:tab/>
            </w:r>
            <w:r>
              <w:rPr>
                <w:noProof/>
                <w:webHidden/>
              </w:rPr>
              <w:fldChar w:fldCharType="begin"/>
            </w:r>
            <w:r>
              <w:rPr>
                <w:noProof/>
                <w:webHidden/>
              </w:rPr>
              <w:instrText xml:space="preserve"> PAGEREF _Toc399686712 \h </w:instrText>
            </w:r>
            <w:r>
              <w:rPr>
                <w:noProof/>
                <w:webHidden/>
              </w:rPr>
            </w:r>
            <w:r>
              <w:rPr>
                <w:noProof/>
                <w:webHidden/>
              </w:rPr>
              <w:fldChar w:fldCharType="separate"/>
            </w:r>
            <w:r>
              <w:rPr>
                <w:noProof/>
                <w:webHidden/>
              </w:rPr>
              <w:t>10</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13" w:history="1">
            <w:r w:rsidRPr="001C16EE">
              <w:rPr>
                <w:rStyle w:val="Hyperlink"/>
                <w:noProof/>
              </w:rPr>
              <w:t>2.2.9.5.</w:t>
            </w:r>
            <w:r>
              <w:rPr>
                <w:rFonts w:asciiTheme="minorHAnsi" w:eastAsiaTheme="minorEastAsia" w:hAnsiTheme="minorHAnsi" w:cstheme="minorBidi"/>
                <w:noProof/>
                <w:sz w:val="22"/>
                <w:szCs w:val="22"/>
                <w:lang w:eastAsia="es-CR"/>
              </w:rPr>
              <w:tab/>
            </w:r>
            <w:r w:rsidRPr="001C16EE">
              <w:rPr>
                <w:rStyle w:val="Hyperlink"/>
                <w:noProof/>
              </w:rPr>
              <w:t>Umbral del dolor</w:t>
            </w:r>
            <w:r>
              <w:rPr>
                <w:noProof/>
                <w:webHidden/>
              </w:rPr>
              <w:tab/>
            </w:r>
            <w:r>
              <w:rPr>
                <w:noProof/>
                <w:webHidden/>
              </w:rPr>
              <w:fldChar w:fldCharType="begin"/>
            </w:r>
            <w:r>
              <w:rPr>
                <w:noProof/>
                <w:webHidden/>
              </w:rPr>
              <w:instrText xml:space="preserve"> PAGEREF _Toc399686713 \h </w:instrText>
            </w:r>
            <w:r>
              <w:rPr>
                <w:noProof/>
                <w:webHidden/>
              </w:rPr>
            </w:r>
            <w:r>
              <w:rPr>
                <w:noProof/>
                <w:webHidden/>
              </w:rPr>
              <w:fldChar w:fldCharType="separate"/>
            </w:r>
            <w:r>
              <w:rPr>
                <w:noProof/>
                <w:webHidden/>
              </w:rPr>
              <w:t>11</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14" w:history="1">
            <w:r w:rsidRPr="001C16EE">
              <w:rPr>
                <w:rStyle w:val="Hyperlink"/>
                <w:noProof/>
              </w:rPr>
              <w:t>2.2.10.</w:t>
            </w:r>
            <w:r>
              <w:rPr>
                <w:rFonts w:asciiTheme="minorHAnsi" w:eastAsiaTheme="minorEastAsia" w:hAnsiTheme="minorHAnsi" w:cstheme="minorBidi"/>
                <w:noProof/>
                <w:sz w:val="22"/>
                <w:szCs w:val="22"/>
                <w:lang w:eastAsia="es-CR"/>
              </w:rPr>
              <w:tab/>
            </w:r>
            <w:r w:rsidRPr="001C16EE">
              <w:rPr>
                <w:rStyle w:val="Hyperlink"/>
                <w:noProof/>
              </w:rPr>
              <w:t>Efectos nocivos del ruido en la audición</w:t>
            </w:r>
            <w:r>
              <w:rPr>
                <w:noProof/>
                <w:webHidden/>
              </w:rPr>
              <w:tab/>
            </w:r>
            <w:r>
              <w:rPr>
                <w:noProof/>
                <w:webHidden/>
              </w:rPr>
              <w:fldChar w:fldCharType="begin"/>
            </w:r>
            <w:r>
              <w:rPr>
                <w:noProof/>
                <w:webHidden/>
              </w:rPr>
              <w:instrText xml:space="preserve"> PAGEREF _Toc399686714 \h </w:instrText>
            </w:r>
            <w:r>
              <w:rPr>
                <w:noProof/>
                <w:webHidden/>
              </w:rPr>
            </w:r>
            <w:r>
              <w:rPr>
                <w:noProof/>
                <w:webHidden/>
              </w:rPr>
              <w:fldChar w:fldCharType="separate"/>
            </w:r>
            <w:r>
              <w:rPr>
                <w:noProof/>
                <w:webHidden/>
              </w:rPr>
              <w:t>11</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15" w:history="1">
            <w:r w:rsidRPr="001C16EE">
              <w:rPr>
                <w:rStyle w:val="Hyperlink"/>
                <w:noProof/>
              </w:rPr>
              <w:t>2.2.10.1.</w:t>
            </w:r>
            <w:r>
              <w:rPr>
                <w:rFonts w:asciiTheme="minorHAnsi" w:eastAsiaTheme="minorEastAsia" w:hAnsiTheme="minorHAnsi" w:cstheme="minorBidi"/>
                <w:noProof/>
                <w:sz w:val="22"/>
                <w:szCs w:val="22"/>
                <w:lang w:eastAsia="es-CR"/>
              </w:rPr>
              <w:tab/>
            </w:r>
            <w:r w:rsidRPr="001C16EE">
              <w:rPr>
                <w:rStyle w:val="Hyperlink"/>
                <w:noProof/>
              </w:rPr>
              <w:t>Trauma acústico (hipoacusia)</w:t>
            </w:r>
            <w:r>
              <w:rPr>
                <w:noProof/>
                <w:webHidden/>
              </w:rPr>
              <w:tab/>
            </w:r>
            <w:r>
              <w:rPr>
                <w:noProof/>
                <w:webHidden/>
              </w:rPr>
              <w:fldChar w:fldCharType="begin"/>
            </w:r>
            <w:r>
              <w:rPr>
                <w:noProof/>
                <w:webHidden/>
              </w:rPr>
              <w:instrText xml:space="preserve"> PAGEREF _Toc399686715 \h </w:instrText>
            </w:r>
            <w:r>
              <w:rPr>
                <w:noProof/>
                <w:webHidden/>
              </w:rPr>
            </w:r>
            <w:r>
              <w:rPr>
                <w:noProof/>
                <w:webHidden/>
              </w:rPr>
              <w:fldChar w:fldCharType="separate"/>
            </w:r>
            <w:r>
              <w:rPr>
                <w:noProof/>
                <w:webHidden/>
              </w:rPr>
              <w:t>11</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16" w:history="1">
            <w:r w:rsidRPr="001C16EE">
              <w:rPr>
                <w:rStyle w:val="Hyperlink"/>
                <w:noProof/>
              </w:rPr>
              <w:t>2.2.10.2.</w:t>
            </w:r>
            <w:r>
              <w:rPr>
                <w:rFonts w:asciiTheme="minorHAnsi" w:eastAsiaTheme="minorEastAsia" w:hAnsiTheme="minorHAnsi" w:cstheme="minorBidi"/>
                <w:noProof/>
                <w:sz w:val="22"/>
                <w:szCs w:val="22"/>
                <w:lang w:eastAsia="es-CR"/>
              </w:rPr>
              <w:tab/>
            </w:r>
            <w:r w:rsidRPr="001C16EE">
              <w:rPr>
                <w:rStyle w:val="Hyperlink"/>
                <w:noProof/>
              </w:rPr>
              <w:t>Acúfenos</w:t>
            </w:r>
            <w:r>
              <w:rPr>
                <w:noProof/>
                <w:webHidden/>
              </w:rPr>
              <w:tab/>
            </w:r>
            <w:r>
              <w:rPr>
                <w:noProof/>
                <w:webHidden/>
              </w:rPr>
              <w:fldChar w:fldCharType="begin"/>
            </w:r>
            <w:r>
              <w:rPr>
                <w:noProof/>
                <w:webHidden/>
              </w:rPr>
              <w:instrText xml:space="preserve"> PAGEREF _Toc399686716 \h </w:instrText>
            </w:r>
            <w:r>
              <w:rPr>
                <w:noProof/>
                <w:webHidden/>
              </w:rPr>
            </w:r>
            <w:r>
              <w:rPr>
                <w:noProof/>
                <w:webHidden/>
              </w:rPr>
              <w:fldChar w:fldCharType="separate"/>
            </w:r>
            <w:r>
              <w:rPr>
                <w:noProof/>
                <w:webHidden/>
              </w:rPr>
              <w:t>11</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17" w:history="1">
            <w:r w:rsidRPr="001C16EE">
              <w:rPr>
                <w:rStyle w:val="Hyperlink"/>
                <w:noProof/>
              </w:rPr>
              <w:t>2.2.10.3.</w:t>
            </w:r>
            <w:r>
              <w:rPr>
                <w:rFonts w:asciiTheme="minorHAnsi" w:eastAsiaTheme="minorEastAsia" w:hAnsiTheme="minorHAnsi" w:cstheme="minorBidi"/>
                <w:noProof/>
                <w:sz w:val="22"/>
                <w:szCs w:val="22"/>
                <w:lang w:eastAsia="es-CR"/>
              </w:rPr>
              <w:tab/>
            </w:r>
            <w:r w:rsidRPr="001C16EE">
              <w:rPr>
                <w:rStyle w:val="Hyperlink"/>
                <w:noProof/>
              </w:rPr>
              <w:t>Desplazamiento temporal de la audición – TTS</w:t>
            </w:r>
            <w:r>
              <w:rPr>
                <w:noProof/>
                <w:webHidden/>
              </w:rPr>
              <w:tab/>
            </w:r>
            <w:r>
              <w:rPr>
                <w:noProof/>
                <w:webHidden/>
              </w:rPr>
              <w:fldChar w:fldCharType="begin"/>
            </w:r>
            <w:r>
              <w:rPr>
                <w:noProof/>
                <w:webHidden/>
              </w:rPr>
              <w:instrText xml:space="preserve"> PAGEREF _Toc399686717 \h </w:instrText>
            </w:r>
            <w:r>
              <w:rPr>
                <w:noProof/>
                <w:webHidden/>
              </w:rPr>
            </w:r>
            <w:r>
              <w:rPr>
                <w:noProof/>
                <w:webHidden/>
              </w:rPr>
              <w:fldChar w:fldCharType="separate"/>
            </w:r>
            <w:r>
              <w:rPr>
                <w:noProof/>
                <w:webHidden/>
              </w:rPr>
              <w:t>11</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18" w:history="1">
            <w:r w:rsidRPr="001C16EE">
              <w:rPr>
                <w:rStyle w:val="Hyperlink"/>
                <w:noProof/>
              </w:rPr>
              <w:t>2.2.10.4.</w:t>
            </w:r>
            <w:r>
              <w:rPr>
                <w:rFonts w:asciiTheme="minorHAnsi" w:eastAsiaTheme="minorEastAsia" w:hAnsiTheme="minorHAnsi" w:cstheme="minorBidi"/>
                <w:noProof/>
                <w:sz w:val="22"/>
                <w:szCs w:val="22"/>
                <w:lang w:eastAsia="es-CR"/>
              </w:rPr>
              <w:tab/>
            </w:r>
            <w:r w:rsidRPr="001C16EE">
              <w:rPr>
                <w:rStyle w:val="Hyperlink"/>
                <w:noProof/>
              </w:rPr>
              <w:t>Análisis</w:t>
            </w:r>
            <w:r>
              <w:rPr>
                <w:noProof/>
                <w:webHidden/>
              </w:rPr>
              <w:tab/>
            </w:r>
            <w:r>
              <w:rPr>
                <w:noProof/>
                <w:webHidden/>
              </w:rPr>
              <w:fldChar w:fldCharType="begin"/>
            </w:r>
            <w:r>
              <w:rPr>
                <w:noProof/>
                <w:webHidden/>
              </w:rPr>
              <w:instrText xml:space="preserve"> PAGEREF _Toc399686718 \h </w:instrText>
            </w:r>
            <w:r>
              <w:rPr>
                <w:noProof/>
                <w:webHidden/>
              </w:rPr>
            </w:r>
            <w:r>
              <w:rPr>
                <w:noProof/>
                <w:webHidden/>
              </w:rPr>
              <w:fldChar w:fldCharType="separate"/>
            </w:r>
            <w:r>
              <w:rPr>
                <w:noProof/>
                <w:webHidden/>
              </w:rPr>
              <w:t>12</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19" w:history="1">
            <w:r w:rsidRPr="001C16EE">
              <w:rPr>
                <w:rStyle w:val="Hyperlink"/>
                <w:noProof/>
              </w:rPr>
              <w:t>2.2.11.</w:t>
            </w:r>
            <w:r>
              <w:rPr>
                <w:rFonts w:asciiTheme="minorHAnsi" w:eastAsiaTheme="minorEastAsia" w:hAnsiTheme="minorHAnsi" w:cstheme="minorBidi"/>
                <w:noProof/>
                <w:sz w:val="22"/>
                <w:szCs w:val="22"/>
                <w:lang w:eastAsia="es-CR"/>
              </w:rPr>
              <w:tab/>
            </w:r>
            <w:r w:rsidRPr="001C16EE">
              <w:rPr>
                <w:rStyle w:val="Hyperlink"/>
                <w:noProof/>
              </w:rPr>
              <w:t>Audiometría</w:t>
            </w:r>
            <w:r>
              <w:rPr>
                <w:noProof/>
                <w:webHidden/>
              </w:rPr>
              <w:tab/>
            </w:r>
            <w:r>
              <w:rPr>
                <w:noProof/>
                <w:webHidden/>
              </w:rPr>
              <w:fldChar w:fldCharType="begin"/>
            </w:r>
            <w:r>
              <w:rPr>
                <w:noProof/>
                <w:webHidden/>
              </w:rPr>
              <w:instrText xml:space="preserve"> PAGEREF _Toc399686719 \h </w:instrText>
            </w:r>
            <w:r>
              <w:rPr>
                <w:noProof/>
                <w:webHidden/>
              </w:rPr>
            </w:r>
            <w:r>
              <w:rPr>
                <w:noProof/>
                <w:webHidden/>
              </w:rPr>
              <w:fldChar w:fldCharType="separate"/>
            </w:r>
            <w:r>
              <w:rPr>
                <w:noProof/>
                <w:webHidden/>
              </w:rPr>
              <w:t>12</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20" w:history="1">
            <w:r w:rsidRPr="001C16EE">
              <w:rPr>
                <w:rStyle w:val="Hyperlink"/>
                <w:noProof/>
              </w:rPr>
              <w:t>2.2.11.1.</w:t>
            </w:r>
            <w:r>
              <w:rPr>
                <w:rFonts w:asciiTheme="minorHAnsi" w:eastAsiaTheme="minorEastAsia" w:hAnsiTheme="minorHAnsi" w:cstheme="minorBidi"/>
                <w:noProof/>
                <w:sz w:val="22"/>
                <w:szCs w:val="22"/>
                <w:lang w:eastAsia="es-CR"/>
              </w:rPr>
              <w:tab/>
            </w:r>
            <w:r w:rsidRPr="001C16EE">
              <w:rPr>
                <w:rStyle w:val="Hyperlink"/>
                <w:noProof/>
              </w:rPr>
              <w:t>Audiometría tonal</w:t>
            </w:r>
            <w:r>
              <w:rPr>
                <w:noProof/>
                <w:webHidden/>
              </w:rPr>
              <w:tab/>
            </w:r>
            <w:r>
              <w:rPr>
                <w:noProof/>
                <w:webHidden/>
              </w:rPr>
              <w:fldChar w:fldCharType="begin"/>
            </w:r>
            <w:r>
              <w:rPr>
                <w:noProof/>
                <w:webHidden/>
              </w:rPr>
              <w:instrText xml:space="preserve"> PAGEREF _Toc399686720 \h </w:instrText>
            </w:r>
            <w:r>
              <w:rPr>
                <w:noProof/>
                <w:webHidden/>
              </w:rPr>
            </w:r>
            <w:r>
              <w:rPr>
                <w:noProof/>
                <w:webHidden/>
              </w:rPr>
              <w:fldChar w:fldCharType="separate"/>
            </w:r>
            <w:r>
              <w:rPr>
                <w:noProof/>
                <w:webHidden/>
              </w:rPr>
              <w:t>13</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21" w:history="1">
            <w:r w:rsidRPr="001C16EE">
              <w:rPr>
                <w:rStyle w:val="Hyperlink"/>
                <w:noProof/>
              </w:rPr>
              <w:t>2.2.11.2.</w:t>
            </w:r>
            <w:r>
              <w:rPr>
                <w:rFonts w:asciiTheme="minorHAnsi" w:eastAsiaTheme="minorEastAsia" w:hAnsiTheme="minorHAnsi" w:cstheme="minorBidi"/>
                <w:noProof/>
                <w:sz w:val="22"/>
                <w:szCs w:val="22"/>
                <w:lang w:eastAsia="es-CR"/>
              </w:rPr>
              <w:tab/>
            </w:r>
            <w:r w:rsidRPr="001C16EE">
              <w:rPr>
                <w:rStyle w:val="Hyperlink"/>
                <w:noProof/>
              </w:rPr>
              <w:t>Logoaudiometría o audiometría vocal</w:t>
            </w:r>
            <w:r>
              <w:rPr>
                <w:noProof/>
                <w:webHidden/>
              </w:rPr>
              <w:tab/>
            </w:r>
            <w:r>
              <w:rPr>
                <w:noProof/>
                <w:webHidden/>
              </w:rPr>
              <w:fldChar w:fldCharType="begin"/>
            </w:r>
            <w:r>
              <w:rPr>
                <w:noProof/>
                <w:webHidden/>
              </w:rPr>
              <w:instrText xml:space="preserve"> PAGEREF _Toc399686721 \h </w:instrText>
            </w:r>
            <w:r>
              <w:rPr>
                <w:noProof/>
                <w:webHidden/>
              </w:rPr>
            </w:r>
            <w:r>
              <w:rPr>
                <w:noProof/>
                <w:webHidden/>
              </w:rPr>
              <w:fldChar w:fldCharType="separate"/>
            </w:r>
            <w:r>
              <w:rPr>
                <w:noProof/>
                <w:webHidden/>
              </w:rPr>
              <w:t>13</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22" w:history="1">
            <w:r w:rsidRPr="001C16EE">
              <w:rPr>
                <w:rStyle w:val="Hyperlink"/>
                <w:noProof/>
              </w:rPr>
              <w:t>2.2.12.</w:t>
            </w:r>
            <w:r>
              <w:rPr>
                <w:rFonts w:asciiTheme="minorHAnsi" w:eastAsiaTheme="minorEastAsia" w:hAnsiTheme="minorHAnsi" w:cstheme="minorBidi"/>
                <w:noProof/>
                <w:sz w:val="22"/>
                <w:szCs w:val="22"/>
                <w:lang w:eastAsia="es-CR"/>
              </w:rPr>
              <w:tab/>
            </w:r>
            <w:r w:rsidRPr="001C16EE">
              <w:rPr>
                <w:rStyle w:val="Hyperlink"/>
                <w:noProof/>
              </w:rPr>
              <w:t>Audiómetro</w:t>
            </w:r>
            <w:r>
              <w:rPr>
                <w:noProof/>
                <w:webHidden/>
              </w:rPr>
              <w:tab/>
            </w:r>
            <w:r>
              <w:rPr>
                <w:noProof/>
                <w:webHidden/>
              </w:rPr>
              <w:fldChar w:fldCharType="begin"/>
            </w:r>
            <w:r>
              <w:rPr>
                <w:noProof/>
                <w:webHidden/>
              </w:rPr>
              <w:instrText xml:space="preserve"> PAGEREF _Toc399686722 \h </w:instrText>
            </w:r>
            <w:r>
              <w:rPr>
                <w:noProof/>
                <w:webHidden/>
              </w:rPr>
            </w:r>
            <w:r>
              <w:rPr>
                <w:noProof/>
                <w:webHidden/>
              </w:rPr>
              <w:fldChar w:fldCharType="separate"/>
            </w:r>
            <w:r>
              <w:rPr>
                <w:noProof/>
                <w:webHidden/>
              </w:rPr>
              <w:t>13</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23" w:history="1">
            <w:r w:rsidRPr="001C16EE">
              <w:rPr>
                <w:rStyle w:val="Hyperlink"/>
                <w:noProof/>
              </w:rPr>
              <w:t>2.2.13.</w:t>
            </w:r>
            <w:r>
              <w:rPr>
                <w:rFonts w:asciiTheme="minorHAnsi" w:eastAsiaTheme="minorEastAsia" w:hAnsiTheme="minorHAnsi" w:cstheme="minorBidi"/>
                <w:noProof/>
                <w:sz w:val="22"/>
                <w:szCs w:val="22"/>
                <w:lang w:eastAsia="es-CR"/>
              </w:rPr>
              <w:tab/>
            </w:r>
            <w:r w:rsidRPr="001C16EE">
              <w:rPr>
                <w:rStyle w:val="Hyperlink"/>
                <w:noProof/>
              </w:rPr>
              <w:t>Audiograma o test auditivo</w:t>
            </w:r>
            <w:r>
              <w:rPr>
                <w:noProof/>
                <w:webHidden/>
              </w:rPr>
              <w:tab/>
            </w:r>
            <w:r>
              <w:rPr>
                <w:noProof/>
                <w:webHidden/>
              </w:rPr>
              <w:fldChar w:fldCharType="begin"/>
            </w:r>
            <w:r>
              <w:rPr>
                <w:noProof/>
                <w:webHidden/>
              </w:rPr>
              <w:instrText xml:space="preserve"> PAGEREF _Toc399686723 \h </w:instrText>
            </w:r>
            <w:r>
              <w:rPr>
                <w:noProof/>
                <w:webHidden/>
              </w:rPr>
            </w:r>
            <w:r>
              <w:rPr>
                <w:noProof/>
                <w:webHidden/>
              </w:rPr>
              <w:fldChar w:fldCharType="separate"/>
            </w:r>
            <w:r>
              <w:rPr>
                <w:noProof/>
                <w:webHidden/>
              </w:rPr>
              <w:t>14</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24" w:history="1">
            <w:r w:rsidRPr="001C16EE">
              <w:rPr>
                <w:rStyle w:val="Hyperlink"/>
                <w:noProof/>
              </w:rPr>
              <w:t>2.2.14.</w:t>
            </w:r>
            <w:r>
              <w:rPr>
                <w:rFonts w:asciiTheme="minorHAnsi" w:eastAsiaTheme="minorEastAsia" w:hAnsiTheme="minorHAnsi" w:cstheme="minorBidi"/>
                <w:noProof/>
                <w:sz w:val="22"/>
                <w:szCs w:val="22"/>
                <w:lang w:eastAsia="es-CR"/>
              </w:rPr>
              <w:tab/>
            </w:r>
            <w:r w:rsidRPr="001C16EE">
              <w:rPr>
                <w:rStyle w:val="Hyperlink"/>
                <w:noProof/>
              </w:rPr>
              <w:t>Los auriculares</w:t>
            </w:r>
            <w:r>
              <w:rPr>
                <w:noProof/>
                <w:webHidden/>
              </w:rPr>
              <w:tab/>
            </w:r>
            <w:r>
              <w:rPr>
                <w:noProof/>
                <w:webHidden/>
              </w:rPr>
              <w:fldChar w:fldCharType="begin"/>
            </w:r>
            <w:r>
              <w:rPr>
                <w:noProof/>
                <w:webHidden/>
              </w:rPr>
              <w:instrText xml:space="preserve"> PAGEREF _Toc399686724 \h </w:instrText>
            </w:r>
            <w:r>
              <w:rPr>
                <w:noProof/>
                <w:webHidden/>
              </w:rPr>
            </w:r>
            <w:r>
              <w:rPr>
                <w:noProof/>
                <w:webHidden/>
              </w:rPr>
              <w:fldChar w:fldCharType="separate"/>
            </w:r>
            <w:r>
              <w:rPr>
                <w:noProof/>
                <w:webHidden/>
              </w:rPr>
              <w:t>15</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25" w:history="1">
            <w:r w:rsidRPr="001C16EE">
              <w:rPr>
                <w:rStyle w:val="Hyperlink"/>
                <w:noProof/>
              </w:rPr>
              <w:t>2.2.15.</w:t>
            </w:r>
            <w:r>
              <w:rPr>
                <w:rFonts w:asciiTheme="minorHAnsi" w:eastAsiaTheme="minorEastAsia" w:hAnsiTheme="minorHAnsi" w:cstheme="minorBidi"/>
                <w:noProof/>
                <w:sz w:val="22"/>
                <w:szCs w:val="22"/>
                <w:lang w:eastAsia="es-CR"/>
              </w:rPr>
              <w:tab/>
            </w:r>
            <w:r w:rsidRPr="001C16EE">
              <w:rPr>
                <w:rStyle w:val="Hyperlink"/>
                <w:noProof/>
              </w:rPr>
              <w:t>Las generalidades de audífonos</w:t>
            </w:r>
            <w:r>
              <w:rPr>
                <w:noProof/>
                <w:webHidden/>
              </w:rPr>
              <w:tab/>
            </w:r>
            <w:r>
              <w:rPr>
                <w:noProof/>
                <w:webHidden/>
              </w:rPr>
              <w:fldChar w:fldCharType="begin"/>
            </w:r>
            <w:r>
              <w:rPr>
                <w:noProof/>
                <w:webHidden/>
              </w:rPr>
              <w:instrText xml:space="preserve"> PAGEREF _Toc399686725 \h </w:instrText>
            </w:r>
            <w:r>
              <w:rPr>
                <w:noProof/>
                <w:webHidden/>
              </w:rPr>
            </w:r>
            <w:r>
              <w:rPr>
                <w:noProof/>
                <w:webHidden/>
              </w:rPr>
              <w:fldChar w:fldCharType="separate"/>
            </w:r>
            <w:r>
              <w:rPr>
                <w:noProof/>
                <w:webHidden/>
              </w:rPr>
              <w:t>15</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26" w:history="1">
            <w:r w:rsidRPr="001C16EE">
              <w:rPr>
                <w:rStyle w:val="Hyperlink"/>
                <w:rFonts w:eastAsia="Calibri"/>
                <w:noProof/>
                <w:lang w:eastAsia="es-CR"/>
              </w:rPr>
              <w:t>2.2.15.1.</w:t>
            </w:r>
            <w:r>
              <w:rPr>
                <w:rFonts w:asciiTheme="minorHAnsi" w:eastAsiaTheme="minorEastAsia" w:hAnsiTheme="minorHAnsi" w:cstheme="minorBidi"/>
                <w:noProof/>
                <w:sz w:val="22"/>
                <w:szCs w:val="22"/>
                <w:lang w:eastAsia="es-CR"/>
              </w:rPr>
              <w:tab/>
            </w:r>
            <w:r w:rsidRPr="001C16EE">
              <w:rPr>
                <w:rStyle w:val="Hyperlink"/>
                <w:noProof/>
              </w:rPr>
              <w:t>Diseños</w:t>
            </w:r>
            <w:r>
              <w:rPr>
                <w:noProof/>
                <w:webHidden/>
              </w:rPr>
              <w:tab/>
            </w:r>
            <w:r>
              <w:rPr>
                <w:noProof/>
                <w:webHidden/>
              </w:rPr>
              <w:fldChar w:fldCharType="begin"/>
            </w:r>
            <w:r>
              <w:rPr>
                <w:noProof/>
                <w:webHidden/>
              </w:rPr>
              <w:instrText xml:space="preserve"> PAGEREF _Toc399686726 \h </w:instrText>
            </w:r>
            <w:r>
              <w:rPr>
                <w:noProof/>
                <w:webHidden/>
              </w:rPr>
            </w:r>
            <w:r>
              <w:rPr>
                <w:noProof/>
                <w:webHidden/>
              </w:rPr>
              <w:fldChar w:fldCharType="separate"/>
            </w:r>
            <w:r>
              <w:rPr>
                <w:noProof/>
                <w:webHidden/>
              </w:rPr>
              <w:t>15</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27" w:history="1">
            <w:r w:rsidRPr="001C16EE">
              <w:rPr>
                <w:rStyle w:val="Hyperlink"/>
                <w:noProof/>
              </w:rPr>
              <w:t>2.2.15.2.</w:t>
            </w:r>
            <w:r>
              <w:rPr>
                <w:rFonts w:asciiTheme="minorHAnsi" w:eastAsiaTheme="minorEastAsia" w:hAnsiTheme="minorHAnsi" w:cstheme="minorBidi"/>
                <w:noProof/>
                <w:sz w:val="22"/>
                <w:szCs w:val="22"/>
                <w:lang w:eastAsia="es-CR"/>
              </w:rPr>
              <w:tab/>
            </w:r>
            <w:r w:rsidRPr="001C16EE">
              <w:rPr>
                <w:rStyle w:val="Hyperlink"/>
                <w:noProof/>
              </w:rPr>
              <w:t>Características técnicas</w:t>
            </w:r>
            <w:r>
              <w:rPr>
                <w:noProof/>
                <w:webHidden/>
              </w:rPr>
              <w:tab/>
            </w:r>
            <w:r>
              <w:rPr>
                <w:noProof/>
                <w:webHidden/>
              </w:rPr>
              <w:fldChar w:fldCharType="begin"/>
            </w:r>
            <w:r>
              <w:rPr>
                <w:noProof/>
                <w:webHidden/>
              </w:rPr>
              <w:instrText xml:space="preserve"> PAGEREF _Toc399686727 \h </w:instrText>
            </w:r>
            <w:r>
              <w:rPr>
                <w:noProof/>
                <w:webHidden/>
              </w:rPr>
            </w:r>
            <w:r>
              <w:rPr>
                <w:noProof/>
                <w:webHidden/>
              </w:rPr>
              <w:fldChar w:fldCharType="separate"/>
            </w:r>
            <w:r>
              <w:rPr>
                <w:noProof/>
                <w:webHidden/>
              </w:rPr>
              <w:t>16</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28" w:history="1">
            <w:r w:rsidRPr="001C16EE">
              <w:rPr>
                <w:rStyle w:val="Hyperlink"/>
                <w:noProof/>
              </w:rPr>
              <w:t>2.2.16.</w:t>
            </w:r>
            <w:r>
              <w:rPr>
                <w:rFonts w:asciiTheme="minorHAnsi" w:eastAsiaTheme="minorEastAsia" w:hAnsiTheme="minorHAnsi" w:cstheme="minorBidi"/>
                <w:noProof/>
                <w:sz w:val="22"/>
                <w:szCs w:val="22"/>
                <w:lang w:eastAsia="es-CR"/>
              </w:rPr>
              <w:tab/>
            </w:r>
            <w:r w:rsidRPr="001C16EE">
              <w:rPr>
                <w:rStyle w:val="Hyperlink"/>
                <w:noProof/>
              </w:rPr>
              <w:t>Sistema operativo móvil o SO móvil</w:t>
            </w:r>
            <w:r>
              <w:rPr>
                <w:noProof/>
                <w:webHidden/>
              </w:rPr>
              <w:tab/>
            </w:r>
            <w:r>
              <w:rPr>
                <w:noProof/>
                <w:webHidden/>
              </w:rPr>
              <w:fldChar w:fldCharType="begin"/>
            </w:r>
            <w:r>
              <w:rPr>
                <w:noProof/>
                <w:webHidden/>
              </w:rPr>
              <w:instrText xml:space="preserve"> PAGEREF _Toc399686728 \h </w:instrText>
            </w:r>
            <w:r>
              <w:rPr>
                <w:noProof/>
                <w:webHidden/>
              </w:rPr>
            </w:r>
            <w:r>
              <w:rPr>
                <w:noProof/>
                <w:webHidden/>
              </w:rPr>
              <w:fldChar w:fldCharType="separate"/>
            </w:r>
            <w:r>
              <w:rPr>
                <w:noProof/>
                <w:webHidden/>
              </w:rPr>
              <w:t>17</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29" w:history="1">
            <w:r w:rsidRPr="001C16EE">
              <w:rPr>
                <w:rStyle w:val="Hyperlink"/>
                <w:noProof/>
              </w:rPr>
              <w:t>2.2.16.1.</w:t>
            </w:r>
            <w:r>
              <w:rPr>
                <w:rFonts w:asciiTheme="minorHAnsi" w:eastAsiaTheme="minorEastAsia" w:hAnsiTheme="minorHAnsi" w:cstheme="minorBidi"/>
                <w:noProof/>
                <w:sz w:val="22"/>
                <w:szCs w:val="22"/>
                <w:lang w:eastAsia="es-CR"/>
              </w:rPr>
              <w:tab/>
            </w:r>
            <w:r w:rsidRPr="001C16EE">
              <w:rPr>
                <w:rStyle w:val="Hyperlink"/>
                <w:noProof/>
              </w:rPr>
              <w:t>Middleware</w:t>
            </w:r>
            <w:r>
              <w:rPr>
                <w:noProof/>
                <w:webHidden/>
              </w:rPr>
              <w:tab/>
            </w:r>
            <w:r>
              <w:rPr>
                <w:noProof/>
                <w:webHidden/>
              </w:rPr>
              <w:fldChar w:fldCharType="begin"/>
            </w:r>
            <w:r>
              <w:rPr>
                <w:noProof/>
                <w:webHidden/>
              </w:rPr>
              <w:instrText xml:space="preserve"> PAGEREF _Toc399686729 \h </w:instrText>
            </w:r>
            <w:r>
              <w:rPr>
                <w:noProof/>
                <w:webHidden/>
              </w:rPr>
            </w:r>
            <w:r>
              <w:rPr>
                <w:noProof/>
                <w:webHidden/>
              </w:rPr>
              <w:fldChar w:fldCharType="separate"/>
            </w:r>
            <w:r>
              <w:rPr>
                <w:noProof/>
                <w:webHidden/>
              </w:rPr>
              <w:t>17</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30" w:history="1">
            <w:r w:rsidRPr="001C16EE">
              <w:rPr>
                <w:rStyle w:val="Hyperlink"/>
                <w:noProof/>
              </w:rPr>
              <w:t>2.2.16.2.</w:t>
            </w:r>
            <w:r>
              <w:rPr>
                <w:rFonts w:asciiTheme="minorHAnsi" w:eastAsiaTheme="minorEastAsia" w:hAnsiTheme="minorHAnsi" w:cstheme="minorBidi"/>
                <w:noProof/>
                <w:sz w:val="22"/>
                <w:szCs w:val="22"/>
                <w:lang w:eastAsia="es-CR"/>
              </w:rPr>
              <w:tab/>
            </w:r>
            <w:r w:rsidRPr="001C16EE">
              <w:rPr>
                <w:rStyle w:val="Hyperlink"/>
                <w:noProof/>
              </w:rPr>
              <w:t>Sistemas operativos móviles más conocidos</w:t>
            </w:r>
            <w:r>
              <w:rPr>
                <w:noProof/>
                <w:webHidden/>
              </w:rPr>
              <w:tab/>
            </w:r>
            <w:r>
              <w:rPr>
                <w:noProof/>
                <w:webHidden/>
              </w:rPr>
              <w:fldChar w:fldCharType="begin"/>
            </w:r>
            <w:r>
              <w:rPr>
                <w:noProof/>
                <w:webHidden/>
              </w:rPr>
              <w:instrText xml:space="preserve"> PAGEREF _Toc399686730 \h </w:instrText>
            </w:r>
            <w:r>
              <w:rPr>
                <w:noProof/>
                <w:webHidden/>
              </w:rPr>
            </w:r>
            <w:r>
              <w:rPr>
                <w:noProof/>
                <w:webHidden/>
              </w:rPr>
              <w:fldChar w:fldCharType="separate"/>
            </w:r>
            <w:r>
              <w:rPr>
                <w:noProof/>
                <w:webHidden/>
              </w:rPr>
              <w:t>17</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31" w:history="1">
            <w:r w:rsidRPr="001C16EE">
              <w:rPr>
                <w:rStyle w:val="Hyperlink"/>
                <w:noProof/>
              </w:rPr>
              <w:t>2.2.16.1.</w:t>
            </w:r>
            <w:r>
              <w:rPr>
                <w:rFonts w:asciiTheme="minorHAnsi" w:eastAsiaTheme="minorEastAsia" w:hAnsiTheme="minorHAnsi" w:cstheme="minorBidi"/>
                <w:noProof/>
                <w:sz w:val="22"/>
                <w:szCs w:val="22"/>
                <w:lang w:eastAsia="es-CR"/>
              </w:rPr>
              <w:tab/>
            </w:r>
            <w:r w:rsidRPr="001C16EE">
              <w:rPr>
                <w:rStyle w:val="Hyperlink"/>
                <w:noProof/>
              </w:rPr>
              <w:t>Teléfono inteligente</w:t>
            </w:r>
            <w:r>
              <w:rPr>
                <w:noProof/>
                <w:webHidden/>
              </w:rPr>
              <w:tab/>
            </w:r>
            <w:r>
              <w:rPr>
                <w:noProof/>
                <w:webHidden/>
              </w:rPr>
              <w:fldChar w:fldCharType="begin"/>
            </w:r>
            <w:r>
              <w:rPr>
                <w:noProof/>
                <w:webHidden/>
              </w:rPr>
              <w:instrText xml:space="preserve"> PAGEREF _Toc399686731 \h </w:instrText>
            </w:r>
            <w:r>
              <w:rPr>
                <w:noProof/>
                <w:webHidden/>
              </w:rPr>
            </w:r>
            <w:r>
              <w:rPr>
                <w:noProof/>
                <w:webHidden/>
              </w:rPr>
              <w:fldChar w:fldCharType="separate"/>
            </w:r>
            <w:r>
              <w:rPr>
                <w:noProof/>
                <w:webHidden/>
              </w:rPr>
              <w:t>19</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732" w:history="1">
            <w:r w:rsidRPr="001C16EE">
              <w:rPr>
                <w:rStyle w:val="Hyperlink"/>
                <w:noProof/>
              </w:rPr>
              <w:t>2.3.</w:t>
            </w:r>
            <w:r>
              <w:rPr>
                <w:rFonts w:asciiTheme="minorHAnsi" w:eastAsiaTheme="minorEastAsia" w:hAnsiTheme="minorHAnsi" w:cstheme="minorBidi"/>
                <w:noProof/>
                <w:sz w:val="22"/>
                <w:szCs w:val="22"/>
                <w:lang w:eastAsia="es-CR"/>
              </w:rPr>
              <w:tab/>
            </w:r>
            <w:r w:rsidRPr="001C16EE">
              <w:rPr>
                <w:rStyle w:val="Hyperlink"/>
                <w:noProof/>
              </w:rPr>
              <w:t>Marco Metodológico</w:t>
            </w:r>
            <w:r>
              <w:rPr>
                <w:noProof/>
                <w:webHidden/>
              </w:rPr>
              <w:tab/>
            </w:r>
            <w:r>
              <w:rPr>
                <w:noProof/>
                <w:webHidden/>
              </w:rPr>
              <w:fldChar w:fldCharType="begin"/>
            </w:r>
            <w:r>
              <w:rPr>
                <w:noProof/>
                <w:webHidden/>
              </w:rPr>
              <w:instrText xml:space="preserve"> PAGEREF _Toc399686732 \h </w:instrText>
            </w:r>
            <w:r>
              <w:rPr>
                <w:noProof/>
                <w:webHidden/>
              </w:rPr>
            </w:r>
            <w:r>
              <w:rPr>
                <w:noProof/>
                <w:webHidden/>
              </w:rPr>
              <w:fldChar w:fldCharType="separate"/>
            </w:r>
            <w:r>
              <w:rPr>
                <w:noProof/>
                <w:webHidden/>
              </w:rPr>
              <w:t>19</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33" w:history="1">
            <w:r w:rsidRPr="001C16EE">
              <w:rPr>
                <w:rStyle w:val="Hyperlink"/>
                <w:noProof/>
              </w:rPr>
              <w:t>2.3.1.</w:t>
            </w:r>
            <w:r>
              <w:rPr>
                <w:rFonts w:asciiTheme="minorHAnsi" w:eastAsiaTheme="minorEastAsia" w:hAnsiTheme="minorHAnsi" w:cstheme="minorBidi"/>
                <w:noProof/>
                <w:sz w:val="22"/>
                <w:szCs w:val="22"/>
                <w:lang w:eastAsia="es-CR"/>
              </w:rPr>
              <w:tab/>
            </w:r>
            <w:r w:rsidRPr="001C16EE">
              <w:rPr>
                <w:rStyle w:val="Hyperlink"/>
                <w:noProof/>
              </w:rPr>
              <w:t>Metodología ágil para el desarrollo de software móvil</w:t>
            </w:r>
            <w:r>
              <w:rPr>
                <w:noProof/>
                <w:webHidden/>
              </w:rPr>
              <w:tab/>
            </w:r>
            <w:r>
              <w:rPr>
                <w:noProof/>
                <w:webHidden/>
              </w:rPr>
              <w:fldChar w:fldCharType="begin"/>
            </w:r>
            <w:r>
              <w:rPr>
                <w:noProof/>
                <w:webHidden/>
              </w:rPr>
              <w:instrText xml:space="preserve"> PAGEREF _Toc399686733 \h </w:instrText>
            </w:r>
            <w:r>
              <w:rPr>
                <w:noProof/>
                <w:webHidden/>
              </w:rPr>
            </w:r>
            <w:r>
              <w:rPr>
                <w:noProof/>
                <w:webHidden/>
              </w:rPr>
              <w:fldChar w:fldCharType="separate"/>
            </w:r>
            <w:r>
              <w:rPr>
                <w:noProof/>
                <w:webHidden/>
              </w:rPr>
              <w:t>19</w:t>
            </w:r>
            <w:r>
              <w:rPr>
                <w:noProof/>
                <w:webHidden/>
              </w:rPr>
              <w:fldChar w:fldCharType="end"/>
            </w:r>
          </w:hyperlink>
        </w:p>
        <w:p w:rsidR="002B2551" w:rsidRDefault="002B2551">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9686734" w:history="1">
            <w:r w:rsidRPr="001C16EE">
              <w:rPr>
                <w:rStyle w:val="Hyperlink"/>
                <w:noProof/>
              </w:rPr>
              <w:t>3.</w:t>
            </w:r>
            <w:r>
              <w:rPr>
                <w:rFonts w:asciiTheme="minorHAnsi" w:eastAsiaTheme="minorEastAsia" w:hAnsiTheme="minorHAnsi" w:cstheme="minorBidi"/>
                <w:noProof/>
                <w:sz w:val="22"/>
                <w:szCs w:val="22"/>
                <w:lang w:eastAsia="es-CR"/>
              </w:rPr>
              <w:tab/>
            </w:r>
            <w:r w:rsidRPr="001C16EE">
              <w:rPr>
                <w:rStyle w:val="Hyperlink"/>
                <w:noProof/>
              </w:rPr>
              <w:t>CAPÍTULO III – Procedimiento metodológico</w:t>
            </w:r>
            <w:r>
              <w:rPr>
                <w:noProof/>
                <w:webHidden/>
              </w:rPr>
              <w:tab/>
            </w:r>
            <w:r>
              <w:rPr>
                <w:noProof/>
                <w:webHidden/>
              </w:rPr>
              <w:fldChar w:fldCharType="begin"/>
            </w:r>
            <w:r>
              <w:rPr>
                <w:noProof/>
                <w:webHidden/>
              </w:rPr>
              <w:instrText xml:space="preserve"> PAGEREF _Toc399686734 \h </w:instrText>
            </w:r>
            <w:r>
              <w:rPr>
                <w:noProof/>
                <w:webHidden/>
              </w:rPr>
            </w:r>
            <w:r>
              <w:rPr>
                <w:noProof/>
                <w:webHidden/>
              </w:rPr>
              <w:fldChar w:fldCharType="separate"/>
            </w:r>
            <w:r>
              <w:rPr>
                <w:noProof/>
                <w:webHidden/>
              </w:rPr>
              <w:t>23</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735" w:history="1">
            <w:r w:rsidRPr="001C16EE">
              <w:rPr>
                <w:rStyle w:val="Hyperlink"/>
                <w:noProof/>
              </w:rPr>
              <w:t>3.1.</w:t>
            </w:r>
            <w:r>
              <w:rPr>
                <w:rFonts w:asciiTheme="minorHAnsi" w:eastAsiaTheme="minorEastAsia" w:hAnsiTheme="minorHAnsi" w:cstheme="minorBidi"/>
                <w:noProof/>
                <w:sz w:val="22"/>
                <w:szCs w:val="22"/>
                <w:lang w:eastAsia="es-CR"/>
              </w:rPr>
              <w:tab/>
            </w:r>
            <w:r w:rsidRPr="001C16EE">
              <w:rPr>
                <w:rStyle w:val="Hyperlink"/>
                <w:noProof/>
              </w:rPr>
              <w:t>Procedimiento Metodológico</w:t>
            </w:r>
            <w:r>
              <w:rPr>
                <w:noProof/>
                <w:webHidden/>
              </w:rPr>
              <w:tab/>
            </w:r>
            <w:r>
              <w:rPr>
                <w:noProof/>
                <w:webHidden/>
              </w:rPr>
              <w:fldChar w:fldCharType="begin"/>
            </w:r>
            <w:r>
              <w:rPr>
                <w:noProof/>
                <w:webHidden/>
              </w:rPr>
              <w:instrText xml:space="preserve"> PAGEREF _Toc399686735 \h </w:instrText>
            </w:r>
            <w:r>
              <w:rPr>
                <w:noProof/>
                <w:webHidden/>
              </w:rPr>
            </w:r>
            <w:r>
              <w:rPr>
                <w:noProof/>
                <w:webHidden/>
              </w:rPr>
              <w:fldChar w:fldCharType="separate"/>
            </w:r>
            <w:r>
              <w:rPr>
                <w:noProof/>
                <w:webHidden/>
              </w:rPr>
              <w:t>24</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36" w:history="1">
            <w:r w:rsidRPr="001C16EE">
              <w:rPr>
                <w:rStyle w:val="Hyperlink"/>
                <w:noProof/>
              </w:rPr>
              <w:t>3.1.1.</w:t>
            </w:r>
            <w:r>
              <w:rPr>
                <w:rFonts w:asciiTheme="minorHAnsi" w:eastAsiaTheme="minorEastAsia" w:hAnsiTheme="minorHAnsi" w:cstheme="minorBidi"/>
                <w:noProof/>
                <w:sz w:val="22"/>
                <w:szCs w:val="22"/>
                <w:lang w:eastAsia="es-CR"/>
              </w:rPr>
              <w:tab/>
            </w:r>
            <w:r w:rsidRPr="001C16EE">
              <w:rPr>
                <w:rStyle w:val="Hyperlink"/>
                <w:noProof/>
              </w:rPr>
              <w:t>Mobile-D – Fase de exploración</w:t>
            </w:r>
            <w:r>
              <w:rPr>
                <w:noProof/>
                <w:webHidden/>
              </w:rPr>
              <w:tab/>
            </w:r>
            <w:r>
              <w:rPr>
                <w:noProof/>
                <w:webHidden/>
              </w:rPr>
              <w:fldChar w:fldCharType="begin"/>
            </w:r>
            <w:r>
              <w:rPr>
                <w:noProof/>
                <w:webHidden/>
              </w:rPr>
              <w:instrText xml:space="preserve"> PAGEREF _Toc399686736 \h </w:instrText>
            </w:r>
            <w:r>
              <w:rPr>
                <w:noProof/>
                <w:webHidden/>
              </w:rPr>
            </w:r>
            <w:r>
              <w:rPr>
                <w:noProof/>
                <w:webHidden/>
              </w:rPr>
              <w:fldChar w:fldCharType="separate"/>
            </w:r>
            <w:r>
              <w:rPr>
                <w:noProof/>
                <w:webHidden/>
              </w:rPr>
              <w:t>24</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37" w:history="1">
            <w:r w:rsidRPr="001C16EE">
              <w:rPr>
                <w:rStyle w:val="Hyperlink"/>
                <w:noProof/>
              </w:rPr>
              <w:t>3.1.1.1.</w:t>
            </w:r>
            <w:r>
              <w:rPr>
                <w:rFonts w:asciiTheme="minorHAnsi" w:eastAsiaTheme="minorEastAsia" w:hAnsiTheme="minorHAnsi" w:cstheme="minorBidi"/>
                <w:noProof/>
                <w:sz w:val="22"/>
                <w:szCs w:val="22"/>
                <w:lang w:eastAsia="es-CR"/>
              </w:rPr>
              <w:tab/>
            </w:r>
            <w:r w:rsidRPr="001C16EE">
              <w:rPr>
                <w:rStyle w:val="Hyperlink"/>
                <w:noProof/>
              </w:rPr>
              <w:t>Contacto inicial</w:t>
            </w:r>
            <w:r>
              <w:rPr>
                <w:noProof/>
                <w:webHidden/>
              </w:rPr>
              <w:tab/>
            </w:r>
            <w:r>
              <w:rPr>
                <w:noProof/>
                <w:webHidden/>
              </w:rPr>
              <w:fldChar w:fldCharType="begin"/>
            </w:r>
            <w:r>
              <w:rPr>
                <w:noProof/>
                <w:webHidden/>
              </w:rPr>
              <w:instrText xml:space="preserve"> PAGEREF _Toc399686737 \h </w:instrText>
            </w:r>
            <w:r>
              <w:rPr>
                <w:noProof/>
                <w:webHidden/>
              </w:rPr>
            </w:r>
            <w:r>
              <w:rPr>
                <w:noProof/>
                <w:webHidden/>
              </w:rPr>
              <w:fldChar w:fldCharType="separate"/>
            </w:r>
            <w:r>
              <w:rPr>
                <w:noProof/>
                <w:webHidden/>
              </w:rPr>
              <w:t>24</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38" w:history="1">
            <w:r w:rsidRPr="001C16EE">
              <w:rPr>
                <w:rStyle w:val="Hyperlink"/>
                <w:noProof/>
              </w:rPr>
              <w:t>3.1.1.2.</w:t>
            </w:r>
            <w:r>
              <w:rPr>
                <w:rFonts w:asciiTheme="minorHAnsi" w:eastAsiaTheme="minorEastAsia" w:hAnsiTheme="minorHAnsi" w:cstheme="minorBidi"/>
                <w:noProof/>
                <w:sz w:val="22"/>
                <w:szCs w:val="22"/>
                <w:lang w:eastAsia="es-CR"/>
              </w:rPr>
              <w:tab/>
            </w:r>
            <w:r w:rsidRPr="001C16EE">
              <w:rPr>
                <w:rStyle w:val="Hyperlink"/>
                <w:noProof/>
              </w:rPr>
              <w:t>Realización del plan de trabajo</w:t>
            </w:r>
            <w:r>
              <w:rPr>
                <w:noProof/>
                <w:webHidden/>
              </w:rPr>
              <w:tab/>
            </w:r>
            <w:r>
              <w:rPr>
                <w:noProof/>
                <w:webHidden/>
              </w:rPr>
              <w:fldChar w:fldCharType="begin"/>
            </w:r>
            <w:r>
              <w:rPr>
                <w:noProof/>
                <w:webHidden/>
              </w:rPr>
              <w:instrText xml:space="preserve"> PAGEREF _Toc399686738 \h </w:instrText>
            </w:r>
            <w:r>
              <w:rPr>
                <w:noProof/>
                <w:webHidden/>
              </w:rPr>
            </w:r>
            <w:r>
              <w:rPr>
                <w:noProof/>
                <w:webHidden/>
              </w:rPr>
              <w:fldChar w:fldCharType="separate"/>
            </w:r>
            <w:r>
              <w:rPr>
                <w:noProof/>
                <w:webHidden/>
              </w:rPr>
              <w:t>24</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39" w:history="1">
            <w:r w:rsidRPr="001C16EE">
              <w:rPr>
                <w:rStyle w:val="Hyperlink"/>
                <w:noProof/>
              </w:rPr>
              <w:t>3.1.1.3.</w:t>
            </w:r>
            <w:r>
              <w:rPr>
                <w:rFonts w:asciiTheme="minorHAnsi" w:eastAsiaTheme="minorEastAsia" w:hAnsiTheme="minorHAnsi" w:cstheme="minorBidi"/>
                <w:noProof/>
                <w:sz w:val="22"/>
                <w:szCs w:val="22"/>
                <w:lang w:eastAsia="es-CR"/>
              </w:rPr>
              <w:tab/>
            </w:r>
            <w:r w:rsidRPr="001C16EE">
              <w:rPr>
                <w:rStyle w:val="Hyperlink"/>
                <w:noProof/>
              </w:rPr>
              <w:t>Estudio de factibilidad</w:t>
            </w:r>
            <w:r>
              <w:rPr>
                <w:noProof/>
                <w:webHidden/>
              </w:rPr>
              <w:tab/>
            </w:r>
            <w:r>
              <w:rPr>
                <w:noProof/>
                <w:webHidden/>
              </w:rPr>
              <w:fldChar w:fldCharType="begin"/>
            </w:r>
            <w:r>
              <w:rPr>
                <w:noProof/>
                <w:webHidden/>
              </w:rPr>
              <w:instrText xml:space="preserve"> PAGEREF _Toc399686739 \h </w:instrText>
            </w:r>
            <w:r>
              <w:rPr>
                <w:noProof/>
                <w:webHidden/>
              </w:rPr>
            </w:r>
            <w:r>
              <w:rPr>
                <w:noProof/>
                <w:webHidden/>
              </w:rPr>
              <w:fldChar w:fldCharType="separate"/>
            </w:r>
            <w:r>
              <w:rPr>
                <w:noProof/>
                <w:webHidden/>
              </w:rPr>
              <w:t>24</w:t>
            </w:r>
            <w:r>
              <w:rPr>
                <w:noProof/>
                <w:webHidden/>
              </w:rPr>
              <w:fldChar w:fldCharType="end"/>
            </w:r>
          </w:hyperlink>
        </w:p>
        <w:p w:rsidR="002B2551" w:rsidRDefault="002B2551">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9686740" w:history="1">
            <w:r w:rsidRPr="001C16EE">
              <w:rPr>
                <w:rStyle w:val="Hyperlink"/>
                <w:noProof/>
              </w:rPr>
              <w:t>3.1.1.3.1.</w:t>
            </w:r>
            <w:r>
              <w:rPr>
                <w:rFonts w:asciiTheme="minorHAnsi" w:eastAsiaTheme="minorEastAsia" w:hAnsiTheme="minorHAnsi" w:cstheme="minorBidi"/>
                <w:noProof/>
                <w:sz w:val="22"/>
                <w:szCs w:val="22"/>
                <w:lang w:eastAsia="es-CR"/>
              </w:rPr>
              <w:tab/>
            </w:r>
            <w:r w:rsidRPr="001C16EE">
              <w:rPr>
                <w:rStyle w:val="Hyperlink"/>
                <w:noProof/>
              </w:rPr>
              <w:t>Técnica</w:t>
            </w:r>
            <w:r>
              <w:rPr>
                <w:noProof/>
                <w:webHidden/>
              </w:rPr>
              <w:tab/>
            </w:r>
            <w:r>
              <w:rPr>
                <w:noProof/>
                <w:webHidden/>
              </w:rPr>
              <w:fldChar w:fldCharType="begin"/>
            </w:r>
            <w:r>
              <w:rPr>
                <w:noProof/>
                <w:webHidden/>
              </w:rPr>
              <w:instrText xml:space="preserve"> PAGEREF _Toc399686740 \h </w:instrText>
            </w:r>
            <w:r>
              <w:rPr>
                <w:noProof/>
                <w:webHidden/>
              </w:rPr>
            </w:r>
            <w:r>
              <w:rPr>
                <w:noProof/>
                <w:webHidden/>
              </w:rPr>
              <w:fldChar w:fldCharType="separate"/>
            </w:r>
            <w:r>
              <w:rPr>
                <w:noProof/>
                <w:webHidden/>
              </w:rPr>
              <w:t>24</w:t>
            </w:r>
            <w:r>
              <w:rPr>
                <w:noProof/>
                <w:webHidden/>
              </w:rPr>
              <w:fldChar w:fldCharType="end"/>
            </w:r>
          </w:hyperlink>
        </w:p>
        <w:p w:rsidR="002B2551" w:rsidRDefault="002B2551">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9686741" w:history="1">
            <w:r w:rsidRPr="001C16EE">
              <w:rPr>
                <w:rStyle w:val="Hyperlink"/>
                <w:noProof/>
              </w:rPr>
              <w:t>3.1.1.3.2.</w:t>
            </w:r>
            <w:r>
              <w:rPr>
                <w:rFonts w:asciiTheme="minorHAnsi" w:eastAsiaTheme="minorEastAsia" w:hAnsiTheme="minorHAnsi" w:cstheme="minorBidi"/>
                <w:noProof/>
                <w:sz w:val="22"/>
                <w:szCs w:val="22"/>
                <w:lang w:eastAsia="es-CR"/>
              </w:rPr>
              <w:tab/>
            </w:r>
            <w:r w:rsidRPr="001C16EE">
              <w:rPr>
                <w:rStyle w:val="Hyperlink"/>
                <w:noProof/>
              </w:rPr>
              <w:t>Operativa</w:t>
            </w:r>
            <w:r>
              <w:rPr>
                <w:noProof/>
                <w:webHidden/>
              </w:rPr>
              <w:tab/>
            </w:r>
            <w:r>
              <w:rPr>
                <w:noProof/>
                <w:webHidden/>
              </w:rPr>
              <w:fldChar w:fldCharType="begin"/>
            </w:r>
            <w:r>
              <w:rPr>
                <w:noProof/>
                <w:webHidden/>
              </w:rPr>
              <w:instrText xml:space="preserve"> PAGEREF _Toc399686741 \h </w:instrText>
            </w:r>
            <w:r>
              <w:rPr>
                <w:noProof/>
                <w:webHidden/>
              </w:rPr>
            </w:r>
            <w:r>
              <w:rPr>
                <w:noProof/>
                <w:webHidden/>
              </w:rPr>
              <w:fldChar w:fldCharType="separate"/>
            </w:r>
            <w:r>
              <w:rPr>
                <w:noProof/>
                <w:webHidden/>
              </w:rPr>
              <w:t>25</w:t>
            </w:r>
            <w:r>
              <w:rPr>
                <w:noProof/>
                <w:webHidden/>
              </w:rPr>
              <w:fldChar w:fldCharType="end"/>
            </w:r>
          </w:hyperlink>
        </w:p>
        <w:p w:rsidR="002B2551" w:rsidRDefault="002B2551">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9686742" w:history="1">
            <w:r w:rsidRPr="001C16EE">
              <w:rPr>
                <w:rStyle w:val="Hyperlink"/>
                <w:noProof/>
              </w:rPr>
              <w:t>3.1.1.3.3.</w:t>
            </w:r>
            <w:r>
              <w:rPr>
                <w:rFonts w:asciiTheme="minorHAnsi" w:eastAsiaTheme="minorEastAsia" w:hAnsiTheme="minorHAnsi" w:cstheme="minorBidi"/>
                <w:noProof/>
                <w:sz w:val="22"/>
                <w:szCs w:val="22"/>
                <w:lang w:eastAsia="es-CR"/>
              </w:rPr>
              <w:tab/>
            </w:r>
            <w:r w:rsidRPr="001C16EE">
              <w:rPr>
                <w:rStyle w:val="Hyperlink"/>
                <w:noProof/>
              </w:rPr>
              <w:t>Financiera</w:t>
            </w:r>
            <w:r>
              <w:rPr>
                <w:noProof/>
                <w:webHidden/>
              </w:rPr>
              <w:tab/>
            </w:r>
            <w:r>
              <w:rPr>
                <w:noProof/>
                <w:webHidden/>
              </w:rPr>
              <w:fldChar w:fldCharType="begin"/>
            </w:r>
            <w:r>
              <w:rPr>
                <w:noProof/>
                <w:webHidden/>
              </w:rPr>
              <w:instrText xml:space="preserve"> PAGEREF _Toc399686742 \h </w:instrText>
            </w:r>
            <w:r>
              <w:rPr>
                <w:noProof/>
                <w:webHidden/>
              </w:rPr>
            </w:r>
            <w:r>
              <w:rPr>
                <w:noProof/>
                <w:webHidden/>
              </w:rPr>
              <w:fldChar w:fldCharType="separate"/>
            </w:r>
            <w:r>
              <w:rPr>
                <w:noProof/>
                <w:webHidden/>
              </w:rPr>
              <w:t>26</w:t>
            </w:r>
            <w:r>
              <w:rPr>
                <w:noProof/>
                <w:webHidden/>
              </w:rPr>
              <w:fldChar w:fldCharType="end"/>
            </w:r>
          </w:hyperlink>
        </w:p>
        <w:p w:rsidR="002B2551" w:rsidRDefault="002B2551">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9686743" w:history="1">
            <w:r w:rsidRPr="001C16EE">
              <w:rPr>
                <w:rStyle w:val="Hyperlink"/>
                <w:noProof/>
              </w:rPr>
              <w:t>3.1.1.3.3.1.</w:t>
            </w:r>
            <w:r>
              <w:rPr>
                <w:rFonts w:asciiTheme="minorHAnsi" w:eastAsiaTheme="minorEastAsia" w:hAnsiTheme="minorHAnsi" w:cstheme="minorBidi"/>
                <w:noProof/>
                <w:sz w:val="22"/>
                <w:szCs w:val="22"/>
                <w:lang w:eastAsia="es-CR"/>
              </w:rPr>
              <w:tab/>
            </w:r>
            <w:r w:rsidRPr="001C16EE">
              <w:rPr>
                <w:rStyle w:val="Hyperlink"/>
                <w:noProof/>
              </w:rPr>
              <w:t>Costo de recursos humanos</w:t>
            </w:r>
            <w:r>
              <w:rPr>
                <w:noProof/>
                <w:webHidden/>
              </w:rPr>
              <w:tab/>
            </w:r>
            <w:r>
              <w:rPr>
                <w:noProof/>
                <w:webHidden/>
              </w:rPr>
              <w:fldChar w:fldCharType="begin"/>
            </w:r>
            <w:r>
              <w:rPr>
                <w:noProof/>
                <w:webHidden/>
              </w:rPr>
              <w:instrText xml:space="preserve"> PAGEREF _Toc399686743 \h </w:instrText>
            </w:r>
            <w:r>
              <w:rPr>
                <w:noProof/>
                <w:webHidden/>
              </w:rPr>
            </w:r>
            <w:r>
              <w:rPr>
                <w:noProof/>
                <w:webHidden/>
              </w:rPr>
              <w:fldChar w:fldCharType="separate"/>
            </w:r>
            <w:r>
              <w:rPr>
                <w:noProof/>
                <w:webHidden/>
              </w:rPr>
              <w:t>26</w:t>
            </w:r>
            <w:r>
              <w:rPr>
                <w:noProof/>
                <w:webHidden/>
              </w:rPr>
              <w:fldChar w:fldCharType="end"/>
            </w:r>
          </w:hyperlink>
        </w:p>
        <w:p w:rsidR="002B2551" w:rsidRDefault="002B2551">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9686744" w:history="1">
            <w:r w:rsidRPr="001C16EE">
              <w:rPr>
                <w:rStyle w:val="Hyperlink"/>
                <w:noProof/>
              </w:rPr>
              <w:t>3.1.1.3.3.2.</w:t>
            </w:r>
            <w:r>
              <w:rPr>
                <w:rFonts w:asciiTheme="minorHAnsi" w:eastAsiaTheme="minorEastAsia" w:hAnsiTheme="minorHAnsi" w:cstheme="minorBidi"/>
                <w:noProof/>
                <w:sz w:val="22"/>
                <w:szCs w:val="22"/>
                <w:lang w:eastAsia="es-CR"/>
              </w:rPr>
              <w:tab/>
            </w:r>
            <w:r w:rsidRPr="001C16EE">
              <w:rPr>
                <w:rStyle w:val="Hyperlink"/>
                <w:noProof/>
              </w:rPr>
              <w:t>Costo de equipos y software por utilizar</w:t>
            </w:r>
            <w:r>
              <w:rPr>
                <w:noProof/>
                <w:webHidden/>
              </w:rPr>
              <w:tab/>
            </w:r>
            <w:r>
              <w:rPr>
                <w:noProof/>
                <w:webHidden/>
              </w:rPr>
              <w:fldChar w:fldCharType="begin"/>
            </w:r>
            <w:r>
              <w:rPr>
                <w:noProof/>
                <w:webHidden/>
              </w:rPr>
              <w:instrText xml:space="preserve"> PAGEREF _Toc399686744 \h </w:instrText>
            </w:r>
            <w:r>
              <w:rPr>
                <w:noProof/>
                <w:webHidden/>
              </w:rPr>
            </w:r>
            <w:r>
              <w:rPr>
                <w:noProof/>
                <w:webHidden/>
              </w:rPr>
              <w:fldChar w:fldCharType="separate"/>
            </w:r>
            <w:r>
              <w:rPr>
                <w:noProof/>
                <w:webHidden/>
              </w:rPr>
              <w:t>26</w:t>
            </w:r>
            <w:r>
              <w:rPr>
                <w:noProof/>
                <w:webHidden/>
              </w:rPr>
              <w:fldChar w:fldCharType="end"/>
            </w:r>
          </w:hyperlink>
        </w:p>
        <w:p w:rsidR="002B2551" w:rsidRDefault="002B2551">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9686745" w:history="1">
            <w:r w:rsidRPr="001C16EE">
              <w:rPr>
                <w:rStyle w:val="Hyperlink"/>
                <w:noProof/>
              </w:rPr>
              <w:t>3.1.1.3.4.</w:t>
            </w:r>
            <w:r>
              <w:rPr>
                <w:rFonts w:asciiTheme="minorHAnsi" w:eastAsiaTheme="minorEastAsia" w:hAnsiTheme="minorHAnsi" w:cstheme="minorBidi"/>
                <w:noProof/>
                <w:sz w:val="22"/>
                <w:szCs w:val="22"/>
                <w:lang w:eastAsia="es-CR"/>
              </w:rPr>
              <w:tab/>
            </w:r>
            <w:r w:rsidRPr="001C16EE">
              <w:rPr>
                <w:rStyle w:val="Hyperlink"/>
                <w:noProof/>
              </w:rPr>
              <w:t>Legal</w:t>
            </w:r>
            <w:r>
              <w:rPr>
                <w:noProof/>
                <w:webHidden/>
              </w:rPr>
              <w:tab/>
            </w:r>
            <w:r>
              <w:rPr>
                <w:noProof/>
                <w:webHidden/>
              </w:rPr>
              <w:fldChar w:fldCharType="begin"/>
            </w:r>
            <w:r>
              <w:rPr>
                <w:noProof/>
                <w:webHidden/>
              </w:rPr>
              <w:instrText xml:space="preserve"> PAGEREF _Toc399686745 \h </w:instrText>
            </w:r>
            <w:r>
              <w:rPr>
                <w:noProof/>
                <w:webHidden/>
              </w:rPr>
            </w:r>
            <w:r>
              <w:rPr>
                <w:noProof/>
                <w:webHidden/>
              </w:rPr>
              <w:fldChar w:fldCharType="separate"/>
            </w:r>
            <w:r>
              <w:rPr>
                <w:noProof/>
                <w:webHidden/>
              </w:rPr>
              <w:t>27</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46" w:history="1">
            <w:r w:rsidRPr="001C16EE">
              <w:rPr>
                <w:rStyle w:val="Hyperlink"/>
                <w:noProof/>
              </w:rPr>
              <w:t>3.1.2.</w:t>
            </w:r>
            <w:r>
              <w:rPr>
                <w:rFonts w:asciiTheme="minorHAnsi" w:eastAsiaTheme="minorEastAsia" w:hAnsiTheme="minorHAnsi" w:cstheme="minorBidi"/>
                <w:noProof/>
                <w:sz w:val="22"/>
                <w:szCs w:val="22"/>
                <w:lang w:eastAsia="es-CR"/>
              </w:rPr>
              <w:tab/>
            </w:r>
            <w:r w:rsidRPr="001C16EE">
              <w:rPr>
                <w:rStyle w:val="Hyperlink"/>
                <w:noProof/>
              </w:rPr>
              <w:t>Mobile-D – Fase de inicialización</w:t>
            </w:r>
            <w:r>
              <w:rPr>
                <w:noProof/>
                <w:webHidden/>
              </w:rPr>
              <w:tab/>
            </w:r>
            <w:r>
              <w:rPr>
                <w:noProof/>
                <w:webHidden/>
              </w:rPr>
              <w:fldChar w:fldCharType="begin"/>
            </w:r>
            <w:r>
              <w:rPr>
                <w:noProof/>
                <w:webHidden/>
              </w:rPr>
              <w:instrText xml:space="preserve"> PAGEREF _Toc399686746 \h </w:instrText>
            </w:r>
            <w:r>
              <w:rPr>
                <w:noProof/>
                <w:webHidden/>
              </w:rPr>
            </w:r>
            <w:r>
              <w:rPr>
                <w:noProof/>
                <w:webHidden/>
              </w:rPr>
              <w:fldChar w:fldCharType="separate"/>
            </w:r>
            <w:r>
              <w:rPr>
                <w:noProof/>
                <w:webHidden/>
              </w:rPr>
              <w:t>28</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47" w:history="1">
            <w:r w:rsidRPr="001C16EE">
              <w:rPr>
                <w:rStyle w:val="Hyperlink"/>
                <w:noProof/>
              </w:rPr>
              <w:t>3.1.2.1.</w:t>
            </w:r>
            <w:r>
              <w:rPr>
                <w:rFonts w:asciiTheme="minorHAnsi" w:eastAsiaTheme="minorEastAsia" w:hAnsiTheme="minorHAnsi" w:cstheme="minorBidi"/>
                <w:noProof/>
                <w:sz w:val="22"/>
                <w:szCs w:val="22"/>
                <w:lang w:eastAsia="es-CR"/>
              </w:rPr>
              <w:tab/>
            </w:r>
            <w:r w:rsidRPr="001C16EE">
              <w:rPr>
                <w:rStyle w:val="Hyperlink"/>
                <w:noProof/>
              </w:rPr>
              <w:t>Definición de requerimientos</w:t>
            </w:r>
            <w:r>
              <w:rPr>
                <w:noProof/>
                <w:webHidden/>
              </w:rPr>
              <w:tab/>
            </w:r>
            <w:r>
              <w:rPr>
                <w:noProof/>
                <w:webHidden/>
              </w:rPr>
              <w:fldChar w:fldCharType="begin"/>
            </w:r>
            <w:r>
              <w:rPr>
                <w:noProof/>
                <w:webHidden/>
              </w:rPr>
              <w:instrText xml:space="preserve"> PAGEREF _Toc399686747 \h </w:instrText>
            </w:r>
            <w:r>
              <w:rPr>
                <w:noProof/>
                <w:webHidden/>
              </w:rPr>
            </w:r>
            <w:r>
              <w:rPr>
                <w:noProof/>
                <w:webHidden/>
              </w:rPr>
              <w:fldChar w:fldCharType="separate"/>
            </w:r>
            <w:r>
              <w:rPr>
                <w:noProof/>
                <w:webHidden/>
              </w:rPr>
              <w:t>28</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48" w:history="1">
            <w:r w:rsidRPr="001C16EE">
              <w:rPr>
                <w:rStyle w:val="Hyperlink"/>
                <w:noProof/>
              </w:rPr>
              <w:t>3.1.2.2.</w:t>
            </w:r>
            <w:r>
              <w:rPr>
                <w:rFonts w:asciiTheme="minorHAnsi" w:eastAsiaTheme="minorEastAsia" w:hAnsiTheme="minorHAnsi" w:cstheme="minorBidi"/>
                <w:noProof/>
                <w:sz w:val="22"/>
                <w:szCs w:val="22"/>
                <w:lang w:eastAsia="es-CR"/>
              </w:rPr>
              <w:tab/>
            </w:r>
            <w:r w:rsidRPr="001C16EE">
              <w:rPr>
                <w:rStyle w:val="Hyperlink"/>
                <w:noProof/>
              </w:rPr>
              <w:t>Diseño conceptual de la solución</w:t>
            </w:r>
            <w:r>
              <w:rPr>
                <w:noProof/>
                <w:webHidden/>
              </w:rPr>
              <w:tab/>
            </w:r>
            <w:r>
              <w:rPr>
                <w:noProof/>
                <w:webHidden/>
              </w:rPr>
              <w:fldChar w:fldCharType="begin"/>
            </w:r>
            <w:r>
              <w:rPr>
                <w:noProof/>
                <w:webHidden/>
              </w:rPr>
              <w:instrText xml:space="preserve"> PAGEREF _Toc399686748 \h </w:instrText>
            </w:r>
            <w:r>
              <w:rPr>
                <w:noProof/>
                <w:webHidden/>
              </w:rPr>
            </w:r>
            <w:r>
              <w:rPr>
                <w:noProof/>
                <w:webHidden/>
              </w:rPr>
              <w:fldChar w:fldCharType="separate"/>
            </w:r>
            <w:r>
              <w:rPr>
                <w:noProof/>
                <w:webHidden/>
              </w:rPr>
              <w:t>32</w:t>
            </w:r>
            <w:r>
              <w:rPr>
                <w:noProof/>
                <w:webHidden/>
              </w:rPr>
              <w:fldChar w:fldCharType="end"/>
            </w:r>
          </w:hyperlink>
        </w:p>
        <w:p w:rsidR="002B2551" w:rsidRDefault="002B2551">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9686749" w:history="1">
            <w:r w:rsidRPr="001C16EE">
              <w:rPr>
                <w:rStyle w:val="Hyperlink"/>
                <w:noProof/>
              </w:rPr>
              <w:t>3.1.2.2.1.</w:t>
            </w:r>
            <w:r>
              <w:rPr>
                <w:rFonts w:asciiTheme="minorHAnsi" w:eastAsiaTheme="minorEastAsia" w:hAnsiTheme="minorHAnsi" w:cstheme="minorBidi"/>
                <w:noProof/>
                <w:sz w:val="22"/>
                <w:szCs w:val="22"/>
                <w:lang w:eastAsia="es-CR"/>
              </w:rPr>
              <w:tab/>
            </w:r>
            <w:r w:rsidRPr="001C16EE">
              <w:rPr>
                <w:rStyle w:val="Hyperlink"/>
                <w:noProof/>
              </w:rPr>
              <w:t>Diagrama de casos de uso</w:t>
            </w:r>
            <w:r>
              <w:rPr>
                <w:noProof/>
                <w:webHidden/>
              </w:rPr>
              <w:tab/>
            </w:r>
            <w:r>
              <w:rPr>
                <w:noProof/>
                <w:webHidden/>
              </w:rPr>
              <w:fldChar w:fldCharType="begin"/>
            </w:r>
            <w:r>
              <w:rPr>
                <w:noProof/>
                <w:webHidden/>
              </w:rPr>
              <w:instrText xml:space="preserve"> PAGEREF _Toc399686749 \h </w:instrText>
            </w:r>
            <w:r>
              <w:rPr>
                <w:noProof/>
                <w:webHidden/>
              </w:rPr>
            </w:r>
            <w:r>
              <w:rPr>
                <w:noProof/>
                <w:webHidden/>
              </w:rPr>
              <w:fldChar w:fldCharType="separate"/>
            </w:r>
            <w:r>
              <w:rPr>
                <w:noProof/>
                <w:webHidden/>
              </w:rPr>
              <w:t>34</w:t>
            </w:r>
            <w:r>
              <w:rPr>
                <w:noProof/>
                <w:webHidden/>
              </w:rPr>
              <w:fldChar w:fldCharType="end"/>
            </w:r>
          </w:hyperlink>
        </w:p>
        <w:p w:rsidR="002B2551" w:rsidRDefault="002B2551">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9686750" w:history="1">
            <w:r w:rsidRPr="001C16EE">
              <w:rPr>
                <w:rStyle w:val="Hyperlink"/>
                <w:noProof/>
              </w:rPr>
              <w:t>3.1.2.2.2.</w:t>
            </w:r>
            <w:r>
              <w:rPr>
                <w:rFonts w:asciiTheme="minorHAnsi" w:eastAsiaTheme="minorEastAsia" w:hAnsiTheme="minorHAnsi" w:cstheme="minorBidi"/>
                <w:noProof/>
                <w:sz w:val="22"/>
                <w:szCs w:val="22"/>
                <w:lang w:eastAsia="es-CR"/>
              </w:rPr>
              <w:tab/>
            </w:r>
            <w:r w:rsidRPr="001C16EE">
              <w:rPr>
                <w:rStyle w:val="Hyperlink"/>
                <w:noProof/>
              </w:rPr>
              <w:t>Diagrama de clases</w:t>
            </w:r>
            <w:r>
              <w:rPr>
                <w:noProof/>
                <w:webHidden/>
              </w:rPr>
              <w:tab/>
            </w:r>
            <w:r>
              <w:rPr>
                <w:noProof/>
                <w:webHidden/>
              </w:rPr>
              <w:fldChar w:fldCharType="begin"/>
            </w:r>
            <w:r>
              <w:rPr>
                <w:noProof/>
                <w:webHidden/>
              </w:rPr>
              <w:instrText xml:space="preserve"> PAGEREF _Toc399686750 \h </w:instrText>
            </w:r>
            <w:r>
              <w:rPr>
                <w:noProof/>
                <w:webHidden/>
              </w:rPr>
            </w:r>
            <w:r>
              <w:rPr>
                <w:noProof/>
                <w:webHidden/>
              </w:rPr>
              <w:fldChar w:fldCharType="separate"/>
            </w:r>
            <w:r>
              <w:rPr>
                <w:noProof/>
                <w:webHidden/>
              </w:rPr>
              <w:t>35</w:t>
            </w:r>
            <w:r>
              <w:rPr>
                <w:noProof/>
                <w:webHidden/>
              </w:rPr>
              <w:fldChar w:fldCharType="end"/>
            </w:r>
          </w:hyperlink>
        </w:p>
        <w:p w:rsidR="002B2551" w:rsidRDefault="002B255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86751" w:history="1">
            <w:r w:rsidRPr="001C16EE">
              <w:rPr>
                <w:rStyle w:val="Hyperlink"/>
                <w:noProof/>
              </w:rPr>
              <w:t>3.1.2.1.</w:t>
            </w:r>
            <w:r>
              <w:rPr>
                <w:rFonts w:asciiTheme="minorHAnsi" w:eastAsiaTheme="minorEastAsia" w:hAnsiTheme="minorHAnsi" w:cstheme="minorBidi"/>
                <w:noProof/>
                <w:sz w:val="22"/>
                <w:szCs w:val="22"/>
                <w:lang w:eastAsia="es-CR"/>
              </w:rPr>
              <w:tab/>
            </w:r>
            <w:r w:rsidRPr="001C16EE">
              <w:rPr>
                <w:rStyle w:val="Hyperlink"/>
                <w:noProof/>
              </w:rPr>
              <w:t>Diseño de interfaces</w:t>
            </w:r>
            <w:r>
              <w:rPr>
                <w:noProof/>
                <w:webHidden/>
              </w:rPr>
              <w:tab/>
            </w:r>
            <w:r>
              <w:rPr>
                <w:noProof/>
                <w:webHidden/>
              </w:rPr>
              <w:fldChar w:fldCharType="begin"/>
            </w:r>
            <w:r>
              <w:rPr>
                <w:noProof/>
                <w:webHidden/>
              </w:rPr>
              <w:instrText xml:space="preserve"> PAGEREF _Toc399686751 \h </w:instrText>
            </w:r>
            <w:r>
              <w:rPr>
                <w:noProof/>
                <w:webHidden/>
              </w:rPr>
            </w:r>
            <w:r>
              <w:rPr>
                <w:noProof/>
                <w:webHidden/>
              </w:rPr>
              <w:fldChar w:fldCharType="separate"/>
            </w:r>
            <w:r>
              <w:rPr>
                <w:noProof/>
                <w:webHidden/>
              </w:rPr>
              <w:t>36</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52" w:history="1">
            <w:r w:rsidRPr="001C16EE">
              <w:rPr>
                <w:rStyle w:val="Hyperlink"/>
                <w:noProof/>
              </w:rPr>
              <w:t>3.1.3.</w:t>
            </w:r>
            <w:r>
              <w:rPr>
                <w:rFonts w:asciiTheme="minorHAnsi" w:eastAsiaTheme="minorEastAsia" w:hAnsiTheme="minorHAnsi" w:cstheme="minorBidi"/>
                <w:noProof/>
                <w:sz w:val="22"/>
                <w:szCs w:val="22"/>
                <w:lang w:eastAsia="es-CR"/>
              </w:rPr>
              <w:tab/>
            </w:r>
            <w:r w:rsidRPr="001C16EE">
              <w:rPr>
                <w:rStyle w:val="Hyperlink"/>
                <w:noProof/>
              </w:rPr>
              <w:t>Diseño de base de datos</w:t>
            </w:r>
            <w:r>
              <w:rPr>
                <w:noProof/>
                <w:webHidden/>
              </w:rPr>
              <w:tab/>
            </w:r>
            <w:r>
              <w:rPr>
                <w:noProof/>
                <w:webHidden/>
              </w:rPr>
              <w:fldChar w:fldCharType="begin"/>
            </w:r>
            <w:r>
              <w:rPr>
                <w:noProof/>
                <w:webHidden/>
              </w:rPr>
              <w:instrText xml:space="preserve"> PAGEREF _Toc399686752 \h </w:instrText>
            </w:r>
            <w:r>
              <w:rPr>
                <w:noProof/>
                <w:webHidden/>
              </w:rPr>
            </w:r>
            <w:r>
              <w:rPr>
                <w:noProof/>
                <w:webHidden/>
              </w:rPr>
              <w:fldChar w:fldCharType="separate"/>
            </w:r>
            <w:r>
              <w:rPr>
                <w:noProof/>
                <w:webHidden/>
              </w:rPr>
              <w:t>39</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53" w:history="1">
            <w:r w:rsidRPr="001C16EE">
              <w:rPr>
                <w:rStyle w:val="Hyperlink"/>
                <w:noProof/>
              </w:rPr>
              <w:t>3.1.4.</w:t>
            </w:r>
            <w:r>
              <w:rPr>
                <w:rFonts w:asciiTheme="minorHAnsi" w:eastAsiaTheme="minorEastAsia" w:hAnsiTheme="minorHAnsi" w:cstheme="minorBidi"/>
                <w:noProof/>
                <w:sz w:val="22"/>
                <w:szCs w:val="22"/>
                <w:lang w:eastAsia="es-CR"/>
              </w:rPr>
              <w:tab/>
            </w:r>
            <w:r w:rsidRPr="001C16EE">
              <w:rPr>
                <w:rStyle w:val="Hyperlink"/>
                <w:noProof/>
              </w:rPr>
              <w:t>Pruebas</w:t>
            </w:r>
            <w:r>
              <w:rPr>
                <w:noProof/>
                <w:webHidden/>
              </w:rPr>
              <w:tab/>
            </w:r>
            <w:r>
              <w:rPr>
                <w:noProof/>
                <w:webHidden/>
              </w:rPr>
              <w:fldChar w:fldCharType="begin"/>
            </w:r>
            <w:r>
              <w:rPr>
                <w:noProof/>
                <w:webHidden/>
              </w:rPr>
              <w:instrText xml:space="preserve"> PAGEREF _Toc399686753 \h </w:instrText>
            </w:r>
            <w:r>
              <w:rPr>
                <w:noProof/>
                <w:webHidden/>
              </w:rPr>
            </w:r>
            <w:r>
              <w:rPr>
                <w:noProof/>
                <w:webHidden/>
              </w:rPr>
              <w:fldChar w:fldCharType="separate"/>
            </w:r>
            <w:r>
              <w:rPr>
                <w:noProof/>
                <w:webHidden/>
              </w:rPr>
              <w:t>39</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54" w:history="1">
            <w:r w:rsidRPr="001C16EE">
              <w:rPr>
                <w:rStyle w:val="Hyperlink"/>
                <w:noProof/>
              </w:rPr>
              <w:t>3.1.5.</w:t>
            </w:r>
            <w:r>
              <w:rPr>
                <w:rFonts w:asciiTheme="minorHAnsi" w:eastAsiaTheme="minorEastAsia" w:hAnsiTheme="minorHAnsi" w:cstheme="minorBidi"/>
                <w:noProof/>
                <w:sz w:val="22"/>
                <w:szCs w:val="22"/>
                <w:lang w:eastAsia="es-CR"/>
              </w:rPr>
              <w:tab/>
            </w:r>
            <w:r w:rsidRPr="001C16EE">
              <w:rPr>
                <w:rStyle w:val="Hyperlink"/>
                <w:noProof/>
              </w:rPr>
              <w:t>Resultados</w:t>
            </w:r>
            <w:r>
              <w:rPr>
                <w:noProof/>
                <w:webHidden/>
              </w:rPr>
              <w:tab/>
            </w:r>
            <w:r>
              <w:rPr>
                <w:noProof/>
                <w:webHidden/>
              </w:rPr>
              <w:fldChar w:fldCharType="begin"/>
            </w:r>
            <w:r>
              <w:rPr>
                <w:noProof/>
                <w:webHidden/>
              </w:rPr>
              <w:instrText xml:space="preserve"> PAGEREF _Toc399686754 \h </w:instrText>
            </w:r>
            <w:r>
              <w:rPr>
                <w:noProof/>
                <w:webHidden/>
              </w:rPr>
            </w:r>
            <w:r>
              <w:rPr>
                <w:noProof/>
                <w:webHidden/>
              </w:rPr>
              <w:fldChar w:fldCharType="separate"/>
            </w:r>
            <w:r>
              <w:rPr>
                <w:noProof/>
                <w:webHidden/>
              </w:rPr>
              <w:t>44</w:t>
            </w:r>
            <w:r>
              <w:rPr>
                <w:noProof/>
                <w:webHidden/>
              </w:rPr>
              <w:fldChar w:fldCharType="end"/>
            </w:r>
          </w:hyperlink>
        </w:p>
        <w:p w:rsidR="002B2551" w:rsidRDefault="002B2551">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9686755" w:history="1">
            <w:r w:rsidRPr="001C16EE">
              <w:rPr>
                <w:rStyle w:val="Hyperlink"/>
                <w:noProof/>
              </w:rPr>
              <w:t>4.</w:t>
            </w:r>
            <w:r>
              <w:rPr>
                <w:rFonts w:asciiTheme="minorHAnsi" w:eastAsiaTheme="minorEastAsia" w:hAnsiTheme="minorHAnsi" w:cstheme="minorBidi"/>
                <w:noProof/>
                <w:sz w:val="22"/>
                <w:szCs w:val="22"/>
                <w:lang w:eastAsia="es-CR"/>
              </w:rPr>
              <w:tab/>
            </w:r>
            <w:r w:rsidRPr="001C16EE">
              <w:rPr>
                <w:rStyle w:val="Hyperlink"/>
                <w:noProof/>
              </w:rPr>
              <w:t>CAPÍTULO IV – Análisis retrospectivo</w:t>
            </w:r>
            <w:r>
              <w:rPr>
                <w:noProof/>
                <w:webHidden/>
              </w:rPr>
              <w:tab/>
            </w:r>
            <w:r>
              <w:rPr>
                <w:noProof/>
                <w:webHidden/>
              </w:rPr>
              <w:fldChar w:fldCharType="begin"/>
            </w:r>
            <w:r>
              <w:rPr>
                <w:noProof/>
                <w:webHidden/>
              </w:rPr>
              <w:instrText xml:space="preserve"> PAGEREF _Toc399686755 \h </w:instrText>
            </w:r>
            <w:r>
              <w:rPr>
                <w:noProof/>
                <w:webHidden/>
              </w:rPr>
            </w:r>
            <w:r>
              <w:rPr>
                <w:noProof/>
                <w:webHidden/>
              </w:rPr>
              <w:fldChar w:fldCharType="separate"/>
            </w:r>
            <w:r>
              <w:rPr>
                <w:noProof/>
                <w:webHidden/>
              </w:rPr>
              <w:t>50</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756" w:history="1">
            <w:r w:rsidRPr="001C16EE">
              <w:rPr>
                <w:rStyle w:val="Hyperlink"/>
                <w:noProof/>
              </w:rPr>
              <w:t>4.1.</w:t>
            </w:r>
            <w:r>
              <w:rPr>
                <w:rFonts w:asciiTheme="minorHAnsi" w:eastAsiaTheme="minorEastAsia" w:hAnsiTheme="minorHAnsi" w:cstheme="minorBidi"/>
                <w:noProof/>
                <w:sz w:val="22"/>
                <w:szCs w:val="22"/>
                <w:lang w:eastAsia="es-CR"/>
              </w:rPr>
              <w:tab/>
            </w:r>
            <w:r w:rsidRPr="001C16EE">
              <w:rPr>
                <w:rStyle w:val="Hyperlink"/>
                <w:noProof/>
              </w:rPr>
              <w:t>Análisis Retrospectivo o Análisis de Resultados</w:t>
            </w:r>
            <w:r>
              <w:rPr>
                <w:noProof/>
                <w:webHidden/>
              </w:rPr>
              <w:tab/>
            </w:r>
            <w:r>
              <w:rPr>
                <w:noProof/>
                <w:webHidden/>
              </w:rPr>
              <w:fldChar w:fldCharType="begin"/>
            </w:r>
            <w:r>
              <w:rPr>
                <w:noProof/>
                <w:webHidden/>
              </w:rPr>
              <w:instrText xml:space="preserve"> PAGEREF _Toc399686756 \h </w:instrText>
            </w:r>
            <w:r>
              <w:rPr>
                <w:noProof/>
                <w:webHidden/>
              </w:rPr>
            </w:r>
            <w:r>
              <w:rPr>
                <w:noProof/>
                <w:webHidden/>
              </w:rPr>
              <w:fldChar w:fldCharType="separate"/>
            </w:r>
            <w:r>
              <w:rPr>
                <w:noProof/>
                <w:webHidden/>
              </w:rPr>
              <w:t>51</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57" w:history="1">
            <w:r w:rsidRPr="001C16EE">
              <w:rPr>
                <w:rStyle w:val="Hyperlink"/>
                <w:noProof/>
              </w:rPr>
              <w:t>4.1.1.</w:t>
            </w:r>
            <w:r>
              <w:rPr>
                <w:rFonts w:asciiTheme="minorHAnsi" w:eastAsiaTheme="minorEastAsia" w:hAnsiTheme="minorHAnsi" w:cstheme="minorBidi"/>
                <w:noProof/>
                <w:sz w:val="22"/>
                <w:szCs w:val="22"/>
                <w:lang w:eastAsia="es-CR"/>
              </w:rPr>
              <w:tab/>
            </w:r>
            <w:r w:rsidRPr="001C16EE">
              <w:rPr>
                <w:rStyle w:val="Hyperlink"/>
                <w:noProof/>
              </w:rPr>
              <w:t>General</w:t>
            </w:r>
            <w:r>
              <w:rPr>
                <w:noProof/>
                <w:webHidden/>
              </w:rPr>
              <w:tab/>
            </w:r>
            <w:r>
              <w:rPr>
                <w:noProof/>
                <w:webHidden/>
              </w:rPr>
              <w:fldChar w:fldCharType="begin"/>
            </w:r>
            <w:r>
              <w:rPr>
                <w:noProof/>
                <w:webHidden/>
              </w:rPr>
              <w:instrText xml:space="preserve"> PAGEREF _Toc399686757 \h </w:instrText>
            </w:r>
            <w:r>
              <w:rPr>
                <w:noProof/>
                <w:webHidden/>
              </w:rPr>
            </w:r>
            <w:r>
              <w:rPr>
                <w:noProof/>
                <w:webHidden/>
              </w:rPr>
              <w:fldChar w:fldCharType="separate"/>
            </w:r>
            <w:r>
              <w:rPr>
                <w:noProof/>
                <w:webHidden/>
              </w:rPr>
              <w:t>51</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58" w:history="1">
            <w:r w:rsidRPr="001C16EE">
              <w:rPr>
                <w:rStyle w:val="Hyperlink"/>
                <w:noProof/>
              </w:rPr>
              <w:t>4.1.2.</w:t>
            </w:r>
            <w:r>
              <w:rPr>
                <w:rFonts w:asciiTheme="minorHAnsi" w:eastAsiaTheme="minorEastAsia" w:hAnsiTheme="minorHAnsi" w:cstheme="minorBidi"/>
                <w:noProof/>
                <w:sz w:val="22"/>
                <w:szCs w:val="22"/>
                <w:lang w:eastAsia="es-CR"/>
              </w:rPr>
              <w:tab/>
            </w:r>
            <w:r w:rsidRPr="001C16EE">
              <w:rPr>
                <w:rStyle w:val="Hyperlink"/>
                <w:noProof/>
              </w:rPr>
              <w:t>Específicos</w:t>
            </w:r>
            <w:r>
              <w:rPr>
                <w:noProof/>
                <w:webHidden/>
              </w:rPr>
              <w:tab/>
            </w:r>
            <w:r>
              <w:rPr>
                <w:noProof/>
                <w:webHidden/>
              </w:rPr>
              <w:fldChar w:fldCharType="begin"/>
            </w:r>
            <w:r>
              <w:rPr>
                <w:noProof/>
                <w:webHidden/>
              </w:rPr>
              <w:instrText xml:space="preserve"> PAGEREF _Toc399686758 \h </w:instrText>
            </w:r>
            <w:r>
              <w:rPr>
                <w:noProof/>
                <w:webHidden/>
              </w:rPr>
            </w:r>
            <w:r>
              <w:rPr>
                <w:noProof/>
                <w:webHidden/>
              </w:rPr>
              <w:fldChar w:fldCharType="separate"/>
            </w:r>
            <w:r>
              <w:rPr>
                <w:noProof/>
                <w:webHidden/>
              </w:rPr>
              <w:t>52</w:t>
            </w:r>
            <w:r>
              <w:rPr>
                <w:noProof/>
                <w:webHidden/>
              </w:rPr>
              <w:fldChar w:fldCharType="end"/>
            </w:r>
          </w:hyperlink>
        </w:p>
        <w:p w:rsidR="002B2551" w:rsidRDefault="002B2551">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9686759" w:history="1">
            <w:r w:rsidRPr="001C16EE">
              <w:rPr>
                <w:rStyle w:val="Hyperlink"/>
                <w:noProof/>
              </w:rPr>
              <w:t>5.</w:t>
            </w:r>
            <w:r>
              <w:rPr>
                <w:rFonts w:asciiTheme="minorHAnsi" w:eastAsiaTheme="minorEastAsia" w:hAnsiTheme="minorHAnsi" w:cstheme="minorBidi"/>
                <w:noProof/>
                <w:sz w:val="22"/>
                <w:szCs w:val="22"/>
                <w:lang w:eastAsia="es-CR"/>
              </w:rPr>
              <w:tab/>
            </w:r>
            <w:r w:rsidRPr="001C16EE">
              <w:rPr>
                <w:rStyle w:val="Hyperlink"/>
                <w:noProof/>
              </w:rPr>
              <w:t>CAPÍTULO V – Conclusiones y recomendaciones</w:t>
            </w:r>
            <w:r>
              <w:rPr>
                <w:noProof/>
                <w:webHidden/>
              </w:rPr>
              <w:tab/>
            </w:r>
            <w:r>
              <w:rPr>
                <w:noProof/>
                <w:webHidden/>
              </w:rPr>
              <w:fldChar w:fldCharType="begin"/>
            </w:r>
            <w:r>
              <w:rPr>
                <w:noProof/>
                <w:webHidden/>
              </w:rPr>
              <w:instrText xml:space="preserve"> PAGEREF _Toc399686759 \h </w:instrText>
            </w:r>
            <w:r>
              <w:rPr>
                <w:noProof/>
                <w:webHidden/>
              </w:rPr>
            </w:r>
            <w:r>
              <w:rPr>
                <w:noProof/>
                <w:webHidden/>
              </w:rPr>
              <w:fldChar w:fldCharType="separate"/>
            </w:r>
            <w:r>
              <w:rPr>
                <w:noProof/>
                <w:webHidden/>
              </w:rPr>
              <w:t>84</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760" w:history="1">
            <w:r w:rsidRPr="001C16EE">
              <w:rPr>
                <w:rStyle w:val="Hyperlink"/>
                <w:noProof/>
              </w:rPr>
              <w:t>5.1.</w:t>
            </w:r>
            <w:r>
              <w:rPr>
                <w:rFonts w:asciiTheme="minorHAnsi" w:eastAsiaTheme="minorEastAsia" w:hAnsiTheme="minorHAnsi" w:cstheme="minorBidi"/>
                <w:noProof/>
                <w:sz w:val="22"/>
                <w:szCs w:val="22"/>
                <w:lang w:eastAsia="es-CR"/>
              </w:rPr>
              <w:tab/>
            </w:r>
            <w:r w:rsidRPr="001C16EE">
              <w:rPr>
                <w:rStyle w:val="Hyperlink"/>
                <w:noProof/>
              </w:rPr>
              <w:t>Conclusiones y Recomendaciones</w:t>
            </w:r>
            <w:r>
              <w:rPr>
                <w:noProof/>
                <w:webHidden/>
              </w:rPr>
              <w:tab/>
            </w:r>
            <w:r>
              <w:rPr>
                <w:noProof/>
                <w:webHidden/>
              </w:rPr>
              <w:fldChar w:fldCharType="begin"/>
            </w:r>
            <w:r>
              <w:rPr>
                <w:noProof/>
                <w:webHidden/>
              </w:rPr>
              <w:instrText xml:space="preserve"> PAGEREF _Toc399686760 \h </w:instrText>
            </w:r>
            <w:r>
              <w:rPr>
                <w:noProof/>
                <w:webHidden/>
              </w:rPr>
            </w:r>
            <w:r>
              <w:rPr>
                <w:noProof/>
                <w:webHidden/>
              </w:rPr>
              <w:fldChar w:fldCharType="separate"/>
            </w:r>
            <w:r>
              <w:rPr>
                <w:noProof/>
                <w:webHidden/>
              </w:rPr>
              <w:t>85</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61" w:history="1">
            <w:r w:rsidRPr="001C16EE">
              <w:rPr>
                <w:rStyle w:val="Hyperlink"/>
                <w:noProof/>
              </w:rPr>
              <w:t>5.1.1.</w:t>
            </w:r>
            <w:r>
              <w:rPr>
                <w:rFonts w:asciiTheme="minorHAnsi" w:eastAsiaTheme="minorEastAsia" w:hAnsiTheme="minorHAnsi" w:cstheme="minorBidi"/>
                <w:noProof/>
                <w:sz w:val="22"/>
                <w:szCs w:val="22"/>
                <w:lang w:eastAsia="es-CR"/>
              </w:rPr>
              <w:tab/>
            </w:r>
            <w:r w:rsidRPr="001C16EE">
              <w:rPr>
                <w:rStyle w:val="Hyperlink"/>
                <w:noProof/>
              </w:rPr>
              <w:t>Conclusiones</w:t>
            </w:r>
            <w:r>
              <w:rPr>
                <w:noProof/>
                <w:webHidden/>
              </w:rPr>
              <w:tab/>
            </w:r>
            <w:r>
              <w:rPr>
                <w:noProof/>
                <w:webHidden/>
              </w:rPr>
              <w:fldChar w:fldCharType="begin"/>
            </w:r>
            <w:r>
              <w:rPr>
                <w:noProof/>
                <w:webHidden/>
              </w:rPr>
              <w:instrText xml:space="preserve"> PAGEREF _Toc399686761 \h </w:instrText>
            </w:r>
            <w:r>
              <w:rPr>
                <w:noProof/>
                <w:webHidden/>
              </w:rPr>
            </w:r>
            <w:r>
              <w:rPr>
                <w:noProof/>
                <w:webHidden/>
              </w:rPr>
              <w:fldChar w:fldCharType="separate"/>
            </w:r>
            <w:r>
              <w:rPr>
                <w:noProof/>
                <w:webHidden/>
              </w:rPr>
              <w:t>85</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62" w:history="1">
            <w:r w:rsidRPr="001C16EE">
              <w:rPr>
                <w:rStyle w:val="Hyperlink"/>
                <w:noProof/>
              </w:rPr>
              <w:t>5.1.2.</w:t>
            </w:r>
            <w:r>
              <w:rPr>
                <w:rFonts w:asciiTheme="minorHAnsi" w:eastAsiaTheme="minorEastAsia" w:hAnsiTheme="minorHAnsi" w:cstheme="minorBidi"/>
                <w:noProof/>
                <w:sz w:val="22"/>
                <w:szCs w:val="22"/>
                <w:lang w:eastAsia="es-CR"/>
              </w:rPr>
              <w:tab/>
            </w:r>
            <w:r w:rsidRPr="001C16EE">
              <w:rPr>
                <w:rStyle w:val="Hyperlink"/>
                <w:noProof/>
              </w:rPr>
              <w:t>Recomendaciones.</w:t>
            </w:r>
            <w:r>
              <w:rPr>
                <w:noProof/>
                <w:webHidden/>
              </w:rPr>
              <w:tab/>
            </w:r>
            <w:r>
              <w:rPr>
                <w:noProof/>
                <w:webHidden/>
              </w:rPr>
              <w:fldChar w:fldCharType="begin"/>
            </w:r>
            <w:r>
              <w:rPr>
                <w:noProof/>
                <w:webHidden/>
              </w:rPr>
              <w:instrText xml:space="preserve"> PAGEREF _Toc399686762 \h </w:instrText>
            </w:r>
            <w:r>
              <w:rPr>
                <w:noProof/>
                <w:webHidden/>
              </w:rPr>
            </w:r>
            <w:r>
              <w:rPr>
                <w:noProof/>
                <w:webHidden/>
              </w:rPr>
              <w:fldChar w:fldCharType="separate"/>
            </w:r>
            <w:r>
              <w:rPr>
                <w:noProof/>
                <w:webHidden/>
              </w:rPr>
              <w:t>86</w:t>
            </w:r>
            <w:r>
              <w:rPr>
                <w:noProof/>
                <w:webHidden/>
              </w:rPr>
              <w:fldChar w:fldCharType="end"/>
            </w:r>
          </w:hyperlink>
        </w:p>
        <w:p w:rsidR="002B2551" w:rsidRDefault="002B2551">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9686763" w:history="1">
            <w:r w:rsidRPr="001C16EE">
              <w:rPr>
                <w:rStyle w:val="Hyperlink"/>
                <w:noProof/>
              </w:rPr>
              <w:t>6.</w:t>
            </w:r>
            <w:r>
              <w:rPr>
                <w:rFonts w:asciiTheme="minorHAnsi" w:eastAsiaTheme="minorEastAsia" w:hAnsiTheme="minorHAnsi" w:cstheme="minorBidi"/>
                <w:noProof/>
                <w:sz w:val="22"/>
                <w:szCs w:val="22"/>
                <w:lang w:eastAsia="es-CR"/>
              </w:rPr>
              <w:tab/>
            </w:r>
            <w:r w:rsidRPr="001C16EE">
              <w:rPr>
                <w:rStyle w:val="Hyperlink"/>
                <w:noProof/>
              </w:rPr>
              <w:t>Referencias Bibliográficas</w:t>
            </w:r>
            <w:r>
              <w:rPr>
                <w:noProof/>
                <w:webHidden/>
              </w:rPr>
              <w:tab/>
            </w:r>
            <w:r>
              <w:rPr>
                <w:noProof/>
                <w:webHidden/>
              </w:rPr>
              <w:fldChar w:fldCharType="begin"/>
            </w:r>
            <w:r>
              <w:rPr>
                <w:noProof/>
                <w:webHidden/>
              </w:rPr>
              <w:instrText xml:space="preserve"> PAGEREF _Toc399686763 \h </w:instrText>
            </w:r>
            <w:r>
              <w:rPr>
                <w:noProof/>
                <w:webHidden/>
              </w:rPr>
            </w:r>
            <w:r>
              <w:rPr>
                <w:noProof/>
                <w:webHidden/>
              </w:rPr>
              <w:fldChar w:fldCharType="separate"/>
            </w:r>
            <w:r>
              <w:rPr>
                <w:noProof/>
                <w:webHidden/>
              </w:rPr>
              <w:t>88</w:t>
            </w:r>
            <w:r>
              <w:rPr>
                <w:noProof/>
                <w:webHidden/>
              </w:rPr>
              <w:fldChar w:fldCharType="end"/>
            </w:r>
          </w:hyperlink>
        </w:p>
        <w:p w:rsidR="002B2551" w:rsidRDefault="002B2551">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9686764" w:history="1">
            <w:r w:rsidRPr="001C16EE">
              <w:rPr>
                <w:rStyle w:val="Hyperlink"/>
                <w:noProof/>
              </w:rPr>
              <w:t>7.</w:t>
            </w:r>
            <w:r>
              <w:rPr>
                <w:rFonts w:asciiTheme="minorHAnsi" w:eastAsiaTheme="minorEastAsia" w:hAnsiTheme="minorHAnsi" w:cstheme="minorBidi"/>
                <w:noProof/>
                <w:sz w:val="22"/>
                <w:szCs w:val="22"/>
                <w:lang w:eastAsia="es-CR"/>
              </w:rPr>
              <w:tab/>
            </w:r>
            <w:r w:rsidRPr="001C16EE">
              <w:rPr>
                <w:rStyle w:val="Hyperlink"/>
                <w:noProof/>
              </w:rPr>
              <w:t>Anexos</w:t>
            </w:r>
            <w:r>
              <w:rPr>
                <w:noProof/>
                <w:webHidden/>
              </w:rPr>
              <w:tab/>
            </w:r>
            <w:r>
              <w:rPr>
                <w:noProof/>
                <w:webHidden/>
              </w:rPr>
              <w:fldChar w:fldCharType="begin"/>
            </w:r>
            <w:r>
              <w:rPr>
                <w:noProof/>
                <w:webHidden/>
              </w:rPr>
              <w:instrText xml:space="preserve"> PAGEREF _Toc399686764 \h </w:instrText>
            </w:r>
            <w:r>
              <w:rPr>
                <w:noProof/>
                <w:webHidden/>
              </w:rPr>
            </w:r>
            <w:r>
              <w:rPr>
                <w:noProof/>
                <w:webHidden/>
              </w:rPr>
              <w:fldChar w:fldCharType="separate"/>
            </w:r>
            <w:r>
              <w:rPr>
                <w:noProof/>
                <w:webHidden/>
              </w:rPr>
              <w:t>91</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765" w:history="1">
            <w:r w:rsidRPr="001C16EE">
              <w:rPr>
                <w:rStyle w:val="Hyperlink"/>
                <w:noProof/>
              </w:rPr>
              <w:t>7.1.</w:t>
            </w:r>
            <w:r>
              <w:rPr>
                <w:rFonts w:asciiTheme="minorHAnsi" w:eastAsiaTheme="minorEastAsia" w:hAnsiTheme="minorHAnsi" w:cstheme="minorBidi"/>
                <w:noProof/>
                <w:sz w:val="22"/>
                <w:szCs w:val="22"/>
                <w:lang w:eastAsia="es-CR"/>
              </w:rPr>
              <w:tab/>
            </w:r>
            <w:r w:rsidRPr="001C16EE">
              <w:rPr>
                <w:rStyle w:val="Hyperlink"/>
                <w:noProof/>
              </w:rPr>
              <w:t>Carta de aceptación de tutor</w:t>
            </w:r>
            <w:r>
              <w:rPr>
                <w:noProof/>
                <w:webHidden/>
              </w:rPr>
              <w:tab/>
            </w:r>
            <w:r>
              <w:rPr>
                <w:noProof/>
                <w:webHidden/>
              </w:rPr>
              <w:fldChar w:fldCharType="begin"/>
            </w:r>
            <w:r>
              <w:rPr>
                <w:noProof/>
                <w:webHidden/>
              </w:rPr>
              <w:instrText xml:space="preserve"> PAGEREF _Toc399686765 \h </w:instrText>
            </w:r>
            <w:r>
              <w:rPr>
                <w:noProof/>
                <w:webHidden/>
              </w:rPr>
            </w:r>
            <w:r>
              <w:rPr>
                <w:noProof/>
                <w:webHidden/>
              </w:rPr>
              <w:fldChar w:fldCharType="separate"/>
            </w:r>
            <w:r>
              <w:rPr>
                <w:noProof/>
                <w:webHidden/>
              </w:rPr>
              <w:t>92</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766" w:history="1">
            <w:r w:rsidRPr="001C16EE">
              <w:rPr>
                <w:rStyle w:val="Hyperlink"/>
                <w:noProof/>
              </w:rPr>
              <w:t>7.2.</w:t>
            </w:r>
            <w:r>
              <w:rPr>
                <w:rFonts w:asciiTheme="minorHAnsi" w:eastAsiaTheme="minorEastAsia" w:hAnsiTheme="minorHAnsi" w:cstheme="minorBidi"/>
                <w:noProof/>
                <w:sz w:val="22"/>
                <w:szCs w:val="22"/>
                <w:lang w:eastAsia="es-CR"/>
              </w:rPr>
              <w:tab/>
            </w:r>
            <w:r w:rsidRPr="001C16EE">
              <w:rPr>
                <w:rStyle w:val="Hyperlink"/>
                <w:noProof/>
              </w:rPr>
              <w:t>Carta de apoyo de la empresa</w:t>
            </w:r>
            <w:r>
              <w:rPr>
                <w:noProof/>
                <w:webHidden/>
              </w:rPr>
              <w:tab/>
            </w:r>
            <w:r>
              <w:rPr>
                <w:noProof/>
                <w:webHidden/>
              </w:rPr>
              <w:fldChar w:fldCharType="begin"/>
            </w:r>
            <w:r>
              <w:rPr>
                <w:noProof/>
                <w:webHidden/>
              </w:rPr>
              <w:instrText xml:space="preserve"> PAGEREF _Toc399686766 \h </w:instrText>
            </w:r>
            <w:r>
              <w:rPr>
                <w:noProof/>
                <w:webHidden/>
              </w:rPr>
            </w:r>
            <w:r>
              <w:rPr>
                <w:noProof/>
                <w:webHidden/>
              </w:rPr>
              <w:fldChar w:fldCharType="separate"/>
            </w:r>
            <w:r>
              <w:rPr>
                <w:noProof/>
                <w:webHidden/>
              </w:rPr>
              <w:t>93</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767" w:history="1">
            <w:r w:rsidRPr="001C16EE">
              <w:rPr>
                <w:rStyle w:val="Hyperlink"/>
                <w:noProof/>
              </w:rPr>
              <w:t>7.3.</w:t>
            </w:r>
            <w:r>
              <w:rPr>
                <w:rFonts w:asciiTheme="minorHAnsi" w:eastAsiaTheme="minorEastAsia" w:hAnsiTheme="minorHAnsi" w:cstheme="minorBidi"/>
                <w:noProof/>
                <w:sz w:val="22"/>
                <w:szCs w:val="22"/>
                <w:lang w:eastAsia="es-CR"/>
              </w:rPr>
              <w:tab/>
            </w:r>
            <w:r w:rsidRPr="001C16EE">
              <w:rPr>
                <w:rStyle w:val="Hyperlink"/>
                <w:noProof/>
              </w:rPr>
              <w:t>Carta de revisión del filólogo</w:t>
            </w:r>
            <w:r>
              <w:rPr>
                <w:noProof/>
                <w:webHidden/>
              </w:rPr>
              <w:tab/>
            </w:r>
            <w:r>
              <w:rPr>
                <w:noProof/>
                <w:webHidden/>
              </w:rPr>
              <w:fldChar w:fldCharType="begin"/>
            </w:r>
            <w:r>
              <w:rPr>
                <w:noProof/>
                <w:webHidden/>
              </w:rPr>
              <w:instrText xml:space="preserve"> PAGEREF _Toc399686767 \h </w:instrText>
            </w:r>
            <w:r>
              <w:rPr>
                <w:noProof/>
                <w:webHidden/>
              </w:rPr>
            </w:r>
            <w:r>
              <w:rPr>
                <w:noProof/>
                <w:webHidden/>
              </w:rPr>
              <w:fldChar w:fldCharType="separate"/>
            </w:r>
            <w:r>
              <w:rPr>
                <w:noProof/>
                <w:webHidden/>
              </w:rPr>
              <w:t>94</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768" w:history="1">
            <w:r w:rsidRPr="001C16EE">
              <w:rPr>
                <w:rStyle w:val="Hyperlink"/>
                <w:noProof/>
              </w:rPr>
              <w:t>7.4.</w:t>
            </w:r>
            <w:r>
              <w:rPr>
                <w:rFonts w:asciiTheme="minorHAnsi" w:eastAsiaTheme="minorEastAsia" w:hAnsiTheme="minorHAnsi" w:cstheme="minorBidi"/>
                <w:noProof/>
                <w:sz w:val="22"/>
                <w:szCs w:val="22"/>
                <w:lang w:eastAsia="es-CR"/>
              </w:rPr>
              <w:tab/>
            </w:r>
            <w:r w:rsidRPr="001C16EE">
              <w:rPr>
                <w:rStyle w:val="Hyperlink"/>
                <w:noProof/>
              </w:rPr>
              <w:t>Declaración jurada de no plagio</w:t>
            </w:r>
            <w:r>
              <w:rPr>
                <w:noProof/>
                <w:webHidden/>
              </w:rPr>
              <w:tab/>
            </w:r>
            <w:r>
              <w:rPr>
                <w:noProof/>
                <w:webHidden/>
              </w:rPr>
              <w:fldChar w:fldCharType="begin"/>
            </w:r>
            <w:r>
              <w:rPr>
                <w:noProof/>
                <w:webHidden/>
              </w:rPr>
              <w:instrText xml:space="preserve"> PAGEREF _Toc399686768 \h </w:instrText>
            </w:r>
            <w:r>
              <w:rPr>
                <w:noProof/>
                <w:webHidden/>
              </w:rPr>
            </w:r>
            <w:r>
              <w:rPr>
                <w:noProof/>
                <w:webHidden/>
              </w:rPr>
              <w:fldChar w:fldCharType="separate"/>
            </w:r>
            <w:r>
              <w:rPr>
                <w:noProof/>
                <w:webHidden/>
              </w:rPr>
              <w:t>95</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769" w:history="1">
            <w:r w:rsidRPr="001C16EE">
              <w:rPr>
                <w:rStyle w:val="Hyperlink"/>
                <w:noProof/>
              </w:rPr>
              <w:t>7.5.</w:t>
            </w:r>
            <w:r>
              <w:rPr>
                <w:rFonts w:asciiTheme="minorHAnsi" w:eastAsiaTheme="minorEastAsia" w:hAnsiTheme="minorHAnsi" w:cstheme="minorBidi"/>
                <w:noProof/>
                <w:sz w:val="22"/>
                <w:szCs w:val="22"/>
                <w:lang w:eastAsia="es-CR"/>
              </w:rPr>
              <w:tab/>
            </w:r>
            <w:r w:rsidRPr="001C16EE">
              <w:rPr>
                <w:rStyle w:val="Hyperlink"/>
                <w:noProof/>
              </w:rPr>
              <w:t>Razones de la creación de la aplicación móvil Audinsa</w:t>
            </w:r>
            <w:r>
              <w:rPr>
                <w:noProof/>
                <w:webHidden/>
              </w:rPr>
              <w:tab/>
            </w:r>
            <w:r>
              <w:rPr>
                <w:noProof/>
                <w:webHidden/>
              </w:rPr>
              <w:fldChar w:fldCharType="begin"/>
            </w:r>
            <w:r>
              <w:rPr>
                <w:noProof/>
                <w:webHidden/>
              </w:rPr>
              <w:instrText xml:space="preserve"> PAGEREF _Toc399686769 \h </w:instrText>
            </w:r>
            <w:r>
              <w:rPr>
                <w:noProof/>
                <w:webHidden/>
              </w:rPr>
            </w:r>
            <w:r>
              <w:rPr>
                <w:noProof/>
                <w:webHidden/>
              </w:rPr>
              <w:fldChar w:fldCharType="separate"/>
            </w:r>
            <w:r>
              <w:rPr>
                <w:noProof/>
                <w:webHidden/>
              </w:rPr>
              <w:t>96</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770" w:history="1">
            <w:r w:rsidRPr="001C16EE">
              <w:rPr>
                <w:rStyle w:val="Hyperlink"/>
                <w:noProof/>
              </w:rPr>
              <w:t>7.6.</w:t>
            </w:r>
            <w:r>
              <w:rPr>
                <w:rFonts w:asciiTheme="minorHAnsi" w:eastAsiaTheme="minorEastAsia" w:hAnsiTheme="minorHAnsi" w:cstheme="minorBidi"/>
                <w:noProof/>
                <w:sz w:val="22"/>
                <w:szCs w:val="22"/>
                <w:lang w:eastAsia="es-CR"/>
              </w:rPr>
              <w:tab/>
            </w:r>
            <w:r w:rsidRPr="001C16EE">
              <w:rPr>
                <w:rStyle w:val="Hyperlink"/>
                <w:noProof/>
              </w:rPr>
              <w:t>Minutas</w:t>
            </w:r>
            <w:r>
              <w:rPr>
                <w:noProof/>
                <w:webHidden/>
              </w:rPr>
              <w:tab/>
            </w:r>
            <w:r>
              <w:rPr>
                <w:noProof/>
                <w:webHidden/>
              </w:rPr>
              <w:fldChar w:fldCharType="begin"/>
            </w:r>
            <w:r>
              <w:rPr>
                <w:noProof/>
                <w:webHidden/>
              </w:rPr>
              <w:instrText xml:space="preserve"> PAGEREF _Toc399686770 \h </w:instrText>
            </w:r>
            <w:r>
              <w:rPr>
                <w:noProof/>
                <w:webHidden/>
              </w:rPr>
            </w:r>
            <w:r>
              <w:rPr>
                <w:noProof/>
                <w:webHidden/>
              </w:rPr>
              <w:fldChar w:fldCharType="separate"/>
            </w:r>
            <w:r>
              <w:rPr>
                <w:noProof/>
                <w:webHidden/>
              </w:rPr>
              <w:t>97</w:t>
            </w:r>
            <w:r>
              <w:rPr>
                <w:noProof/>
                <w:webHidden/>
              </w:rPr>
              <w:fldChar w:fldCharType="end"/>
            </w:r>
          </w:hyperlink>
        </w:p>
        <w:p w:rsidR="002B2551" w:rsidRDefault="002B255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86771" w:history="1">
            <w:r w:rsidRPr="001C16EE">
              <w:rPr>
                <w:rStyle w:val="Hyperlink"/>
                <w:noProof/>
              </w:rPr>
              <w:t>7.7.</w:t>
            </w:r>
            <w:r>
              <w:rPr>
                <w:rFonts w:asciiTheme="minorHAnsi" w:eastAsiaTheme="minorEastAsia" w:hAnsiTheme="minorHAnsi" w:cstheme="minorBidi"/>
                <w:noProof/>
                <w:sz w:val="22"/>
                <w:szCs w:val="22"/>
                <w:lang w:eastAsia="es-CR"/>
              </w:rPr>
              <w:tab/>
            </w:r>
            <w:r w:rsidRPr="001C16EE">
              <w:rPr>
                <w:rStyle w:val="Hyperlink"/>
                <w:noProof/>
              </w:rPr>
              <w:t>Análisis de aplicaciones similares</w:t>
            </w:r>
            <w:r>
              <w:rPr>
                <w:noProof/>
                <w:webHidden/>
              </w:rPr>
              <w:tab/>
            </w:r>
            <w:r>
              <w:rPr>
                <w:noProof/>
                <w:webHidden/>
              </w:rPr>
              <w:fldChar w:fldCharType="begin"/>
            </w:r>
            <w:r>
              <w:rPr>
                <w:noProof/>
                <w:webHidden/>
              </w:rPr>
              <w:instrText xml:space="preserve"> PAGEREF _Toc399686771 \h </w:instrText>
            </w:r>
            <w:r>
              <w:rPr>
                <w:noProof/>
                <w:webHidden/>
              </w:rPr>
            </w:r>
            <w:r>
              <w:rPr>
                <w:noProof/>
                <w:webHidden/>
              </w:rPr>
              <w:fldChar w:fldCharType="separate"/>
            </w:r>
            <w:r>
              <w:rPr>
                <w:noProof/>
                <w:webHidden/>
              </w:rPr>
              <w:t>102</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72" w:history="1">
            <w:r w:rsidRPr="001C16EE">
              <w:rPr>
                <w:rStyle w:val="Hyperlink"/>
                <w:noProof/>
              </w:rPr>
              <w:t>7.7.1.</w:t>
            </w:r>
            <w:r>
              <w:rPr>
                <w:rFonts w:asciiTheme="minorHAnsi" w:eastAsiaTheme="minorEastAsia" w:hAnsiTheme="minorHAnsi" w:cstheme="minorBidi"/>
                <w:noProof/>
                <w:sz w:val="22"/>
                <w:szCs w:val="22"/>
                <w:lang w:eastAsia="es-CR"/>
              </w:rPr>
              <w:tab/>
            </w:r>
            <w:r w:rsidRPr="001C16EE">
              <w:rPr>
                <w:rStyle w:val="Hyperlink"/>
                <w:noProof/>
              </w:rPr>
              <w:t>Análisis de la aplicación uHear</w:t>
            </w:r>
            <w:r>
              <w:rPr>
                <w:noProof/>
                <w:webHidden/>
              </w:rPr>
              <w:tab/>
            </w:r>
            <w:r>
              <w:rPr>
                <w:noProof/>
                <w:webHidden/>
              </w:rPr>
              <w:fldChar w:fldCharType="begin"/>
            </w:r>
            <w:r>
              <w:rPr>
                <w:noProof/>
                <w:webHidden/>
              </w:rPr>
              <w:instrText xml:space="preserve"> PAGEREF _Toc399686772 \h </w:instrText>
            </w:r>
            <w:r>
              <w:rPr>
                <w:noProof/>
                <w:webHidden/>
              </w:rPr>
            </w:r>
            <w:r>
              <w:rPr>
                <w:noProof/>
                <w:webHidden/>
              </w:rPr>
              <w:fldChar w:fldCharType="separate"/>
            </w:r>
            <w:r>
              <w:rPr>
                <w:noProof/>
                <w:webHidden/>
              </w:rPr>
              <w:t>102</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73" w:history="1">
            <w:r w:rsidRPr="001C16EE">
              <w:rPr>
                <w:rStyle w:val="Hyperlink"/>
                <w:noProof/>
              </w:rPr>
              <w:t>7.7.2.</w:t>
            </w:r>
            <w:r>
              <w:rPr>
                <w:rFonts w:asciiTheme="minorHAnsi" w:eastAsiaTheme="minorEastAsia" w:hAnsiTheme="minorHAnsi" w:cstheme="minorBidi"/>
                <w:noProof/>
                <w:sz w:val="22"/>
                <w:szCs w:val="22"/>
                <w:lang w:eastAsia="es-CR"/>
              </w:rPr>
              <w:tab/>
            </w:r>
            <w:r w:rsidRPr="001C16EE">
              <w:rPr>
                <w:rStyle w:val="Hyperlink"/>
                <w:noProof/>
              </w:rPr>
              <w:t>Análisis de la aplicación Test en línea</w:t>
            </w:r>
            <w:r>
              <w:rPr>
                <w:noProof/>
                <w:webHidden/>
              </w:rPr>
              <w:tab/>
            </w:r>
            <w:r>
              <w:rPr>
                <w:noProof/>
                <w:webHidden/>
              </w:rPr>
              <w:fldChar w:fldCharType="begin"/>
            </w:r>
            <w:r>
              <w:rPr>
                <w:noProof/>
                <w:webHidden/>
              </w:rPr>
              <w:instrText xml:space="preserve"> PAGEREF _Toc399686773 \h </w:instrText>
            </w:r>
            <w:r>
              <w:rPr>
                <w:noProof/>
                <w:webHidden/>
              </w:rPr>
            </w:r>
            <w:r>
              <w:rPr>
                <w:noProof/>
                <w:webHidden/>
              </w:rPr>
              <w:fldChar w:fldCharType="separate"/>
            </w:r>
            <w:r>
              <w:rPr>
                <w:noProof/>
                <w:webHidden/>
              </w:rPr>
              <w:t>108</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74" w:history="1">
            <w:r w:rsidRPr="001C16EE">
              <w:rPr>
                <w:rStyle w:val="Hyperlink"/>
                <w:noProof/>
              </w:rPr>
              <w:t>7.7.3.</w:t>
            </w:r>
            <w:r>
              <w:rPr>
                <w:rFonts w:asciiTheme="minorHAnsi" w:eastAsiaTheme="minorEastAsia" w:hAnsiTheme="minorHAnsi" w:cstheme="minorBidi"/>
                <w:noProof/>
                <w:sz w:val="22"/>
                <w:szCs w:val="22"/>
                <w:lang w:eastAsia="es-CR"/>
              </w:rPr>
              <w:tab/>
            </w:r>
            <w:r w:rsidRPr="001C16EE">
              <w:rPr>
                <w:rStyle w:val="Hyperlink"/>
                <w:noProof/>
              </w:rPr>
              <w:t>Análisis de la aplicación Test auditivo</w:t>
            </w:r>
            <w:r>
              <w:rPr>
                <w:noProof/>
                <w:webHidden/>
              </w:rPr>
              <w:tab/>
            </w:r>
            <w:r>
              <w:rPr>
                <w:noProof/>
                <w:webHidden/>
              </w:rPr>
              <w:fldChar w:fldCharType="begin"/>
            </w:r>
            <w:r>
              <w:rPr>
                <w:noProof/>
                <w:webHidden/>
              </w:rPr>
              <w:instrText xml:space="preserve"> PAGEREF _Toc399686774 \h </w:instrText>
            </w:r>
            <w:r>
              <w:rPr>
                <w:noProof/>
                <w:webHidden/>
              </w:rPr>
            </w:r>
            <w:r>
              <w:rPr>
                <w:noProof/>
                <w:webHidden/>
              </w:rPr>
              <w:fldChar w:fldCharType="separate"/>
            </w:r>
            <w:r>
              <w:rPr>
                <w:noProof/>
                <w:webHidden/>
              </w:rPr>
              <w:t>110</w:t>
            </w:r>
            <w:r>
              <w:rPr>
                <w:noProof/>
                <w:webHidden/>
              </w:rPr>
              <w:fldChar w:fldCharType="end"/>
            </w:r>
          </w:hyperlink>
        </w:p>
        <w:p w:rsidR="002B2551" w:rsidRDefault="002B255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86775" w:history="1">
            <w:r w:rsidRPr="001C16EE">
              <w:rPr>
                <w:rStyle w:val="Hyperlink"/>
                <w:noProof/>
              </w:rPr>
              <w:t>7.7.4.</w:t>
            </w:r>
            <w:r>
              <w:rPr>
                <w:rFonts w:asciiTheme="minorHAnsi" w:eastAsiaTheme="minorEastAsia" w:hAnsiTheme="minorHAnsi" w:cstheme="minorBidi"/>
                <w:noProof/>
                <w:sz w:val="22"/>
                <w:szCs w:val="22"/>
                <w:lang w:eastAsia="es-CR"/>
              </w:rPr>
              <w:tab/>
            </w:r>
            <w:r w:rsidRPr="001C16EE">
              <w:rPr>
                <w:rStyle w:val="Hyperlink"/>
                <w:noProof/>
              </w:rPr>
              <w:t>Análisis de la aplicación Test Your Hearing –Android</w:t>
            </w:r>
            <w:r>
              <w:rPr>
                <w:noProof/>
                <w:webHidden/>
              </w:rPr>
              <w:tab/>
            </w:r>
            <w:r>
              <w:rPr>
                <w:noProof/>
                <w:webHidden/>
              </w:rPr>
              <w:fldChar w:fldCharType="begin"/>
            </w:r>
            <w:r>
              <w:rPr>
                <w:noProof/>
                <w:webHidden/>
              </w:rPr>
              <w:instrText xml:space="preserve"> PAGEREF _Toc399686775 \h </w:instrText>
            </w:r>
            <w:r>
              <w:rPr>
                <w:noProof/>
                <w:webHidden/>
              </w:rPr>
            </w:r>
            <w:r>
              <w:rPr>
                <w:noProof/>
                <w:webHidden/>
              </w:rPr>
              <w:fldChar w:fldCharType="separate"/>
            </w:r>
            <w:r>
              <w:rPr>
                <w:noProof/>
                <w:webHidden/>
              </w:rPr>
              <w:t>112</w:t>
            </w:r>
            <w:r>
              <w:rPr>
                <w:noProof/>
                <w:webHidden/>
              </w:rPr>
              <w:fldChar w:fldCharType="end"/>
            </w:r>
          </w:hyperlink>
        </w:p>
        <w:p w:rsidR="00AD0B2F" w:rsidRPr="00A50B51" w:rsidRDefault="004D1EA8" w:rsidP="008E0A96">
          <w:pPr>
            <w:rPr>
              <w:noProof/>
              <w:szCs w:val="24"/>
            </w:rPr>
          </w:pPr>
          <w:r w:rsidRPr="00A50B51">
            <w:rPr>
              <w:b/>
              <w:bCs/>
              <w:noProof/>
              <w:szCs w:val="24"/>
            </w:rPr>
            <w:fldChar w:fldCharType="end"/>
          </w:r>
        </w:p>
      </w:sdtContent>
    </w:sdt>
    <w:p w:rsidR="00AD0B2F" w:rsidRPr="00A50B51" w:rsidRDefault="00AD0B2F" w:rsidP="008E0A96">
      <w:pPr>
        <w:rPr>
          <w:szCs w:val="24"/>
          <w:lang w:val="es-ES_tradnl" w:eastAsia="es-CR"/>
        </w:rPr>
      </w:pPr>
    </w:p>
    <w:p w:rsidR="00AD0B2F" w:rsidRPr="00A50B51" w:rsidRDefault="00AD0B2F" w:rsidP="008E0A96">
      <w:pPr>
        <w:spacing w:after="200" w:line="276" w:lineRule="auto"/>
        <w:rPr>
          <w:szCs w:val="24"/>
          <w:lang w:eastAsia="es-CR"/>
        </w:rPr>
      </w:pPr>
      <w:r w:rsidRPr="00A50B51">
        <w:rPr>
          <w:szCs w:val="24"/>
          <w:lang w:eastAsia="es-CR"/>
        </w:rPr>
        <w:br w:type="page"/>
      </w:r>
    </w:p>
    <w:p w:rsidR="00AD0B2F" w:rsidRPr="00A50B51" w:rsidRDefault="00AD0B2F" w:rsidP="008E0A96">
      <w:pPr>
        <w:pStyle w:val="t1"/>
        <w:rPr>
          <w:sz w:val="24"/>
          <w:szCs w:val="24"/>
        </w:rPr>
      </w:pPr>
      <w:bookmarkStart w:id="92" w:name="_Toc347565933"/>
      <w:bookmarkStart w:id="93" w:name="_Toc393650943"/>
      <w:bookmarkStart w:id="94" w:name="_Toc393651045"/>
      <w:bookmarkStart w:id="95" w:name="_Toc393655966"/>
      <w:bookmarkStart w:id="96" w:name="_Ref394240768"/>
      <w:bookmarkStart w:id="97" w:name="_Ref394240780"/>
      <w:bookmarkStart w:id="98" w:name="_Toc399686684"/>
      <w:r w:rsidRPr="00A50B51">
        <w:rPr>
          <w:sz w:val="24"/>
          <w:szCs w:val="24"/>
        </w:rPr>
        <w:lastRenderedPageBreak/>
        <w:t>Índices de ilustraciones, gráficas y figuras</w:t>
      </w:r>
      <w:bookmarkEnd w:id="92"/>
      <w:bookmarkEnd w:id="93"/>
      <w:bookmarkEnd w:id="94"/>
      <w:bookmarkEnd w:id="95"/>
      <w:bookmarkEnd w:id="96"/>
      <w:bookmarkEnd w:id="97"/>
      <w:bookmarkEnd w:id="98"/>
    </w:p>
    <w:p w:rsidR="00AD0B2F" w:rsidRPr="00A50B51" w:rsidRDefault="00AD0B2F" w:rsidP="008E0A96">
      <w:pPr>
        <w:pStyle w:val="12"/>
        <w:rPr>
          <w:sz w:val="24"/>
          <w:szCs w:val="24"/>
        </w:rPr>
      </w:pPr>
      <w:bookmarkStart w:id="99" w:name="_Toc347565934"/>
      <w:bookmarkStart w:id="100" w:name="_Toc393650944"/>
      <w:bookmarkStart w:id="101" w:name="_Toc393651046"/>
      <w:bookmarkStart w:id="102" w:name="_Toc393655967"/>
      <w:bookmarkStart w:id="103" w:name="_Toc399686685"/>
      <w:r w:rsidRPr="00A50B51">
        <w:rPr>
          <w:sz w:val="24"/>
          <w:szCs w:val="24"/>
        </w:rPr>
        <w:t>Índice de ilustraciones</w:t>
      </w:r>
      <w:bookmarkEnd w:id="99"/>
      <w:bookmarkEnd w:id="100"/>
      <w:bookmarkEnd w:id="101"/>
      <w:bookmarkEnd w:id="102"/>
      <w:bookmarkEnd w:id="103"/>
    </w:p>
    <w:p w:rsidR="0020662A"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eastAsia="es-CR"/>
        </w:rPr>
        <w:fldChar w:fldCharType="begin"/>
      </w:r>
      <w:r w:rsidR="00AD0B2F" w:rsidRPr="00A50B51">
        <w:rPr>
          <w:szCs w:val="24"/>
          <w:lang w:eastAsia="es-CR"/>
        </w:rPr>
        <w:instrText xml:space="preserve"> TOC \h \z \c "Ilustración" </w:instrText>
      </w:r>
      <w:r w:rsidRPr="00A50B51">
        <w:rPr>
          <w:szCs w:val="24"/>
          <w:lang w:eastAsia="es-CR"/>
        </w:rPr>
        <w:fldChar w:fldCharType="separate"/>
      </w:r>
      <w:hyperlink r:id="rId14" w:anchor="_Toc399607109" w:history="1">
        <w:r w:rsidR="0020662A" w:rsidRPr="00A200BA">
          <w:rPr>
            <w:rStyle w:val="Hyperlink"/>
            <w:rFonts w:eastAsia="Calibri"/>
            <w:noProof/>
          </w:rPr>
          <w:t>Ilustración 1 – Oído medio</w:t>
        </w:r>
        <w:r w:rsidR="0020662A">
          <w:rPr>
            <w:noProof/>
            <w:webHidden/>
          </w:rPr>
          <w:tab/>
        </w:r>
        <w:r w:rsidR="0020662A">
          <w:rPr>
            <w:noProof/>
            <w:webHidden/>
          </w:rPr>
          <w:fldChar w:fldCharType="begin"/>
        </w:r>
        <w:r w:rsidR="0020662A">
          <w:rPr>
            <w:noProof/>
            <w:webHidden/>
          </w:rPr>
          <w:instrText xml:space="preserve"> PAGEREF _Toc399607109 \h </w:instrText>
        </w:r>
        <w:r w:rsidR="0020662A">
          <w:rPr>
            <w:noProof/>
            <w:webHidden/>
          </w:rPr>
        </w:r>
        <w:r w:rsidR="0020662A">
          <w:rPr>
            <w:noProof/>
            <w:webHidden/>
          </w:rPr>
          <w:fldChar w:fldCharType="separate"/>
        </w:r>
        <w:r w:rsidR="002B2551">
          <w:rPr>
            <w:noProof/>
            <w:webHidden/>
          </w:rPr>
          <w:t>9</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10" w:history="1">
        <w:r w:rsidR="0020662A" w:rsidRPr="00A200BA">
          <w:rPr>
            <w:rStyle w:val="Hyperlink"/>
            <w:rFonts w:eastAsia="Calibri"/>
            <w:noProof/>
          </w:rPr>
          <w:t>Ilustración 2 – Oído interno</w:t>
        </w:r>
        <w:r w:rsidR="0020662A">
          <w:rPr>
            <w:noProof/>
            <w:webHidden/>
          </w:rPr>
          <w:tab/>
        </w:r>
        <w:r w:rsidR="0020662A">
          <w:rPr>
            <w:noProof/>
            <w:webHidden/>
          </w:rPr>
          <w:fldChar w:fldCharType="begin"/>
        </w:r>
        <w:r w:rsidR="0020662A">
          <w:rPr>
            <w:noProof/>
            <w:webHidden/>
          </w:rPr>
          <w:instrText xml:space="preserve"> PAGEREF _Toc399607110 \h </w:instrText>
        </w:r>
        <w:r w:rsidR="0020662A">
          <w:rPr>
            <w:noProof/>
            <w:webHidden/>
          </w:rPr>
        </w:r>
        <w:r w:rsidR="0020662A">
          <w:rPr>
            <w:noProof/>
            <w:webHidden/>
          </w:rPr>
          <w:fldChar w:fldCharType="separate"/>
        </w:r>
        <w:r w:rsidR="002B2551">
          <w:rPr>
            <w:noProof/>
            <w:webHidden/>
          </w:rPr>
          <w:t>10</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11" w:history="1">
        <w:r w:rsidR="0020662A" w:rsidRPr="00A200BA">
          <w:rPr>
            <w:rStyle w:val="Hyperlink"/>
            <w:rFonts w:eastAsia="Calibri"/>
            <w:noProof/>
          </w:rPr>
          <w:t>Ilustración 3 – Umbrales del sonido</w:t>
        </w:r>
        <w:r w:rsidR="0020662A">
          <w:rPr>
            <w:noProof/>
            <w:webHidden/>
          </w:rPr>
          <w:tab/>
        </w:r>
        <w:r w:rsidR="0020662A">
          <w:rPr>
            <w:noProof/>
            <w:webHidden/>
          </w:rPr>
          <w:fldChar w:fldCharType="begin"/>
        </w:r>
        <w:r w:rsidR="0020662A">
          <w:rPr>
            <w:noProof/>
            <w:webHidden/>
          </w:rPr>
          <w:instrText xml:space="preserve"> PAGEREF _Toc399607111 \h </w:instrText>
        </w:r>
        <w:r w:rsidR="0020662A">
          <w:rPr>
            <w:noProof/>
            <w:webHidden/>
          </w:rPr>
        </w:r>
        <w:r w:rsidR="0020662A">
          <w:rPr>
            <w:noProof/>
            <w:webHidden/>
          </w:rPr>
          <w:fldChar w:fldCharType="separate"/>
        </w:r>
        <w:r w:rsidR="002B2551">
          <w:rPr>
            <w:noProof/>
            <w:webHidden/>
          </w:rPr>
          <w:t>12</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12" w:history="1">
        <w:r w:rsidR="0020662A" w:rsidRPr="00A200BA">
          <w:rPr>
            <w:rStyle w:val="Hyperlink"/>
            <w:rFonts w:eastAsia="Calibri"/>
            <w:noProof/>
          </w:rPr>
          <w:t>Ilustración 4 – Audiómetro eléctrico</w:t>
        </w:r>
        <w:r w:rsidR="0020662A">
          <w:rPr>
            <w:noProof/>
            <w:webHidden/>
          </w:rPr>
          <w:tab/>
        </w:r>
        <w:r w:rsidR="0020662A">
          <w:rPr>
            <w:noProof/>
            <w:webHidden/>
          </w:rPr>
          <w:fldChar w:fldCharType="begin"/>
        </w:r>
        <w:r w:rsidR="0020662A">
          <w:rPr>
            <w:noProof/>
            <w:webHidden/>
          </w:rPr>
          <w:instrText xml:space="preserve"> PAGEREF _Toc399607112 \h </w:instrText>
        </w:r>
        <w:r w:rsidR="0020662A">
          <w:rPr>
            <w:noProof/>
            <w:webHidden/>
          </w:rPr>
        </w:r>
        <w:r w:rsidR="0020662A">
          <w:rPr>
            <w:noProof/>
            <w:webHidden/>
          </w:rPr>
          <w:fldChar w:fldCharType="separate"/>
        </w:r>
        <w:r w:rsidR="002B2551">
          <w:rPr>
            <w:noProof/>
            <w:webHidden/>
          </w:rPr>
          <w:t>13</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13" w:history="1">
        <w:r w:rsidR="0020662A" w:rsidRPr="00A200BA">
          <w:rPr>
            <w:rStyle w:val="Hyperlink"/>
            <w:rFonts w:eastAsia="Calibri"/>
            <w:noProof/>
          </w:rPr>
          <w:t>Ilustración 5 – Audiograma</w:t>
        </w:r>
        <w:r w:rsidR="0020662A">
          <w:rPr>
            <w:noProof/>
            <w:webHidden/>
          </w:rPr>
          <w:tab/>
        </w:r>
        <w:r w:rsidR="0020662A">
          <w:rPr>
            <w:noProof/>
            <w:webHidden/>
          </w:rPr>
          <w:fldChar w:fldCharType="begin"/>
        </w:r>
        <w:r w:rsidR="0020662A">
          <w:rPr>
            <w:noProof/>
            <w:webHidden/>
          </w:rPr>
          <w:instrText xml:space="preserve"> PAGEREF _Toc399607113 \h </w:instrText>
        </w:r>
        <w:r w:rsidR="0020662A">
          <w:rPr>
            <w:noProof/>
            <w:webHidden/>
          </w:rPr>
        </w:r>
        <w:r w:rsidR="0020662A">
          <w:rPr>
            <w:noProof/>
            <w:webHidden/>
          </w:rPr>
          <w:fldChar w:fldCharType="separate"/>
        </w:r>
        <w:r w:rsidR="002B2551">
          <w:rPr>
            <w:noProof/>
            <w:webHidden/>
          </w:rPr>
          <w:t>14</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14" w:history="1">
        <w:r w:rsidR="0020662A" w:rsidRPr="00A200BA">
          <w:rPr>
            <w:rStyle w:val="Hyperlink"/>
            <w:rFonts w:eastAsia="Calibri"/>
            <w:noProof/>
          </w:rPr>
          <w:t>Ilustración 6 – Fase de inicialización</w:t>
        </w:r>
        <w:r w:rsidR="0020662A">
          <w:rPr>
            <w:noProof/>
            <w:webHidden/>
          </w:rPr>
          <w:tab/>
        </w:r>
        <w:r w:rsidR="0020662A">
          <w:rPr>
            <w:noProof/>
            <w:webHidden/>
          </w:rPr>
          <w:fldChar w:fldCharType="begin"/>
        </w:r>
        <w:r w:rsidR="0020662A">
          <w:rPr>
            <w:noProof/>
            <w:webHidden/>
          </w:rPr>
          <w:instrText xml:space="preserve"> PAGEREF _Toc399607114 \h </w:instrText>
        </w:r>
        <w:r w:rsidR="0020662A">
          <w:rPr>
            <w:noProof/>
            <w:webHidden/>
          </w:rPr>
        </w:r>
        <w:r w:rsidR="0020662A">
          <w:rPr>
            <w:noProof/>
            <w:webHidden/>
          </w:rPr>
          <w:fldChar w:fldCharType="separate"/>
        </w:r>
        <w:r w:rsidR="002B2551">
          <w:rPr>
            <w:noProof/>
            <w:webHidden/>
          </w:rPr>
          <w:t>21</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15" w:history="1">
        <w:r w:rsidR="0020662A" w:rsidRPr="00A200BA">
          <w:rPr>
            <w:rStyle w:val="Hyperlink"/>
            <w:rFonts w:eastAsia="Calibri"/>
            <w:noProof/>
          </w:rPr>
          <w:t>Ilustración 7 – Soporte de la aplicación en las operaciones básicas de la Clínica Audinsa</w:t>
        </w:r>
        <w:r w:rsidR="0020662A">
          <w:rPr>
            <w:noProof/>
            <w:webHidden/>
          </w:rPr>
          <w:tab/>
        </w:r>
        <w:r w:rsidR="0020662A">
          <w:rPr>
            <w:noProof/>
            <w:webHidden/>
          </w:rPr>
          <w:fldChar w:fldCharType="begin"/>
        </w:r>
        <w:r w:rsidR="0020662A">
          <w:rPr>
            <w:noProof/>
            <w:webHidden/>
          </w:rPr>
          <w:instrText xml:space="preserve"> PAGEREF _Toc399607115 \h </w:instrText>
        </w:r>
        <w:r w:rsidR="0020662A">
          <w:rPr>
            <w:noProof/>
            <w:webHidden/>
          </w:rPr>
        </w:r>
        <w:r w:rsidR="0020662A">
          <w:rPr>
            <w:noProof/>
            <w:webHidden/>
          </w:rPr>
          <w:fldChar w:fldCharType="separate"/>
        </w:r>
        <w:r w:rsidR="002B2551">
          <w:rPr>
            <w:noProof/>
            <w:webHidden/>
          </w:rPr>
          <w:t>25</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16" w:history="1">
        <w:r w:rsidR="0020662A" w:rsidRPr="00A200BA">
          <w:rPr>
            <w:rStyle w:val="Hyperlink"/>
            <w:rFonts w:eastAsia="Calibri"/>
            <w:noProof/>
          </w:rPr>
          <w:t>Ilustración 8 – Módulos de la aplicación</w:t>
        </w:r>
        <w:r w:rsidR="0020662A">
          <w:rPr>
            <w:noProof/>
            <w:webHidden/>
          </w:rPr>
          <w:tab/>
        </w:r>
        <w:r w:rsidR="0020662A">
          <w:rPr>
            <w:noProof/>
            <w:webHidden/>
          </w:rPr>
          <w:fldChar w:fldCharType="begin"/>
        </w:r>
        <w:r w:rsidR="0020662A">
          <w:rPr>
            <w:noProof/>
            <w:webHidden/>
          </w:rPr>
          <w:instrText xml:space="preserve"> PAGEREF _Toc399607116 \h </w:instrText>
        </w:r>
        <w:r w:rsidR="0020662A">
          <w:rPr>
            <w:noProof/>
            <w:webHidden/>
          </w:rPr>
        </w:r>
        <w:r w:rsidR="0020662A">
          <w:rPr>
            <w:noProof/>
            <w:webHidden/>
          </w:rPr>
          <w:fldChar w:fldCharType="separate"/>
        </w:r>
        <w:r w:rsidR="002B2551">
          <w:rPr>
            <w:noProof/>
            <w:webHidden/>
          </w:rPr>
          <w:t>33</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17" w:history="1">
        <w:r w:rsidR="0020662A" w:rsidRPr="00A200BA">
          <w:rPr>
            <w:rStyle w:val="Hyperlink"/>
            <w:rFonts w:eastAsia="Calibri"/>
            <w:noProof/>
          </w:rPr>
          <w:t>Ilustración 9 – Casos de uso</w:t>
        </w:r>
        <w:r w:rsidR="0020662A">
          <w:rPr>
            <w:noProof/>
            <w:webHidden/>
          </w:rPr>
          <w:tab/>
        </w:r>
        <w:r w:rsidR="0020662A">
          <w:rPr>
            <w:noProof/>
            <w:webHidden/>
          </w:rPr>
          <w:fldChar w:fldCharType="begin"/>
        </w:r>
        <w:r w:rsidR="0020662A">
          <w:rPr>
            <w:noProof/>
            <w:webHidden/>
          </w:rPr>
          <w:instrText xml:space="preserve"> PAGEREF _Toc399607117 \h </w:instrText>
        </w:r>
        <w:r w:rsidR="0020662A">
          <w:rPr>
            <w:noProof/>
            <w:webHidden/>
          </w:rPr>
        </w:r>
        <w:r w:rsidR="0020662A">
          <w:rPr>
            <w:noProof/>
            <w:webHidden/>
          </w:rPr>
          <w:fldChar w:fldCharType="separate"/>
        </w:r>
        <w:r w:rsidR="002B2551">
          <w:rPr>
            <w:noProof/>
            <w:webHidden/>
          </w:rPr>
          <w:t>34</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18" w:history="1">
        <w:r w:rsidR="0020662A" w:rsidRPr="00A200BA">
          <w:rPr>
            <w:rStyle w:val="Hyperlink"/>
            <w:rFonts w:eastAsia="Calibri"/>
            <w:noProof/>
          </w:rPr>
          <w:t>Ilustración 10 – Diagrama de clases</w:t>
        </w:r>
        <w:r w:rsidR="0020662A">
          <w:rPr>
            <w:noProof/>
            <w:webHidden/>
          </w:rPr>
          <w:tab/>
        </w:r>
        <w:r w:rsidR="0020662A">
          <w:rPr>
            <w:noProof/>
            <w:webHidden/>
          </w:rPr>
          <w:fldChar w:fldCharType="begin"/>
        </w:r>
        <w:r w:rsidR="0020662A">
          <w:rPr>
            <w:noProof/>
            <w:webHidden/>
          </w:rPr>
          <w:instrText xml:space="preserve"> PAGEREF _Toc399607118 \h </w:instrText>
        </w:r>
        <w:r w:rsidR="0020662A">
          <w:rPr>
            <w:noProof/>
            <w:webHidden/>
          </w:rPr>
        </w:r>
        <w:r w:rsidR="0020662A">
          <w:rPr>
            <w:noProof/>
            <w:webHidden/>
          </w:rPr>
          <w:fldChar w:fldCharType="separate"/>
        </w:r>
        <w:r w:rsidR="002B2551">
          <w:rPr>
            <w:noProof/>
            <w:webHidden/>
          </w:rPr>
          <w:t>35</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19" w:history="1">
        <w:r w:rsidR="0020662A" w:rsidRPr="00A200BA">
          <w:rPr>
            <w:rStyle w:val="Hyperlink"/>
            <w:rFonts w:eastAsia="Calibri"/>
            <w:noProof/>
          </w:rPr>
          <w:t>Ilustración 11 – Diseño conceptual de la solución</w:t>
        </w:r>
        <w:r w:rsidR="0020662A">
          <w:rPr>
            <w:noProof/>
            <w:webHidden/>
          </w:rPr>
          <w:tab/>
        </w:r>
        <w:r w:rsidR="0020662A">
          <w:rPr>
            <w:noProof/>
            <w:webHidden/>
          </w:rPr>
          <w:fldChar w:fldCharType="begin"/>
        </w:r>
        <w:r w:rsidR="0020662A">
          <w:rPr>
            <w:noProof/>
            <w:webHidden/>
          </w:rPr>
          <w:instrText xml:space="preserve"> PAGEREF _Toc399607119 \h </w:instrText>
        </w:r>
        <w:r w:rsidR="0020662A">
          <w:rPr>
            <w:noProof/>
            <w:webHidden/>
          </w:rPr>
        </w:r>
        <w:r w:rsidR="0020662A">
          <w:rPr>
            <w:noProof/>
            <w:webHidden/>
          </w:rPr>
          <w:fldChar w:fldCharType="separate"/>
        </w:r>
        <w:r w:rsidR="002B2551">
          <w:rPr>
            <w:noProof/>
            <w:webHidden/>
          </w:rPr>
          <w:t>38</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20" w:history="1">
        <w:r w:rsidR="0020662A" w:rsidRPr="00A200BA">
          <w:rPr>
            <w:rStyle w:val="Hyperlink"/>
            <w:rFonts w:eastAsia="Calibri"/>
            <w:noProof/>
          </w:rPr>
          <w:t>Ilustración 12 – Diseño de base de Datos</w:t>
        </w:r>
        <w:r w:rsidR="0020662A">
          <w:rPr>
            <w:noProof/>
            <w:webHidden/>
          </w:rPr>
          <w:tab/>
        </w:r>
        <w:r w:rsidR="0020662A">
          <w:rPr>
            <w:noProof/>
            <w:webHidden/>
          </w:rPr>
          <w:fldChar w:fldCharType="begin"/>
        </w:r>
        <w:r w:rsidR="0020662A">
          <w:rPr>
            <w:noProof/>
            <w:webHidden/>
          </w:rPr>
          <w:instrText xml:space="preserve"> PAGEREF _Toc399607120 \h </w:instrText>
        </w:r>
        <w:r w:rsidR="0020662A">
          <w:rPr>
            <w:noProof/>
            <w:webHidden/>
          </w:rPr>
        </w:r>
        <w:r w:rsidR="0020662A">
          <w:rPr>
            <w:noProof/>
            <w:webHidden/>
          </w:rPr>
          <w:fldChar w:fldCharType="separate"/>
        </w:r>
        <w:r w:rsidR="002B2551">
          <w:rPr>
            <w:noProof/>
            <w:webHidden/>
          </w:rPr>
          <w:t>39</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21" w:history="1">
        <w:r w:rsidR="0020662A" w:rsidRPr="00A200BA">
          <w:rPr>
            <w:rStyle w:val="Hyperlink"/>
            <w:rFonts w:eastAsia="Calibri"/>
            <w:noProof/>
          </w:rPr>
          <w:t>Ilustración 14 – I</w:t>
        </w:r>
        <w:r w:rsidR="0020662A" w:rsidRPr="00A200BA">
          <w:rPr>
            <w:rStyle w:val="Hyperlink"/>
            <w:rFonts w:eastAsia="Calibri"/>
            <w:noProof/>
            <w:lang w:eastAsia="es-CR"/>
          </w:rPr>
          <w:t>nstrucciones de la prueba Sensibilidad de oído.</w:t>
        </w:r>
        <w:r w:rsidR="0020662A">
          <w:rPr>
            <w:noProof/>
            <w:webHidden/>
          </w:rPr>
          <w:tab/>
        </w:r>
        <w:r w:rsidR="0020662A">
          <w:rPr>
            <w:noProof/>
            <w:webHidden/>
          </w:rPr>
          <w:fldChar w:fldCharType="begin"/>
        </w:r>
        <w:r w:rsidR="0020662A">
          <w:rPr>
            <w:noProof/>
            <w:webHidden/>
          </w:rPr>
          <w:instrText xml:space="preserve"> PAGEREF _Toc399607121 \h </w:instrText>
        </w:r>
        <w:r w:rsidR="0020662A">
          <w:rPr>
            <w:noProof/>
            <w:webHidden/>
          </w:rPr>
        </w:r>
        <w:r w:rsidR="0020662A">
          <w:rPr>
            <w:noProof/>
            <w:webHidden/>
          </w:rPr>
          <w:fldChar w:fldCharType="separate"/>
        </w:r>
        <w:r w:rsidR="002B2551">
          <w:rPr>
            <w:noProof/>
            <w:webHidden/>
          </w:rPr>
          <w:t>57</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22" w:history="1">
        <w:r w:rsidR="0020662A" w:rsidRPr="00A200BA">
          <w:rPr>
            <w:rStyle w:val="Hyperlink"/>
            <w:rFonts w:eastAsia="Calibri"/>
            <w:noProof/>
          </w:rPr>
          <w:t>Ilustración 15 – I</w:t>
        </w:r>
        <w:r w:rsidR="0020662A" w:rsidRPr="00A200BA">
          <w:rPr>
            <w:rStyle w:val="Hyperlink"/>
            <w:rFonts w:eastAsia="Calibri"/>
            <w:noProof/>
            <w:lang w:eastAsia="es-CR"/>
          </w:rPr>
          <w:t>nstrucciones de la prueba Sensibilidad de oído.</w:t>
        </w:r>
        <w:r w:rsidR="0020662A">
          <w:rPr>
            <w:noProof/>
            <w:webHidden/>
          </w:rPr>
          <w:tab/>
        </w:r>
        <w:r w:rsidR="0020662A">
          <w:rPr>
            <w:noProof/>
            <w:webHidden/>
          </w:rPr>
          <w:fldChar w:fldCharType="begin"/>
        </w:r>
        <w:r w:rsidR="0020662A">
          <w:rPr>
            <w:noProof/>
            <w:webHidden/>
          </w:rPr>
          <w:instrText xml:space="preserve"> PAGEREF _Toc399607122 \h </w:instrText>
        </w:r>
        <w:r w:rsidR="0020662A">
          <w:rPr>
            <w:noProof/>
            <w:webHidden/>
          </w:rPr>
        </w:r>
        <w:r w:rsidR="0020662A">
          <w:rPr>
            <w:noProof/>
            <w:webHidden/>
          </w:rPr>
          <w:fldChar w:fldCharType="separate"/>
        </w:r>
        <w:r w:rsidR="002B2551">
          <w:rPr>
            <w:noProof/>
            <w:webHidden/>
          </w:rPr>
          <w:t>57</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23" w:history="1">
        <w:r w:rsidR="0020662A" w:rsidRPr="00A200BA">
          <w:rPr>
            <w:rStyle w:val="Hyperlink"/>
            <w:rFonts w:eastAsia="Calibri"/>
            <w:noProof/>
          </w:rPr>
          <w:t>Ilustración 16 – I</w:t>
        </w:r>
        <w:r w:rsidR="0020662A" w:rsidRPr="00A200BA">
          <w:rPr>
            <w:rStyle w:val="Hyperlink"/>
            <w:rFonts w:eastAsia="Calibri"/>
            <w:noProof/>
            <w:lang w:eastAsia="es-CR"/>
          </w:rPr>
          <w:t>nstrucciones de la prueba Sensibilidad de oído.</w:t>
        </w:r>
        <w:r w:rsidR="0020662A">
          <w:rPr>
            <w:noProof/>
            <w:webHidden/>
          </w:rPr>
          <w:tab/>
        </w:r>
        <w:r w:rsidR="0020662A">
          <w:rPr>
            <w:noProof/>
            <w:webHidden/>
          </w:rPr>
          <w:fldChar w:fldCharType="begin"/>
        </w:r>
        <w:r w:rsidR="0020662A">
          <w:rPr>
            <w:noProof/>
            <w:webHidden/>
          </w:rPr>
          <w:instrText xml:space="preserve"> PAGEREF _Toc399607123 \h </w:instrText>
        </w:r>
        <w:r w:rsidR="0020662A">
          <w:rPr>
            <w:noProof/>
            <w:webHidden/>
          </w:rPr>
        </w:r>
        <w:r w:rsidR="0020662A">
          <w:rPr>
            <w:noProof/>
            <w:webHidden/>
          </w:rPr>
          <w:fldChar w:fldCharType="separate"/>
        </w:r>
        <w:r w:rsidR="002B2551">
          <w:rPr>
            <w:noProof/>
            <w:webHidden/>
          </w:rPr>
          <w:t>58</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24" w:history="1">
        <w:r w:rsidR="0020662A" w:rsidRPr="00A200BA">
          <w:rPr>
            <w:rStyle w:val="Hyperlink"/>
            <w:rFonts w:eastAsia="Calibri"/>
            <w:noProof/>
          </w:rPr>
          <w:t>Ilustración 17 – Aplicación Audinsa Audiología instalada en un dispositivo inteligente.</w:t>
        </w:r>
        <w:r w:rsidR="0020662A">
          <w:rPr>
            <w:noProof/>
            <w:webHidden/>
          </w:rPr>
          <w:tab/>
        </w:r>
        <w:r w:rsidR="0020662A">
          <w:rPr>
            <w:noProof/>
            <w:webHidden/>
          </w:rPr>
          <w:fldChar w:fldCharType="begin"/>
        </w:r>
        <w:r w:rsidR="0020662A">
          <w:rPr>
            <w:noProof/>
            <w:webHidden/>
          </w:rPr>
          <w:instrText xml:space="preserve"> PAGEREF _Toc399607124 \h </w:instrText>
        </w:r>
        <w:r w:rsidR="0020662A">
          <w:rPr>
            <w:noProof/>
            <w:webHidden/>
          </w:rPr>
        </w:r>
        <w:r w:rsidR="0020662A">
          <w:rPr>
            <w:noProof/>
            <w:webHidden/>
          </w:rPr>
          <w:fldChar w:fldCharType="separate"/>
        </w:r>
        <w:r w:rsidR="002B2551">
          <w:rPr>
            <w:noProof/>
            <w:webHidden/>
          </w:rPr>
          <w:t>59</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25" w:history="1">
        <w:r w:rsidR="0020662A" w:rsidRPr="00A200BA">
          <w:rPr>
            <w:rStyle w:val="Hyperlink"/>
            <w:rFonts w:eastAsia="Calibri"/>
            <w:noProof/>
          </w:rPr>
          <w:t>Ilustración 18 – Aplicación Audinsa Audiología, pantalla de inicio.</w:t>
        </w:r>
        <w:r w:rsidR="0020662A">
          <w:rPr>
            <w:noProof/>
            <w:webHidden/>
          </w:rPr>
          <w:tab/>
        </w:r>
        <w:r w:rsidR="0020662A">
          <w:rPr>
            <w:noProof/>
            <w:webHidden/>
          </w:rPr>
          <w:fldChar w:fldCharType="begin"/>
        </w:r>
        <w:r w:rsidR="0020662A">
          <w:rPr>
            <w:noProof/>
            <w:webHidden/>
          </w:rPr>
          <w:instrText xml:space="preserve"> PAGEREF _Toc399607125 \h </w:instrText>
        </w:r>
        <w:r w:rsidR="0020662A">
          <w:rPr>
            <w:noProof/>
            <w:webHidden/>
          </w:rPr>
        </w:r>
        <w:r w:rsidR="0020662A">
          <w:rPr>
            <w:noProof/>
            <w:webHidden/>
          </w:rPr>
          <w:fldChar w:fldCharType="separate"/>
        </w:r>
        <w:r w:rsidR="002B2551">
          <w:rPr>
            <w:noProof/>
            <w:webHidden/>
          </w:rPr>
          <w:t>60</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26" w:history="1">
        <w:r w:rsidR="0020662A" w:rsidRPr="00A200BA">
          <w:rPr>
            <w:rStyle w:val="Hyperlink"/>
            <w:rFonts w:eastAsia="Calibri"/>
            <w:noProof/>
          </w:rPr>
          <w:t>Ilustración 19 – Aplicación Audinsa Audiología pantalla de creación de perfil.</w:t>
        </w:r>
        <w:r w:rsidR="0020662A">
          <w:rPr>
            <w:noProof/>
            <w:webHidden/>
          </w:rPr>
          <w:tab/>
        </w:r>
        <w:r w:rsidR="0020662A">
          <w:rPr>
            <w:noProof/>
            <w:webHidden/>
          </w:rPr>
          <w:fldChar w:fldCharType="begin"/>
        </w:r>
        <w:r w:rsidR="0020662A">
          <w:rPr>
            <w:noProof/>
            <w:webHidden/>
          </w:rPr>
          <w:instrText xml:space="preserve"> PAGEREF _Toc399607126 \h </w:instrText>
        </w:r>
        <w:r w:rsidR="0020662A">
          <w:rPr>
            <w:noProof/>
            <w:webHidden/>
          </w:rPr>
        </w:r>
        <w:r w:rsidR="0020662A">
          <w:rPr>
            <w:noProof/>
            <w:webHidden/>
          </w:rPr>
          <w:fldChar w:fldCharType="separate"/>
        </w:r>
        <w:r w:rsidR="002B2551">
          <w:rPr>
            <w:noProof/>
            <w:webHidden/>
          </w:rPr>
          <w:t>61</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27" w:history="1">
        <w:r w:rsidR="0020662A" w:rsidRPr="00A200BA">
          <w:rPr>
            <w:rStyle w:val="Hyperlink"/>
            <w:rFonts w:eastAsia="Calibri"/>
            <w:noProof/>
          </w:rPr>
          <w:t>Ilustración 20– Aplicación Audinsa Audiología, pantalla con perfil creado.</w:t>
        </w:r>
        <w:r w:rsidR="0020662A">
          <w:rPr>
            <w:noProof/>
            <w:webHidden/>
          </w:rPr>
          <w:tab/>
        </w:r>
        <w:r w:rsidR="0020662A">
          <w:rPr>
            <w:noProof/>
            <w:webHidden/>
          </w:rPr>
          <w:fldChar w:fldCharType="begin"/>
        </w:r>
        <w:r w:rsidR="0020662A">
          <w:rPr>
            <w:noProof/>
            <w:webHidden/>
          </w:rPr>
          <w:instrText xml:space="preserve"> PAGEREF _Toc399607127 \h </w:instrText>
        </w:r>
        <w:r w:rsidR="0020662A">
          <w:rPr>
            <w:noProof/>
            <w:webHidden/>
          </w:rPr>
        </w:r>
        <w:r w:rsidR="0020662A">
          <w:rPr>
            <w:noProof/>
            <w:webHidden/>
          </w:rPr>
          <w:fldChar w:fldCharType="separate"/>
        </w:r>
        <w:r w:rsidR="002B2551">
          <w:rPr>
            <w:noProof/>
            <w:webHidden/>
          </w:rPr>
          <w:t>62</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28" w:history="1">
        <w:r w:rsidR="0020662A" w:rsidRPr="00A200BA">
          <w:rPr>
            <w:rStyle w:val="Hyperlink"/>
            <w:rFonts w:eastAsia="Calibri"/>
            <w:noProof/>
          </w:rPr>
          <w:t>Ilustración 21 – Aplicación Audinsa Audiología, pantalla con listado de exámenes.</w:t>
        </w:r>
        <w:r w:rsidR="0020662A">
          <w:rPr>
            <w:noProof/>
            <w:webHidden/>
          </w:rPr>
          <w:tab/>
        </w:r>
        <w:r w:rsidR="0020662A">
          <w:rPr>
            <w:noProof/>
            <w:webHidden/>
          </w:rPr>
          <w:fldChar w:fldCharType="begin"/>
        </w:r>
        <w:r w:rsidR="0020662A">
          <w:rPr>
            <w:noProof/>
            <w:webHidden/>
          </w:rPr>
          <w:instrText xml:space="preserve"> PAGEREF _Toc399607128 \h </w:instrText>
        </w:r>
        <w:r w:rsidR="0020662A">
          <w:rPr>
            <w:noProof/>
            <w:webHidden/>
          </w:rPr>
        </w:r>
        <w:r w:rsidR="0020662A">
          <w:rPr>
            <w:noProof/>
            <w:webHidden/>
          </w:rPr>
          <w:fldChar w:fldCharType="separate"/>
        </w:r>
        <w:r w:rsidR="002B2551">
          <w:rPr>
            <w:noProof/>
            <w:webHidden/>
          </w:rPr>
          <w:t>63</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29" w:history="1">
        <w:r w:rsidR="0020662A" w:rsidRPr="00A200BA">
          <w:rPr>
            <w:rStyle w:val="Hyperlink"/>
            <w:rFonts w:eastAsia="Calibri"/>
            <w:noProof/>
          </w:rPr>
          <w:t>Ilustración 22 – Aplicación Audinsa Audiología, pantalla con menú de opciones.</w:t>
        </w:r>
        <w:r w:rsidR="0020662A">
          <w:rPr>
            <w:noProof/>
            <w:webHidden/>
          </w:rPr>
          <w:tab/>
        </w:r>
        <w:r w:rsidR="0020662A">
          <w:rPr>
            <w:noProof/>
            <w:webHidden/>
          </w:rPr>
          <w:fldChar w:fldCharType="begin"/>
        </w:r>
        <w:r w:rsidR="0020662A">
          <w:rPr>
            <w:noProof/>
            <w:webHidden/>
          </w:rPr>
          <w:instrText xml:space="preserve"> PAGEREF _Toc399607129 \h </w:instrText>
        </w:r>
        <w:r w:rsidR="0020662A">
          <w:rPr>
            <w:noProof/>
            <w:webHidden/>
          </w:rPr>
        </w:r>
        <w:r w:rsidR="0020662A">
          <w:rPr>
            <w:noProof/>
            <w:webHidden/>
          </w:rPr>
          <w:fldChar w:fldCharType="separate"/>
        </w:r>
        <w:r w:rsidR="002B2551">
          <w:rPr>
            <w:noProof/>
            <w:webHidden/>
          </w:rPr>
          <w:t>64</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30" w:history="1">
        <w:r w:rsidR="0020662A" w:rsidRPr="00A200BA">
          <w:rPr>
            <w:rStyle w:val="Hyperlink"/>
            <w:rFonts w:eastAsia="Calibri"/>
            <w:noProof/>
          </w:rPr>
          <w:t>Ilustración 23 – Aplicación Audinsa Audiología, pantalla instrucciones de examen Sensibilidad de oído.</w:t>
        </w:r>
        <w:r w:rsidR="0020662A">
          <w:rPr>
            <w:noProof/>
            <w:webHidden/>
          </w:rPr>
          <w:tab/>
        </w:r>
        <w:r w:rsidR="0020662A">
          <w:rPr>
            <w:noProof/>
            <w:webHidden/>
          </w:rPr>
          <w:fldChar w:fldCharType="begin"/>
        </w:r>
        <w:r w:rsidR="0020662A">
          <w:rPr>
            <w:noProof/>
            <w:webHidden/>
          </w:rPr>
          <w:instrText xml:space="preserve"> PAGEREF _Toc399607130 \h </w:instrText>
        </w:r>
        <w:r w:rsidR="0020662A">
          <w:rPr>
            <w:noProof/>
            <w:webHidden/>
          </w:rPr>
        </w:r>
        <w:r w:rsidR="0020662A">
          <w:rPr>
            <w:noProof/>
            <w:webHidden/>
          </w:rPr>
          <w:fldChar w:fldCharType="separate"/>
        </w:r>
        <w:r w:rsidR="002B2551">
          <w:rPr>
            <w:noProof/>
            <w:webHidden/>
          </w:rPr>
          <w:t>65</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31" w:history="1">
        <w:r w:rsidR="0020662A" w:rsidRPr="00A200BA">
          <w:rPr>
            <w:rStyle w:val="Hyperlink"/>
            <w:rFonts w:eastAsia="Calibri"/>
            <w:noProof/>
          </w:rPr>
          <w:t>Ilustración 24 – Aplicación Audinsa Audiología, pantalla prueba de Sensibilidad de oído.</w:t>
        </w:r>
        <w:r w:rsidR="0020662A">
          <w:rPr>
            <w:noProof/>
            <w:webHidden/>
          </w:rPr>
          <w:tab/>
        </w:r>
        <w:r w:rsidR="0020662A">
          <w:rPr>
            <w:noProof/>
            <w:webHidden/>
          </w:rPr>
          <w:fldChar w:fldCharType="begin"/>
        </w:r>
        <w:r w:rsidR="0020662A">
          <w:rPr>
            <w:noProof/>
            <w:webHidden/>
          </w:rPr>
          <w:instrText xml:space="preserve"> PAGEREF _Toc399607131 \h </w:instrText>
        </w:r>
        <w:r w:rsidR="0020662A">
          <w:rPr>
            <w:noProof/>
            <w:webHidden/>
          </w:rPr>
        </w:r>
        <w:r w:rsidR="0020662A">
          <w:rPr>
            <w:noProof/>
            <w:webHidden/>
          </w:rPr>
          <w:fldChar w:fldCharType="separate"/>
        </w:r>
        <w:r w:rsidR="002B2551">
          <w:rPr>
            <w:noProof/>
            <w:webHidden/>
          </w:rPr>
          <w:t>66</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32" w:history="1">
        <w:r w:rsidR="0020662A" w:rsidRPr="00A200BA">
          <w:rPr>
            <w:rStyle w:val="Hyperlink"/>
            <w:rFonts w:eastAsia="Calibri"/>
            <w:noProof/>
          </w:rPr>
          <w:t>Ilustración 25 – Aplicación Audinsa Audiología, pantalla instrucciones de examen Cuestionario.</w:t>
        </w:r>
        <w:r w:rsidR="0020662A">
          <w:rPr>
            <w:noProof/>
            <w:webHidden/>
          </w:rPr>
          <w:tab/>
        </w:r>
        <w:r w:rsidR="0020662A">
          <w:rPr>
            <w:noProof/>
            <w:webHidden/>
          </w:rPr>
          <w:fldChar w:fldCharType="begin"/>
        </w:r>
        <w:r w:rsidR="0020662A">
          <w:rPr>
            <w:noProof/>
            <w:webHidden/>
          </w:rPr>
          <w:instrText xml:space="preserve"> PAGEREF _Toc399607132 \h </w:instrText>
        </w:r>
        <w:r w:rsidR="0020662A">
          <w:rPr>
            <w:noProof/>
            <w:webHidden/>
          </w:rPr>
        </w:r>
        <w:r w:rsidR="0020662A">
          <w:rPr>
            <w:noProof/>
            <w:webHidden/>
          </w:rPr>
          <w:fldChar w:fldCharType="separate"/>
        </w:r>
        <w:r w:rsidR="002B2551">
          <w:rPr>
            <w:noProof/>
            <w:webHidden/>
          </w:rPr>
          <w:t>67</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33" w:history="1">
        <w:r w:rsidR="0020662A" w:rsidRPr="00A200BA">
          <w:rPr>
            <w:rStyle w:val="Hyperlink"/>
            <w:rFonts w:eastAsia="Calibri"/>
            <w:noProof/>
          </w:rPr>
          <w:t>Ilustración 26 – Aplicación Audinsa Audiología, pantalla del examen Cuestionario.</w:t>
        </w:r>
        <w:r w:rsidR="0020662A">
          <w:rPr>
            <w:noProof/>
            <w:webHidden/>
          </w:rPr>
          <w:tab/>
        </w:r>
        <w:r w:rsidR="0020662A">
          <w:rPr>
            <w:noProof/>
            <w:webHidden/>
          </w:rPr>
          <w:fldChar w:fldCharType="begin"/>
        </w:r>
        <w:r w:rsidR="0020662A">
          <w:rPr>
            <w:noProof/>
            <w:webHidden/>
          </w:rPr>
          <w:instrText xml:space="preserve"> PAGEREF _Toc399607133 \h </w:instrText>
        </w:r>
        <w:r w:rsidR="0020662A">
          <w:rPr>
            <w:noProof/>
            <w:webHidden/>
          </w:rPr>
        </w:r>
        <w:r w:rsidR="0020662A">
          <w:rPr>
            <w:noProof/>
            <w:webHidden/>
          </w:rPr>
          <w:fldChar w:fldCharType="separate"/>
        </w:r>
        <w:r w:rsidR="002B2551">
          <w:rPr>
            <w:noProof/>
            <w:webHidden/>
          </w:rPr>
          <w:t>68</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34" w:history="1">
        <w:r w:rsidR="0020662A" w:rsidRPr="00A200BA">
          <w:rPr>
            <w:rStyle w:val="Hyperlink"/>
            <w:rFonts w:eastAsia="Calibri"/>
            <w:noProof/>
          </w:rPr>
          <w:t>Ilustración 27 – Aplicación Audinsa Audiología, pantalla resultado de examen Cuestionario.</w:t>
        </w:r>
        <w:r w:rsidR="0020662A">
          <w:rPr>
            <w:noProof/>
            <w:webHidden/>
          </w:rPr>
          <w:tab/>
        </w:r>
        <w:r w:rsidR="0020662A">
          <w:rPr>
            <w:noProof/>
            <w:webHidden/>
          </w:rPr>
          <w:fldChar w:fldCharType="begin"/>
        </w:r>
        <w:r w:rsidR="0020662A">
          <w:rPr>
            <w:noProof/>
            <w:webHidden/>
          </w:rPr>
          <w:instrText xml:space="preserve"> PAGEREF _Toc399607134 \h </w:instrText>
        </w:r>
        <w:r w:rsidR="0020662A">
          <w:rPr>
            <w:noProof/>
            <w:webHidden/>
          </w:rPr>
        </w:r>
        <w:r w:rsidR="0020662A">
          <w:rPr>
            <w:noProof/>
            <w:webHidden/>
          </w:rPr>
          <w:fldChar w:fldCharType="separate"/>
        </w:r>
        <w:r w:rsidR="002B2551">
          <w:rPr>
            <w:noProof/>
            <w:webHidden/>
          </w:rPr>
          <w:t>69</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35" w:history="1">
        <w:r w:rsidR="0020662A" w:rsidRPr="00A200BA">
          <w:rPr>
            <w:rStyle w:val="Hyperlink"/>
            <w:rFonts w:eastAsia="Calibri"/>
            <w:noProof/>
          </w:rPr>
          <w:t>Ilustración 28 – Aplicación Audinsa Audiología, pantalla opciones sobre los resultados.</w:t>
        </w:r>
        <w:r w:rsidR="0020662A">
          <w:rPr>
            <w:noProof/>
            <w:webHidden/>
          </w:rPr>
          <w:tab/>
        </w:r>
        <w:r w:rsidR="0020662A">
          <w:rPr>
            <w:noProof/>
            <w:webHidden/>
          </w:rPr>
          <w:fldChar w:fldCharType="begin"/>
        </w:r>
        <w:r w:rsidR="0020662A">
          <w:rPr>
            <w:noProof/>
            <w:webHidden/>
          </w:rPr>
          <w:instrText xml:space="preserve"> PAGEREF _Toc399607135 \h </w:instrText>
        </w:r>
        <w:r w:rsidR="0020662A">
          <w:rPr>
            <w:noProof/>
            <w:webHidden/>
          </w:rPr>
        </w:r>
        <w:r w:rsidR="0020662A">
          <w:rPr>
            <w:noProof/>
            <w:webHidden/>
          </w:rPr>
          <w:fldChar w:fldCharType="separate"/>
        </w:r>
        <w:r w:rsidR="002B2551">
          <w:rPr>
            <w:noProof/>
            <w:webHidden/>
          </w:rPr>
          <w:t>70</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36" w:history="1">
        <w:r w:rsidR="0020662A" w:rsidRPr="00A200BA">
          <w:rPr>
            <w:rStyle w:val="Hyperlink"/>
            <w:rFonts w:eastAsia="Calibri"/>
            <w:noProof/>
          </w:rPr>
          <w:t>Ilustración 29 – Aplicación Audinsa Audiología, pantalla de acción compartir en pantalla resultados.</w:t>
        </w:r>
        <w:r w:rsidR="0020662A">
          <w:rPr>
            <w:noProof/>
            <w:webHidden/>
          </w:rPr>
          <w:tab/>
        </w:r>
        <w:r w:rsidR="0020662A">
          <w:rPr>
            <w:noProof/>
            <w:webHidden/>
          </w:rPr>
          <w:fldChar w:fldCharType="begin"/>
        </w:r>
        <w:r w:rsidR="0020662A">
          <w:rPr>
            <w:noProof/>
            <w:webHidden/>
          </w:rPr>
          <w:instrText xml:space="preserve"> PAGEREF _Toc399607136 \h </w:instrText>
        </w:r>
        <w:r w:rsidR="0020662A">
          <w:rPr>
            <w:noProof/>
            <w:webHidden/>
          </w:rPr>
        </w:r>
        <w:r w:rsidR="0020662A">
          <w:rPr>
            <w:noProof/>
            <w:webHidden/>
          </w:rPr>
          <w:fldChar w:fldCharType="separate"/>
        </w:r>
        <w:r w:rsidR="002B2551">
          <w:rPr>
            <w:noProof/>
            <w:webHidden/>
          </w:rPr>
          <w:t>71</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37" w:history="1">
        <w:r w:rsidR="0020662A" w:rsidRPr="00A200BA">
          <w:rPr>
            <w:rStyle w:val="Hyperlink"/>
            <w:rFonts w:eastAsia="Calibri"/>
            <w:noProof/>
          </w:rPr>
          <w:t>Ilustración 30 – Aplicación Audinsa Audiología, pantalla Artículos (blog de la clínica).</w:t>
        </w:r>
        <w:r w:rsidR="0020662A">
          <w:rPr>
            <w:noProof/>
            <w:webHidden/>
          </w:rPr>
          <w:tab/>
        </w:r>
        <w:r w:rsidR="0020662A">
          <w:rPr>
            <w:noProof/>
            <w:webHidden/>
          </w:rPr>
          <w:fldChar w:fldCharType="begin"/>
        </w:r>
        <w:r w:rsidR="0020662A">
          <w:rPr>
            <w:noProof/>
            <w:webHidden/>
          </w:rPr>
          <w:instrText xml:space="preserve"> PAGEREF _Toc399607137 \h </w:instrText>
        </w:r>
        <w:r w:rsidR="0020662A">
          <w:rPr>
            <w:noProof/>
            <w:webHidden/>
          </w:rPr>
        </w:r>
        <w:r w:rsidR="0020662A">
          <w:rPr>
            <w:noProof/>
            <w:webHidden/>
          </w:rPr>
          <w:fldChar w:fldCharType="separate"/>
        </w:r>
        <w:r w:rsidR="002B2551">
          <w:rPr>
            <w:noProof/>
            <w:webHidden/>
          </w:rPr>
          <w:t>72</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38" w:history="1">
        <w:r w:rsidR="0020662A" w:rsidRPr="00A200BA">
          <w:rPr>
            <w:rStyle w:val="Hyperlink"/>
            <w:rFonts w:eastAsia="Calibri"/>
            <w:noProof/>
          </w:rPr>
          <w:t>Ilustración 31 – Aplicación Audinsa Audiología, pantalla consultorios.</w:t>
        </w:r>
        <w:r w:rsidR="0020662A">
          <w:rPr>
            <w:noProof/>
            <w:webHidden/>
          </w:rPr>
          <w:tab/>
        </w:r>
        <w:r w:rsidR="0020662A">
          <w:rPr>
            <w:noProof/>
            <w:webHidden/>
          </w:rPr>
          <w:fldChar w:fldCharType="begin"/>
        </w:r>
        <w:r w:rsidR="0020662A">
          <w:rPr>
            <w:noProof/>
            <w:webHidden/>
          </w:rPr>
          <w:instrText xml:space="preserve"> PAGEREF _Toc399607138 \h </w:instrText>
        </w:r>
        <w:r w:rsidR="0020662A">
          <w:rPr>
            <w:noProof/>
            <w:webHidden/>
          </w:rPr>
        </w:r>
        <w:r w:rsidR="0020662A">
          <w:rPr>
            <w:noProof/>
            <w:webHidden/>
          </w:rPr>
          <w:fldChar w:fldCharType="separate"/>
        </w:r>
        <w:r w:rsidR="002B2551">
          <w:rPr>
            <w:noProof/>
            <w:webHidden/>
          </w:rPr>
          <w:t>73</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39" w:history="1">
        <w:r w:rsidR="0020662A" w:rsidRPr="00A200BA">
          <w:rPr>
            <w:rStyle w:val="Hyperlink"/>
            <w:rFonts w:eastAsia="Calibri"/>
            <w:noProof/>
          </w:rPr>
          <w:t>Ilustración 32 – Aplicación Audinsa Audiología, pantalla Acciones sobre el  perfil.</w:t>
        </w:r>
        <w:r w:rsidR="0020662A">
          <w:rPr>
            <w:noProof/>
            <w:webHidden/>
          </w:rPr>
          <w:tab/>
        </w:r>
        <w:r w:rsidR="0020662A">
          <w:rPr>
            <w:noProof/>
            <w:webHidden/>
          </w:rPr>
          <w:fldChar w:fldCharType="begin"/>
        </w:r>
        <w:r w:rsidR="0020662A">
          <w:rPr>
            <w:noProof/>
            <w:webHidden/>
          </w:rPr>
          <w:instrText xml:space="preserve"> PAGEREF _Toc399607139 \h </w:instrText>
        </w:r>
        <w:r w:rsidR="0020662A">
          <w:rPr>
            <w:noProof/>
            <w:webHidden/>
          </w:rPr>
        </w:r>
        <w:r w:rsidR="0020662A">
          <w:rPr>
            <w:noProof/>
            <w:webHidden/>
          </w:rPr>
          <w:fldChar w:fldCharType="separate"/>
        </w:r>
        <w:r w:rsidR="002B2551">
          <w:rPr>
            <w:noProof/>
            <w:webHidden/>
          </w:rPr>
          <w:t>74</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40" w:history="1">
        <w:r w:rsidR="0020662A" w:rsidRPr="00A200BA">
          <w:rPr>
            <w:rStyle w:val="Hyperlink"/>
            <w:rFonts w:eastAsia="Calibri"/>
            <w:noProof/>
          </w:rPr>
          <w:t>Ilustración 33 – Aplicación Audinsa Audiología, pantalla confirmación del eliminación del perfil.</w:t>
        </w:r>
        <w:r w:rsidR="0020662A">
          <w:rPr>
            <w:noProof/>
            <w:webHidden/>
          </w:rPr>
          <w:tab/>
        </w:r>
        <w:r w:rsidR="0020662A">
          <w:rPr>
            <w:noProof/>
            <w:webHidden/>
          </w:rPr>
          <w:fldChar w:fldCharType="begin"/>
        </w:r>
        <w:r w:rsidR="0020662A">
          <w:rPr>
            <w:noProof/>
            <w:webHidden/>
          </w:rPr>
          <w:instrText xml:space="preserve"> PAGEREF _Toc399607140 \h </w:instrText>
        </w:r>
        <w:r w:rsidR="0020662A">
          <w:rPr>
            <w:noProof/>
            <w:webHidden/>
          </w:rPr>
        </w:r>
        <w:r w:rsidR="0020662A">
          <w:rPr>
            <w:noProof/>
            <w:webHidden/>
          </w:rPr>
          <w:fldChar w:fldCharType="separate"/>
        </w:r>
        <w:r w:rsidR="002B2551">
          <w:rPr>
            <w:noProof/>
            <w:webHidden/>
          </w:rPr>
          <w:t>75</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41" w:history="1">
        <w:r w:rsidR="0020662A" w:rsidRPr="00A200BA">
          <w:rPr>
            <w:rStyle w:val="Hyperlink"/>
            <w:rFonts w:eastAsia="Calibri"/>
            <w:noProof/>
          </w:rPr>
          <w:t>Ilustración 34 – Aplicación Audinsa Audiología, pantalla perfil eliminado satisfactoriamente.</w:t>
        </w:r>
        <w:r w:rsidR="0020662A">
          <w:rPr>
            <w:noProof/>
            <w:webHidden/>
          </w:rPr>
          <w:tab/>
        </w:r>
        <w:r w:rsidR="0020662A">
          <w:rPr>
            <w:noProof/>
            <w:webHidden/>
          </w:rPr>
          <w:fldChar w:fldCharType="begin"/>
        </w:r>
        <w:r w:rsidR="0020662A">
          <w:rPr>
            <w:noProof/>
            <w:webHidden/>
          </w:rPr>
          <w:instrText xml:space="preserve"> PAGEREF _Toc399607141 \h </w:instrText>
        </w:r>
        <w:r w:rsidR="0020662A">
          <w:rPr>
            <w:noProof/>
            <w:webHidden/>
          </w:rPr>
        </w:r>
        <w:r w:rsidR="0020662A">
          <w:rPr>
            <w:noProof/>
            <w:webHidden/>
          </w:rPr>
          <w:fldChar w:fldCharType="separate"/>
        </w:r>
        <w:r w:rsidR="002B2551">
          <w:rPr>
            <w:noProof/>
            <w:webHidden/>
          </w:rPr>
          <w:t>76</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42" w:history="1">
        <w:r w:rsidR="0020662A" w:rsidRPr="00A200BA">
          <w:rPr>
            <w:rStyle w:val="Hyperlink"/>
            <w:rFonts w:eastAsia="Calibri"/>
            <w:noProof/>
          </w:rPr>
          <w:t>Ilustración 35 – Imágenes de a</w:t>
        </w:r>
        <w:r w:rsidR="0020662A" w:rsidRPr="00A200BA">
          <w:rPr>
            <w:rStyle w:val="Hyperlink"/>
            <w:rFonts w:eastAsia="Calibri"/>
            <w:noProof/>
            <w:lang w:eastAsia="es-CR"/>
          </w:rPr>
          <w:t>plicación basada en tecnología móvil para conocer el estado auditivo</w:t>
        </w:r>
        <w:r w:rsidR="0020662A">
          <w:rPr>
            <w:noProof/>
            <w:webHidden/>
          </w:rPr>
          <w:tab/>
        </w:r>
        <w:r w:rsidR="0020662A">
          <w:rPr>
            <w:noProof/>
            <w:webHidden/>
          </w:rPr>
          <w:fldChar w:fldCharType="begin"/>
        </w:r>
        <w:r w:rsidR="0020662A">
          <w:rPr>
            <w:noProof/>
            <w:webHidden/>
          </w:rPr>
          <w:instrText xml:space="preserve"> PAGEREF _Toc399607142 \h </w:instrText>
        </w:r>
        <w:r w:rsidR="0020662A">
          <w:rPr>
            <w:noProof/>
            <w:webHidden/>
          </w:rPr>
        </w:r>
        <w:r w:rsidR="0020662A">
          <w:rPr>
            <w:noProof/>
            <w:webHidden/>
          </w:rPr>
          <w:fldChar w:fldCharType="separate"/>
        </w:r>
        <w:r w:rsidR="002B2551">
          <w:rPr>
            <w:noProof/>
            <w:webHidden/>
          </w:rPr>
          <w:t>77</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43" w:history="1">
        <w:r w:rsidR="0020662A" w:rsidRPr="00A200BA">
          <w:rPr>
            <w:rStyle w:val="Hyperlink"/>
            <w:rFonts w:eastAsia="Calibri"/>
            <w:noProof/>
          </w:rPr>
          <w:t>Ilustración 36 - Pantalla principal uHear Aplicación uHear</w:t>
        </w:r>
        <w:r w:rsidR="0020662A">
          <w:rPr>
            <w:noProof/>
            <w:webHidden/>
          </w:rPr>
          <w:tab/>
        </w:r>
        <w:r w:rsidR="0020662A">
          <w:rPr>
            <w:noProof/>
            <w:webHidden/>
          </w:rPr>
          <w:fldChar w:fldCharType="begin"/>
        </w:r>
        <w:r w:rsidR="0020662A">
          <w:rPr>
            <w:noProof/>
            <w:webHidden/>
          </w:rPr>
          <w:instrText xml:space="preserve"> PAGEREF _Toc399607143 \h </w:instrText>
        </w:r>
        <w:r w:rsidR="0020662A">
          <w:rPr>
            <w:noProof/>
            <w:webHidden/>
          </w:rPr>
        </w:r>
        <w:r w:rsidR="0020662A">
          <w:rPr>
            <w:noProof/>
            <w:webHidden/>
          </w:rPr>
          <w:fldChar w:fldCharType="separate"/>
        </w:r>
        <w:r w:rsidR="002B2551">
          <w:rPr>
            <w:noProof/>
            <w:webHidden/>
          </w:rPr>
          <w:t>102</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44" w:history="1">
        <w:r w:rsidR="0020662A" w:rsidRPr="00A200BA">
          <w:rPr>
            <w:rStyle w:val="Hyperlink"/>
            <w:rFonts w:eastAsia="Calibri"/>
            <w:noProof/>
          </w:rPr>
          <w:t>Ilustración 37– Sensibilidad de oído uHear – Prueba en ejecución Aplicación uHear</w:t>
        </w:r>
        <w:r w:rsidR="0020662A">
          <w:rPr>
            <w:noProof/>
            <w:webHidden/>
          </w:rPr>
          <w:tab/>
        </w:r>
        <w:r w:rsidR="0020662A">
          <w:rPr>
            <w:noProof/>
            <w:webHidden/>
          </w:rPr>
          <w:fldChar w:fldCharType="begin"/>
        </w:r>
        <w:r w:rsidR="0020662A">
          <w:rPr>
            <w:noProof/>
            <w:webHidden/>
          </w:rPr>
          <w:instrText xml:space="preserve"> PAGEREF _Toc399607144 \h </w:instrText>
        </w:r>
        <w:r w:rsidR="0020662A">
          <w:rPr>
            <w:noProof/>
            <w:webHidden/>
          </w:rPr>
        </w:r>
        <w:r w:rsidR="0020662A">
          <w:rPr>
            <w:noProof/>
            <w:webHidden/>
          </w:rPr>
          <w:fldChar w:fldCharType="separate"/>
        </w:r>
        <w:r w:rsidR="002B2551">
          <w:rPr>
            <w:noProof/>
            <w:webHidden/>
          </w:rPr>
          <w:t>103</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45" w:history="1">
        <w:r w:rsidR="0020662A" w:rsidRPr="00A200BA">
          <w:rPr>
            <w:rStyle w:val="Hyperlink"/>
            <w:rFonts w:eastAsia="Calibri"/>
            <w:noProof/>
          </w:rPr>
          <w:t>Ilustración 38 – Pantalla de resultados examen de sensibilidad de oído</w:t>
        </w:r>
        <w:r w:rsidR="0020662A">
          <w:rPr>
            <w:noProof/>
            <w:webHidden/>
          </w:rPr>
          <w:tab/>
        </w:r>
        <w:r w:rsidR="0020662A">
          <w:rPr>
            <w:noProof/>
            <w:webHidden/>
          </w:rPr>
          <w:fldChar w:fldCharType="begin"/>
        </w:r>
        <w:r w:rsidR="0020662A">
          <w:rPr>
            <w:noProof/>
            <w:webHidden/>
          </w:rPr>
          <w:instrText xml:space="preserve"> PAGEREF _Toc399607145 \h </w:instrText>
        </w:r>
        <w:r w:rsidR="0020662A">
          <w:rPr>
            <w:noProof/>
            <w:webHidden/>
          </w:rPr>
        </w:r>
        <w:r w:rsidR="0020662A">
          <w:rPr>
            <w:noProof/>
            <w:webHidden/>
          </w:rPr>
          <w:fldChar w:fldCharType="separate"/>
        </w:r>
        <w:r w:rsidR="002B2551">
          <w:rPr>
            <w:noProof/>
            <w:webHidden/>
          </w:rPr>
          <w:t>104</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46" w:history="1">
        <w:r w:rsidR="0020662A" w:rsidRPr="00A200BA">
          <w:rPr>
            <w:rStyle w:val="Hyperlink"/>
            <w:rFonts w:eastAsia="Calibri"/>
            <w:noProof/>
          </w:rPr>
          <w:t>Ilustración 39 – Pantalla de resultados uHear</w:t>
        </w:r>
        <w:r w:rsidR="0020662A">
          <w:rPr>
            <w:noProof/>
            <w:webHidden/>
          </w:rPr>
          <w:tab/>
        </w:r>
        <w:r w:rsidR="0020662A">
          <w:rPr>
            <w:noProof/>
            <w:webHidden/>
          </w:rPr>
          <w:fldChar w:fldCharType="begin"/>
        </w:r>
        <w:r w:rsidR="0020662A">
          <w:rPr>
            <w:noProof/>
            <w:webHidden/>
          </w:rPr>
          <w:instrText xml:space="preserve"> PAGEREF _Toc399607146 \h </w:instrText>
        </w:r>
        <w:r w:rsidR="0020662A">
          <w:rPr>
            <w:noProof/>
            <w:webHidden/>
          </w:rPr>
        </w:r>
        <w:r w:rsidR="0020662A">
          <w:rPr>
            <w:noProof/>
            <w:webHidden/>
          </w:rPr>
          <w:fldChar w:fldCharType="separate"/>
        </w:r>
        <w:r w:rsidR="002B2551">
          <w:rPr>
            <w:noProof/>
            <w:webHidden/>
          </w:rPr>
          <w:t>105</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47" w:history="1">
        <w:r w:rsidR="0020662A" w:rsidRPr="00A200BA">
          <w:rPr>
            <w:rStyle w:val="Hyperlink"/>
            <w:rFonts w:eastAsia="Calibri"/>
            <w:noProof/>
          </w:rPr>
          <w:t>Ilustración 40 – Pantalla de resultados guardados</w:t>
        </w:r>
        <w:r w:rsidR="0020662A">
          <w:rPr>
            <w:noProof/>
            <w:webHidden/>
          </w:rPr>
          <w:tab/>
        </w:r>
        <w:r w:rsidR="0020662A">
          <w:rPr>
            <w:noProof/>
            <w:webHidden/>
          </w:rPr>
          <w:fldChar w:fldCharType="begin"/>
        </w:r>
        <w:r w:rsidR="0020662A">
          <w:rPr>
            <w:noProof/>
            <w:webHidden/>
          </w:rPr>
          <w:instrText xml:space="preserve"> PAGEREF _Toc399607147 \h </w:instrText>
        </w:r>
        <w:r w:rsidR="0020662A">
          <w:rPr>
            <w:noProof/>
            <w:webHidden/>
          </w:rPr>
        </w:r>
        <w:r w:rsidR="0020662A">
          <w:rPr>
            <w:noProof/>
            <w:webHidden/>
          </w:rPr>
          <w:fldChar w:fldCharType="separate"/>
        </w:r>
        <w:r w:rsidR="002B2551">
          <w:rPr>
            <w:noProof/>
            <w:webHidden/>
          </w:rPr>
          <w:t>106</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48" w:history="1">
        <w:r w:rsidR="0020662A" w:rsidRPr="00A200BA">
          <w:rPr>
            <w:rStyle w:val="Hyperlink"/>
            <w:rFonts w:eastAsia="Calibri"/>
            <w:noProof/>
          </w:rPr>
          <w:t>Ilustración 41 – Consejos auditivos</w:t>
        </w:r>
        <w:r w:rsidR="0020662A">
          <w:rPr>
            <w:noProof/>
            <w:webHidden/>
          </w:rPr>
          <w:tab/>
        </w:r>
        <w:r w:rsidR="0020662A">
          <w:rPr>
            <w:noProof/>
            <w:webHidden/>
          </w:rPr>
          <w:fldChar w:fldCharType="begin"/>
        </w:r>
        <w:r w:rsidR="0020662A">
          <w:rPr>
            <w:noProof/>
            <w:webHidden/>
          </w:rPr>
          <w:instrText xml:space="preserve"> PAGEREF _Toc399607148 \h </w:instrText>
        </w:r>
        <w:r w:rsidR="0020662A">
          <w:rPr>
            <w:noProof/>
            <w:webHidden/>
          </w:rPr>
        </w:r>
        <w:r w:rsidR="0020662A">
          <w:rPr>
            <w:noProof/>
            <w:webHidden/>
          </w:rPr>
          <w:fldChar w:fldCharType="separate"/>
        </w:r>
        <w:r w:rsidR="002B2551">
          <w:rPr>
            <w:noProof/>
            <w:webHidden/>
          </w:rPr>
          <w:t>107</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49" w:history="1">
        <w:r w:rsidR="0020662A" w:rsidRPr="00A200BA">
          <w:rPr>
            <w:rStyle w:val="Hyperlink"/>
            <w:rFonts w:eastAsia="Calibri"/>
            <w:noProof/>
          </w:rPr>
          <w:t>Ilustración 42 – Ubicación de centros especializados</w:t>
        </w:r>
        <w:r w:rsidR="0020662A">
          <w:rPr>
            <w:noProof/>
            <w:webHidden/>
          </w:rPr>
          <w:tab/>
        </w:r>
        <w:r w:rsidR="0020662A">
          <w:rPr>
            <w:noProof/>
            <w:webHidden/>
          </w:rPr>
          <w:fldChar w:fldCharType="begin"/>
        </w:r>
        <w:r w:rsidR="0020662A">
          <w:rPr>
            <w:noProof/>
            <w:webHidden/>
          </w:rPr>
          <w:instrText xml:space="preserve"> PAGEREF _Toc399607149 \h </w:instrText>
        </w:r>
        <w:r w:rsidR="0020662A">
          <w:rPr>
            <w:noProof/>
            <w:webHidden/>
          </w:rPr>
        </w:r>
        <w:r w:rsidR="0020662A">
          <w:rPr>
            <w:noProof/>
            <w:webHidden/>
          </w:rPr>
          <w:fldChar w:fldCharType="separate"/>
        </w:r>
        <w:r w:rsidR="002B2551">
          <w:rPr>
            <w:noProof/>
            <w:webHidden/>
          </w:rPr>
          <w:t>108</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50" w:history="1">
        <w:r w:rsidR="0020662A" w:rsidRPr="00A200BA">
          <w:rPr>
            <w:rStyle w:val="Hyperlink"/>
            <w:rFonts w:eastAsia="Calibri"/>
            <w:noProof/>
          </w:rPr>
          <w:t>Ilustración 43 – Aplicación test en línea: Flujo de imágenes</w:t>
        </w:r>
        <w:r w:rsidR="0020662A">
          <w:rPr>
            <w:noProof/>
            <w:webHidden/>
          </w:rPr>
          <w:tab/>
        </w:r>
        <w:r w:rsidR="0020662A">
          <w:rPr>
            <w:noProof/>
            <w:webHidden/>
          </w:rPr>
          <w:fldChar w:fldCharType="begin"/>
        </w:r>
        <w:r w:rsidR="0020662A">
          <w:rPr>
            <w:noProof/>
            <w:webHidden/>
          </w:rPr>
          <w:instrText xml:space="preserve"> PAGEREF _Toc399607150 \h </w:instrText>
        </w:r>
        <w:r w:rsidR="0020662A">
          <w:rPr>
            <w:noProof/>
            <w:webHidden/>
          </w:rPr>
        </w:r>
        <w:r w:rsidR="0020662A">
          <w:rPr>
            <w:noProof/>
            <w:webHidden/>
          </w:rPr>
          <w:fldChar w:fldCharType="separate"/>
        </w:r>
        <w:r w:rsidR="002B2551">
          <w:rPr>
            <w:noProof/>
            <w:webHidden/>
          </w:rPr>
          <w:t>109</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51" w:history="1">
        <w:r w:rsidR="0020662A" w:rsidRPr="00A200BA">
          <w:rPr>
            <w:rStyle w:val="Hyperlink"/>
            <w:rFonts w:eastAsia="Calibri"/>
            <w:noProof/>
          </w:rPr>
          <w:t>Ilustración 44 – Pantallas de la aplicación test auditivo Test Auditivo de Phonak</w:t>
        </w:r>
        <w:r w:rsidR="0020662A">
          <w:rPr>
            <w:noProof/>
            <w:webHidden/>
          </w:rPr>
          <w:tab/>
        </w:r>
        <w:r w:rsidR="0020662A">
          <w:rPr>
            <w:noProof/>
            <w:webHidden/>
          </w:rPr>
          <w:fldChar w:fldCharType="begin"/>
        </w:r>
        <w:r w:rsidR="0020662A">
          <w:rPr>
            <w:noProof/>
            <w:webHidden/>
          </w:rPr>
          <w:instrText xml:space="preserve"> PAGEREF _Toc399607151 \h </w:instrText>
        </w:r>
        <w:r w:rsidR="0020662A">
          <w:rPr>
            <w:noProof/>
            <w:webHidden/>
          </w:rPr>
        </w:r>
        <w:r w:rsidR="0020662A">
          <w:rPr>
            <w:noProof/>
            <w:webHidden/>
          </w:rPr>
          <w:fldChar w:fldCharType="separate"/>
        </w:r>
        <w:r w:rsidR="002B2551">
          <w:rPr>
            <w:noProof/>
            <w:webHidden/>
          </w:rPr>
          <w:t>112</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52" w:history="1">
        <w:r w:rsidR="0020662A" w:rsidRPr="00A200BA">
          <w:rPr>
            <w:rStyle w:val="Hyperlink"/>
            <w:rFonts w:eastAsia="Calibri"/>
            <w:noProof/>
            <w:lang w:val="en-US"/>
          </w:rPr>
          <w:t>Ilustración 45 – Pantalla principal Test your hearing</w:t>
        </w:r>
        <w:r w:rsidR="0020662A">
          <w:rPr>
            <w:noProof/>
            <w:webHidden/>
          </w:rPr>
          <w:tab/>
        </w:r>
        <w:r w:rsidR="0020662A">
          <w:rPr>
            <w:noProof/>
            <w:webHidden/>
          </w:rPr>
          <w:fldChar w:fldCharType="begin"/>
        </w:r>
        <w:r w:rsidR="0020662A">
          <w:rPr>
            <w:noProof/>
            <w:webHidden/>
          </w:rPr>
          <w:instrText xml:space="preserve"> PAGEREF _Toc399607152 \h </w:instrText>
        </w:r>
        <w:r w:rsidR="0020662A">
          <w:rPr>
            <w:noProof/>
            <w:webHidden/>
          </w:rPr>
        </w:r>
        <w:r w:rsidR="0020662A">
          <w:rPr>
            <w:noProof/>
            <w:webHidden/>
          </w:rPr>
          <w:fldChar w:fldCharType="separate"/>
        </w:r>
        <w:r w:rsidR="002B2551">
          <w:rPr>
            <w:noProof/>
            <w:webHidden/>
          </w:rPr>
          <w:t>113</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53" w:history="1">
        <w:r w:rsidR="0020662A" w:rsidRPr="00A200BA">
          <w:rPr>
            <w:rStyle w:val="Hyperlink"/>
            <w:rFonts w:eastAsia="Calibri"/>
            <w:noProof/>
          </w:rPr>
          <w:t>Ilustración 46 – Interfaz de la prueba de rango de frecuencias</w:t>
        </w:r>
        <w:r w:rsidR="0020662A">
          <w:rPr>
            <w:noProof/>
            <w:webHidden/>
          </w:rPr>
          <w:tab/>
        </w:r>
        <w:r w:rsidR="0020662A">
          <w:rPr>
            <w:noProof/>
            <w:webHidden/>
          </w:rPr>
          <w:fldChar w:fldCharType="begin"/>
        </w:r>
        <w:r w:rsidR="0020662A">
          <w:rPr>
            <w:noProof/>
            <w:webHidden/>
          </w:rPr>
          <w:instrText xml:space="preserve"> PAGEREF _Toc399607153 \h </w:instrText>
        </w:r>
        <w:r w:rsidR="0020662A">
          <w:rPr>
            <w:noProof/>
            <w:webHidden/>
          </w:rPr>
        </w:r>
        <w:r w:rsidR="0020662A">
          <w:rPr>
            <w:noProof/>
            <w:webHidden/>
          </w:rPr>
          <w:fldChar w:fldCharType="separate"/>
        </w:r>
        <w:r w:rsidR="002B2551">
          <w:rPr>
            <w:noProof/>
            <w:webHidden/>
          </w:rPr>
          <w:t>114</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54" w:history="1">
        <w:r w:rsidR="0020662A" w:rsidRPr="00A200BA">
          <w:rPr>
            <w:rStyle w:val="Hyperlink"/>
            <w:rFonts w:eastAsia="Calibri"/>
            <w:noProof/>
          </w:rPr>
          <w:t>Ilustración 47 – Pantalla de resultados de rango de frecuencias</w:t>
        </w:r>
        <w:r w:rsidR="0020662A">
          <w:rPr>
            <w:noProof/>
            <w:webHidden/>
          </w:rPr>
          <w:tab/>
        </w:r>
        <w:r w:rsidR="0020662A">
          <w:rPr>
            <w:noProof/>
            <w:webHidden/>
          </w:rPr>
          <w:fldChar w:fldCharType="begin"/>
        </w:r>
        <w:r w:rsidR="0020662A">
          <w:rPr>
            <w:noProof/>
            <w:webHidden/>
          </w:rPr>
          <w:instrText xml:space="preserve"> PAGEREF _Toc399607154 \h </w:instrText>
        </w:r>
        <w:r w:rsidR="0020662A">
          <w:rPr>
            <w:noProof/>
            <w:webHidden/>
          </w:rPr>
        </w:r>
        <w:r w:rsidR="0020662A">
          <w:rPr>
            <w:noProof/>
            <w:webHidden/>
          </w:rPr>
          <w:fldChar w:fldCharType="separate"/>
        </w:r>
        <w:r w:rsidR="002B2551">
          <w:rPr>
            <w:noProof/>
            <w:webHidden/>
          </w:rPr>
          <w:t>115</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55" w:history="1">
        <w:r w:rsidR="0020662A" w:rsidRPr="00A200BA">
          <w:rPr>
            <w:rStyle w:val="Hyperlink"/>
            <w:rFonts w:eastAsia="Calibri"/>
            <w:noProof/>
          </w:rPr>
          <w:t>Ilustración 48 – Interfaz diferenciación de frecuencias</w:t>
        </w:r>
        <w:r w:rsidR="0020662A">
          <w:rPr>
            <w:noProof/>
            <w:webHidden/>
          </w:rPr>
          <w:tab/>
        </w:r>
        <w:r w:rsidR="0020662A">
          <w:rPr>
            <w:noProof/>
            <w:webHidden/>
          </w:rPr>
          <w:fldChar w:fldCharType="begin"/>
        </w:r>
        <w:r w:rsidR="0020662A">
          <w:rPr>
            <w:noProof/>
            <w:webHidden/>
          </w:rPr>
          <w:instrText xml:space="preserve"> PAGEREF _Toc399607155 \h </w:instrText>
        </w:r>
        <w:r w:rsidR="0020662A">
          <w:rPr>
            <w:noProof/>
            <w:webHidden/>
          </w:rPr>
        </w:r>
        <w:r w:rsidR="0020662A">
          <w:rPr>
            <w:noProof/>
            <w:webHidden/>
          </w:rPr>
          <w:fldChar w:fldCharType="separate"/>
        </w:r>
        <w:r w:rsidR="002B2551">
          <w:rPr>
            <w:noProof/>
            <w:webHidden/>
          </w:rPr>
          <w:t>116</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56" w:history="1">
        <w:r w:rsidR="0020662A" w:rsidRPr="00A200BA">
          <w:rPr>
            <w:rStyle w:val="Hyperlink"/>
            <w:rFonts w:eastAsia="Calibri"/>
            <w:noProof/>
          </w:rPr>
          <w:t>Ilustración 49 – Gráfico representativo diferenciación de frecuencias</w:t>
        </w:r>
        <w:r w:rsidR="0020662A">
          <w:rPr>
            <w:noProof/>
            <w:webHidden/>
          </w:rPr>
          <w:tab/>
        </w:r>
        <w:r w:rsidR="0020662A">
          <w:rPr>
            <w:noProof/>
            <w:webHidden/>
          </w:rPr>
          <w:fldChar w:fldCharType="begin"/>
        </w:r>
        <w:r w:rsidR="0020662A">
          <w:rPr>
            <w:noProof/>
            <w:webHidden/>
          </w:rPr>
          <w:instrText xml:space="preserve"> PAGEREF _Toc399607156 \h </w:instrText>
        </w:r>
        <w:r w:rsidR="0020662A">
          <w:rPr>
            <w:noProof/>
            <w:webHidden/>
          </w:rPr>
        </w:r>
        <w:r w:rsidR="0020662A">
          <w:rPr>
            <w:noProof/>
            <w:webHidden/>
          </w:rPr>
          <w:fldChar w:fldCharType="separate"/>
        </w:r>
        <w:r w:rsidR="002B2551">
          <w:rPr>
            <w:noProof/>
            <w:webHidden/>
          </w:rPr>
          <w:t>117</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57" w:history="1">
        <w:r w:rsidR="0020662A" w:rsidRPr="00A200BA">
          <w:rPr>
            <w:rStyle w:val="Hyperlink"/>
            <w:rFonts w:eastAsia="Calibri"/>
            <w:noProof/>
          </w:rPr>
          <w:t>Ilustración 50 – Pantalla de resultados de diferenciación de frecuencias Aplicación Test your hearing</w:t>
        </w:r>
        <w:r w:rsidR="0020662A">
          <w:rPr>
            <w:noProof/>
            <w:webHidden/>
          </w:rPr>
          <w:tab/>
        </w:r>
        <w:r w:rsidR="0020662A">
          <w:rPr>
            <w:noProof/>
            <w:webHidden/>
          </w:rPr>
          <w:fldChar w:fldCharType="begin"/>
        </w:r>
        <w:r w:rsidR="0020662A">
          <w:rPr>
            <w:noProof/>
            <w:webHidden/>
          </w:rPr>
          <w:instrText xml:space="preserve"> PAGEREF _Toc399607157 \h </w:instrText>
        </w:r>
        <w:r w:rsidR="0020662A">
          <w:rPr>
            <w:noProof/>
            <w:webHidden/>
          </w:rPr>
        </w:r>
        <w:r w:rsidR="0020662A">
          <w:rPr>
            <w:noProof/>
            <w:webHidden/>
          </w:rPr>
          <w:fldChar w:fldCharType="separate"/>
        </w:r>
        <w:r w:rsidR="002B2551">
          <w:rPr>
            <w:noProof/>
            <w:webHidden/>
          </w:rPr>
          <w:t>118</w:t>
        </w:r>
        <w:r w:rsidR="0020662A">
          <w:rPr>
            <w:noProof/>
            <w:webHidden/>
          </w:rPr>
          <w:fldChar w:fldCharType="end"/>
        </w:r>
      </w:hyperlink>
    </w:p>
    <w:p w:rsidR="00146419" w:rsidRPr="00A50B51" w:rsidRDefault="004D1EA8" w:rsidP="008E0A96">
      <w:pPr>
        <w:pStyle w:val="TableofFigures"/>
        <w:tabs>
          <w:tab w:val="right" w:leader="dot" w:pos="10250"/>
        </w:tabs>
        <w:rPr>
          <w:rFonts w:eastAsiaTheme="minorEastAsia"/>
          <w:noProof/>
          <w:szCs w:val="24"/>
          <w:lang w:eastAsia="es-CR"/>
        </w:rPr>
      </w:pPr>
      <w:r w:rsidRPr="00A50B51">
        <w:rPr>
          <w:szCs w:val="24"/>
        </w:rPr>
        <w:fldChar w:fldCharType="end"/>
      </w:r>
    </w:p>
    <w:p w:rsidR="00146419" w:rsidRPr="00A50B51" w:rsidRDefault="00146419" w:rsidP="008E0A96">
      <w:pPr>
        <w:spacing w:after="200" w:line="276" w:lineRule="auto"/>
        <w:rPr>
          <w:rFonts w:eastAsia="Calibri"/>
          <w:b/>
          <w:bCs/>
          <w:i/>
          <w:iCs/>
          <w:szCs w:val="24"/>
          <w:lang w:eastAsia="es-CR"/>
        </w:rPr>
      </w:pPr>
      <w:r w:rsidRPr="00A50B51">
        <w:rPr>
          <w:szCs w:val="24"/>
        </w:rPr>
        <w:br w:type="page"/>
      </w:r>
    </w:p>
    <w:p w:rsidR="00146419" w:rsidRPr="00A50B51" w:rsidRDefault="00146419" w:rsidP="008E0A96">
      <w:pPr>
        <w:pStyle w:val="12"/>
        <w:ind w:left="792"/>
        <w:rPr>
          <w:sz w:val="24"/>
          <w:szCs w:val="24"/>
        </w:rPr>
      </w:pPr>
      <w:bookmarkStart w:id="104" w:name="_Toc393650945"/>
      <w:bookmarkStart w:id="105" w:name="_Toc393651047"/>
      <w:bookmarkStart w:id="106" w:name="_Toc393655968"/>
      <w:bookmarkStart w:id="107" w:name="_Toc399686686"/>
      <w:r w:rsidRPr="00A50B51">
        <w:rPr>
          <w:sz w:val="24"/>
          <w:szCs w:val="24"/>
        </w:rPr>
        <w:lastRenderedPageBreak/>
        <w:t>Índice de tablas</w:t>
      </w:r>
      <w:bookmarkEnd w:id="104"/>
      <w:bookmarkEnd w:id="105"/>
      <w:bookmarkEnd w:id="106"/>
      <w:bookmarkEnd w:id="107"/>
    </w:p>
    <w:p w:rsidR="0020662A"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val="en-US"/>
        </w:rPr>
        <w:fldChar w:fldCharType="begin"/>
      </w:r>
      <w:r w:rsidR="00146419" w:rsidRPr="00A50B51">
        <w:rPr>
          <w:szCs w:val="24"/>
          <w:lang w:val="en-US"/>
        </w:rPr>
        <w:instrText xml:space="preserve"> TOC \h \z \c "Tabla" </w:instrText>
      </w:r>
      <w:r w:rsidRPr="00A50B51">
        <w:rPr>
          <w:szCs w:val="24"/>
          <w:lang w:val="en-US"/>
        </w:rPr>
        <w:fldChar w:fldCharType="separate"/>
      </w:r>
      <w:hyperlink w:anchor="_Toc399607158" w:history="1">
        <w:r w:rsidR="0020662A" w:rsidRPr="008C103C">
          <w:rPr>
            <w:rStyle w:val="Hyperlink"/>
            <w:rFonts w:eastAsia="Calibri"/>
            <w:noProof/>
          </w:rPr>
          <w:t>Tabla 1 – Costo de recursos humanos estimado</w:t>
        </w:r>
        <w:r w:rsidR="0020662A">
          <w:rPr>
            <w:noProof/>
            <w:webHidden/>
          </w:rPr>
          <w:tab/>
        </w:r>
        <w:r w:rsidR="0020662A">
          <w:rPr>
            <w:noProof/>
            <w:webHidden/>
          </w:rPr>
          <w:fldChar w:fldCharType="begin"/>
        </w:r>
        <w:r w:rsidR="0020662A">
          <w:rPr>
            <w:noProof/>
            <w:webHidden/>
          </w:rPr>
          <w:instrText xml:space="preserve"> PAGEREF _Toc399607158 \h </w:instrText>
        </w:r>
        <w:r w:rsidR="0020662A">
          <w:rPr>
            <w:noProof/>
            <w:webHidden/>
          </w:rPr>
        </w:r>
        <w:r w:rsidR="0020662A">
          <w:rPr>
            <w:noProof/>
            <w:webHidden/>
          </w:rPr>
          <w:fldChar w:fldCharType="separate"/>
        </w:r>
        <w:r w:rsidR="002B2551">
          <w:rPr>
            <w:noProof/>
            <w:webHidden/>
          </w:rPr>
          <w:t>26</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59" w:history="1">
        <w:r w:rsidR="0020662A" w:rsidRPr="008C103C">
          <w:rPr>
            <w:rStyle w:val="Hyperlink"/>
            <w:rFonts w:eastAsia="Calibri"/>
            <w:noProof/>
          </w:rPr>
          <w:t>Tabla 2 – Costo de activos por utilizar</w:t>
        </w:r>
        <w:r w:rsidR="0020662A">
          <w:rPr>
            <w:noProof/>
            <w:webHidden/>
          </w:rPr>
          <w:tab/>
        </w:r>
        <w:r w:rsidR="0020662A">
          <w:rPr>
            <w:noProof/>
            <w:webHidden/>
          </w:rPr>
          <w:fldChar w:fldCharType="begin"/>
        </w:r>
        <w:r w:rsidR="0020662A">
          <w:rPr>
            <w:noProof/>
            <w:webHidden/>
          </w:rPr>
          <w:instrText xml:space="preserve"> PAGEREF _Toc399607159 \h </w:instrText>
        </w:r>
        <w:r w:rsidR="0020662A">
          <w:rPr>
            <w:noProof/>
            <w:webHidden/>
          </w:rPr>
        </w:r>
        <w:r w:rsidR="0020662A">
          <w:rPr>
            <w:noProof/>
            <w:webHidden/>
          </w:rPr>
          <w:fldChar w:fldCharType="separate"/>
        </w:r>
        <w:r w:rsidR="002B2551">
          <w:rPr>
            <w:noProof/>
            <w:webHidden/>
          </w:rPr>
          <w:t>27</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60" w:history="1">
        <w:r w:rsidR="0020662A" w:rsidRPr="008C103C">
          <w:rPr>
            <w:rStyle w:val="Hyperlink"/>
            <w:rFonts w:eastAsia="Calibri"/>
            <w:noProof/>
          </w:rPr>
          <w:t>Tabla 3 - Comparación de aplicaciones de audiología existentes</w:t>
        </w:r>
        <w:r w:rsidR="0020662A">
          <w:rPr>
            <w:noProof/>
            <w:webHidden/>
          </w:rPr>
          <w:tab/>
        </w:r>
        <w:r w:rsidR="0020662A">
          <w:rPr>
            <w:noProof/>
            <w:webHidden/>
          </w:rPr>
          <w:fldChar w:fldCharType="begin"/>
        </w:r>
        <w:r w:rsidR="0020662A">
          <w:rPr>
            <w:noProof/>
            <w:webHidden/>
          </w:rPr>
          <w:instrText xml:space="preserve"> PAGEREF _Toc399607160 \h </w:instrText>
        </w:r>
        <w:r w:rsidR="0020662A">
          <w:rPr>
            <w:noProof/>
            <w:webHidden/>
          </w:rPr>
        </w:r>
        <w:r w:rsidR="0020662A">
          <w:rPr>
            <w:noProof/>
            <w:webHidden/>
          </w:rPr>
          <w:fldChar w:fldCharType="separate"/>
        </w:r>
        <w:r w:rsidR="002B2551">
          <w:rPr>
            <w:noProof/>
            <w:webHidden/>
          </w:rPr>
          <w:t>29</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61" w:history="1">
        <w:r w:rsidR="0020662A" w:rsidRPr="008C103C">
          <w:rPr>
            <w:rStyle w:val="Hyperlink"/>
            <w:rFonts w:eastAsia="Calibri"/>
            <w:noProof/>
          </w:rPr>
          <w:t>Tabla 4 - Escenarios de pruebas</w:t>
        </w:r>
        <w:r w:rsidR="0020662A">
          <w:rPr>
            <w:noProof/>
            <w:webHidden/>
          </w:rPr>
          <w:tab/>
        </w:r>
        <w:r w:rsidR="0020662A">
          <w:rPr>
            <w:noProof/>
            <w:webHidden/>
          </w:rPr>
          <w:fldChar w:fldCharType="begin"/>
        </w:r>
        <w:r w:rsidR="0020662A">
          <w:rPr>
            <w:noProof/>
            <w:webHidden/>
          </w:rPr>
          <w:instrText xml:space="preserve"> PAGEREF _Toc399607161 \h </w:instrText>
        </w:r>
        <w:r w:rsidR="0020662A">
          <w:rPr>
            <w:noProof/>
            <w:webHidden/>
          </w:rPr>
        </w:r>
        <w:r w:rsidR="0020662A">
          <w:rPr>
            <w:noProof/>
            <w:webHidden/>
          </w:rPr>
          <w:fldChar w:fldCharType="separate"/>
        </w:r>
        <w:r w:rsidR="002B2551">
          <w:rPr>
            <w:noProof/>
            <w:webHidden/>
          </w:rPr>
          <w:t>43</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62" w:history="1">
        <w:r w:rsidR="0020662A" w:rsidRPr="008C103C">
          <w:rPr>
            <w:rStyle w:val="Hyperlink"/>
            <w:rFonts w:eastAsia="Calibri"/>
            <w:noProof/>
          </w:rPr>
          <w:t>Tabla 5 - Resultados de pruebas</w:t>
        </w:r>
        <w:r w:rsidR="0020662A">
          <w:rPr>
            <w:noProof/>
            <w:webHidden/>
          </w:rPr>
          <w:tab/>
        </w:r>
        <w:r w:rsidR="0020662A">
          <w:rPr>
            <w:noProof/>
            <w:webHidden/>
          </w:rPr>
          <w:fldChar w:fldCharType="begin"/>
        </w:r>
        <w:r w:rsidR="0020662A">
          <w:rPr>
            <w:noProof/>
            <w:webHidden/>
          </w:rPr>
          <w:instrText xml:space="preserve"> PAGEREF _Toc399607162 \h </w:instrText>
        </w:r>
        <w:r w:rsidR="0020662A">
          <w:rPr>
            <w:noProof/>
            <w:webHidden/>
          </w:rPr>
        </w:r>
        <w:r w:rsidR="0020662A">
          <w:rPr>
            <w:noProof/>
            <w:webHidden/>
          </w:rPr>
          <w:fldChar w:fldCharType="separate"/>
        </w:r>
        <w:r w:rsidR="002B2551">
          <w:rPr>
            <w:noProof/>
            <w:webHidden/>
          </w:rPr>
          <w:t>49</w:t>
        </w:r>
        <w:r w:rsidR="0020662A">
          <w:rPr>
            <w:noProof/>
            <w:webHidden/>
          </w:rPr>
          <w:fldChar w:fldCharType="end"/>
        </w:r>
      </w:hyperlink>
    </w:p>
    <w:p w:rsidR="0020662A" w:rsidRDefault="00693CFA">
      <w:pPr>
        <w:pStyle w:val="TableofFigures"/>
        <w:tabs>
          <w:tab w:val="right" w:leader="dot" w:pos="10250"/>
        </w:tabs>
        <w:rPr>
          <w:rFonts w:asciiTheme="minorHAnsi" w:eastAsiaTheme="minorEastAsia" w:hAnsiTheme="minorHAnsi" w:cstheme="minorBidi"/>
          <w:noProof/>
          <w:sz w:val="22"/>
          <w:szCs w:val="22"/>
          <w:lang w:eastAsia="es-CR"/>
        </w:rPr>
      </w:pPr>
      <w:hyperlink w:anchor="_Toc399607163" w:history="1">
        <w:r w:rsidR="0020662A" w:rsidRPr="008C103C">
          <w:rPr>
            <w:rStyle w:val="Hyperlink"/>
            <w:rFonts w:eastAsia="Calibri"/>
            <w:noProof/>
          </w:rPr>
          <w:t>Tabla 6 – Análisis de escenarios de pruebas</w:t>
        </w:r>
        <w:r w:rsidR="0020662A">
          <w:rPr>
            <w:noProof/>
            <w:webHidden/>
          </w:rPr>
          <w:tab/>
        </w:r>
        <w:r w:rsidR="0020662A">
          <w:rPr>
            <w:noProof/>
            <w:webHidden/>
          </w:rPr>
          <w:fldChar w:fldCharType="begin"/>
        </w:r>
        <w:r w:rsidR="0020662A">
          <w:rPr>
            <w:noProof/>
            <w:webHidden/>
          </w:rPr>
          <w:instrText xml:space="preserve"> PAGEREF _Toc399607163 \h </w:instrText>
        </w:r>
        <w:r w:rsidR="0020662A">
          <w:rPr>
            <w:noProof/>
            <w:webHidden/>
          </w:rPr>
        </w:r>
        <w:r w:rsidR="0020662A">
          <w:rPr>
            <w:noProof/>
            <w:webHidden/>
          </w:rPr>
          <w:fldChar w:fldCharType="separate"/>
        </w:r>
        <w:r w:rsidR="002B2551">
          <w:rPr>
            <w:noProof/>
            <w:webHidden/>
          </w:rPr>
          <w:t>82</w:t>
        </w:r>
        <w:r w:rsidR="0020662A">
          <w:rPr>
            <w:noProof/>
            <w:webHidden/>
          </w:rPr>
          <w:fldChar w:fldCharType="end"/>
        </w:r>
      </w:hyperlink>
    </w:p>
    <w:p w:rsidR="00EF4951" w:rsidRPr="00A50B51" w:rsidRDefault="004D1EA8" w:rsidP="008E0A96">
      <w:pPr>
        <w:rPr>
          <w:szCs w:val="24"/>
          <w:lang w:val="en-US"/>
        </w:rPr>
      </w:pPr>
      <w:r w:rsidRPr="00A50B51">
        <w:rPr>
          <w:szCs w:val="24"/>
          <w:lang w:val="en-US"/>
        </w:rPr>
        <w:fldChar w:fldCharType="end"/>
      </w:r>
    </w:p>
    <w:p w:rsidR="00EF4951" w:rsidRPr="00A50B51" w:rsidRDefault="00EF4951" w:rsidP="008E0A96">
      <w:pPr>
        <w:spacing w:after="200" w:line="276" w:lineRule="auto"/>
        <w:rPr>
          <w:rFonts w:eastAsia="Calibri"/>
          <w:b/>
          <w:bCs/>
          <w:i/>
          <w:iCs/>
          <w:szCs w:val="24"/>
          <w:lang w:val="en-US" w:eastAsia="es-CR"/>
        </w:rPr>
      </w:pPr>
      <w:r w:rsidRPr="00A50B51">
        <w:rPr>
          <w:szCs w:val="24"/>
          <w:lang w:val="en-US"/>
        </w:rPr>
        <w:br w:type="page"/>
      </w:r>
    </w:p>
    <w:p w:rsidR="007B5CDC" w:rsidRPr="00A50B51" w:rsidRDefault="00D20C55" w:rsidP="008E0A96">
      <w:pPr>
        <w:pStyle w:val="12"/>
        <w:ind w:left="792"/>
        <w:rPr>
          <w:sz w:val="24"/>
          <w:szCs w:val="24"/>
        </w:rPr>
      </w:pPr>
      <w:r w:rsidRPr="00A50B51">
        <w:rPr>
          <w:sz w:val="24"/>
          <w:szCs w:val="24"/>
        </w:rPr>
        <w:lastRenderedPageBreak/>
        <w:t xml:space="preserve"> </w:t>
      </w:r>
      <w:bookmarkStart w:id="108" w:name="_Toc393650946"/>
      <w:bookmarkStart w:id="109" w:name="_Toc393651048"/>
      <w:bookmarkStart w:id="110" w:name="_Toc393655969"/>
      <w:bookmarkStart w:id="111" w:name="_Toc399686687"/>
      <w:r w:rsidR="007B5CDC" w:rsidRPr="00A50B51">
        <w:rPr>
          <w:sz w:val="24"/>
          <w:szCs w:val="24"/>
        </w:rPr>
        <w:t>Índice de gráficos</w:t>
      </w:r>
      <w:bookmarkEnd w:id="108"/>
      <w:bookmarkEnd w:id="109"/>
      <w:bookmarkEnd w:id="110"/>
      <w:bookmarkEnd w:id="111"/>
    </w:p>
    <w:p w:rsidR="0020662A"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rPr>
        <w:fldChar w:fldCharType="begin"/>
      </w:r>
      <w:r w:rsidR="007B5CDC" w:rsidRPr="00ED6A4D">
        <w:rPr>
          <w:szCs w:val="24"/>
          <w:lang w:val="en-US"/>
        </w:rPr>
        <w:instrText xml:space="preserve"> TOC \h \z \c "Gráfico" </w:instrText>
      </w:r>
      <w:r w:rsidRPr="00A50B51">
        <w:rPr>
          <w:szCs w:val="24"/>
        </w:rPr>
        <w:fldChar w:fldCharType="separate"/>
      </w:r>
      <w:hyperlink w:anchor="_Toc399607361" w:history="1">
        <w:r w:rsidR="0020662A" w:rsidRPr="00FB2BB6">
          <w:rPr>
            <w:rStyle w:val="Hyperlink"/>
            <w:rFonts w:eastAsia="Calibri"/>
            <w:noProof/>
          </w:rPr>
          <w:t>Gráfico 1 – Principales sistemas operativos en Costa Rica</w:t>
        </w:r>
        <w:r w:rsidR="0020662A">
          <w:rPr>
            <w:noProof/>
            <w:webHidden/>
          </w:rPr>
          <w:tab/>
        </w:r>
        <w:r w:rsidR="0020662A">
          <w:rPr>
            <w:noProof/>
            <w:webHidden/>
          </w:rPr>
          <w:fldChar w:fldCharType="begin"/>
        </w:r>
        <w:r w:rsidR="0020662A">
          <w:rPr>
            <w:noProof/>
            <w:webHidden/>
          </w:rPr>
          <w:instrText xml:space="preserve"> PAGEREF _Toc399607361 \h </w:instrText>
        </w:r>
        <w:r w:rsidR="0020662A">
          <w:rPr>
            <w:noProof/>
            <w:webHidden/>
          </w:rPr>
        </w:r>
        <w:r w:rsidR="0020662A">
          <w:rPr>
            <w:noProof/>
            <w:webHidden/>
          </w:rPr>
          <w:fldChar w:fldCharType="separate"/>
        </w:r>
        <w:r w:rsidR="002B2551">
          <w:rPr>
            <w:noProof/>
            <w:webHidden/>
          </w:rPr>
          <w:t>53</w:t>
        </w:r>
        <w:r w:rsidR="0020662A">
          <w:rPr>
            <w:noProof/>
            <w:webHidden/>
          </w:rPr>
          <w:fldChar w:fldCharType="end"/>
        </w:r>
      </w:hyperlink>
    </w:p>
    <w:p w:rsidR="007B5CDC" w:rsidRPr="00ED6A4D" w:rsidRDefault="004D1EA8" w:rsidP="008E0A96">
      <w:pPr>
        <w:rPr>
          <w:szCs w:val="24"/>
          <w:lang w:val="en-US"/>
        </w:rPr>
      </w:pPr>
      <w:r w:rsidRPr="00A50B51">
        <w:rPr>
          <w:szCs w:val="24"/>
        </w:rPr>
        <w:fldChar w:fldCharType="end"/>
      </w:r>
    </w:p>
    <w:p w:rsidR="00C06450" w:rsidRPr="00ED6A4D" w:rsidRDefault="00C06450" w:rsidP="008E0A96">
      <w:pPr>
        <w:pStyle w:val="t1"/>
        <w:rPr>
          <w:sz w:val="24"/>
          <w:szCs w:val="24"/>
          <w:lang w:val="en-US"/>
        </w:rPr>
        <w:sectPr w:rsidR="00C06450" w:rsidRPr="00ED6A4D" w:rsidSect="007D6EC9">
          <w:headerReference w:type="default" r:id="rId15"/>
          <w:footerReference w:type="default" r:id="rId16"/>
          <w:headerReference w:type="first" r:id="rId17"/>
          <w:pgSz w:w="12240" w:h="15840"/>
          <w:pgMar w:top="1373" w:right="990" w:bottom="1440" w:left="990" w:header="720" w:footer="720" w:gutter="0"/>
          <w:pgNumType w:fmt="lowerRoman"/>
          <w:cols w:space="720"/>
          <w:docGrid w:linePitch="360"/>
        </w:sectPr>
      </w:pPr>
      <w:bookmarkStart w:id="112" w:name="_Toc347565935"/>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ins w:id="113" w:author="Beto" w:date="2014-08-01T20:25:00Z"/>
          <w:lang w:val="en-US"/>
        </w:rPr>
      </w:pPr>
    </w:p>
    <w:p w:rsidR="00C46B2F" w:rsidRPr="00ED6A4D" w:rsidRDefault="00C46B2F" w:rsidP="00150C23">
      <w:pPr>
        <w:rPr>
          <w:ins w:id="114" w:author="Beto" w:date="2014-08-01T20:25:00Z"/>
          <w:lang w:val="en-US"/>
        </w:rPr>
      </w:pPr>
    </w:p>
    <w:p w:rsidR="00C46B2F" w:rsidRPr="00ED6A4D" w:rsidRDefault="00C46B2F" w:rsidP="00150C23">
      <w:pPr>
        <w:rPr>
          <w:ins w:id="115" w:author="Beto" w:date="2014-08-01T20:25:00Z"/>
          <w:lang w:val="en-US"/>
        </w:rPr>
      </w:pPr>
    </w:p>
    <w:p w:rsidR="00C46B2F" w:rsidRPr="00ED6A4D" w:rsidRDefault="00C46B2F" w:rsidP="00150C23">
      <w:pPr>
        <w:rPr>
          <w:ins w:id="116" w:author="Beto" w:date="2014-08-01T20:25:00Z"/>
          <w:lang w:val="en-US"/>
        </w:rPr>
      </w:pPr>
    </w:p>
    <w:p w:rsidR="00C46B2F" w:rsidRPr="00ED6A4D" w:rsidRDefault="00C46B2F" w:rsidP="00150C23">
      <w:pPr>
        <w:rPr>
          <w:ins w:id="117" w:author="Beto" w:date="2014-08-01T20:25:00Z"/>
          <w:lang w:val="en-US"/>
        </w:rPr>
      </w:pPr>
    </w:p>
    <w:p w:rsidR="00C46B2F" w:rsidRPr="00ED6A4D" w:rsidRDefault="00C46B2F" w:rsidP="00150C23">
      <w:pPr>
        <w:rPr>
          <w:ins w:id="118" w:author="Beto" w:date="2014-08-01T20:25:00Z"/>
          <w:lang w:val="en-US"/>
        </w:rPr>
      </w:pPr>
    </w:p>
    <w:p w:rsidR="00C46B2F" w:rsidRPr="00ED6A4D" w:rsidRDefault="00C46B2F" w:rsidP="00150C23">
      <w:pPr>
        <w:rPr>
          <w:ins w:id="119" w:author="Beto" w:date="2014-08-01T20:25:00Z"/>
          <w:lang w:val="en-US"/>
        </w:rPr>
      </w:pPr>
    </w:p>
    <w:p w:rsidR="00C46B2F" w:rsidRPr="00ED6A4D" w:rsidRDefault="00C46B2F" w:rsidP="00150C23">
      <w:pPr>
        <w:rPr>
          <w:lang w:val="en-US"/>
        </w:rPr>
      </w:pPr>
    </w:p>
    <w:p w:rsidR="0097102B" w:rsidRPr="0097102B" w:rsidRDefault="00AD0B2F" w:rsidP="001D22BA">
      <w:pPr>
        <w:pStyle w:val="t1"/>
        <w:numPr>
          <w:ilvl w:val="0"/>
          <w:numId w:val="32"/>
        </w:numPr>
      </w:pPr>
      <w:bookmarkStart w:id="120" w:name="_Toc399686688"/>
      <w:r w:rsidRPr="0097102B">
        <w:t xml:space="preserve">CAPÍTULO </w:t>
      </w:r>
      <w:r w:rsidR="00C76A10" w:rsidRPr="0097102B">
        <w:t>I</w:t>
      </w:r>
      <w:bookmarkEnd w:id="112"/>
      <w:r w:rsidR="0097102B" w:rsidRPr="0097102B">
        <w:t xml:space="preserve"> - Introducción</w:t>
      </w:r>
      <w:bookmarkEnd w:id="120"/>
    </w:p>
    <w:p w:rsidR="00AD0B2F" w:rsidRPr="0097102B" w:rsidRDefault="0097102B" w:rsidP="0097102B">
      <w:pPr>
        <w:spacing w:after="200" w:line="276" w:lineRule="auto"/>
        <w:jc w:val="left"/>
        <w:rPr>
          <w:rFonts w:eastAsia="Calibri"/>
          <w:b/>
          <w:bCs/>
          <w:kern w:val="32"/>
          <w:szCs w:val="24"/>
          <w:lang w:eastAsia="es-CR"/>
        </w:rPr>
      </w:pPr>
      <w:r>
        <w:rPr>
          <w:szCs w:val="24"/>
        </w:rPr>
        <w:br w:type="page"/>
      </w:r>
    </w:p>
    <w:p w:rsidR="00AD0B2F" w:rsidRPr="00A50B51" w:rsidRDefault="00AD0B2F" w:rsidP="008E0A96">
      <w:pPr>
        <w:pStyle w:val="12"/>
        <w:rPr>
          <w:sz w:val="24"/>
          <w:szCs w:val="24"/>
        </w:rPr>
      </w:pPr>
      <w:bookmarkStart w:id="121" w:name="_Toc347565936"/>
      <w:bookmarkStart w:id="122" w:name="_Toc399686689"/>
      <w:r w:rsidRPr="00A50B51">
        <w:rPr>
          <w:sz w:val="24"/>
          <w:szCs w:val="24"/>
        </w:rPr>
        <w:lastRenderedPageBreak/>
        <w:t>Antecedentes</w:t>
      </w:r>
      <w:bookmarkEnd w:id="121"/>
      <w:bookmarkEnd w:id="122"/>
    </w:p>
    <w:p w:rsidR="00AD0B2F" w:rsidRPr="00A50B51" w:rsidRDefault="00AD0B2F" w:rsidP="008E0A96">
      <w:pPr>
        <w:ind w:firstLine="708"/>
        <w:rPr>
          <w:szCs w:val="24"/>
          <w:lang w:eastAsia="es-CR"/>
        </w:rPr>
      </w:pPr>
      <w:r w:rsidRPr="00A50B51">
        <w:rPr>
          <w:szCs w:val="24"/>
          <w:lang w:eastAsia="es-CR"/>
        </w:rPr>
        <w:t>El análisis de la escucha es un aspecto muy importante que la población debe</w:t>
      </w:r>
      <w:r w:rsidR="00BE71CF" w:rsidRPr="00A50B51">
        <w:rPr>
          <w:szCs w:val="24"/>
          <w:lang w:eastAsia="es-CR"/>
        </w:rPr>
        <w:t xml:space="preserve"> </w:t>
      </w:r>
      <w:r w:rsidRPr="00A50B51">
        <w:rPr>
          <w:szCs w:val="24"/>
          <w:lang w:eastAsia="es-CR"/>
        </w:rPr>
        <w:t>tomar en cuenta</w:t>
      </w:r>
      <w:r w:rsidR="00BE71CF" w:rsidRPr="00A50B51">
        <w:rPr>
          <w:szCs w:val="24"/>
          <w:lang w:eastAsia="es-CR"/>
        </w:rPr>
        <w:t>,</w:t>
      </w:r>
      <w:r w:rsidRPr="00A50B51">
        <w:rPr>
          <w:szCs w:val="24"/>
          <w:lang w:eastAsia="es-CR"/>
        </w:rPr>
        <w:t xml:space="preserve"> y que muy pocos cuidan por el costo que significa y el tiempo que se requiere para ir a una clínica auditiva. La pérdida auditiva gradual es un problema que puede ser prev</w:t>
      </w:r>
      <w:r w:rsidR="006F6E7D" w:rsidRPr="00A50B51">
        <w:rPr>
          <w:szCs w:val="24"/>
          <w:lang w:eastAsia="es-CR"/>
        </w:rPr>
        <w:t>isto</w:t>
      </w:r>
      <w:r w:rsidRPr="00A50B51">
        <w:rPr>
          <w:szCs w:val="24"/>
          <w:lang w:eastAsia="es-CR"/>
        </w:rPr>
        <w:t xml:space="preserve"> si se realizan los exámenes adecuados a tiempo, y si se monitorea periódicamente el nivel de escucha con herramientas de fácil </w:t>
      </w:r>
      <w:r w:rsidR="005544BA">
        <w:rPr>
          <w:szCs w:val="24"/>
          <w:lang w:eastAsia="es-CR"/>
        </w:rPr>
        <w:t>acceso</w:t>
      </w:r>
      <w:r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Estos controles</w:t>
      </w:r>
      <w:r w:rsidR="006F6E7D" w:rsidRPr="00A50B51">
        <w:rPr>
          <w:szCs w:val="24"/>
          <w:lang w:eastAsia="es-CR"/>
        </w:rPr>
        <w:t>,</w:t>
      </w:r>
      <w:r w:rsidRPr="00A50B51">
        <w:rPr>
          <w:szCs w:val="24"/>
          <w:lang w:eastAsia="es-CR"/>
        </w:rPr>
        <w:t xml:space="preserve"> claramente</w:t>
      </w:r>
      <w:r w:rsidR="006F6E7D" w:rsidRPr="00A50B51">
        <w:rPr>
          <w:szCs w:val="24"/>
          <w:lang w:eastAsia="es-CR"/>
        </w:rPr>
        <w:t>,</w:t>
      </w:r>
      <w:r w:rsidRPr="00A50B51">
        <w:rPr>
          <w:szCs w:val="24"/>
          <w:lang w:eastAsia="es-CR"/>
        </w:rPr>
        <w:t xml:space="preserve"> deben ir de la mano con exámenes de un profesional en dicho campo de estudio</w:t>
      </w:r>
      <w:r w:rsidR="00EF5D77" w:rsidRPr="00A50B51">
        <w:rPr>
          <w:szCs w:val="24"/>
          <w:lang w:eastAsia="es-CR"/>
        </w:rPr>
        <w:t>,</w:t>
      </w:r>
      <w:r w:rsidRPr="00A50B51">
        <w:rPr>
          <w:szCs w:val="24"/>
          <w:lang w:eastAsia="es-CR"/>
        </w:rPr>
        <w:t xml:space="preserve"> para lo cual existen clínicas como la Clínica Audinsa. Una empresa que inicia labores en el 2010 y que tiene como misión ofrecer un servicio de salud </w:t>
      </w:r>
      <w:r w:rsidR="00693CFA" w:rsidRPr="00A50B51">
        <w:rPr>
          <w:szCs w:val="24"/>
          <w:lang w:eastAsia="es-CR"/>
        </w:rPr>
        <w:t>auditiva,</w:t>
      </w:r>
      <w:r w:rsidRPr="00A50B51">
        <w:rPr>
          <w:szCs w:val="24"/>
          <w:lang w:eastAsia="es-CR"/>
        </w:rPr>
        <w:t xml:space="preserve"> detectando a tiempo los p</w:t>
      </w:r>
      <w:r w:rsidR="00EF5D77" w:rsidRPr="00A50B51">
        <w:rPr>
          <w:szCs w:val="24"/>
          <w:lang w:eastAsia="es-CR"/>
        </w:rPr>
        <w:t xml:space="preserve">roblemas que puedan afectar la </w:t>
      </w:r>
      <w:r w:rsidRPr="00A50B51">
        <w:rPr>
          <w:szCs w:val="24"/>
          <w:lang w:eastAsia="es-CR"/>
        </w:rPr>
        <w:t>audición de la población, brindando soluciones auditivas de alta tecnología y desarrollando programas de conservación, educando a las personas para evitar trastornos en la manera de percibir el sonido</w:t>
      </w:r>
      <w:r w:rsidR="00BE71CF" w:rsidRPr="00A50B51">
        <w:rPr>
          <w:szCs w:val="24"/>
          <w:lang w:eastAsia="es-CR"/>
        </w:rPr>
        <w:t>. Y</w:t>
      </w:r>
      <w:r w:rsidRPr="00A50B51">
        <w:rPr>
          <w:szCs w:val="24"/>
          <w:lang w:eastAsia="es-CR"/>
        </w:rPr>
        <w:t xml:space="preserve"> su visión, la cual es ser la empresa líder en la prevención, educación, detección, habilitación y rehabilitación de las personas con problemas auditivos, brindando el mejor servicio y mejor calidad en productos.</w:t>
      </w:r>
    </w:p>
    <w:p w:rsidR="00AD0B2F" w:rsidRPr="00A50B51" w:rsidRDefault="00AD0B2F" w:rsidP="008E0A96">
      <w:pPr>
        <w:ind w:firstLine="708"/>
        <w:rPr>
          <w:szCs w:val="24"/>
          <w:lang w:eastAsia="es-CR"/>
        </w:rPr>
      </w:pPr>
    </w:p>
    <w:p w:rsidR="00AC23B3" w:rsidRDefault="00AC23B3" w:rsidP="008E0A96">
      <w:pPr>
        <w:ind w:firstLine="708"/>
        <w:rPr>
          <w:ins w:id="123" w:author="Personal" w:date="2014-08-23T18:10:00Z"/>
          <w:szCs w:val="24"/>
          <w:lang w:eastAsia="es-CR"/>
        </w:rPr>
      </w:pPr>
      <w:r w:rsidRPr="00A50B51">
        <w:rPr>
          <w:szCs w:val="24"/>
          <w:lang w:eastAsia="es-CR"/>
        </w:rPr>
        <w:t>La Clínica Audinsa ha enfocado la parte de su visión a investigaciones acerca de la prevención de problemas de escucha y soluciones de fácil acceso</w:t>
      </w:r>
      <w:r w:rsidR="00BE71CF" w:rsidRPr="00A50B51">
        <w:rPr>
          <w:szCs w:val="24"/>
          <w:lang w:eastAsia="es-CR"/>
        </w:rPr>
        <w:t>,</w:t>
      </w:r>
      <w:r w:rsidRPr="00A50B51">
        <w:rPr>
          <w:szCs w:val="24"/>
          <w:lang w:eastAsia="es-CR"/>
        </w:rPr>
        <w:t xml:space="preserve"> a una población cada vez más con más </w:t>
      </w:r>
      <w:r w:rsidR="00BE71CF" w:rsidRPr="00A50B51">
        <w:rPr>
          <w:szCs w:val="24"/>
          <w:lang w:eastAsia="es-CR"/>
        </w:rPr>
        <w:t>facilidades tecnológicas</w:t>
      </w:r>
      <w:r w:rsidRPr="00A50B51">
        <w:rPr>
          <w:szCs w:val="24"/>
          <w:lang w:eastAsia="es-CR"/>
        </w:rPr>
        <w:t xml:space="preserve">. Una de </w:t>
      </w:r>
      <w:r w:rsidR="006F6E7D" w:rsidRPr="00A50B51">
        <w:rPr>
          <w:szCs w:val="24"/>
          <w:lang w:eastAsia="es-CR"/>
        </w:rPr>
        <w:t>e</w:t>
      </w:r>
      <w:r w:rsidRPr="00A50B51">
        <w:rPr>
          <w:szCs w:val="24"/>
          <w:lang w:eastAsia="es-CR"/>
        </w:rPr>
        <w:t xml:space="preserve">stas es la realización de un programa de software para audiómetro de tamizaje, desarrollado por Diego Murillo Gómez y Carlos Castro </w:t>
      </w:r>
      <w:proofErr w:type="spellStart"/>
      <w:r w:rsidRPr="00A50B51">
        <w:rPr>
          <w:szCs w:val="24"/>
          <w:lang w:eastAsia="es-CR"/>
        </w:rPr>
        <w:t>Castro</w:t>
      </w:r>
      <w:proofErr w:type="spellEnd"/>
      <w:r w:rsidR="00C47A2F" w:rsidRPr="00A50B51">
        <w:rPr>
          <w:szCs w:val="24"/>
          <w:lang w:eastAsia="es-CR"/>
        </w:rPr>
        <w:t xml:space="preserve"> </w:t>
      </w:r>
      <w:sdt>
        <w:sdtPr>
          <w:rPr>
            <w:szCs w:val="24"/>
            <w:lang w:eastAsia="es-CR"/>
          </w:rPr>
          <w:id w:val="-1644881670"/>
          <w:citation/>
        </w:sdtPr>
        <w:sdtContent>
          <w:r w:rsidR="004D1EA8" w:rsidRPr="00A50B51">
            <w:rPr>
              <w:szCs w:val="24"/>
              <w:lang w:eastAsia="es-CR"/>
            </w:rPr>
            <w:fldChar w:fldCharType="begin"/>
          </w:r>
          <w:r w:rsidR="007B666E" w:rsidRPr="00A50B51">
            <w:rPr>
              <w:szCs w:val="24"/>
              <w:lang w:eastAsia="es-CR"/>
            </w:rPr>
            <w:instrText xml:space="preserve"> CITATION Mur12 \l 5130 </w:instrText>
          </w:r>
          <w:r w:rsidR="004D1EA8" w:rsidRPr="00A50B51">
            <w:rPr>
              <w:szCs w:val="24"/>
              <w:lang w:eastAsia="es-CR"/>
            </w:rPr>
            <w:fldChar w:fldCharType="separate"/>
          </w:r>
          <w:r w:rsidR="0020662A" w:rsidRPr="0020662A">
            <w:rPr>
              <w:noProof/>
              <w:szCs w:val="24"/>
              <w:lang w:eastAsia="es-CR"/>
            </w:rPr>
            <w:t>(Murillo &amp; Castro)</w:t>
          </w:r>
          <w:r w:rsidR="004D1EA8" w:rsidRPr="00A50B51">
            <w:rPr>
              <w:szCs w:val="24"/>
              <w:lang w:eastAsia="es-CR"/>
            </w:rPr>
            <w:fldChar w:fldCharType="end"/>
          </w:r>
        </w:sdtContent>
      </w:sdt>
      <w:r w:rsidR="007B666E" w:rsidRPr="00A50B51">
        <w:rPr>
          <w:szCs w:val="24"/>
          <w:lang w:eastAsia="es-CR"/>
        </w:rPr>
        <w:t>.</w:t>
      </w:r>
      <w:r w:rsidRPr="00A50B51">
        <w:rPr>
          <w:szCs w:val="24"/>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A50B51">
        <w:rPr>
          <w:szCs w:val="24"/>
          <w:lang w:eastAsia="es-CR"/>
        </w:rPr>
        <w:t>e un audiómetro externo,</w:t>
      </w:r>
      <w:r w:rsidRPr="00A50B51">
        <w:rPr>
          <w:szCs w:val="24"/>
          <w:lang w:eastAsia="es-CR"/>
        </w:rPr>
        <w:t xml:space="preserve"> por lo que la Clínica ha establecido </w:t>
      </w:r>
      <w:r w:rsidR="00E91F33" w:rsidRPr="00A50B51">
        <w:rPr>
          <w:szCs w:val="24"/>
          <w:lang w:eastAsia="es-CR"/>
        </w:rPr>
        <w:t>diferentes</w:t>
      </w:r>
      <w:r w:rsidR="00C47A2F" w:rsidRPr="00A50B51">
        <w:rPr>
          <w:szCs w:val="24"/>
          <w:lang w:eastAsia="es-CR"/>
        </w:rPr>
        <w:t xml:space="preserve"> </w:t>
      </w:r>
      <w:r w:rsidR="00E91F33" w:rsidRPr="00A50B51">
        <w:rPr>
          <w:szCs w:val="24"/>
          <w:lang w:eastAsia="es-CR"/>
        </w:rPr>
        <w:t>opciones como e</w:t>
      </w:r>
      <w:r w:rsidRPr="00A50B51">
        <w:rPr>
          <w:szCs w:val="24"/>
          <w:lang w:eastAsia="es-CR"/>
        </w:rPr>
        <w:t>l uso de dis</w:t>
      </w:r>
      <w:r w:rsidR="00E91F33" w:rsidRPr="00A50B51">
        <w:rPr>
          <w:szCs w:val="24"/>
          <w:lang w:eastAsia="es-CR"/>
        </w:rPr>
        <w:t>positivos móviles inteligentes, tomando en cuenta</w:t>
      </w:r>
      <w:r w:rsidRPr="00A50B51">
        <w:rPr>
          <w:szCs w:val="24"/>
          <w:lang w:eastAsia="es-CR"/>
        </w:rPr>
        <w:t xml:space="preserve"> su gran expansión y uso por parte de la población costarricense</w:t>
      </w:r>
      <w:r w:rsidR="006A3021">
        <w:rPr>
          <w:szCs w:val="24"/>
          <w:lang w:eastAsia="es-CR"/>
        </w:rPr>
        <w:t xml:space="preserve"> (ver nota de pie de </w:t>
      </w:r>
      <w:r w:rsidR="001050AB">
        <w:rPr>
          <w:szCs w:val="24"/>
          <w:lang w:eastAsia="es-CR"/>
        </w:rPr>
        <w:t>página</w:t>
      </w:r>
      <w:r w:rsidR="006A3021">
        <w:rPr>
          <w:rStyle w:val="FootnoteReference"/>
        </w:rPr>
        <w:footnoteRef/>
      </w:r>
      <w:r w:rsidR="006A3021">
        <w:rPr>
          <w:szCs w:val="24"/>
          <w:lang w:eastAsia="es-CR"/>
        </w:rPr>
        <w:t>)</w:t>
      </w:r>
      <w:r w:rsidRPr="00A50B51">
        <w:rPr>
          <w:szCs w:val="24"/>
          <w:lang w:eastAsia="es-CR"/>
        </w:rPr>
        <w:t>.</w:t>
      </w:r>
    </w:p>
    <w:p w:rsidR="00AA1338" w:rsidRPr="00A50B51" w:rsidRDefault="00AA1338" w:rsidP="00AA1338">
      <w:pPr>
        <w:ind w:firstLine="708"/>
        <w:rPr>
          <w:szCs w:val="24"/>
          <w:lang w:eastAsia="es-CR"/>
        </w:rPr>
      </w:pPr>
    </w:p>
    <w:p w:rsidR="00AC23B3" w:rsidRPr="00A50B51" w:rsidRDefault="006A3021" w:rsidP="006A3021">
      <w:pPr>
        <w:ind w:firstLine="708"/>
        <w:rPr>
          <w:szCs w:val="24"/>
          <w:lang w:eastAsia="es-CR"/>
        </w:rPr>
      </w:pPr>
      <w:r w:rsidRPr="00B0387C">
        <w:rPr>
          <w:rStyle w:val="FootnoteReference"/>
          <w:szCs w:val="24"/>
          <w:highlight w:val="yellow"/>
          <w:lang w:eastAsia="es-CR"/>
          <w:rPrChange w:id="124" w:author="Personal" w:date="2014-09-21T19:03:00Z">
            <w:rPr>
              <w:rStyle w:val="FootnoteReference"/>
              <w:szCs w:val="24"/>
              <w:lang w:eastAsia="es-CR"/>
            </w:rPr>
          </w:rPrChange>
        </w:rPr>
        <w:footnoteReference w:id="2"/>
      </w:r>
      <w:r w:rsidR="00AC23B3" w:rsidRPr="00B0387C">
        <w:rPr>
          <w:szCs w:val="24"/>
          <w:highlight w:val="yellow"/>
          <w:lang w:eastAsia="es-CR"/>
          <w:rPrChange w:id="125" w:author="Personal" w:date="2014-09-21T19:03:00Z">
            <w:rPr>
              <w:szCs w:val="24"/>
              <w:lang w:eastAsia="es-CR"/>
            </w:rPr>
          </w:rPrChange>
        </w:rPr>
        <w:t>Basándose</w:t>
      </w:r>
      <w:r w:rsidR="00AC23B3" w:rsidRPr="00A50B51">
        <w:rPr>
          <w:szCs w:val="24"/>
          <w:lang w:eastAsia="es-CR"/>
        </w:rPr>
        <w:t xml:space="preserve"> en esta premisa, se investigó sobre una aplicación existente desarrollada por la empresa estadounidense </w:t>
      </w:r>
      <w:proofErr w:type="spellStart"/>
      <w:r w:rsidR="00AC23B3" w:rsidRPr="00A50B51">
        <w:rPr>
          <w:szCs w:val="24"/>
          <w:lang w:eastAsia="es-CR"/>
        </w:rPr>
        <w:t>Unitron</w:t>
      </w:r>
      <w:proofErr w:type="spellEnd"/>
      <w:r w:rsidR="00C47A2F" w:rsidRPr="00A50B51">
        <w:rPr>
          <w:szCs w:val="24"/>
          <w:lang w:eastAsia="es-CR"/>
        </w:rPr>
        <w:t xml:space="preserve"> </w:t>
      </w:r>
      <w:sdt>
        <w:sdtPr>
          <w:rPr>
            <w:szCs w:val="24"/>
            <w:lang w:eastAsia="es-CR"/>
          </w:rPr>
          <w:id w:val="1469242004"/>
          <w:citation/>
        </w:sdtPr>
        <w:sdtContent>
          <w:r w:rsidR="004D1EA8" w:rsidRPr="00A50B51">
            <w:rPr>
              <w:szCs w:val="24"/>
              <w:lang w:eastAsia="es-CR"/>
            </w:rPr>
            <w:fldChar w:fldCharType="begin"/>
          </w:r>
          <w:r w:rsidR="00AC23B3" w:rsidRPr="00A50B51">
            <w:rPr>
              <w:szCs w:val="24"/>
              <w:lang w:eastAsia="es-CR"/>
            </w:rPr>
            <w:instrText xml:space="preserve"> CITATION Uni12 \l 5130 </w:instrText>
          </w:r>
          <w:r w:rsidR="004D1EA8" w:rsidRPr="00A50B51">
            <w:rPr>
              <w:szCs w:val="24"/>
              <w:lang w:eastAsia="es-CR"/>
            </w:rPr>
            <w:fldChar w:fldCharType="separate"/>
          </w:r>
          <w:r w:rsidR="0020662A" w:rsidRPr="0020662A">
            <w:rPr>
              <w:noProof/>
              <w:szCs w:val="24"/>
              <w:lang w:eastAsia="es-CR"/>
            </w:rPr>
            <w:t>(Unitron Hearing, 2012)</w:t>
          </w:r>
          <w:r w:rsidR="004D1EA8" w:rsidRPr="00A50B51">
            <w:rPr>
              <w:szCs w:val="24"/>
              <w:lang w:eastAsia="es-CR"/>
            </w:rPr>
            <w:fldChar w:fldCharType="end"/>
          </w:r>
        </w:sdtContent>
      </w:sdt>
      <w:r w:rsidR="00AC23B3" w:rsidRPr="00A50B51">
        <w:rPr>
          <w:szCs w:val="24"/>
          <w:lang w:eastAsia="es-CR"/>
        </w:rPr>
        <w:t xml:space="preserve">. </w:t>
      </w:r>
      <w:r w:rsidR="00C47A2F" w:rsidRPr="00A50B51">
        <w:rPr>
          <w:szCs w:val="24"/>
          <w:lang w:eastAsia="es-CR"/>
        </w:rPr>
        <w:t>E</w:t>
      </w:r>
      <w:r w:rsidR="00AC23B3" w:rsidRPr="00A50B51">
        <w:rPr>
          <w:szCs w:val="24"/>
          <w:lang w:eastAsia="es-CR"/>
        </w:rPr>
        <w:t xml:space="preserve">sta empresa desarrolló una aplicación que </w:t>
      </w:r>
      <w:r w:rsidR="00AC23B3" w:rsidRPr="00A50B51">
        <w:rPr>
          <w:szCs w:val="24"/>
          <w:lang w:eastAsia="es-CR"/>
        </w:rPr>
        <w:lastRenderedPageBreak/>
        <w:t xml:space="preserve">realiza test auditivos a pacientes utilizando dispositivos móviles de Apple llamada </w:t>
      </w:r>
      <w:proofErr w:type="spellStart"/>
      <w:r w:rsidR="00AC23B3" w:rsidRPr="00A50B51">
        <w:rPr>
          <w:szCs w:val="24"/>
          <w:lang w:eastAsia="es-CR"/>
        </w:rPr>
        <w:t>uHear</w:t>
      </w:r>
      <w:proofErr w:type="spellEnd"/>
      <w:r w:rsidR="00AC23B3" w:rsidRPr="00A50B51">
        <w:rPr>
          <w:szCs w:val="24"/>
          <w:lang w:eastAsia="es-CR"/>
        </w:rPr>
        <w:t xml:space="preserve">, la cual ha recibido una muy buena aceptación por parte de los usuarios. </w:t>
      </w:r>
      <w:r w:rsidR="00C47A2F" w:rsidRPr="00A50B51">
        <w:rPr>
          <w:szCs w:val="24"/>
          <w:lang w:eastAsia="es-CR"/>
        </w:rPr>
        <w:t>E</w:t>
      </w:r>
      <w:r w:rsidR="00AC23B3" w:rsidRPr="00A50B51">
        <w:rPr>
          <w:szCs w:val="24"/>
          <w:lang w:eastAsia="es-CR"/>
        </w:rPr>
        <w:t xml:space="preserve">sta tiene una calificación de 4+ estrellas, basada en </w:t>
      </w:r>
      <w:r w:rsidR="008C271B">
        <w:rPr>
          <w:szCs w:val="24"/>
          <w:lang w:eastAsia="es-CR"/>
        </w:rPr>
        <w:t>8838</w:t>
      </w:r>
      <w:r w:rsidR="008C271B" w:rsidRPr="00A50B51">
        <w:rPr>
          <w:szCs w:val="24"/>
          <w:lang w:eastAsia="es-CR"/>
        </w:rPr>
        <w:t xml:space="preserve"> </w:t>
      </w:r>
      <w:r w:rsidR="00AC23B3" w:rsidRPr="00A50B51">
        <w:rPr>
          <w:szCs w:val="24"/>
          <w:lang w:eastAsia="es-CR"/>
        </w:rPr>
        <w:t xml:space="preserve">calificaciones por parte de usuarios en la tienda App Store de Apple. </w:t>
      </w:r>
    </w:p>
    <w:p w:rsidR="00AC23B3" w:rsidRPr="00A50B51" w:rsidRDefault="00AC23B3" w:rsidP="008E0A96">
      <w:pPr>
        <w:ind w:firstLine="708"/>
        <w:rPr>
          <w:szCs w:val="24"/>
          <w:lang w:eastAsia="es-CR"/>
        </w:rPr>
      </w:pPr>
    </w:p>
    <w:p w:rsidR="00AD0B2F" w:rsidRPr="00A50B51" w:rsidRDefault="00AC23B3" w:rsidP="008E0A96">
      <w:pPr>
        <w:ind w:firstLine="708"/>
        <w:rPr>
          <w:szCs w:val="24"/>
        </w:rPr>
      </w:pPr>
      <w:r w:rsidRPr="00A50B51">
        <w:rPr>
          <w:szCs w:val="24"/>
          <w:lang w:eastAsia="es-CR"/>
        </w:rPr>
        <w:t xml:space="preserve">La última investigación </w:t>
      </w:r>
      <w:r w:rsidR="00E91F33" w:rsidRPr="00A50B51">
        <w:rPr>
          <w:szCs w:val="24"/>
          <w:lang w:eastAsia="es-CR"/>
        </w:rPr>
        <w:t>realizada</w:t>
      </w:r>
      <w:r w:rsidR="00BE71CF" w:rsidRPr="00A50B51">
        <w:rPr>
          <w:szCs w:val="24"/>
          <w:lang w:eastAsia="es-CR"/>
        </w:rPr>
        <w:t xml:space="preserve"> que cabe mencionar, aun</w:t>
      </w:r>
      <w:r w:rsidR="00E91F33" w:rsidRPr="00A50B51">
        <w:rPr>
          <w:szCs w:val="24"/>
          <w:lang w:eastAsia="es-CR"/>
        </w:rPr>
        <w:t xml:space="preserve"> cuando se sale del enfoque del </w:t>
      </w:r>
      <w:r w:rsidRPr="00A50B51">
        <w:rPr>
          <w:szCs w:val="24"/>
          <w:lang w:eastAsia="es-CR"/>
        </w:rPr>
        <w:t xml:space="preserve">proyecto de proporcionar herramientas </w:t>
      </w:r>
      <w:r w:rsidR="00E91F33" w:rsidRPr="00A50B51">
        <w:rPr>
          <w:szCs w:val="24"/>
          <w:lang w:eastAsia="es-CR"/>
        </w:rPr>
        <w:t>de fácil acceso a la población</w:t>
      </w:r>
      <w:r w:rsidR="00BE71CF" w:rsidRPr="00A50B51">
        <w:rPr>
          <w:szCs w:val="24"/>
          <w:lang w:eastAsia="es-CR"/>
        </w:rPr>
        <w:t xml:space="preserve"> es</w:t>
      </w:r>
      <w:r w:rsidR="00D20C55" w:rsidRPr="00A50B51">
        <w:rPr>
          <w:szCs w:val="24"/>
          <w:lang w:eastAsia="es-CR"/>
        </w:rPr>
        <w:t xml:space="preserve"> </w:t>
      </w:r>
      <w:r w:rsidRPr="00A50B51">
        <w:rPr>
          <w:szCs w:val="24"/>
          <w:lang w:eastAsia="es-CR"/>
        </w:rPr>
        <w:t>SANA Audio</w:t>
      </w:r>
      <w:r w:rsidR="00D20C55" w:rsidRPr="00A50B51">
        <w:rPr>
          <w:szCs w:val="24"/>
          <w:lang w:eastAsia="es-CR"/>
        </w:rPr>
        <w:t xml:space="preserve"> </w:t>
      </w:r>
      <w:r w:rsidRPr="00A50B51">
        <w:rPr>
          <w:szCs w:val="24"/>
          <w:lang w:eastAsia="es-CR"/>
        </w:rPr>
        <w:t>Pulse</w:t>
      </w:r>
      <w:r w:rsidR="00BE71CF" w:rsidRPr="00A50B51">
        <w:rPr>
          <w:szCs w:val="24"/>
          <w:lang w:eastAsia="es-CR"/>
        </w:rPr>
        <w:t>.</w:t>
      </w:r>
      <w:r w:rsidR="00C47A2F" w:rsidRPr="00A50B51">
        <w:rPr>
          <w:szCs w:val="24"/>
          <w:lang w:eastAsia="es-CR"/>
        </w:rPr>
        <w:t xml:space="preserve"> </w:t>
      </w:r>
      <w:r w:rsidR="00BE71CF" w:rsidRPr="00A50B51">
        <w:rPr>
          <w:szCs w:val="24"/>
          <w:lang w:eastAsia="es-CR"/>
        </w:rPr>
        <w:t>Una</w:t>
      </w:r>
      <w:r w:rsidR="00E91F33" w:rsidRPr="00A50B51">
        <w:rPr>
          <w:szCs w:val="24"/>
          <w:lang w:eastAsia="es-CR"/>
        </w:rPr>
        <w:t xml:space="preserve"> investigación </w:t>
      </w:r>
      <w:r w:rsidRPr="00A50B51">
        <w:rPr>
          <w:szCs w:val="24"/>
          <w:lang w:eastAsia="es-CR"/>
        </w:rPr>
        <w:t>que ganó el premio Mobil</w:t>
      </w:r>
      <w:r w:rsidR="00BE71CF" w:rsidRPr="00A50B51">
        <w:rPr>
          <w:szCs w:val="24"/>
          <w:lang w:eastAsia="es-CR"/>
        </w:rPr>
        <w:t xml:space="preserve">e </w:t>
      </w:r>
      <w:proofErr w:type="spellStart"/>
      <w:r w:rsidR="00BE71CF" w:rsidRPr="00A50B51">
        <w:rPr>
          <w:szCs w:val="24"/>
          <w:lang w:eastAsia="es-CR"/>
        </w:rPr>
        <w:t>Health</w:t>
      </w:r>
      <w:proofErr w:type="spellEnd"/>
      <w:r w:rsidR="00C47A2F" w:rsidRPr="00A50B51">
        <w:rPr>
          <w:szCs w:val="24"/>
          <w:lang w:eastAsia="es-CR"/>
        </w:rPr>
        <w:t xml:space="preserve"> </w:t>
      </w:r>
      <w:proofErr w:type="spellStart"/>
      <w:r w:rsidR="00BE71CF" w:rsidRPr="00A50B51">
        <w:rPr>
          <w:szCs w:val="24"/>
          <w:lang w:eastAsia="es-CR"/>
        </w:rPr>
        <w:t>Challenge</w:t>
      </w:r>
      <w:proofErr w:type="spellEnd"/>
      <w:r w:rsidR="00BE71CF" w:rsidRPr="00A50B51">
        <w:rPr>
          <w:szCs w:val="24"/>
          <w:lang w:eastAsia="es-CR"/>
        </w:rPr>
        <w:t xml:space="preserve"> en el año 2012 </w:t>
      </w:r>
      <w:sdt>
        <w:sdtPr>
          <w:rPr>
            <w:szCs w:val="24"/>
            <w:lang w:eastAsia="es-CR"/>
          </w:rPr>
          <w:id w:val="376437106"/>
          <w:citation/>
        </w:sdtPr>
        <w:sdtContent>
          <w:r w:rsidR="004D1EA8" w:rsidRPr="00A50B51">
            <w:rPr>
              <w:szCs w:val="24"/>
              <w:lang w:eastAsia="es-CR"/>
            </w:rPr>
            <w:fldChar w:fldCharType="begin"/>
          </w:r>
          <w:r w:rsidRPr="00A50B51">
            <w:rPr>
              <w:szCs w:val="24"/>
              <w:lang w:eastAsia="es-CR"/>
            </w:rPr>
            <w:instrText xml:space="preserve"> CITATION San12 \l 5130 </w:instrText>
          </w:r>
          <w:r w:rsidR="004D1EA8" w:rsidRPr="00A50B51">
            <w:rPr>
              <w:szCs w:val="24"/>
              <w:lang w:eastAsia="es-CR"/>
            </w:rPr>
            <w:fldChar w:fldCharType="separate"/>
          </w:r>
          <w:r w:rsidR="0020662A" w:rsidRPr="0020662A">
            <w:rPr>
              <w:noProof/>
              <w:szCs w:val="24"/>
              <w:lang w:eastAsia="es-CR"/>
            </w:rPr>
            <w:t>(Sana, 2012)</w:t>
          </w:r>
          <w:r w:rsidR="004D1EA8" w:rsidRPr="00A50B51">
            <w:rPr>
              <w:szCs w:val="24"/>
              <w:lang w:eastAsia="es-CR"/>
            </w:rPr>
            <w:fldChar w:fldCharType="end"/>
          </w:r>
        </w:sdtContent>
      </w:sdt>
      <w:r w:rsidRPr="00A50B51">
        <w:rPr>
          <w:szCs w:val="24"/>
          <w:lang w:eastAsia="es-CR"/>
        </w:rPr>
        <w:t xml:space="preserve">. En </w:t>
      </w:r>
      <w:r w:rsidR="00C47A2F" w:rsidRPr="00A50B51">
        <w:rPr>
          <w:szCs w:val="24"/>
          <w:lang w:eastAsia="es-CR"/>
        </w:rPr>
        <w:t>esta</w:t>
      </w:r>
      <w:r w:rsidRPr="00A50B51">
        <w:rPr>
          <w:szCs w:val="24"/>
          <w:lang w:eastAsia="es-CR"/>
        </w:rPr>
        <w:t xml:space="preserve"> investigación se </w:t>
      </w:r>
      <w:r w:rsidR="00443A45" w:rsidRPr="00A50B51">
        <w:rPr>
          <w:szCs w:val="24"/>
          <w:lang w:eastAsia="es-CR"/>
        </w:rPr>
        <w:t>desarrolló</w:t>
      </w:r>
      <w:r w:rsidRPr="00A50B51">
        <w:rPr>
          <w:szCs w:val="24"/>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A50B51" w:rsidRDefault="00AD0B2F" w:rsidP="008E0A96">
      <w:pPr>
        <w:pStyle w:val="12"/>
        <w:rPr>
          <w:sz w:val="24"/>
          <w:szCs w:val="24"/>
        </w:rPr>
      </w:pPr>
      <w:bookmarkStart w:id="126" w:name="_Toc347565937"/>
      <w:bookmarkStart w:id="127" w:name="_Toc399686690"/>
      <w:r w:rsidRPr="00A50B51">
        <w:rPr>
          <w:sz w:val="24"/>
          <w:szCs w:val="24"/>
        </w:rPr>
        <w:t>Justificación</w:t>
      </w:r>
      <w:bookmarkEnd w:id="126"/>
      <w:bookmarkEnd w:id="127"/>
    </w:p>
    <w:p w:rsidR="00AD0B2F" w:rsidRPr="00A50B51" w:rsidRDefault="00377ACA" w:rsidP="008E0A96">
      <w:pPr>
        <w:ind w:firstLine="360"/>
        <w:rPr>
          <w:color w:val="000000" w:themeColor="text1"/>
          <w:szCs w:val="24"/>
          <w:lang w:eastAsia="es-CR"/>
        </w:rPr>
      </w:pPr>
      <w:r w:rsidRPr="00A50B51">
        <w:rPr>
          <w:color w:val="000000" w:themeColor="text1"/>
          <w:szCs w:val="24"/>
          <w:lang w:eastAsia="es-CR"/>
        </w:rPr>
        <w:t>E</w:t>
      </w:r>
      <w:r w:rsidR="00AD0B2F" w:rsidRPr="00A50B51">
        <w:rPr>
          <w:color w:val="000000" w:themeColor="text1"/>
          <w:szCs w:val="24"/>
          <w:lang w:eastAsia="es-CR"/>
        </w:rPr>
        <w:t>n una sociedad</w:t>
      </w:r>
      <w:r w:rsidR="00C47A2F" w:rsidRPr="00A50B51">
        <w:rPr>
          <w:color w:val="000000" w:themeColor="text1"/>
          <w:szCs w:val="24"/>
          <w:lang w:eastAsia="es-CR"/>
        </w:rPr>
        <w:t xml:space="preserve"> </w:t>
      </w:r>
      <w:r w:rsidR="00AD0B2F" w:rsidRPr="00A50B51">
        <w:rPr>
          <w:color w:val="000000" w:themeColor="text1"/>
          <w:szCs w:val="24"/>
          <w:lang w:eastAsia="es-CR"/>
        </w:rPr>
        <w:t>informatizada en donde la tecnología y la ciencia modifican la vida cotidiana de las personas de manera constante</w:t>
      </w:r>
      <w:r w:rsidR="00BE71CF" w:rsidRPr="00A50B51">
        <w:rPr>
          <w:color w:val="000000" w:themeColor="text1"/>
          <w:szCs w:val="24"/>
          <w:lang w:eastAsia="es-CR"/>
        </w:rPr>
        <w:t>,</w:t>
      </w:r>
      <w:r w:rsidR="00AD0B2F" w:rsidRPr="00A50B51">
        <w:rPr>
          <w:color w:val="000000" w:themeColor="text1"/>
          <w:szCs w:val="24"/>
          <w:lang w:eastAsia="es-CR"/>
        </w:rPr>
        <w:t xml:space="preserve"> existen cambios trascendentales que nacen como resultado de relacionar la técnica con la ciencia y con la estructura económica y sociocultural a fin de solucionar problemas técnicos sociales concretos</w:t>
      </w:r>
      <w:r w:rsidR="00C47A2F" w:rsidRPr="00A50B51">
        <w:rPr>
          <w:color w:val="000000" w:themeColor="text1"/>
          <w:szCs w:val="24"/>
          <w:lang w:eastAsia="es-CR"/>
        </w:rPr>
        <w:t xml:space="preserve"> </w:t>
      </w:r>
      <w:sdt>
        <w:sdtPr>
          <w:rPr>
            <w:color w:val="000000" w:themeColor="text1"/>
            <w:szCs w:val="24"/>
            <w:lang w:eastAsia="es-CR"/>
          </w:rPr>
          <w:id w:val="1801270708"/>
          <w:citation/>
        </w:sdtPr>
        <w:sdtContent>
          <w:r w:rsidR="004D1EA8" w:rsidRPr="00A50B51">
            <w:rPr>
              <w:color w:val="000000" w:themeColor="text1"/>
              <w:szCs w:val="24"/>
              <w:lang w:eastAsia="es-CR"/>
            </w:rPr>
            <w:fldChar w:fldCharType="begin"/>
          </w:r>
          <w:r w:rsidR="009A066F" w:rsidRPr="00A50B51">
            <w:rPr>
              <w:color w:val="000000" w:themeColor="text1"/>
              <w:szCs w:val="24"/>
              <w:lang w:eastAsia="es-CR"/>
            </w:rPr>
            <w:instrText xml:space="preserve"> CITATION Die12 \l 5130 </w:instrText>
          </w:r>
          <w:r w:rsidR="004D1EA8" w:rsidRPr="00A50B51">
            <w:rPr>
              <w:color w:val="000000" w:themeColor="text1"/>
              <w:szCs w:val="24"/>
              <w:lang w:eastAsia="es-CR"/>
            </w:rPr>
            <w:fldChar w:fldCharType="separate"/>
          </w:r>
          <w:r w:rsidR="0020662A" w:rsidRPr="0020662A">
            <w:rPr>
              <w:noProof/>
              <w:color w:val="000000" w:themeColor="text1"/>
              <w:szCs w:val="24"/>
              <w:lang w:eastAsia="es-CR"/>
            </w:rPr>
            <w:t>(Diez &amp; Robino, 2012)</w:t>
          </w:r>
          <w:r w:rsidR="004D1EA8" w:rsidRPr="00A50B51">
            <w:rPr>
              <w:color w:val="000000" w:themeColor="text1"/>
              <w:szCs w:val="24"/>
              <w:lang w:eastAsia="es-CR"/>
            </w:rPr>
            <w:fldChar w:fldCharType="end"/>
          </w:r>
        </w:sdtContent>
      </w:sdt>
      <w:r w:rsidR="00AD0B2F" w:rsidRPr="00A50B51">
        <w:rPr>
          <w:color w:val="000000" w:themeColor="text1"/>
          <w:szCs w:val="24"/>
          <w:lang w:eastAsia="es-CR"/>
        </w:rPr>
        <w:t xml:space="preserve">. </w:t>
      </w:r>
      <w:r w:rsidR="00C47A2F" w:rsidRPr="00A50B51">
        <w:rPr>
          <w:color w:val="000000" w:themeColor="text1"/>
          <w:szCs w:val="24"/>
          <w:lang w:eastAsia="es-CR"/>
        </w:rPr>
        <w:t>P</w:t>
      </w:r>
      <w:r w:rsidR="00AD0B2F" w:rsidRPr="00A50B51">
        <w:rPr>
          <w:color w:val="000000" w:themeColor="text1"/>
          <w:szCs w:val="24"/>
          <w:lang w:eastAsia="es-CR"/>
        </w:rPr>
        <w:t>or esto</w:t>
      </w:r>
      <w:r w:rsidR="00C47A2F" w:rsidRPr="00A50B51">
        <w:rPr>
          <w:color w:val="000000" w:themeColor="text1"/>
          <w:szCs w:val="24"/>
          <w:lang w:eastAsia="es-CR"/>
        </w:rPr>
        <w:t>,</w:t>
      </w:r>
      <w:r w:rsidR="00AD0B2F" w:rsidRPr="00A50B51">
        <w:rPr>
          <w:color w:val="000000" w:themeColor="text1"/>
          <w:szCs w:val="24"/>
          <w:lang w:eastAsia="es-CR"/>
        </w:rPr>
        <w:t xml:space="preserve">  los trastornos auditivos presentes en la vida cotidiana brindan en esta ocasión un ejemplo de un problema concreto</w:t>
      </w:r>
      <w:r w:rsidR="0014587A" w:rsidRPr="00A50B51">
        <w:rPr>
          <w:color w:val="000000" w:themeColor="text1"/>
          <w:szCs w:val="24"/>
          <w:lang w:eastAsia="es-CR"/>
        </w:rPr>
        <w:t>,</w:t>
      </w:r>
      <w:r w:rsidR="00AD0B2F" w:rsidRPr="00A50B51">
        <w:rPr>
          <w:color w:val="000000" w:themeColor="text1"/>
          <w:szCs w:val="24"/>
          <w:lang w:eastAsia="es-CR"/>
        </w:rPr>
        <w:t xml:space="preserve"> en el cual puede relacionar</w:t>
      </w:r>
      <w:r w:rsidR="00C47A2F" w:rsidRPr="00A50B51">
        <w:rPr>
          <w:color w:val="000000" w:themeColor="text1"/>
          <w:szCs w:val="24"/>
          <w:lang w:eastAsia="es-CR"/>
        </w:rPr>
        <w:t>se</w:t>
      </w:r>
      <w:r w:rsidR="00AD0B2F" w:rsidRPr="00A50B51">
        <w:rPr>
          <w:color w:val="000000" w:themeColor="text1"/>
          <w:szCs w:val="24"/>
          <w:lang w:eastAsia="es-CR"/>
        </w:rPr>
        <w:t xml:space="preserve"> el área de salud auditiva con el área tecnológica</w:t>
      </w:r>
      <w:r w:rsidR="0014587A" w:rsidRPr="00A50B51">
        <w:rPr>
          <w:color w:val="000000" w:themeColor="text1"/>
          <w:szCs w:val="24"/>
          <w:lang w:eastAsia="es-CR"/>
        </w:rPr>
        <w:t>,</w:t>
      </w:r>
      <w:r w:rsidR="00AD0B2F" w:rsidRPr="00A50B51">
        <w:rPr>
          <w:color w:val="000000" w:themeColor="text1"/>
          <w:szCs w:val="24"/>
          <w:lang w:eastAsia="es-CR"/>
        </w:rPr>
        <w:t xml:space="preserve"> buscando indagar en procesos que les permitan a las personas monitorear su sentido auditivo de manera continua.</w:t>
      </w:r>
    </w:p>
    <w:p w:rsidR="00AD0B2F" w:rsidRPr="00A50B51" w:rsidRDefault="00AD0B2F" w:rsidP="008E0A96">
      <w:pPr>
        <w:ind w:firstLine="360"/>
        <w:rPr>
          <w:color w:val="000000" w:themeColor="text1"/>
          <w:szCs w:val="24"/>
          <w:lang w:eastAsia="es-CR"/>
        </w:rPr>
      </w:pPr>
    </w:p>
    <w:p w:rsidR="00AD0B2F" w:rsidRPr="00A50B51" w:rsidRDefault="00AD0B2F" w:rsidP="008E0A96">
      <w:pPr>
        <w:ind w:firstLine="708"/>
        <w:rPr>
          <w:szCs w:val="24"/>
          <w:lang w:eastAsia="es-CR"/>
        </w:rPr>
      </w:pPr>
      <w:r w:rsidRPr="00A50B51">
        <w:rPr>
          <w:szCs w:val="24"/>
          <w:lang w:eastAsia="es-CR"/>
        </w:rPr>
        <w:t>Las empresas que brindan</w:t>
      </w:r>
      <w:r w:rsidR="0014587A" w:rsidRPr="00A50B51">
        <w:rPr>
          <w:szCs w:val="24"/>
          <w:lang w:eastAsia="es-CR"/>
        </w:rPr>
        <w:t xml:space="preserve"> servicios de atención auditiva</w:t>
      </w:r>
      <w:r w:rsidRPr="00A50B51">
        <w:rPr>
          <w:szCs w:val="24"/>
          <w:lang w:eastAsia="es-CR"/>
        </w:rPr>
        <w:t xml:space="preserve"> existen en un mercado competitivo</w:t>
      </w:r>
      <w:r w:rsidR="0014587A" w:rsidRPr="00A50B51">
        <w:rPr>
          <w:szCs w:val="24"/>
          <w:lang w:eastAsia="es-CR"/>
        </w:rPr>
        <w:t>,</w:t>
      </w:r>
      <w:r w:rsidRPr="00A50B51">
        <w:rPr>
          <w:szCs w:val="24"/>
          <w:lang w:eastAsia="es-CR"/>
        </w:rPr>
        <w:t xml:space="preserve"> en donde la población</w:t>
      </w:r>
      <w:r w:rsidR="00C47A2F" w:rsidRPr="00A50B51">
        <w:rPr>
          <w:szCs w:val="24"/>
          <w:lang w:eastAsia="es-CR"/>
        </w:rPr>
        <w:t>,</w:t>
      </w:r>
      <w:r w:rsidRPr="00A50B51">
        <w:rPr>
          <w:szCs w:val="24"/>
          <w:lang w:eastAsia="es-CR"/>
        </w:rPr>
        <w:t xml:space="preserve"> en general</w:t>
      </w:r>
      <w:r w:rsidR="00C47A2F" w:rsidRPr="00A50B51">
        <w:rPr>
          <w:szCs w:val="24"/>
          <w:lang w:eastAsia="es-CR"/>
        </w:rPr>
        <w:t>,</w:t>
      </w:r>
      <w:r w:rsidRPr="00A50B51">
        <w:rPr>
          <w:szCs w:val="24"/>
          <w:lang w:eastAsia="es-CR"/>
        </w:rPr>
        <w:t xml:space="preserve"> carece de conocimiento </w:t>
      </w:r>
      <w:r w:rsidR="0014587A" w:rsidRPr="00A50B51">
        <w:rPr>
          <w:szCs w:val="24"/>
          <w:lang w:eastAsia="es-CR"/>
        </w:rPr>
        <w:t>de</w:t>
      </w:r>
      <w:r w:rsidRPr="00A50B51">
        <w:rPr>
          <w:szCs w:val="24"/>
          <w:lang w:eastAsia="es-CR"/>
        </w:rPr>
        <w:t xml:space="preserve"> esta área de</w:t>
      </w:r>
      <w:r w:rsidR="0014587A" w:rsidRPr="00A50B51">
        <w:rPr>
          <w:szCs w:val="24"/>
          <w:lang w:eastAsia="es-CR"/>
        </w:rPr>
        <w:t xml:space="preserve"> la</w:t>
      </w:r>
      <w:r w:rsidRPr="00A50B51">
        <w:rPr>
          <w:szCs w:val="24"/>
          <w:lang w:eastAsia="es-CR"/>
        </w:rPr>
        <w:t xml:space="preserve"> salud. Por ello</w:t>
      </w:r>
      <w:r w:rsidR="00C47A2F" w:rsidRPr="00A50B51">
        <w:rPr>
          <w:szCs w:val="24"/>
          <w:lang w:eastAsia="es-CR"/>
        </w:rPr>
        <w:t>,</w:t>
      </w:r>
      <w:r w:rsidRPr="00A50B51">
        <w:rPr>
          <w:szCs w:val="24"/>
          <w:lang w:eastAsia="es-CR"/>
        </w:rPr>
        <w:t xml:space="preserve"> se origina la idea de crear una aplicación móvil</w:t>
      </w:r>
      <w:r w:rsidR="000715FA" w:rsidRPr="00A50B51">
        <w:rPr>
          <w:szCs w:val="24"/>
          <w:lang w:eastAsia="es-CR"/>
        </w:rPr>
        <w:t>,</w:t>
      </w:r>
      <w:r w:rsidRPr="00A50B51">
        <w:rPr>
          <w:szCs w:val="24"/>
          <w:lang w:eastAsia="es-CR"/>
        </w:rPr>
        <w:t xml:space="preserve"> la cual medi</w:t>
      </w:r>
      <w:r w:rsidR="000715FA" w:rsidRPr="00A50B51">
        <w:rPr>
          <w:szCs w:val="24"/>
          <w:lang w:eastAsia="es-CR"/>
        </w:rPr>
        <w:t>ante un test de audición debe permitir</w:t>
      </w:r>
      <w:r w:rsidRPr="00A50B51">
        <w:rPr>
          <w:szCs w:val="24"/>
          <w:lang w:eastAsia="es-CR"/>
        </w:rPr>
        <w:t xml:space="preserve"> al usuario realizar una prueba sin costo y de fácil acceso</w:t>
      </w:r>
      <w:r w:rsidR="0014587A" w:rsidRPr="00A50B51">
        <w:rPr>
          <w:szCs w:val="24"/>
          <w:lang w:eastAsia="es-CR"/>
        </w:rPr>
        <w:t>,</w:t>
      </w:r>
      <w:r w:rsidRPr="00A50B51">
        <w:rPr>
          <w:szCs w:val="24"/>
          <w:lang w:eastAsia="es-CR"/>
        </w:rPr>
        <w:t xml:space="preserve"> apoyando la labor de la Clínica Audinsa en su función de educar y cuidar la salud</w:t>
      </w:r>
      <w:r w:rsidR="0014587A" w:rsidRPr="00A50B51">
        <w:rPr>
          <w:szCs w:val="24"/>
          <w:lang w:eastAsia="es-CR"/>
        </w:rPr>
        <w:t xml:space="preserve"> auditiva</w:t>
      </w:r>
      <w:r w:rsidRPr="00A50B51">
        <w:rPr>
          <w:szCs w:val="24"/>
          <w:lang w:eastAsia="es-CR"/>
        </w:rPr>
        <w:t xml:space="preserve"> de las personas. Dicha aplicación tiene gran potencial de aprovechamiento en el mercado de la salud, ya que ninguna clínica auditiva de Costa Rica emplea medios móviles para determinar, analizar y trasmitir la información auditiva de los diferentes </w:t>
      </w:r>
      <w:r w:rsidR="0014587A" w:rsidRPr="00A50B51">
        <w:rPr>
          <w:szCs w:val="24"/>
          <w:lang w:eastAsia="es-CR"/>
        </w:rPr>
        <w:t>usuarios</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Cabe destacar que la solución no trata de re</w:t>
      </w:r>
      <w:r w:rsidR="00C47A2F" w:rsidRPr="00A50B51">
        <w:rPr>
          <w:szCs w:val="24"/>
          <w:lang w:eastAsia="es-CR"/>
        </w:rPr>
        <w:t>e</w:t>
      </w:r>
      <w:r w:rsidRPr="00A50B51">
        <w:rPr>
          <w:szCs w:val="24"/>
          <w:lang w:eastAsia="es-CR"/>
        </w:rPr>
        <w:t>mplazar el análisis del experto, sino de apoyar la información generada por los instrumentos ya existentes con la variante de que se desarrolla en una plataforma móvil, para que el usuario que desee solicite luego un examen o asesoría con el personal de la Clínica Audinsa.</w:t>
      </w:r>
    </w:p>
    <w:p w:rsidR="00AD0B2F" w:rsidRPr="00A50B51" w:rsidRDefault="00AD0B2F" w:rsidP="008E0A96">
      <w:pPr>
        <w:pStyle w:val="12"/>
        <w:rPr>
          <w:sz w:val="24"/>
          <w:szCs w:val="24"/>
        </w:rPr>
      </w:pPr>
      <w:bookmarkStart w:id="128" w:name="_Toc347565938"/>
      <w:bookmarkStart w:id="129" w:name="_Toc399686691"/>
      <w:r w:rsidRPr="00A50B51">
        <w:rPr>
          <w:sz w:val="24"/>
          <w:szCs w:val="24"/>
        </w:rPr>
        <w:lastRenderedPageBreak/>
        <w:t xml:space="preserve">Problemática </w:t>
      </w:r>
      <w:r w:rsidR="00C47A2F" w:rsidRPr="00A50B51">
        <w:rPr>
          <w:sz w:val="24"/>
          <w:szCs w:val="24"/>
        </w:rPr>
        <w:t>por</w:t>
      </w:r>
      <w:r w:rsidRPr="00A50B51">
        <w:rPr>
          <w:sz w:val="24"/>
          <w:szCs w:val="24"/>
        </w:rPr>
        <w:t xml:space="preserve"> resolver</w:t>
      </w:r>
      <w:bookmarkEnd w:id="128"/>
      <w:bookmarkEnd w:id="129"/>
    </w:p>
    <w:p w:rsidR="00AD0B2F" w:rsidRPr="00A50B51" w:rsidRDefault="00AD0B2F" w:rsidP="008E0A96">
      <w:pPr>
        <w:ind w:firstLine="708"/>
        <w:rPr>
          <w:szCs w:val="24"/>
          <w:lang w:eastAsia="es-CR"/>
        </w:rPr>
      </w:pPr>
      <w:r w:rsidRPr="00A50B51">
        <w:rPr>
          <w:szCs w:val="24"/>
          <w:lang w:eastAsia="es-CR"/>
        </w:rPr>
        <w:t>El campo de la salud audiológica cuenta con profesionales que se encargan de una serie de estudios y exámenes  mediante citas personales con sus pacientes. En estas reuniones logran realizar c</w:t>
      </w:r>
      <w:r w:rsidR="00C47A2F" w:rsidRPr="00A50B51">
        <w:rPr>
          <w:szCs w:val="24"/>
          <w:lang w:eastAsia="es-CR"/>
        </w:rPr>
        <w:t>ontroles</w:t>
      </w:r>
      <w:r w:rsidRPr="00A50B51">
        <w:rPr>
          <w:szCs w:val="24"/>
          <w:lang w:eastAsia="es-CR"/>
        </w:rPr>
        <w:t xml:space="preserve"> generales y</w:t>
      </w:r>
      <w:r w:rsidR="00C47A2F" w:rsidRPr="00A50B51">
        <w:rPr>
          <w:szCs w:val="24"/>
          <w:lang w:eastAsia="es-CR"/>
        </w:rPr>
        <w:t>,</w:t>
      </w:r>
      <w:r w:rsidRPr="00A50B51">
        <w:rPr>
          <w:szCs w:val="24"/>
          <w:lang w:eastAsia="es-CR"/>
        </w:rPr>
        <w:t xml:space="preserve"> en algunos casos</w:t>
      </w:r>
      <w:r w:rsidR="00C47A2F" w:rsidRPr="00A50B51">
        <w:rPr>
          <w:szCs w:val="24"/>
          <w:lang w:eastAsia="es-CR"/>
        </w:rPr>
        <w:t>,</w:t>
      </w:r>
      <w:r w:rsidRPr="00A50B51">
        <w:rPr>
          <w:szCs w:val="24"/>
          <w:lang w:eastAsia="es-CR"/>
        </w:rPr>
        <w:t xml:space="preserve"> detectar problemas en la audición de qui</w:t>
      </w:r>
      <w:r w:rsidR="00C47A2F" w:rsidRPr="00A50B51">
        <w:rPr>
          <w:szCs w:val="24"/>
          <w:lang w:eastAsia="es-CR"/>
        </w:rPr>
        <w:t>e</w:t>
      </w:r>
      <w:r w:rsidRPr="00A50B51">
        <w:rPr>
          <w:szCs w:val="24"/>
          <w:lang w:eastAsia="es-CR"/>
        </w:rPr>
        <w:t>nes acuden en busca de supervisión.</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Actualmente</w:t>
      </w:r>
      <w:r w:rsidR="00C47A2F" w:rsidRPr="00A50B51">
        <w:rPr>
          <w:szCs w:val="24"/>
          <w:lang w:eastAsia="es-CR"/>
        </w:rPr>
        <w:t>,</w:t>
      </w:r>
      <w:r w:rsidRPr="00A50B51">
        <w:rPr>
          <w:szCs w:val="24"/>
          <w:lang w:eastAsia="es-CR"/>
        </w:rPr>
        <w:t xml:space="preserve"> los audiólogos promueven su negocio mediante ferias y publicidad </w:t>
      </w:r>
      <w:r w:rsidR="00C47A2F" w:rsidRPr="00A50B51">
        <w:rPr>
          <w:szCs w:val="24"/>
          <w:lang w:eastAsia="es-CR"/>
        </w:rPr>
        <w:t>por medio</w:t>
      </w:r>
      <w:r w:rsidRPr="00A50B51">
        <w:rPr>
          <w:szCs w:val="24"/>
          <w:lang w:eastAsia="es-CR"/>
        </w:rPr>
        <w:t xml:space="preserve"> de centros médicos ya establecidos</w:t>
      </w:r>
      <w:r w:rsidR="009728CC" w:rsidRPr="00A50B51">
        <w:rPr>
          <w:szCs w:val="24"/>
          <w:lang w:eastAsia="es-CR"/>
        </w:rPr>
        <w:t>,</w:t>
      </w:r>
      <w:r w:rsidRPr="00A50B51">
        <w:rPr>
          <w:szCs w:val="24"/>
          <w:lang w:eastAsia="es-CR"/>
        </w:rPr>
        <w:t xml:space="preserve"> o emplean tecnologías de información como: sitios Web, páginas en redes sociales, artículos en revistas, entre otros. Por</w:t>
      </w:r>
      <w:r w:rsidR="00C47A2F" w:rsidRPr="00A50B51">
        <w:rPr>
          <w:szCs w:val="24"/>
          <w:lang w:eastAsia="es-CR"/>
        </w:rPr>
        <w:t xml:space="preserve"> lo</w:t>
      </w:r>
      <w:r w:rsidRPr="00A50B51">
        <w:rPr>
          <w:szCs w:val="24"/>
          <w:lang w:eastAsia="es-CR"/>
        </w:rPr>
        <w:t xml:space="preserve"> tanto, se ha detectado la necesidad de brindar a la población una nueva opción para conocer por sí mism</w:t>
      </w:r>
      <w:r w:rsidR="009728CC" w:rsidRPr="00A50B51">
        <w:rPr>
          <w:szCs w:val="24"/>
          <w:lang w:eastAsia="es-CR"/>
        </w:rPr>
        <w:t>os</w:t>
      </w:r>
      <w:r w:rsidR="000715FA" w:rsidRPr="00A50B51">
        <w:rPr>
          <w:szCs w:val="24"/>
          <w:lang w:eastAsia="es-CR"/>
        </w:rPr>
        <w:t xml:space="preserve"> su estado de salud auditiva</w:t>
      </w:r>
      <w:r w:rsidR="009728CC" w:rsidRPr="00A50B51">
        <w:rPr>
          <w:szCs w:val="24"/>
          <w:lang w:eastAsia="es-CR"/>
        </w:rPr>
        <w:t>,</w:t>
      </w:r>
      <w:r w:rsidR="00C47A2F" w:rsidRPr="00A50B51">
        <w:rPr>
          <w:szCs w:val="24"/>
          <w:lang w:eastAsia="es-CR"/>
        </w:rPr>
        <w:t xml:space="preserve"> </w:t>
      </w:r>
      <w:r w:rsidR="009728CC" w:rsidRPr="00A50B51">
        <w:rPr>
          <w:szCs w:val="24"/>
          <w:lang w:eastAsia="es-CR"/>
        </w:rPr>
        <w:t>para</w:t>
      </w:r>
      <w:r w:rsidRPr="00A50B51">
        <w:rPr>
          <w:szCs w:val="24"/>
          <w:lang w:eastAsia="es-CR"/>
        </w:rPr>
        <w:t xml:space="preserve"> que luego acudan a la clínica y así puedan asesorarse mediante un estudio más profundo</w:t>
      </w:r>
      <w:r w:rsidR="009728CC" w:rsidRPr="00A50B51">
        <w:rPr>
          <w:szCs w:val="24"/>
          <w:lang w:eastAsia="es-CR"/>
        </w:rPr>
        <w:t>,</w:t>
      </w:r>
      <w:r w:rsidRPr="00A50B51">
        <w:rPr>
          <w:szCs w:val="24"/>
          <w:lang w:eastAsia="es-CR"/>
        </w:rPr>
        <w:t xml:space="preserve"> o para la compra de un dispositivo que les permita mejorar su escucha.</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En síntesis</w:t>
      </w:r>
      <w:r w:rsidR="009728CC" w:rsidRPr="00A50B51">
        <w:rPr>
          <w:szCs w:val="24"/>
          <w:lang w:eastAsia="es-CR"/>
        </w:rPr>
        <w:t>,</w:t>
      </w:r>
      <w:r w:rsidRPr="00A50B51">
        <w:rPr>
          <w:szCs w:val="24"/>
          <w:lang w:eastAsia="es-CR"/>
        </w:rPr>
        <w:t xml:space="preserve"> la clínica Audinsa tiene la necesidad de incorporar la tecnología móvil para </w:t>
      </w:r>
      <w:r w:rsidR="005F4F84" w:rsidRPr="00A50B51">
        <w:rPr>
          <w:szCs w:val="24"/>
          <w:lang w:eastAsia="es-CR"/>
        </w:rPr>
        <w:t xml:space="preserve">apoyar su misión y visión, y así </w:t>
      </w:r>
      <w:r w:rsidRPr="00A50B51">
        <w:rPr>
          <w:szCs w:val="24"/>
          <w:lang w:eastAsia="es-CR"/>
        </w:rPr>
        <w:t xml:space="preserve">mejorar el servicio que brinda </w:t>
      </w:r>
      <w:r w:rsidR="009728CC" w:rsidRPr="00A50B51">
        <w:rPr>
          <w:szCs w:val="24"/>
          <w:lang w:eastAsia="es-CR"/>
        </w:rPr>
        <w:t>permitiendo</w:t>
      </w:r>
      <w:r w:rsidRPr="00A50B51">
        <w:rPr>
          <w:szCs w:val="24"/>
          <w:lang w:eastAsia="es-CR"/>
        </w:rPr>
        <w:t xml:space="preserve"> a las personas realizar de manera personalizada </w:t>
      </w:r>
      <w:r w:rsidR="000715FA" w:rsidRPr="00A50B51">
        <w:rPr>
          <w:szCs w:val="24"/>
          <w:lang w:eastAsia="es-CR"/>
        </w:rPr>
        <w:t>un</w:t>
      </w:r>
      <w:r w:rsidRPr="00A50B51">
        <w:rPr>
          <w:szCs w:val="24"/>
          <w:lang w:eastAsia="es-CR"/>
        </w:rPr>
        <w:t xml:space="preserve"> diagnóstico sobre su estado auditivo</w:t>
      </w:r>
      <w:r w:rsidR="000715FA"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150C23">
      <w:pPr>
        <w:pStyle w:val="12"/>
        <w:ind w:left="708" w:hanging="438"/>
        <w:rPr>
          <w:sz w:val="24"/>
          <w:szCs w:val="24"/>
        </w:rPr>
      </w:pPr>
      <w:bookmarkStart w:id="130" w:name="_Toc347565939"/>
      <w:bookmarkStart w:id="131" w:name="_Toc399686692"/>
      <w:r w:rsidRPr="00A50B51">
        <w:rPr>
          <w:sz w:val="24"/>
          <w:szCs w:val="24"/>
        </w:rPr>
        <w:t>Objetivos</w:t>
      </w:r>
      <w:bookmarkEnd w:id="130"/>
      <w:bookmarkEnd w:id="131"/>
    </w:p>
    <w:p w:rsidR="00AD0B2F" w:rsidRPr="00A50B51" w:rsidRDefault="00AD0B2F" w:rsidP="008E0A96">
      <w:pPr>
        <w:pStyle w:val="13"/>
        <w:tabs>
          <w:tab w:val="left" w:pos="1134"/>
        </w:tabs>
        <w:rPr>
          <w:rFonts w:cs="Times New Roman"/>
          <w:szCs w:val="24"/>
        </w:rPr>
      </w:pPr>
      <w:bookmarkStart w:id="132" w:name="_Toc347565940"/>
      <w:bookmarkStart w:id="133" w:name="_Toc399686693"/>
      <w:r w:rsidRPr="00A50B51">
        <w:rPr>
          <w:rFonts w:cs="Times New Roman"/>
          <w:szCs w:val="24"/>
        </w:rPr>
        <w:t>General</w:t>
      </w:r>
      <w:bookmarkEnd w:id="132"/>
      <w:bookmarkEnd w:id="133"/>
    </w:p>
    <w:p w:rsidR="00AD0B2F" w:rsidRPr="00A50B51" w:rsidRDefault="00AD0B2F" w:rsidP="008E0A96">
      <w:pPr>
        <w:ind w:firstLine="708"/>
        <w:rPr>
          <w:szCs w:val="24"/>
          <w:lang w:eastAsia="es-CR"/>
        </w:rPr>
      </w:pPr>
      <w:r w:rsidRPr="00A50B51">
        <w:rPr>
          <w:szCs w:val="24"/>
          <w:lang w:eastAsia="es-CR"/>
        </w:rPr>
        <w:t xml:space="preserve">Proporcionar una herramienta utilizando </w:t>
      </w:r>
      <w:r w:rsidR="00347816">
        <w:rPr>
          <w:szCs w:val="24"/>
          <w:lang w:eastAsia="es-CR"/>
        </w:rPr>
        <w:t>teléfonos</w:t>
      </w:r>
      <w:r w:rsidR="00347816" w:rsidRPr="00A50B51">
        <w:rPr>
          <w:szCs w:val="24"/>
          <w:lang w:eastAsia="es-CR"/>
        </w:rPr>
        <w:t xml:space="preserve"> </w:t>
      </w:r>
      <w:r w:rsidRPr="00A50B51">
        <w:rPr>
          <w:szCs w:val="24"/>
          <w:lang w:eastAsia="es-CR"/>
        </w:rPr>
        <w:t>móviles inteligentes a la clínica Audinsa, para facilitar el análisis, diagnóstico y prevención de enfermedades relacionadas con los niveles de audición de sus pacientes.</w:t>
      </w:r>
    </w:p>
    <w:p w:rsidR="00AD0B2F" w:rsidRPr="00A50B51" w:rsidRDefault="00AD0B2F" w:rsidP="008E0A96">
      <w:pPr>
        <w:pStyle w:val="13"/>
        <w:tabs>
          <w:tab w:val="left" w:pos="1134"/>
        </w:tabs>
        <w:rPr>
          <w:rFonts w:cs="Times New Roman"/>
          <w:szCs w:val="24"/>
        </w:rPr>
      </w:pPr>
      <w:bookmarkStart w:id="134" w:name="_Toc347565941"/>
      <w:bookmarkStart w:id="135" w:name="_Toc399686694"/>
      <w:r w:rsidRPr="00A50B51">
        <w:rPr>
          <w:rFonts w:cs="Times New Roman"/>
          <w:szCs w:val="24"/>
        </w:rPr>
        <w:t>Específicos</w:t>
      </w:r>
      <w:bookmarkEnd w:id="134"/>
      <w:bookmarkEnd w:id="135"/>
    </w:p>
    <w:p w:rsidR="00AD0B2F" w:rsidRPr="00A50B51" w:rsidRDefault="00AD0B2F" w:rsidP="008E0A96">
      <w:pPr>
        <w:pStyle w:val="ListParagraph"/>
        <w:numPr>
          <w:ilvl w:val="0"/>
          <w:numId w:val="4"/>
        </w:numPr>
        <w:rPr>
          <w:lang w:eastAsia="es-CR"/>
        </w:rPr>
      </w:pPr>
      <w:r w:rsidRPr="00A50B51">
        <w:rPr>
          <w:lang w:eastAsia="es-CR"/>
        </w:rPr>
        <w:t xml:space="preserve">Investigar las diferentes plataformas móviles </w:t>
      </w:r>
      <w:r w:rsidR="00F757C7">
        <w:rPr>
          <w:lang w:eastAsia="es-CR"/>
        </w:rPr>
        <w:t>en el mercado actual</w:t>
      </w:r>
      <w:r w:rsidR="00F757C7" w:rsidRPr="00A50B51">
        <w:rPr>
          <w:lang w:eastAsia="es-CR"/>
        </w:rPr>
        <w:t xml:space="preserve"> </w:t>
      </w:r>
      <w:r w:rsidRPr="00A50B51">
        <w:rPr>
          <w:lang w:eastAsia="es-CR"/>
        </w:rPr>
        <w:t>para escoger la opción más adecuada a emplear en la arquitectura de la solución.</w:t>
      </w:r>
    </w:p>
    <w:p w:rsidR="00AD0B2F" w:rsidRPr="00A50B51" w:rsidRDefault="00AD0B2F" w:rsidP="008E0A96">
      <w:pPr>
        <w:pStyle w:val="ListParagraph"/>
        <w:numPr>
          <w:ilvl w:val="0"/>
          <w:numId w:val="4"/>
        </w:numPr>
        <w:rPr>
          <w:lang w:eastAsia="es-CR"/>
        </w:rPr>
      </w:pPr>
      <w:commentRangeStart w:id="136"/>
      <w:r w:rsidRPr="00A50B51">
        <w:rPr>
          <w:lang w:eastAsia="es-CR"/>
        </w:rPr>
        <w:t xml:space="preserve">Evaluar las aplicaciones existentes en el </w:t>
      </w:r>
      <w:commentRangeStart w:id="137"/>
      <w:r w:rsidRPr="00A50B51">
        <w:rPr>
          <w:lang w:eastAsia="es-CR"/>
        </w:rPr>
        <w:t>área</w:t>
      </w:r>
      <w:commentRangeEnd w:id="137"/>
      <w:r w:rsidR="00221409">
        <w:rPr>
          <w:rStyle w:val="CommentReference"/>
          <w:lang w:val="es-CR"/>
        </w:rPr>
        <w:commentReference w:id="137"/>
      </w:r>
      <w:r w:rsidRPr="00A50B51">
        <w:rPr>
          <w:lang w:eastAsia="es-CR"/>
        </w:rPr>
        <w:t xml:space="preserve"> de la salud auditiva para definir las funcionalidades mínimas </w:t>
      </w:r>
      <w:r w:rsidR="00212AA7" w:rsidRPr="00A50B51">
        <w:rPr>
          <w:lang w:eastAsia="es-CR"/>
        </w:rPr>
        <w:t>por</w:t>
      </w:r>
      <w:r w:rsidRPr="00A50B51">
        <w:rPr>
          <w:lang w:eastAsia="es-CR"/>
        </w:rPr>
        <w:t xml:space="preserve"> implementar.</w:t>
      </w:r>
      <w:commentRangeEnd w:id="136"/>
      <w:r w:rsidR="00F06BE3">
        <w:rPr>
          <w:rStyle w:val="CommentReference"/>
          <w:lang w:val="es-CR"/>
        </w:rPr>
        <w:commentReference w:id="136"/>
      </w:r>
    </w:p>
    <w:p w:rsidR="00AD0B2F" w:rsidRPr="00A50B51" w:rsidRDefault="00AD0B2F" w:rsidP="008E0A96">
      <w:pPr>
        <w:pStyle w:val="ListParagraph"/>
        <w:numPr>
          <w:ilvl w:val="0"/>
          <w:numId w:val="4"/>
        </w:numPr>
        <w:rPr>
          <w:lang w:eastAsia="es-CR"/>
        </w:rPr>
      </w:pPr>
      <w:r w:rsidRPr="00A50B51">
        <w:rPr>
          <w:lang w:eastAsia="es-CR"/>
        </w:rPr>
        <w:t>Determinar los tipos y niveles de sonidos que normalmente se dejan percibir para decidir en las pruebas los sonidos que van a incluir</w:t>
      </w:r>
      <w:r w:rsidR="00212AA7" w:rsidRPr="00A50B51">
        <w:rPr>
          <w:lang w:eastAsia="es-CR"/>
        </w:rPr>
        <w:t>se</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lastRenderedPageBreak/>
        <w:t xml:space="preserve">Identificar el equipo </w:t>
      </w:r>
      <w:r w:rsidR="00D558ED" w:rsidRPr="00A50B51">
        <w:rPr>
          <w:lang w:eastAsia="es-CR"/>
        </w:rPr>
        <w:t xml:space="preserve">auricular </w:t>
      </w:r>
      <w:r w:rsidRPr="00A50B51">
        <w:rPr>
          <w:lang w:eastAsia="es-CR"/>
        </w:rPr>
        <w:t>más apropiado para la aplicación de la prueba desde un dispositivo móvil.</w:t>
      </w:r>
    </w:p>
    <w:p w:rsidR="00AD0B2F" w:rsidRPr="00A50B51" w:rsidRDefault="00AD0B2F" w:rsidP="008E0A96">
      <w:pPr>
        <w:pStyle w:val="ListParagraph"/>
        <w:numPr>
          <w:ilvl w:val="0"/>
          <w:numId w:val="4"/>
        </w:numPr>
        <w:rPr>
          <w:lang w:eastAsia="es-CR"/>
        </w:rPr>
      </w:pPr>
      <w:r w:rsidRPr="00A50B51">
        <w:rPr>
          <w:lang w:eastAsia="es-CR"/>
        </w:rPr>
        <w:t>Diseñar una aplicación basada en tecnología móvil para que sea utilizada por las personas que desea</w:t>
      </w:r>
      <w:r w:rsidR="00D161C9" w:rsidRPr="00A50B51">
        <w:rPr>
          <w:lang w:eastAsia="es-CR"/>
        </w:rPr>
        <w:t>n</w:t>
      </w:r>
      <w:r w:rsidRPr="00A50B51">
        <w:rPr>
          <w:lang w:eastAsia="es-CR"/>
        </w:rPr>
        <w:t xml:space="preserve"> conocer su estado auditivo y que disponen de teléfonos inteligentes.</w:t>
      </w:r>
    </w:p>
    <w:p w:rsidR="00AD0B2F" w:rsidRPr="00A50B51" w:rsidRDefault="001207CC" w:rsidP="008E0A96">
      <w:pPr>
        <w:pStyle w:val="ListParagraph"/>
        <w:numPr>
          <w:ilvl w:val="0"/>
          <w:numId w:val="4"/>
        </w:numPr>
        <w:rPr>
          <w:lang w:eastAsia="es-CR"/>
        </w:rPr>
      </w:pPr>
      <w:r w:rsidRPr="00A50B51">
        <w:rPr>
          <w:lang w:eastAsia="es-CR"/>
        </w:rPr>
        <w:t>Realizar pruebas de la aplicación para evaluar el nivel de aceptación de la aplicación para el profesional de la clínica.</w:t>
      </w:r>
    </w:p>
    <w:p w:rsidR="001A6F80" w:rsidRPr="00F06BE3" w:rsidRDefault="001A6F80" w:rsidP="008E0A96">
      <w:pPr>
        <w:spacing w:after="200" w:line="276" w:lineRule="auto"/>
        <w:rPr>
          <w:rFonts w:eastAsiaTheme="minorHAnsi"/>
          <w:color w:val="000000"/>
          <w:szCs w:val="24"/>
          <w:lang w:val="es-ES" w:eastAsia="en-US"/>
        </w:rPr>
        <w:sectPr w:rsidR="001A6F80" w:rsidRPr="00F06BE3" w:rsidSect="001A6F80">
          <w:headerReference w:type="default" r:id="rId19"/>
          <w:footerReference w:type="default" r:id="rId20"/>
          <w:pgSz w:w="12240" w:h="15840"/>
          <w:pgMar w:top="1373" w:right="990" w:bottom="1440" w:left="990" w:header="720" w:footer="720" w:gutter="0"/>
          <w:pgNumType w:start="1"/>
          <w:cols w:space="720"/>
          <w:titlePg/>
          <w:docGrid w:linePitch="360"/>
        </w:sectPr>
      </w:pPr>
    </w:p>
    <w:p w:rsidR="001A6F80" w:rsidRDefault="001A6F80" w:rsidP="00150C23">
      <w:bookmarkStart w:id="138" w:name="_Toc347565942"/>
    </w:p>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1A6F80" w:rsidRDefault="00AD0B2F" w:rsidP="001D22BA">
      <w:pPr>
        <w:pStyle w:val="t1"/>
        <w:numPr>
          <w:ilvl w:val="0"/>
          <w:numId w:val="32"/>
        </w:numPr>
      </w:pPr>
      <w:bookmarkStart w:id="139" w:name="_Toc399686695"/>
      <w:r w:rsidRPr="001A6F80">
        <w:t xml:space="preserve">CAPÍTULO </w:t>
      </w:r>
      <w:r w:rsidR="00212AA7" w:rsidRPr="001A6F80">
        <w:t>II</w:t>
      </w:r>
      <w:bookmarkEnd w:id="138"/>
      <w:r w:rsidR="001A6F80">
        <w:t xml:space="preserve"> – Marco teórico</w:t>
      </w:r>
      <w:bookmarkEnd w:id="139"/>
    </w:p>
    <w:p w:rsidR="001A6F80" w:rsidRDefault="001A6F80">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numPr>
          <w:ilvl w:val="1"/>
          <w:numId w:val="8"/>
        </w:numPr>
        <w:rPr>
          <w:sz w:val="24"/>
          <w:szCs w:val="24"/>
        </w:rPr>
      </w:pPr>
      <w:bookmarkStart w:id="140" w:name="_Toc347565943"/>
      <w:bookmarkStart w:id="141" w:name="_Toc399686696"/>
      <w:r w:rsidRPr="00A50B51">
        <w:rPr>
          <w:sz w:val="24"/>
          <w:szCs w:val="24"/>
        </w:rPr>
        <w:lastRenderedPageBreak/>
        <w:t>Marco Referencial</w:t>
      </w:r>
      <w:bookmarkEnd w:id="140"/>
      <w:bookmarkEnd w:id="141"/>
    </w:p>
    <w:p w:rsidR="003324A2" w:rsidRPr="00A50B51" w:rsidRDefault="00D03E52" w:rsidP="008E0A96">
      <w:pPr>
        <w:ind w:firstLine="708"/>
        <w:rPr>
          <w:szCs w:val="24"/>
          <w:lang w:eastAsia="es-CR"/>
        </w:rPr>
      </w:pPr>
      <w:r w:rsidRPr="00A50B51">
        <w:rPr>
          <w:szCs w:val="24"/>
          <w:lang w:eastAsia="es-CR"/>
        </w:rPr>
        <w:t>Audinsa</w:t>
      </w:r>
      <w:r w:rsidR="00212AA7" w:rsidRPr="00A50B51">
        <w:rPr>
          <w:szCs w:val="24"/>
          <w:lang w:eastAsia="es-CR"/>
        </w:rPr>
        <w:t>,</w:t>
      </w:r>
      <w:r w:rsidR="003324A2" w:rsidRPr="00A50B51">
        <w:rPr>
          <w:szCs w:val="24"/>
          <w:lang w:eastAsia="es-CR"/>
        </w:rPr>
        <w:t xml:space="preserve"> S.A</w:t>
      </w:r>
      <w:r w:rsidRPr="00A50B51">
        <w:rPr>
          <w:szCs w:val="24"/>
          <w:lang w:eastAsia="es-CR"/>
        </w:rPr>
        <w:t>.</w:t>
      </w:r>
      <w:r w:rsidR="00212AA7" w:rsidRPr="00A50B51">
        <w:rPr>
          <w:szCs w:val="24"/>
          <w:lang w:eastAsia="es-CR"/>
        </w:rPr>
        <w:t>,</w:t>
      </w:r>
      <w:r w:rsidR="003324A2" w:rsidRPr="00A50B51">
        <w:rPr>
          <w:szCs w:val="24"/>
          <w:lang w:eastAsia="es-CR"/>
        </w:rPr>
        <w:t xml:space="preserve"> fundada en el 2010, es un centro especializado en la salud auditiva de las personas en general, en donde ofrecen la mejor tecnología y el mejor servicio de rehabilitación auditiva</w:t>
      </w:r>
      <w:r w:rsidR="00212AA7" w:rsidRPr="00A50B51">
        <w:rPr>
          <w:szCs w:val="24"/>
          <w:lang w:eastAsia="es-CR"/>
        </w:rPr>
        <w:t xml:space="preserve"> </w:t>
      </w:r>
      <w:sdt>
        <w:sdtPr>
          <w:rPr>
            <w:szCs w:val="24"/>
            <w:lang w:eastAsia="es-CR"/>
          </w:rPr>
          <w:id w:val="-328218973"/>
          <w:citation/>
        </w:sdtPr>
        <w:sdtContent>
          <w:r w:rsidR="004D1EA8" w:rsidRPr="00A50B51">
            <w:rPr>
              <w:szCs w:val="24"/>
              <w:lang w:eastAsia="es-CR"/>
            </w:rPr>
            <w:fldChar w:fldCharType="begin"/>
          </w:r>
          <w:r w:rsidRPr="00A50B51">
            <w:rPr>
              <w:szCs w:val="24"/>
              <w:lang w:eastAsia="es-CR"/>
            </w:rPr>
            <w:instrText xml:space="preserve"> CITATION Clí12 \l 5130 </w:instrText>
          </w:r>
          <w:r w:rsidR="004D1EA8" w:rsidRPr="00A50B51">
            <w:rPr>
              <w:szCs w:val="24"/>
              <w:lang w:eastAsia="es-CR"/>
            </w:rPr>
            <w:fldChar w:fldCharType="separate"/>
          </w:r>
          <w:r w:rsidR="0020662A" w:rsidRPr="0020662A">
            <w:rPr>
              <w:noProof/>
              <w:szCs w:val="24"/>
              <w:lang w:eastAsia="es-CR"/>
            </w:rPr>
            <w:t>(Clínica Audinsa S.A.)</w:t>
          </w:r>
          <w:r w:rsidR="004D1EA8" w:rsidRPr="00A50B51">
            <w:rPr>
              <w:szCs w:val="24"/>
              <w:lang w:eastAsia="es-CR"/>
            </w:rPr>
            <w:fldChar w:fldCharType="end"/>
          </w:r>
        </w:sdtContent>
      </w:sdt>
      <w:r w:rsidR="003324A2" w:rsidRPr="00A50B51">
        <w:rPr>
          <w:szCs w:val="24"/>
          <w:lang w:eastAsia="es-CR"/>
        </w:rPr>
        <w:t>.</w:t>
      </w:r>
    </w:p>
    <w:p w:rsidR="003324A2" w:rsidRPr="00A50B51" w:rsidRDefault="003324A2" w:rsidP="008E0A96">
      <w:pPr>
        <w:pStyle w:val="13"/>
        <w:rPr>
          <w:rFonts w:cs="Times New Roman"/>
          <w:szCs w:val="24"/>
          <w:lang w:eastAsia="es-CR"/>
        </w:rPr>
      </w:pPr>
      <w:bookmarkStart w:id="142" w:name="_Toc347565944"/>
      <w:bookmarkStart w:id="143" w:name="_Toc399686697"/>
      <w:r w:rsidRPr="00A50B51">
        <w:rPr>
          <w:rFonts w:cs="Times New Roman"/>
          <w:szCs w:val="24"/>
          <w:lang w:eastAsia="es-CR"/>
        </w:rPr>
        <w:t>Misión</w:t>
      </w:r>
      <w:bookmarkEnd w:id="142"/>
      <w:bookmarkEnd w:id="143"/>
    </w:p>
    <w:p w:rsidR="003324A2" w:rsidRPr="00A50B51" w:rsidRDefault="003324A2" w:rsidP="008E0A96">
      <w:pPr>
        <w:ind w:firstLine="708"/>
        <w:rPr>
          <w:szCs w:val="24"/>
          <w:lang w:eastAsia="es-CR"/>
        </w:rPr>
      </w:pPr>
      <w:r w:rsidRPr="00A50B51">
        <w:rPr>
          <w:szCs w:val="24"/>
          <w:lang w:eastAsia="es-CR"/>
        </w:rPr>
        <w:t xml:space="preserve"> Audinsa es una empresa que brinda un servicio de salud auditiva,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971E95" w:rsidRPr="00A50B51">
        <w:rPr>
          <w:szCs w:val="24"/>
          <w:lang w:eastAsia="es-CR"/>
        </w:rPr>
        <w:t xml:space="preserve"> </w:t>
      </w:r>
      <w:sdt>
        <w:sdtPr>
          <w:rPr>
            <w:szCs w:val="24"/>
            <w:lang w:eastAsia="es-CR"/>
          </w:rPr>
          <w:id w:val="504325453"/>
          <w:citation/>
        </w:sdt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20662A" w:rsidRPr="0020662A">
            <w:rPr>
              <w:noProof/>
              <w:szCs w:val="24"/>
              <w:lang w:eastAsia="es-CR"/>
            </w:rPr>
            <w:t>(Clínica Audinsa S.A.)</w:t>
          </w:r>
          <w:r w:rsidR="004D1EA8" w:rsidRPr="00A50B51">
            <w:rPr>
              <w:szCs w:val="24"/>
              <w:lang w:eastAsia="es-CR"/>
            </w:rPr>
            <w:fldChar w:fldCharType="end"/>
          </w:r>
        </w:sdtContent>
      </w:sdt>
      <w:r w:rsidR="00AE6366" w:rsidRPr="00A50B51">
        <w:rPr>
          <w:szCs w:val="24"/>
          <w:lang w:eastAsia="es-CR"/>
        </w:rPr>
        <w:t>.</w:t>
      </w:r>
    </w:p>
    <w:p w:rsidR="003324A2" w:rsidRPr="00A50B51" w:rsidRDefault="003324A2" w:rsidP="008E0A96">
      <w:pPr>
        <w:pStyle w:val="13"/>
        <w:rPr>
          <w:rFonts w:cs="Times New Roman"/>
          <w:szCs w:val="24"/>
          <w:lang w:eastAsia="es-CR"/>
        </w:rPr>
      </w:pPr>
      <w:bookmarkStart w:id="144" w:name="_Toc347565945"/>
      <w:bookmarkStart w:id="145" w:name="_Toc399686698"/>
      <w:r w:rsidRPr="00A50B51">
        <w:rPr>
          <w:rFonts w:cs="Times New Roman"/>
          <w:szCs w:val="24"/>
          <w:lang w:eastAsia="es-CR"/>
        </w:rPr>
        <w:t>Visión</w:t>
      </w:r>
      <w:bookmarkEnd w:id="144"/>
      <w:bookmarkEnd w:id="145"/>
    </w:p>
    <w:p w:rsidR="003324A2" w:rsidRPr="00A50B51" w:rsidRDefault="003324A2" w:rsidP="008E0A96">
      <w:pPr>
        <w:ind w:firstLine="708"/>
        <w:rPr>
          <w:szCs w:val="24"/>
          <w:lang w:eastAsia="es-CR"/>
        </w:rPr>
      </w:pPr>
      <w:r w:rsidRPr="00A50B51">
        <w:rPr>
          <w:szCs w:val="24"/>
          <w:lang w:eastAsia="es-CR"/>
        </w:rPr>
        <w:t>Ser la empresa líder en la prevención, educación, detección, habilitación y rehabilitación de las personas con problemas auditivos brindando el mejor servicio y la mejor calidad en productos</w:t>
      </w:r>
      <w:r w:rsidR="00971E95" w:rsidRPr="00A50B51">
        <w:rPr>
          <w:szCs w:val="24"/>
          <w:lang w:eastAsia="es-CR"/>
        </w:rPr>
        <w:t xml:space="preserve"> </w:t>
      </w:r>
      <w:sdt>
        <w:sdtPr>
          <w:rPr>
            <w:szCs w:val="24"/>
            <w:lang w:eastAsia="es-CR"/>
          </w:rPr>
          <w:id w:val="-1963489431"/>
          <w:citation/>
        </w:sdt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20662A" w:rsidRPr="0020662A">
            <w:rPr>
              <w:noProof/>
              <w:szCs w:val="24"/>
              <w:lang w:eastAsia="es-CR"/>
            </w:rPr>
            <w:t>(Clínica Audinsa S.A.)</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2"/>
        <w:numPr>
          <w:ilvl w:val="1"/>
          <w:numId w:val="8"/>
        </w:numPr>
        <w:rPr>
          <w:sz w:val="24"/>
          <w:szCs w:val="24"/>
        </w:rPr>
      </w:pPr>
      <w:bookmarkStart w:id="146" w:name="_Toc347565946"/>
      <w:bookmarkStart w:id="147" w:name="_Toc399686699"/>
      <w:r w:rsidRPr="00A50B51">
        <w:rPr>
          <w:sz w:val="24"/>
          <w:szCs w:val="24"/>
        </w:rPr>
        <w:t>Marco Conceptual</w:t>
      </w:r>
      <w:bookmarkEnd w:id="146"/>
      <w:bookmarkEnd w:id="147"/>
    </w:p>
    <w:p w:rsidR="00AD0B2F" w:rsidRPr="00A50B51" w:rsidRDefault="00AD0B2F" w:rsidP="008E0A96">
      <w:pPr>
        <w:ind w:firstLine="708"/>
        <w:rPr>
          <w:szCs w:val="24"/>
          <w:lang w:eastAsia="es-CR"/>
        </w:rPr>
      </w:pPr>
      <w:r w:rsidRPr="00A50B51">
        <w:rPr>
          <w:szCs w:val="24"/>
          <w:lang w:eastAsia="es-CR"/>
        </w:rPr>
        <w:t>Las tecnologías empleadas en el desarrollo de aplicaciones para telefonía móvil van de la mano con el crecimiento de usuarios que requieren acceder a ciertos servicios</w:t>
      </w:r>
      <w:r w:rsidR="009728CC" w:rsidRPr="00A50B51">
        <w:rPr>
          <w:szCs w:val="24"/>
          <w:lang w:eastAsia="es-CR"/>
        </w:rPr>
        <w:t>,</w:t>
      </w:r>
      <w:r w:rsidRPr="00A50B51">
        <w:rPr>
          <w:szCs w:val="24"/>
          <w:lang w:eastAsia="es-CR"/>
        </w:rPr>
        <w:t xml:space="preserve"> independientemente del lugar en que residen. Esta necesidad de las personas da paso a la evolución del teléfono</w:t>
      </w:r>
      <w:r w:rsidR="007A3D74" w:rsidRPr="00A50B51">
        <w:rPr>
          <w:szCs w:val="24"/>
          <w:lang w:eastAsia="es-CR"/>
        </w:rPr>
        <w:t xml:space="preserve"> móvil</w:t>
      </w:r>
      <w:r w:rsidRPr="00A50B51">
        <w:rPr>
          <w:szCs w:val="24"/>
          <w:lang w:eastAsia="es-CR"/>
        </w:rPr>
        <w:t>, el cual pese a su fin principal de transmitir voz ha tenido un rápido desarrollo en la sociedad de la información</w:t>
      </w:r>
      <w:r w:rsidR="007A3D74" w:rsidRPr="00A50B51">
        <w:rPr>
          <w:szCs w:val="24"/>
          <w:lang w:eastAsia="es-CR"/>
        </w:rPr>
        <w:t>,</w:t>
      </w:r>
      <w:r w:rsidRPr="00A50B51">
        <w:rPr>
          <w:szCs w:val="24"/>
          <w:lang w:eastAsia="es-CR"/>
        </w:rPr>
        <w:t xml:space="preserve"> creando un mundo en donde se emplea este dispositivo para </w:t>
      </w:r>
      <w:r w:rsidR="007A3D74" w:rsidRPr="00A50B51">
        <w:rPr>
          <w:szCs w:val="24"/>
          <w:lang w:eastAsia="es-CR"/>
        </w:rPr>
        <w:t>ofrecer</w:t>
      </w:r>
      <w:r w:rsidRPr="00A50B51">
        <w:rPr>
          <w:szCs w:val="24"/>
          <w:lang w:eastAsia="es-CR"/>
        </w:rPr>
        <w:t xml:space="preserve"> múltiples servicios (imagen, voz, datos, </w:t>
      </w:r>
      <w:r w:rsidR="007A3D74" w:rsidRPr="00A50B51">
        <w:rPr>
          <w:szCs w:val="24"/>
          <w:lang w:eastAsia="es-CR"/>
        </w:rPr>
        <w:t>vídeo</w:t>
      </w:r>
      <w:r w:rsidRPr="00A50B51">
        <w:rPr>
          <w:szCs w:val="24"/>
          <w:lang w:eastAsia="es-CR"/>
        </w:rPr>
        <w:t>, entre otros) a altas velocidades.</w:t>
      </w:r>
    </w:p>
    <w:p w:rsidR="00AD0B2F" w:rsidRPr="00A50B51" w:rsidRDefault="00AD0B2F" w:rsidP="008E0A96">
      <w:pPr>
        <w:rPr>
          <w:szCs w:val="24"/>
          <w:lang w:eastAsia="es-CR"/>
        </w:rPr>
      </w:pPr>
    </w:p>
    <w:p w:rsidR="00AD0B2F" w:rsidRPr="00A50B51" w:rsidRDefault="00AD0B2F" w:rsidP="008E0A96">
      <w:pPr>
        <w:ind w:firstLine="708"/>
        <w:rPr>
          <w:szCs w:val="24"/>
          <w:vertAlign w:val="subscript"/>
          <w:lang w:eastAsia="es-CR"/>
        </w:rPr>
      </w:pPr>
      <w:bookmarkStart w:id="148" w:name="_Ref324255492"/>
      <w:r w:rsidRPr="00A50B51">
        <w:rPr>
          <w:szCs w:val="24"/>
          <w:lang w:eastAsia="es-CR"/>
        </w:rPr>
        <w:t>Las aplicaciones móviles son de gran utilidad en diferentes sectores de la sociedad</w:t>
      </w:r>
      <w:r w:rsidR="00971E95" w:rsidRPr="00A50B51">
        <w:rPr>
          <w:szCs w:val="24"/>
          <w:lang w:eastAsia="es-CR"/>
        </w:rPr>
        <w:t>,</w:t>
      </w:r>
      <w:r w:rsidRPr="00A50B51">
        <w:rPr>
          <w:szCs w:val="24"/>
          <w:lang w:eastAsia="es-CR"/>
        </w:rPr>
        <w:t xml:space="preserve"> como lo es el sector de la salud. Empresas como Research2Guidance, institución especializada en investigación de tecnologías móviles, ha detallado un informe sobre el mercado de estas aplicaciones</w:t>
      </w:r>
      <w:r w:rsidR="007A3D74" w:rsidRPr="00A50B51">
        <w:rPr>
          <w:szCs w:val="24"/>
          <w:lang w:eastAsia="es-CR"/>
        </w:rPr>
        <w:t>,</w:t>
      </w:r>
      <w:r w:rsidRPr="00A50B51">
        <w:rPr>
          <w:szCs w:val="24"/>
          <w:lang w:eastAsia="es-CR"/>
        </w:rPr>
        <w:t xml:space="preserve"> dejando en evidencia cifras que muestran el crecimiento certero de un sector que se espera tenga en el 2015 alrededor </w:t>
      </w:r>
      <w:r w:rsidR="00971E95" w:rsidRPr="00A50B51">
        <w:rPr>
          <w:szCs w:val="24"/>
          <w:lang w:eastAsia="es-CR"/>
        </w:rPr>
        <w:t xml:space="preserve">de </w:t>
      </w:r>
      <w:r w:rsidRPr="00A50B51">
        <w:rPr>
          <w:szCs w:val="24"/>
          <w:lang w:eastAsia="es-CR"/>
        </w:rPr>
        <w:t xml:space="preserve">500 millones de personas </w:t>
      </w:r>
      <w:r w:rsidR="007A3D74" w:rsidRPr="00A50B51">
        <w:rPr>
          <w:szCs w:val="24"/>
          <w:lang w:eastAsia="es-CR"/>
        </w:rPr>
        <w:t>usa</w:t>
      </w:r>
      <w:r w:rsidR="00971E95" w:rsidRPr="00A50B51">
        <w:rPr>
          <w:szCs w:val="24"/>
          <w:lang w:eastAsia="es-CR"/>
        </w:rPr>
        <w:t>rán</w:t>
      </w:r>
      <w:r w:rsidRPr="00A50B51">
        <w:rPr>
          <w:szCs w:val="24"/>
          <w:lang w:eastAsia="es-CR"/>
        </w:rPr>
        <w:t xml:space="preserve"> aplicaciones </w:t>
      </w:r>
      <w:r w:rsidR="00143A2B" w:rsidRPr="00A50B51">
        <w:rPr>
          <w:szCs w:val="24"/>
          <w:lang w:eastAsia="es-CR"/>
        </w:rPr>
        <w:t>médicas</w:t>
      </w:r>
      <w:r w:rsidR="00971E95" w:rsidRPr="00A50B51">
        <w:rPr>
          <w:szCs w:val="24"/>
          <w:lang w:eastAsia="es-CR"/>
        </w:rPr>
        <w:t xml:space="preserve"> </w:t>
      </w:r>
      <w:r w:rsidRPr="00A50B51">
        <w:rPr>
          <w:szCs w:val="24"/>
          <w:lang w:eastAsia="es-CR"/>
        </w:rPr>
        <w:t>en sus dispositivos móviles</w:t>
      </w:r>
      <w:bookmarkEnd w:id="148"/>
      <w:r w:rsidR="00971E95" w:rsidRPr="00A50B51">
        <w:rPr>
          <w:szCs w:val="24"/>
          <w:lang w:eastAsia="es-CR"/>
        </w:rPr>
        <w:t xml:space="preserve"> </w:t>
      </w:r>
      <w:sdt>
        <w:sdtPr>
          <w:rPr>
            <w:szCs w:val="24"/>
            <w:lang w:eastAsia="es-CR"/>
          </w:rPr>
          <w:id w:val="29392553"/>
          <w:citation/>
        </w:sdtPr>
        <w:sdtContent>
          <w:r w:rsidR="004D1EA8" w:rsidRPr="00A50B51">
            <w:rPr>
              <w:szCs w:val="24"/>
              <w:lang w:eastAsia="es-CR"/>
            </w:rPr>
            <w:fldChar w:fldCharType="begin"/>
          </w:r>
          <w:r w:rsidR="00AE6366" w:rsidRPr="00A50B51">
            <w:rPr>
              <w:szCs w:val="24"/>
              <w:lang w:eastAsia="es-CR"/>
            </w:rPr>
            <w:instrText xml:space="preserve">CITATION Edi11 \l 5130 </w:instrText>
          </w:r>
          <w:r w:rsidR="004D1EA8" w:rsidRPr="00A50B51">
            <w:rPr>
              <w:szCs w:val="24"/>
              <w:lang w:eastAsia="es-CR"/>
            </w:rPr>
            <w:fldChar w:fldCharType="separate"/>
          </w:r>
          <w:r w:rsidR="0020662A" w:rsidRPr="0020662A">
            <w:rPr>
              <w:noProof/>
              <w:szCs w:val="24"/>
              <w:lang w:eastAsia="es-CR"/>
            </w:rPr>
            <w:t>(Editor Aplicaciones Médicas, 2011)</w:t>
          </w:r>
          <w:r w:rsidR="004D1EA8" w:rsidRPr="00A50B51">
            <w:rPr>
              <w:szCs w:val="24"/>
              <w:lang w:eastAsia="es-CR"/>
            </w:rPr>
            <w:fldChar w:fldCharType="end"/>
          </w:r>
        </w:sdtContent>
      </w:sdt>
      <w:r w:rsidRPr="00A50B51">
        <w:rPr>
          <w:szCs w:val="24"/>
          <w:lang w:eastAsia="es-CR"/>
        </w:rPr>
        <w:t>. Es aquí donde esta nueva tendencia permite a los profesionales aportar diferentes servicios a sus potenciales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lastRenderedPageBreak/>
        <w:t>Según lo anterior se empleará esta tecnología para solventar la necesidad que la clínica Audi</w:t>
      </w:r>
      <w:r w:rsidR="000715FA" w:rsidRPr="00A50B51">
        <w:rPr>
          <w:szCs w:val="24"/>
          <w:lang w:eastAsia="es-CR"/>
        </w:rPr>
        <w:t>nsa tiene, e</w:t>
      </w:r>
      <w:r w:rsidRPr="00A50B51">
        <w:rPr>
          <w:szCs w:val="24"/>
          <w:lang w:eastAsia="es-CR"/>
        </w:rPr>
        <w:t xml:space="preserve"> incorporar así el desarrollo de aplicaciones móviles</w:t>
      </w:r>
      <w:r w:rsidR="00971E95" w:rsidRPr="00A50B51">
        <w:rPr>
          <w:szCs w:val="24"/>
          <w:lang w:eastAsia="es-CR"/>
        </w:rPr>
        <w:t>, para</w:t>
      </w:r>
      <w:r w:rsidRPr="00A50B51">
        <w:rPr>
          <w:szCs w:val="24"/>
          <w:lang w:eastAsia="es-CR"/>
        </w:rPr>
        <w:t xml:space="preserve"> mejorar el servicio que brinda y con esto permitir a las personas realizar de manera personalizada su diagnóstico sobre su estado auditivo</w:t>
      </w:r>
      <w:r w:rsidR="007A3D74"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A continuación se describen los conceptos involucrados en el proceso de creación de la aplicación mencionada:</w:t>
      </w:r>
    </w:p>
    <w:p w:rsidR="00AD0B2F" w:rsidRPr="00A50B51" w:rsidRDefault="00AD0B2F" w:rsidP="008E0A96">
      <w:pPr>
        <w:pStyle w:val="13"/>
        <w:rPr>
          <w:rFonts w:cs="Times New Roman"/>
          <w:szCs w:val="24"/>
        </w:rPr>
      </w:pPr>
      <w:bookmarkStart w:id="149" w:name="_Toc335825840"/>
      <w:bookmarkStart w:id="150" w:name="_Toc347565947"/>
      <w:bookmarkStart w:id="151" w:name="_Toc399686700"/>
      <w:r w:rsidRPr="00A50B51">
        <w:rPr>
          <w:rFonts w:cs="Times New Roman"/>
          <w:szCs w:val="24"/>
        </w:rPr>
        <w:t>El sonido</w:t>
      </w:r>
      <w:bookmarkEnd w:id="149"/>
      <w:bookmarkEnd w:id="150"/>
      <w:bookmarkEnd w:id="151"/>
    </w:p>
    <w:p w:rsidR="00AD0B2F" w:rsidRPr="00A50B51" w:rsidRDefault="00AD0B2F" w:rsidP="008E0A96">
      <w:pPr>
        <w:ind w:firstLine="708"/>
        <w:rPr>
          <w:szCs w:val="24"/>
          <w:lang w:eastAsia="es-CR"/>
        </w:rPr>
      </w:pPr>
      <w:bookmarkStart w:id="152" w:name="_Ref324256828"/>
      <w:r w:rsidRPr="00A50B51">
        <w:rPr>
          <w:szCs w:val="24"/>
          <w:lang w:eastAsia="es-CR"/>
        </w:rPr>
        <w:t>El sonido se produce cuando un cuerpo vibra con una frecuencia comprendida entre 20 y 20</w:t>
      </w:r>
      <w:r w:rsidR="00971E95" w:rsidRPr="00A50B51">
        <w:rPr>
          <w:szCs w:val="24"/>
          <w:lang w:eastAsia="es-CR"/>
        </w:rPr>
        <w:t xml:space="preserve"> </w:t>
      </w:r>
      <w:r w:rsidRPr="00A50B51">
        <w:rPr>
          <w:szCs w:val="24"/>
          <w:lang w:eastAsia="es-CR"/>
        </w:rPr>
        <w:t xml:space="preserve">000 Hz y existe un medio material en el que pueda propagarse. Se transmite </w:t>
      </w:r>
      <w:r w:rsidR="00971E95" w:rsidRPr="00A50B51">
        <w:rPr>
          <w:szCs w:val="24"/>
          <w:lang w:eastAsia="es-CR"/>
        </w:rPr>
        <w:t>por medio</w:t>
      </w:r>
      <w:r w:rsidRPr="00A50B51">
        <w:rPr>
          <w:szCs w:val="24"/>
          <w:lang w:eastAsia="es-CR"/>
        </w:rPr>
        <w:t xml:space="preserve"> de medios materiales, sólidos, líquidos o gaseosos</w:t>
      </w:r>
      <w:r w:rsidR="00971E95" w:rsidRPr="00A50B51">
        <w:rPr>
          <w:szCs w:val="24"/>
          <w:lang w:eastAsia="es-CR"/>
        </w:rPr>
        <w:t>,</w:t>
      </w:r>
      <w:r w:rsidRPr="00A50B51">
        <w:rPr>
          <w:szCs w:val="24"/>
          <w:lang w:eastAsia="es-CR"/>
        </w:rPr>
        <w:t xml:space="preserve"> pero nunca a través del vacío. Asimismo</w:t>
      </w:r>
      <w:r w:rsidR="00971E95" w:rsidRPr="00A50B51">
        <w:rPr>
          <w:szCs w:val="24"/>
          <w:lang w:eastAsia="es-CR"/>
        </w:rPr>
        <w:t>,</w:t>
      </w:r>
      <w:r w:rsidRPr="00A50B51">
        <w:rPr>
          <w:szCs w:val="24"/>
          <w:lang w:eastAsia="es-CR"/>
        </w:rPr>
        <w:t xml:space="preserve"> el sonido se percibe como una onda de energía que se propaga por el espacio</w:t>
      </w:r>
      <w:bookmarkEnd w:id="152"/>
      <w:r w:rsidR="00971E95" w:rsidRPr="00A50B51">
        <w:rPr>
          <w:szCs w:val="24"/>
          <w:lang w:eastAsia="es-CR"/>
        </w:rPr>
        <w:t xml:space="preserve"> </w:t>
      </w:r>
      <w:sdt>
        <w:sdtPr>
          <w:rPr>
            <w:szCs w:val="24"/>
            <w:lang w:eastAsia="es-CR"/>
          </w:rPr>
          <w:id w:val="2109536037"/>
          <w:citation/>
        </w:sdt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20662A" w:rsidRPr="0020662A">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53" w:name="_Toc335825841"/>
      <w:bookmarkStart w:id="154" w:name="_Toc347565948"/>
      <w:bookmarkStart w:id="155" w:name="_Toc399686701"/>
      <w:r w:rsidRPr="00A50B51">
        <w:rPr>
          <w:rFonts w:cs="Times New Roman"/>
          <w:szCs w:val="24"/>
        </w:rPr>
        <w:t>Frecuencia</w:t>
      </w:r>
      <w:bookmarkEnd w:id="153"/>
      <w:bookmarkEnd w:id="154"/>
      <w:bookmarkEnd w:id="155"/>
    </w:p>
    <w:p w:rsidR="00AD0B2F" w:rsidRPr="00A50B51" w:rsidRDefault="00AD0B2F" w:rsidP="008E0A96">
      <w:pPr>
        <w:ind w:firstLine="708"/>
        <w:rPr>
          <w:szCs w:val="24"/>
          <w:lang w:eastAsia="es-CR"/>
        </w:rPr>
      </w:pPr>
      <w:bookmarkStart w:id="156" w:name="_Ref324257141"/>
      <w:r w:rsidRPr="00A50B51">
        <w:rPr>
          <w:szCs w:val="24"/>
          <w:lang w:eastAsia="es-CR"/>
        </w:rPr>
        <w:t xml:space="preserve">Corresponde a la medición del tiempo entre dos repeticiones. Es el número de vibraciones u oscilaciones completas que se efectúan en 1 segundo </w:t>
      </w:r>
      <w:bookmarkEnd w:id="156"/>
      <w:sdt>
        <w:sdtPr>
          <w:rPr>
            <w:szCs w:val="24"/>
            <w:lang w:eastAsia="es-CR"/>
          </w:rPr>
          <w:id w:val="231437300"/>
          <w:citation/>
        </w:sdt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20662A" w:rsidRPr="0020662A">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57" w:name="_Toc335825842"/>
      <w:bookmarkStart w:id="158" w:name="_Toc347565949"/>
      <w:bookmarkStart w:id="159" w:name="_Toc399686702"/>
      <w:r w:rsidRPr="00A50B51">
        <w:rPr>
          <w:rFonts w:cs="Times New Roman"/>
          <w:szCs w:val="24"/>
        </w:rPr>
        <w:t>Decibel</w:t>
      </w:r>
      <w:bookmarkEnd w:id="157"/>
      <w:bookmarkEnd w:id="158"/>
      <w:bookmarkEnd w:id="159"/>
    </w:p>
    <w:p w:rsidR="00AD0B2F" w:rsidRPr="00A50B51" w:rsidRDefault="00AD0B2F" w:rsidP="008E0A96">
      <w:pPr>
        <w:ind w:firstLine="708"/>
        <w:rPr>
          <w:szCs w:val="24"/>
          <w:lang w:eastAsia="es-CR"/>
        </w:rPr>
      </w:pPr>
      <w:bookmarkStart w:id="160" w:name="_Ref324257323"/>
      <w:r w:rsidRPr="00A50B51">
        <w:rPr>
          <w:szCs w:val="24"/>
          <w:lang w:eastAsia="es-CR"/>
        </w:rPr>
        <w:t>El decibelio es la principal unidad de medida utilizada para el nivel de potencia o nivel de intensidad del sonido</w:t>
      </w:r>
      <w:bookmarkEnd w:id="160"/>
      <w:r w:rsidR="00971E95" w:rsidRPr="00A50B51">
        <w:rPr>
          <w:szCs w:val="24"/>
          <w:lang w:eastAsia="es-CR"/>
        </w:rPr>
        <w:t xml:space="preserve"> </w:t>
      </w:r>
      <w:sdt>
        <w:sdtPr>
          <w:rPr>
            <w:szCs w:val="24"/>
            <w:lang w:eastAsia="es-CR"/>
          </w:rPr>
          <w:id w:val="1217865005"/>
          <w:citation/>
        </w:sdtPr>
        <w:sdtContent>
          <w:r w:rsidR="004D1EA8" w:rsidRPr="00A50B51">
            <w:rPr>
              <w:szCs w:val="24"/>
              <w:lang w:eastAsia="es-CR"/>
            </w:rPr>
            <w:fldChar w:fldCharType="begin"/>
          </w:r>
          <w:r w:rsidR="00DC1D80" w:rsidRPr="00A50B51">
            <w:rPr>
              <w:szCs w:val="24"/>
              <w:lang w:eastAsia="es-CR"/>
            </w:rPr>
            <w:instrText xml:space="preserve">CITATION Océ96 \l 5130 </w:instrText>
          </w:r>
          <w:r w:rsidR="004D1EA8" w:rsidRPr="00A50B51">
            <w:rPr>
              <w:szCs w:val="24"/>
              <w:lang w:eastAsia="es-CR"/>
            </w:rPr>
            <w:fldChar w:fldCharType="separate"/>
          </w:r>
          <w:r w:rsidR="0020662A" w:rsidRPr="0020662A">
            <w:rPr>
              <w:noProof/>
              <w:szCs w:val="24"/>
              <w:lang w:eastAsia="es-CR"/>
            </w:rPr>
            <w:t>(Océano, 1996)</w:t>
          </w:r>
          <w:r w:rsidR="004D1EA8" w:rsidRPr="00A50B51">
            <w:rPr>
              <w:szCs w:val="24"/>
              <w:lang w:eastAsia="es-CR"/>
            </w:rPr>
            <w:fldChar w:fldCharType="end"/>
          </w:r>
        </w:sdtContent>
      </w:sdt>
      <w:r w:rsidR="004A5A46" w:rsidRPr="00A50B51">
        <w:rPr>
          <w:szCs w:val="24"/>
          <w:lang w:eastAsia="es-CR"/>
        </w:rPr>
        <w:t>.</w:t>
      </w:r>
    </w:p>
    <w:p w:rsidR="00AD0B2F" w:rsidRPr="00A50B51" w:rsidRDefault="00AD0B2F" w:rsidP="008E0A96">
      <w:pPr>
        <w:pStyle w:val="13"/>
        <w:rPr>
          <w:rFonts w:cs="Times New Roman"/>
          <w:szCs w:val="24"/>
        </w:rPr>
      </w:pPr>
      <w:bookmarkStart w:id="161" w:name="_Toc335825843"/>
      <w:bookmarkStart w:id="162" w:name="_Toc347565950"/>
      <w:bookmarkStart w:id="163" w:name="_Toc399686703"/>
      <w:r w:rsidRPr="00A50B51">
        <w:rPr>
          <w:rFonts w:cs="Times New Roman"/>
          <w:szCs w:val="24"/>
        </w:rPr>
        <w:t>Hertz</w:t>
      </w:r>
      <w:bookmarkEnd w:id="161"/>
      <w:bookmarkEnd w:id="162"/>
      <w:bookmarkEnd w:id="163"/>
    </w:p>
    <w:p w:rsidR="00AD0B2F" w:rsidRPr="00A50B51" w:rsidRDefault="00C42EC4" w:rsidP="008E0A96">
      <w:pPr>
        <w:ind w:firstLine="708"/>
        <w:rPr>
          <w:szCs w:val="24"/>
          <w:lang w:eastAsia="es-CR"/>
        </w:rPr>
      </w:pPr>
      <w:r w:rsidRPr="00A50B51">
        <w:rPr>
          <w:bCs/>
          <w:szCs w:val="24"/>
          <w:lang w:eastAsia="es-CR"/>
        </w:rPr>
        <w:t>La frecuencia</w:t>
      </w:r>
      <w:r w:rsidR="00565B47">
        <w:rPr>
          <w:bCs/>
          <w:szCs w:val="24"/>
          <w:lang w:eastAsia="es-CR"/>
        </w:rPr>
        <w:t xml:space="preserve"> </w:t>
      </w:r>
      <w:r w:rsidRPr="00A50B51">
        <w:rPr>
          <w:szCs w:val="24"/>
          <w:lang w:eastAsia="es-CR"/>
        </w:rPr>
        <w:t>de un sonido se mide en Hercios (</w:t>
      </w:r>
      <w:r w:rsidRPr="00A50B51">
        <w:rPr>
          <w:bCs/>
          <w:szCs w:val="24"/>
          <w:lang w:eastAsia="es-CR"/>
        </w:rPr>
        <w:t>Hertz, Hz</w:t>
      </w:r>
      <w:r w:rsidRPr="00A50B51">
        <w:rPr>
          <w:szCs w:val="24"/>
          <w:lang w:eastAsia="es-CR"/>
        </w:rPr>
        <w:t xml:space="preserve">) y describe la cantidad de ondas por segundo que completan un ciclo de </w:t>
      </w:r>
      <w:r w:rsidR="00971E95" w:rsidRPr="00A50B51">
        <w:rPr>
          <w:szCs w:val="24"/>
          <w:lang w:eastAsia="es-CR"/>
        </w:rPr>
        <w:t>esta</w:t>
      </w:r>
      <w:r w:rsidRPr="00A50B51">
        <w:rPr>
          <w:szCs w:val="24"/>
          <w:lang w:eastAsia="es-CR"/>
        </w:rPr>
        <w:t xml:space="preserve">. Esto sería la altura o tono de un sonido, es decir, la diferencia entre un sonido grave y uno agudo. El oído humano es capaz de percibir frecuencias que se encuentren entre 20 Hertz y 20 </w:t>
      </w:r>
      <w:proofErr w:type="spellStart"/>
      <w:r w:rsidR="00B541FB" w:rsidRPr="00A50B51">
        <w:rPr>
          <w:szCs w:val="24"/>
          <w:lang w:eastAsia="es-CR"/>
        </w:rPr>
        <w:t>K</w:t>
      </w:r>
      <w:r w:rsidRPr="00A50B51">
        <w:rPr>
          <w:szCs w:val="24"/>
          <w:lang w:eastAsia="es-CR"/>
        </w:rPr>
        <w:t>ilohertz</w:t>
      </w:r>
      <w:proofErr w:type="spellEnd"/>
      <w:r w:rsidR="00971E95" w:rsidRPr="00A50B51">
        <w:rPr>
          <w:szCs w:val="24"/>
          <w:lang w:eastAsia="es-CR"/>
        </w:rPr>
        <w:t xml:space="preserve"> </w:t>
      </w:r>
      <w:sdt>
        <w:sdtPr>
          <w:rPr>
            <w:szCs w:val="24"/>
            <w:lang w:eastAsia="es-CR"/>
          </w:rPr>
          <w:id w:val="-1638180969"/>
          <w:citation/>
        </w:sdtPr>
        <w:sdtContent>
          <w:r w:rsidR="004D1EA8" w:rsidRPr="00A50B51">
            <w:rPr>
              <w:szCs w:val="24"/>
              <w:lang w:eastAsia="es-CR"/>
            </w:rPr>
            <w:fldChar w:fldCharType="begin"/>
          </w:r>
          <w:r w:rsidR="00BA219E" w:rsidRPr="00A50B51">
            <w:rPr>
              <w:szCs w:val="24"/>
              <w:lang w:eastAsia="es-CR"/>
            </w:rPr>
            <w:instrText xml:space="preserve"> CITATION Ros10 \l 5130 </w:instrText>
          </w:r>
          <w:r w:rsidR="004D1EA8" w:rsidRPr="00A50B51">
            <w:rPr>
              <w:szCs w:val="24"/>
              <w:lang w:eastAsia="es-CR"/>
            </w:rPr>
            <w:fldChar w:fldCharType="separate"/>
          </w:r>
          <w:r w:rsidR="0020662A" w:rsidRPr="0020662A">
            <w:rPr>
              <w:noProof/>
              <w:szCs w:val="24"/>
              <w:lang w:eastAsia="es-CR"/>
            </w:rPr>
            <w:t>(Rossi, 2010)</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rPr>
          <w:rFonts w:cs="Times New Roman"/>
          <w:szCs w:val="24"/>
        </w:rPr>
      </w:pPr>
      <w:bookmarkStart w:id="164" w:name="_Toc335825844"/>
      <w:bookmarkStart w:id="165" w:name="_Toc347565951"/>
      <w:bookmarkStart w:id="166" w:name="_Toc399686704"/>
      <w:r w:rsidRPr="00A50B51">
        <w:rPr>
          <w:rFonts w:cs="Times New Roman"/>
          <w:szCs w:val="24"/>
        </w:rPr>
        <w:t>Anatomía y fisiología del oído</w:t>
      </w:r>
      <w:bookmarkEnd w:id="164"/>
      <w:bookmarkEnd w:id="165"/>
      <w:bookmarkEnd w:id="166"/>
    </w:p>
    <w:p w:rsidR="00AD0B2F" w:rsidRPr="00A50B51" w:rsidRDefault="00AD0B2F" w:rsidP="008E0A96">
      <w:pPr>
        <w:ind w:firstLine="708"/>
        <w:rPr>
          <w:szCs w:val="24"/>
          <w:lang w:eastAsia="es-CR"/>
        </w:rPr>
      </w:pPr>
      <w:r w:rsidRPr="00A50B51">
        <w:rPr>
          <w:szCs w:val="24"/>
          <w:lang w:eastAsia="es-CR"/>
        </w:rPr>
        <w:t>El sentido de la audición comprende la interpretación de sonidos generados por distintas fuentes externas de parte de los órganos involucrados. A continuación se presenta la anatomía del oído humano</w:t>
      </w:r>
      <w:r w:rsidR="00971E95" w:rsidRPr="00A50B51">
        <w:rPr>
          <w:szCs w:val="24"/>
          <w:lang w:eastAsia="es-CR"/>
        </w:rPr>
        <w:t>.</w:t>
      </w:r>
    </w:p>
    <w:p w:rsidR="00AD0B2F" w:rsidRPr="00A50B51" w:rsidRDefault="00AD0B2F" w:rsidP="008E0A96">
      <w:pPr>
        <w:pStyle w:val="13"/>
        <w:rPr>
          <w:rFonts w:cs="Times New Roman"/>
          <w:szCs w:val="24"/>
        </w:rPr>
      </w:pPr>
      <w:bookmarkStart w:id="167" w:name="_Toc335825845"/>
      <w:bookmarkStart w:id="168" w:name="_Toc347565952"/>
      <w:bookmarkStart w:id="169" w:name="_Toc399686705"/>
      <w:r w:rsidRPr="00A50B51">
        <w:rPr>
          <w:rFonts w:cs="Times New Roman"/>
          <w:szCs w:val="24"/>
        </w:rPr>
        <w:lastRenderedPageBreak/>
        <w:t>Oído externo</w:t>
      </w:r>
      <w:bookmarkEnd w:id="167"/>
      <w:bookmarkEnd w:id="168"/>
      <w:bookmarkEnd w:id="169"/>
    </w:p>
    <w:p w:rsidR="00AD0B2F" w:rsidRPr="00A50B51" w:rsidRDefault="00AD0B2F" w:rsidP="008E0A96">
      <w:pPr>
        <w:ind w:firstLine="708"/>
        <w:rPr>
          <w:szCs w:val="24"/>
          <w:lang w:eastAsia="es-CR"/>
        </w:rPr>
      </w:pPr>
      <w:r w:rsidRPr="00A50B51">
        <w:rPr>
          <w:szCs w:val="24"/>
          <w:lang w:eastAsia="es-CR"/>
        </w:rPr>
        <w:t>Se encarga de captar las ondas sonoras y dirigirlas hacia la membrana timpánica. Consta de un pabellón auricular u oreja, estructura con forma de pantalla captadora, y del conducto auditivo externo, formación tubular que se introduce en el hueso temporal</w:t>
      </w:r>
      <w:r w:rsidR="00971E95" w:rsidRPr="00A50B51">
        <w:rPr>
          <w:szCs w:val="24"/>
          <w:lang w:eastAsia="es-CR"/>
        </w:rPr>
        <w:t>,</w:t>
      </w:r>
      <w:r w:rsidRPr="00A50B51">
        <w:rPr>
          <w:szCs w:val="24"/>
          <w:lang w:eastAsia="es-CR"/>
        </w:rPr>
        <w:t xml:space="preserve"> y que está cerrada en su extremo interno por la membrana timpánica</w:t>
      </w:r>
      <w:r w:rsidR="00971E95" w:rsidRPr="00A50B51">
        <w:rPr>
          <w:szCs w:val="24"/>
          <w:lang w:eastAsia="es-CR"/>
        </w:rPr>
        <w:t xml:space="preserve"> </w:t>
      </w:r>
      <w:sdt>
        <w:sdtPr>
          <w:rPr>
            <w:szCs w:val="24"/>
            <w:lang w:eastAsia="es-CR"/>
          </w:rPr>
          <w:id w:val="-149741529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20662A" w:rsidRPr="0020662A">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rPr>
          <w:rFonts w:cs="Times New Roman"/>
          <w:szCs w:val="24"/>
        </w:rPr>
      </w:pPr>
      <w:bookmarkStart w:id="170" w:name="_Toc335825846"/>
      <w:bookmarkStart w:id="171" w:name="_Toc347565953"/>
      <w:bookmarkStart w:id="172" w:name="_Toc399686706"/>
      <w:r w:rsidRPr="00A50B51">
        <w:rPr>
          <w:rFonts w:cs="Times New Roman"/>
          <w:szCs w:val="24"/>
        </w:rPr>
        <w:t>Oído medio</w:t>
      </w:r>
      <w:bookmarkEnd w:id="170"/>
      <w:bookmarkEnd w:id="171"/>
      <w:bookmarkEnd w:id="172"/>
    </w:p>
    <w:p w:rsidR="00AD0B2F" w:rsidRPr="00A50B51" w:rsidRDefault="00D062A3" w:rsidP="008E0A96">
      <w:pPr>
        <w:ind w:firstLine="360"/>
        <w:rPr>
          <w:szCs w:val="24"/>
          <w:lang w:eastAsia="es-CR"/>
        </w:rPr>
      </w:pPr>
      <w:r w:rsidRPr="00A50B51">
        <w:rPr>
          <w:noProof/>
          <w:szCs w:val="24"/>
          <w:lang w:eastAsia="es-CR"/>
        </w:rPr>
        <w:drawing>
          <wp:anchor distT="0" distB="0" distL="114300" distR="114300" simplePos="0" relativeHeight="251690496" behindDoc="0" locked="0" layoutInCell="1" allowOverlap="1" wp14:anchorId="7B3675B6" wp14:editId="734EAEAA">
            <wp:simplePos x="0" y="0"/>
            <wp:positionH relativeFrom="column">
              <wp:posOffset>8890</wp:posOffset>
            </wp:positionH>
            <wp:positionV relativeFrom="paragraph">
              <wp:posOffset>53340</wp:posOffset>
            </wp:positionV>
            <wp:extent cx="1964055" cy="1753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64055" cy="1753870"/>
                    </a:xfrm>
                    <a:prstGeom prst="rect">
                      <a:avLst/>
                    </a:prstGeom>
                    <a:noFill/>
                    <a:ln>
                      <a:noFill/>
                    </a:ln>
                  </pic:spPr>
                </pic:pic>
              </a:graphicData>
            </a:graphic>
          </wp:anchor>
        </w:drawing>
      </w:r>
      <w:r w:rsidR="00AD0B2F" w:rsidRPr="00A50B51">
        <w:rPr>
          <w:szCs w:val="24"/>
          <w:lang w:eastAsia="es-CR"/>
        </w:rPr>
        <w:t xml:space="preserve">El oído medio es un sistema </w:t>
      </w:r>
      <w:proofErr w:type="spellStart"/>
      <w:r w:rsidR="00AD0B2F" w:rsidRPr="00A50B51">
        <w:rPr>
          <w:szCs w:val="24"/>
          <w:lang w:eastAsia="es-CR"/>
        </w:rPr>
        <w:t>cavitario</w:t>
      </w:r>
      <w:proofErr w:type="spellEnd"/>
      <w:r w:rsidR="00AD0B2F" w:rsidRPr="00A50B51">
        <w:rPr>
          <w:szCs w:val="24"/>
          <w:lang w:eastAsia="es-CR"/>
        </w:rPr>
        <w:t>, par y simétrico, el cual está compuesto por:</w:t>
      </w:r>
    </w:p>
    <w:p w:rsidR="00AD0B2F" w:rsidRPr="00A50B51" w:rsidRDefault="00AD0B2F" w:rsidP="008E0A96">
      <w:pPr>
        <w:pStyle w:val="ListParagraph"/>
        <w:numPr>
          <w:ilvl w:val="0"/>
          <w:numId w:val="2"/>
        </w:numPr>
        <w:rPr>
          <w:lang w:eastAsia="es-CR"/>
        </w:rPr>
      </w:pPr>
      <w:r w:rsidRPr="00A50B51">
        <w:rPr>
          <w:lang w:eastAsia="es-CR"/>
        </w:rPr>
        <w:t>La caja timpánica</w:t>
      </w:r>
    </w:p>
    <w:p w:rsidR="00AD0B2F" w:rsidRPr="00A50B51" w:rsidRDefault="00AD0B2F" w:rsidP="008E0A96">
      <w:pPr>
        <w:pStyle w:val="ListParagraph"/>
        <w:numPr>
          <w:ilvl w:val="0"/>
          <w:numId w:val="2"/>
        </w:numPr>
        <w:rPr>
          <w:lang w:eastAsia="es-CR"/>
        </w:rPr>
      </w:pPr>
      <w:r w:rsidRPr="00A50B51">
        <w:rPr>
          <w:lang w:eastAsia="es-CR"/>
        </w:rPr>
        <w:t>El sistema neumático del temporal (antro y celdas mastoideas)</w:t>
      </w:r>
    </w:p>
    <w:p w:rsidR="00AD0B2F" w:rsidRPr="00A50B51" w:rsidRDefault="00AD0B2F" w:rsidP="008E0A96">
      <w:pPr>
        <w:pStyle w:val="ListParagraph"/>
        <w:numPr>
          <w:ilvl w:val="0"/>
          <w:numId w:val="2"/>
        </w:numPr>
        <w:rPr>
          <w:lang w:val="es-CR" w:eastAsia="es-CR"/>
        </w:rPr>
      </w:pPr>
      <w:r w:rsidRPr="00A50B51">
        <w:rPr>
          <w:lang w:eastAsia="es-CR"/>
        </w:rPr>
        <w:t>La trompa de Eustaquio</w:t>
      </w:r>
    </w:p>
    <w:p w:rsidR="007A3D74" w:rsidRPr="00A50B51" w:rsidRDefault="007A3D74" w:rsidP="00150C23">
      <w:bookmarkStart w:id="173" w:name="_Toc390371350"/>
      <w:bookmarkStart w:id="174" w:name="_Toc390613948"/>
      <w:bookmarkStart w:id="175" w:name="_Toc390614052"/>
      <w:bookmarkStart w:id="176" w:name="_Toc335825847"/>
      <w:bookmarkStart w:id="177" w:name="_Toc347565954"/>
      <w:bookmarkEnd w:id="173"/>
      <w:bookmarkEnd w:id="174"/>
      <w:bookmarkEnd w:id="175"/>
    </w:p>
    <w:p w:rsidR="00D062A3" w:rsidRPr="00A50B51" w:rsidRDefault="00E873D9" w:rsidP="00150C23">
      <w:bookmarkStart w:id="178" w:name="_Toc390615082"/>
      <w:bookmarkStart w:id="179" w:name="_Toc390615186"/>
      <w:bookmarkStart w:id="180" w:name="_Toc390615288"/>
      <w:bookmarkStart w:id="181" w:name="_Toc393650862"/>
      <w:bookmarkStart w:id="182" w:name="_Toc393650966"/>
      <w:bookmarkStart w:id="183" w:name="_Toc393651068"/>
      <w:bookmarkStart w:id="184" w:name="_Toc393655989"/>
      <w:r>
        <w:rPr>
          <w:noProof/>
          <w:lang w:eastAsia="es-CR"/>
        </w:rPr>
        <mc:AlternateContent>
          <mc:Choice Requires="wps">
            <w:drawing>
              <wp:anchor distT="0" distB="0" distL="114300" distR="114300" simplePos="0" relativeHeight="251691520" behindDoc="0" locked="0" layoutInCell="1" allowOverlap="1" wp14:anchorId="2C8FB129" wp14:editId="1F8C400C">
                <wp:simplePos x="0" y="0"/>
                <wp:positionH relativeFrom="column">
                  <wp:posOffset>-2062480</wp:posOffset>
                </wp:positionH>
                <wp:positionV relativeFrom="paragraph">
                  <wp:posOffset>140335</wp:posOffset>
                </wp:positionV>
                <wp:extent cx="2684145" cy="631190"/>
                <wp:effectExtent l="0" t="0" r="1905"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4145" cy="631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93CFA" w:rsidRPr="00226A41" w:rsidRDefault="00693CFA" w:rsidP="00226A41">
                            <w:pPr>
                              <w:pStyle w:val="Caption"/>
                              <w:jc w:val="left"/>
                              <w:rPr>
                                <w:sz w:val="24"/>
                                <w:szCs w:val="24"/>
                              </w:rPr>
                            </w:pPr>
                            <w:bookmarkStart w:id="185" w:name="_Toc343369204"/>
                            <w:bookmarkStart w:id="186" w:name="_Toc399607109"/>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185"/>
                            <w:bookmarkEnd w:id="186"/>
                          </w:p>
                          <w:p w:rsidR="00693CFA" w:rsidRPr="00226A41" w:rsidRDefault="00693CFA" w:rsidP="00226A41">
                            <w:pPr>
                              <w:pStyle w:val="CaptionSource"/>
                              <w:jc w:val="left"/>
                              <w:rPr>
                                <w:sz w:val="24"/>
                                <w:szCs w:val="24"/>
                              </w:rPr>
                            </w:pPr>
                            <w:sdt>
                              <w:sdtPr>
                                <w:rPr>
                                  <w:sz w:val="24"/>
                                  <w:szCs w:val="24"/>
                                </w:rPr>
                                <w:id w:val="448748339"/>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Pr="00873BA0">
                                  <w:rPr>
                                    <w:noProof/>
                                    <w:sz w:val="24"/>
                                    <w:szCs w:val="24"/>
                                  </w:rPr>
                                  <w:t>(Rodríguez &amp; A'Gaytán, 2006)</w:t>
                                </w:r>
                                <w:r w:rsidRPr="00226A41">
                                  <w:rPr>
                                    <w:noProof/>
                                    <w:sz w:val="24"/>
                                    <w:szCs w:val="24"/>
                                  </w:rPr>
                                  <w:fldChar w:fldCharType="end"/>
                                </w:r>
                              </w:sdtContent>
                            </w:sdt>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2.4pt;margin-top:11.05pt;width:211.35pt;height:49.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" stroked="f">
                <v:textbox inset="0,0,0,0">
                  <w:txbxContent>
                    <w:p w:rsidR="00693CFA" w:rsidRPr="00226A41" w:rsidRDefault="00693CFA" w:rsidP="00226A41">
                      <w:pPr>
                        <w:pStyle w:val="Caption"/>
                        <w:jc w:val="left"/>
                        <w:rPr>
                          <w:sz w:val="24"/>
                          <w:szCs w:val="24"/>
                        </w:rPr>
                      </w:pPr>
                      <w:bookmarkStart w:id="187" w:name="_Toc343369204"/>
                      <w:bookmarkStart w:id="188" w:name="_Toc399607109"/>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187"/>
                      <w:bookmarkEnd w:id="188"/>
                    </w:p>
                    <w:p w:rsidR="00693CFA" w:rsidRPr="00226A41" w:rsidRDefault="00693CFA" w:rsidP="00226A41">
                      <w:pPr>
                        <w:pStyle w:val="CaptionSource"/>
                        <w:jc w:val="left"/>
                        <w:rPr>
                          <w:sz w:val="24"/>
                          <w:szCs w:val="24"/>
                        </w:rPr>
                      </w:pPr>
                      <w:sdt>
                        <w:sdtPr>
                          <w:rPr>
                            <w:sz w:val="24"/>
                            <w:szCs w:val="24"/>
                          </w:rPr>
                          <w:id w:val="448748339"/>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Pr="00873BA0">
                            <w:rPr>
                              <w:noProof/>
                              <w:sz w:val="24"/>
                              <w:szCs w:val="24"/>
                            </w:rPr>
                            <w:t>(Rodríguez &amp; A'Gaytán, 2006)</w:t>
                          </w:r>
                          <w:r w:rsidRPr="00226A41">
                            <w:rPr>
                              <w:noProof/>
                              <w:sz w:val="24"/>
                              <w:szCs w:val="24"/>
                            </w:rPr>
                            <w:fldChar w:fldCharType="end"/>
                          </w:r>
                        </w:sdtContent>
                      </w:sdt>
                    </w:p>
                  </w:txbxContent>
                </v:textbox>
                <w10:wrap type="square"/>
              </v:shape>
            </w:pict>
          </mc:Fallback>
        </mc:AlternateContent>
      </w:r>
      <w:bookmarkEnd w:id="178"/>
      <w:bookmarkEnd w:id="179"/>
      <w:bookmarkEnd w:id="180"/>
      <w:bookmarkEnd w:id="181"/>
      <w:bookmarkEnd w:id="182"/>
      <w:bookmarkEnd w:id="183"/>
      <w:bookmarkEnd w:id="184"/>
    </w:p>
    <w:p w:rsidR="00D062A3" w:rsidRDefault="00D062A3" w:rsidP="00150C23">
      <w:pPr>
        <w:rPr>
          <w:ins w:id="189" w:author="Beto" w:date="2014-08-01T20:26:00Z"/>
        </w:rPr>
      </w:pPr>
    </w:p>
    <w:p w:rsidR="00C46B2F" w:rsidRPr="00A50B51" w:rsidRDefault="00C46B2F" w:rsidP="00150C23"/>
    <w:p w:rsidR="00AD0B2F" w:rsidRPr="00A50B51" w:rsidRDefault="00AD0B2F" w:rsidP="008E0A96">
      <w:pPr>
        <w:pStyle w:val="13"/>
        <w:rPr>
          <w:rFonts w:cs="Times New Roman"/>
          <w:szCs w:val="24"/>
        </w:rPr>
      </w:pPr>
      <w:bookmarkStart w:id="190" w:name="_Toc399686707"/>
      <w:r w:rsidRPr="00A50B51">
        <w:rPr>
          <w:rFonts w:cs="Times New Roman"/>
          <w:szCs w:val="24"/>
        </w:rPr>
        <w:t>Oído interno</w:t>
      </w:r>
      <w:bookmarkEnd w:id="176"/>
      <w:bookmarkEnd w:id="177"/>
      <w:bookmarkEnd w:id="190"/>
    </w:p>
    <w:p w:rsidR="00AD0B2F" w:rsidRPr="00A50B51" w:rsidRDefault="00AD0B2F" w:rsidP="008E0A96">
      <w:pPr>
        <w:ind w:firstLine="708"/>
        <w:rPr>
          <w:szCs w:val="24"/>
          <w:lang w:eastAsia="es-CR"/>
        </w:rPr>
      </w:pPr>
      <w:r w:rsidRPr="00A50B51">
        <w:rPr>
          <w:szCs w:val="24"/>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971E95" w:rsidRPr="00A50B51">
        <w:rPr>
          <w:szCs w:val="24"/>
          <w:lang w:eastAsia="es-CR"/>
        </w:rPr>
        <w:t xml:space="preserve"> </w:t>
      </w:r>
      <w:sdt>
        <w:sdtPr>
          <w:rPr>
            <w:szCs w:val="24"/>
            <w:lang w:eastAsia="es-CR"/>
          </w:rPr>
          <w:id w:val="190140617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20662A" w:rsidRPr="0020662A">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keepNext/>
        <w:jc w:val="center"/>
        <w:rPr>
          <w:szCs w:val="24"/>
        </w:rPr>
      </w:pPr>
      <w:r w:rsidRPr="00A50B51">
        <w:rPr>
          <w:noProof/>
          <w:szCs w:val="24"/>
          <w:lang w:eastAsia="es-CR"/>
        </w:rPr>
        <w:lastRenderedPageBreak/>
        <w:drawing>
          <wp:inline distT="0" distB="0" distL="0" distR="0" wp14:anchorId="6281D124" wp14:editId="2941488B">
            <wp:extent cx="3211032" cy="2745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3968" cy="2747894"/>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191" w:name="_Toc343369205"/>
      <w:bookmarkStart w:id="192" w:name="_Toc399607110"/>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2</w:t>
      </w:r>
      <w:r w:rsidR="004D1EA8" w:rsidRPr="00A50B51">
        <w:rPr>
          <w:noProof/>
          <w:sz w:val="24"/>
          <w:szCs w:val="24"/>
        </w:rPr>
        <w:fldChar w:fldCharType="end"/>
      </w:r>
      <w:r w:rsidRPr="00A50B51">
        <w:rPr>
          <w:sz w:val="24"/>
          <w:szCs w:val="24"/>
        </w:rPr>
        <w:t xml:space="preserve"> – Oído interno</w:t>
      </w:r>
      <w:bookmarkEnd w:id="191"/>
      <w:bookmarkEnd w:id="192"/>
    </w:p>
    <w:p w:rsidR="00AD0B2F" w:rsidRPr="00A50B51" w:rsidRDefault="00693CFA" w:rsidP="008E0A96">
      <w:pPr>
        <w:pStyle w:val="CaptionSource"/>
        <w:rPr>
          <w:sz w:val="24"/>
          <w:szCs w:val="24"/>
        </w:rPr>
      </w:pPr>
      <w:sdt>
        <w:sdtPr>
          <w:rPr>
            <w:sz w:val="24"/>
            <w:szCs w:val="24"/>
          </w:rPr>
          <w:id w:val="184868752"/>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20662A" w:rsidRPr="0020662A">
            <w:rPr>
              <w:noProof/>
              <w:sz w:val="24"/>
              <w:szCs w:val="24"/>
            </w:rPr>
            <w:t>(Rodríguez &amp; A'Gaytán, 2006)</w:t>
          </w:r>
          <w:r w:rsidR="004D1EA8" w:rsidRPr="00A50B51">
            <w:rPr>
              <w:sz w:val="24"/>
              <w:szCs w:val="24"/>
            </w:rPr>
            <w:fldChar w:fldCharType="end"/>
          </w:r>
        </w:sdtContent>
      </w:sdt>
    </w:p>
    <w:p w:rsidR="00AD0B2F" w:rsidRPr="00A50B51" w:rsidRDefault="00AD0B2F" w:rsidP="008E0A96">
      <w:pPr>
        <w:pStyle w:val="13"/>
        <w:rPr>
          <w:rFonts w:cs="Times New Roman"/>
          <w:szCs w:val="24"/>
        </w:rPr>
      </w:pPr>
      <w:bookmarkStart w:id="193" w:name="_Toc324842969"/>
      <w:bookmarkStart w:id="194" w:name="_Toc335825848"/>
      <w:bookmarkStart w:id="195" w:name="_Toc347565955"/>
      <w:bookmarkStart w:id="196" w:name="_Toc399686708"/>
      <w:r w:rsidRPr="00A50B51">
        <w:rPr>
          <w:rFonts w:cs="Times New Roman"/>
          <w:szCs w:val="24"/>
        </w:rPr>
        <w:t>Nivel de intensidad y umbrales del sonido</w:t>
      </w:r>
      <w:bookmarkEnd w:id="193"/>
      <w:bookmarkEnd w:id="194"/>
      <w:bookmarkEnd w:id="195"/>
      <w:bookmarkEnd w:id="196"/>
    </w:p>
    <w:p w:rsidR="00AD0B2F" w:rsidRPr="00A50B51" w:rsidRDefault="00AD0B2F" w:rsidP="008E0A96">
      <w:pPr>
        <w:pStyle w:val="13"/>
        <w:numPr>
          <w:ilvl w:val="3"/>
          <w:numId w:val="5"/>
        </w:numPr>
        <w:rPr>
          <w:rFonts w:cs="Times New Roman"/>
          <w:szCs w:val="24"/>
        </w:rPr>
      </w:pPr>
      <w:bookmarkStart w:id="197" w:name="_Toc335825849"/>
      <w:bookmarkStart w:id="198" w:name="_Toc347565956"/>
      <w:bookmarkStart w:id="199" w:name="_Toc399686709"/>
      <w:r w:rsidRPr="00A50B51">
        <w:rPr>
          <w:rFonts w:cs="Times New Roman"/>
          <w:szCs w:val="24"/>
        </w:rPr>
        <w:t>Ondas sonoras</w:t>
      </w:r>
      <w:bookmarkEnd w:id="197"/>
      <w:bookmarkEnd w:id="198"/>
      <w:bookmarkEnd w:id="199"/>
    </w:p>
    <w:p w:rsidR="00AD0B2F" w:rsidRPr="00A50B51" w:rsidRDefault="00AD0B2F" w:rsidP="008E0A96">
      <w:pPr>
        <w:ind w:firstLine="708"/>
        <w:rPr>
          <w:szCs w:val="24"/>
          <w:lang w:eastAsia="es-CR"/>
        </w:rPr>
      </w:pPr>
      <w:r w:rsidRPr="00A50B51">
        <w:rPr>
          <w:szCs w:val="24"/>
          <w:lang w:eastAsia="es-CR"/>
        </w:rPr>
        <w:t>Se forman por medio de un diapasón en vibración. Las moléculas de aire son impulsadas y oscilan ida y vuelta de las cuales solo una pequeña porción alcanzan el oído</w:t>
      </w:r>
      <w:r w:rsidR="00971E95" w:rsidRPr="00A50B51">
        <w:rPr>
          <w:szCs w:val="24"/>
          <w:lang w:eastAsia="es-CR"/>
        </w:rPr>
        <w:t xml:space="preserve"> </w:t>
      </w:r>
      <w:sdt>
        <w:sdtPr>
          <w:rPr>
            <w:szCs w:val="24"/>
            <w:lang w:eastAsia="es-CR"/>
          </w:rPr>
          <w:id w:val="-143973819"/>
          <w:citation/>
        </w:sdtPr>
        <w:sdtContent>
          <w:r w:rsidR="004D1EA8" w:rsidRPr="00A50B51">
            <w:rPr>
              <w:szCs w:val="24"/>
              <w:lang w:eastAsia="es-CR"/>
            </w:rPr>
            <w:fldChar w:fldCharType="begin"/>
          </w:r>
          <w:r w:rsidR="00B0197A" w:rsidRPr="00A50B51">
            <w:rPr>
              <w:szCs w:val="24"/>
              <w:lang w:eastAsia="es-CR"/>
            </w:rPr>
            <w:instrText xml:space="preserve"> CITATION Fis87 \l 5130 </w:instrText>
          </w:r>
          <w:r w:rsidR="004D1EA8" w:rsidRPr="00A50B51">
            <w:rPr>
              <w:szCs w:val="24"/>
              <w:lang w:eastAsia="es-CR"/>
            </w:rPr>
            <w:fldChar w:fldCharType="separate"/>
          </w:r>
          <w:r w:rsidR="0020662A" w:rsidRPr="0020662A">
            <w:rPr>
              <w:noProof/>
              <w:szCs w:val="24"/>
              <w:lang w:eastAsia="es-CR"/>
            </w:rPr>
            <w:t>(Fisher, 1987)</w:t>
          </w:r>
          <w:r w:rsidR="004D1EA8" w:rsidRPr="00A50B51">
            <w:rPr>
              <w:szCs w:val="24"/>
              <w:lang w:eastAsia="es-CR"/>
            </w:rPr>
            <w:fldChar w:fldCharType="end"/>
          </w:r>
        </w:sdtContent>
      </w:sdt>
      <w:r w:rsidR="00B0197A" w:rsidRPr="00A50B51">
        <w:rPr>
          <w:szCs w:val="24"/>
          <w:lang w:eastAsia="es-CR"/>
        </w:rPr>
        <w:t>.</w:t>
      </w:r>
    </w:p>
    <w:p w:rsidR="00AD0B2F" w:rsidRPr="00A50B51" w:rsidRDefault="00AD0B2F" w:rsidP="008E0A96">
      <w:pPr>
        <w:pStyle w:val="13"/>
        <w:numPr>
          <w:ilvl w:val="3"/>
          <w:numId w:val="5"/>
        </w:numPr>
        <w:rPr>
          <w:rFonts w:cs="Times New Roman"/>
          <w:bCs w:val="0"/>
          <w:szCs w:val="24"/>
        </w:rPr>
      </w:pPr>
      <w:bookmarkStart w:id="200" w:name="_Toc335825850"/>
      <w:bookmarkStart w:id="201" w:name="_Toc347565957"/>
      <w:bookmarkStart w:id="202" w:name="_Toc399686710"/>
      <w:r w:rsidRPr="00A50B51">
        <w:rPr>
          <w:rFonts w:cs="Times New Roman"/>
          <w:szCs w:val="24"/>
        </w:rPr>
        <w:t>Umbrales absolutos</w:t>
      </w:r>
      <w:bookmarkEnd w:id="200"/>
      <w:bookmarkEnd w:id="201"/>
      <w:bookmarkEnd w:id="202"/>
    </w:p>
    <w:p w:rsidR="00AD0B2F" w:rsidRPr="00A50B51" w:rsidRDefault="00AD0B2F" w:rsidP="008E0A96">
      <w:pPr>
        <w:ind w:firstLine="708"/>
        <w:rPr>
          <w:szCs w:val="24"/>
          <w:lang w:eastAsia="es-CR"/>
        </w:rPr>
      </w:pPr>
      <w:r w:rsidRPr="00A50B51">
        <w:rPr>
          <w:szCs w:val="24"/>
          <w:lang w:eastAsia="es-CR"/>
        </w:rPr>
        <w:t xml:space="preserve">Los umbrales absolutos de la audición son aquellos valores de uno de los parámetros del estímulo físico a partir </w:t>
      </w:r>
      <w:r w:rsidR="007A3D74" w:rsidRPr="00A50B51">
        <w:rPr>
          <w:szCs w:val="24"/>
          <w:lang w:eastAsia="es-CR"/>
        </w:rPr>
        <w:t>del cual la sensación comienza</w:t>
      </w:r>
      <w:r w:rsidRPr="00A50B51">
        <w:rPr>
          <w:szCs w:val="24"/>
          <w:lang w:eastAsia="es-CR"/>
        </w:rPr>
        <w:t xml:space="preserve"> o deja de producirse.</w:t>
      </w:r>
    </w:p>
    <w:p w:rsidR="00AD0B2F" w:rsidRPr="00A50B51" w:rsidRDefault="00AD0B2F" w:rsidP="008E0A96">
      <w:pPr>
        <w:pStyle w:val="13"/>
        <w:numPr>
          <w:ilvl w:val="3"/>
          <w:numId w:val="5"/>
        </w:numPr>
        <w:rPr>
          <w:rFonts w:cs="Times New Roman"/>
          <w:szCs w:val="24"/>
        </w:rPr>
      </w:pPr>
      <w:bookmarkStart w:id="203" w:name="_Toc324842971"/>
      <w:bookmarkStart w:id="204" w:name="_Toc335825851"/>
      <w:bookmarkStart w:id="205" w:name="_Toc347565958"/>
      <w:bookmarkStart w:id="206" w:name="_Toc399686711"/>
      <w:r w:rsidRPr="00A50B51">
        <w:rPr>
          <w:rFonts w:cs="Times New Roman"/>
          <w:szCs w:val="24"/>
        </w:rPr>
        <w:t>Umbral de audibilidad</w:t>
      </w:r>
      <w:bookmarkEnd w:id="203"/>
      <w:bookmarkEnd w:id="204"/>
      <w:bookmarkEnd w:id="205"/>
      <w:bookmarkEnd w:id="206"/>
    </w:p>
    <w:p w:rsidR="00AD0B2F" w:rsidRPr="00A50B51" w:rsidRDefault="00AD0B2F" w:rsidP="008E0A96">
      <w:pPr>
        <w:ind w:firstLine="708"/>
        <w:rPr>
          <w:rFonts w:eastAsiaTheme="majorEastAsia"/>
          <w:szCs w:val="24"/>
        </w:rPr>
      </w:pPr>
      <w:r w:rsidRPr="00A50B51">
        <w:rPr>
          <w:rFonts w:eastAsiaTheme="majorEastAsia"/>
          <w:szCs w:val="24"/>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A50B51">
        <w:rPr>
          <w:rFonts w:eastAsiaTheme="majorEastAsia"/>
          <w:szCs w:val="24"/>
        </w:rPr>
        <w:t>anecoicas</w:t>
      </w:r>
      <w:proofErr w:type="spellEnd"/>
      <w:r w:rsidRPr="00A50B51">
        <w:rPr>
          <w:rFonts w:eastAsiaTheme="majorEastAsia"/>
          <w:szCs w:val="24"/>
        </w:rPr>
        <w:t>, colocando un micrófono en el centro mismo de donde se encontraba la cabeza del sujeto.</w:t>
      </w:r>
    </w:p>
    <w:p w:rsidR="00AD0B2F" w:rsidRPr="00A50B51" w:rsidRDefault="00AD0B2F" w:rsidP="008E0A96">
      <w:pPr>
        <w:pStyle w:val="13"/>
        <w:numPr>
          <w:ilvl w:val="3"/>
          <w:numId w:val="5"/>
        </w:numPr>
        <w:rPr>
          <w:rFonts w:cs="Times New Roman"/>
          <w:szCs w:val="24"/>
        </w:rPr>
      </w:pPr>
      <w:bookmarkStart w:id="207" w:name="_Toc324842972"/>
      <w:bookmarkStart w:id="208" w:name="_Toc335825852"/>
      <w:bookmarkStart w:id="209" w:name="_Toc347565959"/>
      <w:bookmarkStart w:id="210" w:name="_Toc399686712"/>
      <w:r w:rsidRPr="00A50B51">
        <w:rPr>
          <w:rFonts w:cs="Times New Roman"/>
          <w:szCs w:val="24"/>
        </w:rPr>
        <w:t>Umbrales de frecuencia</w:t>
      </w:r>
      <w:bookmarkEnd w:id="207"/>
      <w:bookmarkEnd w:id="208"/>
      <w:bookmarkEnd w:id="209"/>
      <w:bookmarkEnd w:id="210"/>
    </w:p>
    <w:p w:rsidR="00AD0B2F" w:rsidRPr="00A50B51" w:rsidRDefault="00AD0B2F" w:rsidP="008E0A96">
      <w:pPr>
        <w:ind w:firstLine="708"/>
        <w:rPr>
          <w:szCs w:val="24"/>
          <w:lang w:eastAsia="es-CR"/>
        </w:rPr>
      </w:pPr>
      <w:r w:rsidRPr="00A50B51">
        <w:rPr>
          <w:szCs w:val="24"/>
          <w:lang w:eastAsia="es-CR"/>
        </w:rPr>
        <w:t>Los valores 20 Hz y 20</w:t>
      </w:r>
      <w:r w:rsidR="00971E95" w:rsidRPr="00A50B51">
        <w:rPr>
          <w:szCs w:val="24"/>
          <w:lang w:eastAsia="es-CR"/>
        </w:rPr>
        <w:t xml:space="preserve"> </w:t>
      </w:r>
      <w:r w:rsidRPr="00A50B51">
        <w:rPr>
          <w:szCs w:val="24"/>
          <w:lang w:eastAsia="es-CR"/>
        </w:rPr>
        <w:t>000 Hz (20 kHz)</w:t>
      </w:r>
      <w:r w:rsidRPr="00A50B51">
        <w:rPr>
          <w:color w:val="000000" w:themeColor="text1"/>
          <w:szCs w:val="24"/>
          <w:lang w:eastAsia="es-CR"/>
        </w:rPr>
        <w:t xml:space="preserve"> son conocidos</w:t>
      </w:r>
      <w:r w:rsidRPr="00A50B51">
        <w:rPr>
          <w:szCs w:val="24"/>
          <w:lang w:eastAsia="es-CR"/>
        </w:rPr>
        <w:t xml:space="preserve"> como los umbrale</w:t>
      </w:r>
      <w:r w:rsidR="00FF32B4" w:rsidRPr="00A50B51">
        <w:rPr>
          <w:szCs w:val="24"/>
          <w:lang w:eastAsia="es-CR"/>
        </w:rPr>
        <w:t>s de frecuencia de la audición.</w:t>
      </w:r>
    </w:p>
    <w:p w:rsidR="00AD0B2F" w:rsidRPr="00A50B51" w:rsidRDefault="00AD0B2F" w:rsidP="008E0A96">
      <w:pPr>
        <w:pStyle w:val="13"/>
        <w:numPr>
          <w:ilvl w:val="3"/>
          <w:numId w:val="5"/>
        </w:numPr>
        <w:rPr>
          <w:rFonts w:cs="Times New Roman"/>
          <w:szCs w:val="24"/>
        </w:rPr>
      </w:pPr>
      <w:bookmarkStart w:id="211" w:name="_Toc335825853"/>
      <w:bookmarkStart w:id="212" w:name="_Toc347565960"/>
      <w:bookmarkStart w:id="213" w:name="_Toc399686713"/>
      <w:r w:rsidRPr="00A50B51">
        <w:rPr>
          <w:rFonts w:cs="Times New Roman"/>
          <w:szCs w:val="24"/>
        </w:rPr>
        <w:lastRenderedPageBreak/>
        <w:t>Umbral del dolor</w:t>
      </w:r>
      <w:bookmarkEnd w:id="211"/>
      <w:bookmarkEnd w:id="212"/>
      <w:bookmarkEnd w:id="213"/>
    </w:p>
    <w:p w:rsidR="00AD0B2F" w:rsidRPr="00A50B51" w:rsidRDefault="00C90F8B" w:rsidP="008E0A96">
      <w:pPr>
        <w:ind w:firstLine="568"/>
        <w:rPr>
          <w:color w:val="000000" w:themeColor="text1"/>
          <w:szCs w:val="24"/>
          <w:lang w:eastAsia="es-CR"/>
        </w:rPr>
      </w:pPr>
      <w:r w:rsidRPr="00A50B51">
        <w:rPr>
          <w:color w:val="000000" w:themeColor="text1"/>
          <w:szCs w:val="24"/>
          <w:lang w:eastAsia="es-CR"/>
        </w:rPr>
        <w:t xml:space="preserve">Es </w:t>
      </w:r>
      <w:r w:rsidR="00AD0B2F" w:rsidRPr="00A50B51">
        <w:rPr>
          <w:color w:val="000000" w:themeColor="text1"/>
          <w:szCs w:val="24"/>
          <w:lang w:eastAsia="es-CR"/>
        </w:rPr>
        <w:t>el campo auditivo</w:t>
      </w:r>
      <w:r w:rsidR="00565B47">
        <w:rPr>
          <w:color w:val="000000" w:themeColor="text1"/>
          <w:szCs w:val="24"/>
          <w:lang w:eastAsia="es-CR"/>
        </w:rPr>
        <w:t xml:space="preserve"> que</w:t>
      </w:r>
      <w:r w:rsidR="00AD0B2F" w:rsidRPr="00A50B51">
        <w:rPr>
          <w:color w:val="000000" w:themeColor="text1"/>
          <w:szCs w:val="24"/>
          <w:lang w:eastAsia="es-CR"/>
        </w:rPr>
        <w:t xml:space="preserve"> inicia con sensac</w:t>
      </w:r>
      <w:r w:rsidRPr="00A50B51">
        <w:rPr>
          <w:color w:val="000000" w:themeColor="text1"/>
          <w:szCs w:val="24"/>
          <w:lang w:eastAsia="es-CR"/>
        </w:rPr>
        <w:t xml:space="preserve">iones dolorosas en los 130 </w:t>
      </w:r>
      <w:proofErr w:type="spellStart"/>
      <w:r w:rsidRPr="00A50B51">
        <w:rPr>
          <w:color w:val="000000" w:themeColor="text1"/>
          <w:szCs w:val="24"/>
          <w:lang w:eastAsia="es-CR"/>
        </w:rPr>
        <w:t>db</w:t>
      </w:r>
      <w:proofErr w:type="spellEnd"/>
      <w:r w:rsidR="00971E95" w:rsidRPr="00A50B51">
        <w:rPr>
          <w:color w:val="000000" w:themeColor="text1"/>
          <w:szCs w:val="24"/>
          <w:lang w:eastAsia="es-CR"/>
        </w:rPr>
        <w:t xml:space="preserve"> </w:t>
      </w:r>
      <w:r w:rsidR="00AD0B2F" w:rsidRPr="00A50B51">
        <w:rPr>
          <w:color w:val="000000" w:themeColor="text1"/>
          <w:szCs w:val="24"/>
          <w:lang w:eastAsia="es-CR"/>
        </w:rPr>
        <w:t>generando consecuencias</w:t>
      </w:r>
      <w:r w:rsidR="003666DC" w:rsidRPr="00A50B51">
        <w:rPr>
          <w:color w:val="000000" w:themeColor="text1"/>
          <w:szCs w:val="24"/>
          <w:lang w:eastAsia="es-CR"/>
        </w:rPr>
        <w:t xml:space="preserve"> en la audición de las personas</w:t>
      </w:r>
      <w:r w:rsidR="00971E95" w:rsidRPr="00A50B51">
        <w:rPr>
          <w:color w:val="000000" w:themeColor="text1"/>
          <w:szCs w:val="24"/>
          <w:lang w:eastAsia="es-CR"/>
        </w:rPr>
        <w:t xml:space="preserve"> </w:t>
      </w:r>
      <w:sdt>
        <w:sdtPr>
          <w:rPr>
            <w:color w:val="000000" w:themeColor="text1"/>
            <w:szCs w:val="24"/>
            <w:lang w:eastAsia="es-CR"/>
          </w:rPr>
          <w:id w:val="251483727"/>
          <w:citation/>
        </w:sdtPr>
        <w:sdtContent>
          <w:r w:rsidR="004D1EA8" w:rsidRPr="00A50B51">
            <w:rPr>
              <w:color w:val="000000" w:themeColor="text1"/>
              <w:szCs w:val="24"/>
              <w:lang w:eastAsia="es-CR"/>
            </w:rPr>
            <w:fldChar w:fldCharType="begin"/>
          </w:r>
          <w:r w:rsidR="00F20E6C" w:rsidRPr="00A50B51">
            <w:rPr>
              <w:color w:val="000000" w:themeColor="text1"/>
              <w:szCs w:val="24"/>
              <w:lang w:eastAsia="es-CR"/>
            </w:rPr>
            <w:instrText xml:space="preserve"> CITATION Fis87 \l 5130 </w:instrText>
          </w:r>
          <w:r w:rsidR="004D1EA8" w:rsidRPr="00A50B51">
            <w:rPr>
              <w:color w:val="000000" w:themeColor="text1"/>
              <w:szCs w:val="24"/>
              <w:lang w:eastAsia="es-CR"/>
            </w:rPr>
            <w:fldChar w:fldCharType="separate"/>
          </w:r>
          <w:r w:rsidR="0020662A" w:rsidRPr="0020662A">
            <w:rPr>
              <w:noProof/>
              <w:color w:val="000000" w:themeColor="text1"/>
              <w:szCs w:val="24"/>
              <w:lang w:eastAsia="es-CR"/>
            </w:rPr>
            <w:t>(Fisher, 1987)</w:t>
          </w:r>
          <w:r w:rsidR="004D1EA8" w:rsidRPr="00A50B51">
            <w:rPr>
              <w:color w:val="000000" w:themeColor="text1"/>
              <w:szCs w:val="24"/>
              <w:lang w:eastAsia="es-CR"/>
            </w:rPr>
            <w:fldChar w:fldCharType="end"/>
          </w:r>
        </w:sdtContent>
      </w:sdt>
      <w:r w:rsidR="003666DC" w:rsidRPr="00A50B51">
        <w:rPr>
          <w:color w:val="000000" w:themeColor="text1"/>
          <w:szCs w:val="24"/>
          <w:lang w:eastAsia="es-CR"/>
        </w:rPr>
        <w:t>.</w:t>
      </w:r>
    </w:p>
    <w:p w:rsidR="00AD0B2F" w:rsidRPr="00A50B51" w:rsidRDefault="00AD0B2F" w:rsidP="008E0A96">
      <w:pPr>
        <w:pStyle w:val="13"/>
        <w:rPr>
          <w:rFonts w:cs="Times New Roman"/>
          <w:szCs w:val="24"/>
        </w:rPr>
      </w:pPr>
      <w:bookmarkStart w:id="214" w:name="_Toc324842973"/>
      <w:bookmarkStart w:id="215" w:name="_Toc335825854"/>
      <w:bookmarkStart w:id="216" w:name="_Toc347565961"/>
      <w:bookmarkStart w:id="217" w:name="_Toc399686714"/>
      <w:r w:rsidRPr="00A50B51">
        <w:rPr>
          <w:rFonts w:cs="Times New Roman"/>
          <w:szCs w:val="24"/>
        </w:rPr>
        <w:t>Efectos nocivos del ruido en la audición</w:t>
      </w:r>
      <w:bookmarkEnd w:id="214"/>
      <w:bookmarkEnd w:id="215"/>
      <w:bookmarkEnd w:id="216"/>
      <w:bookmarkEnd w:id="217"/>
    </w:p>
    <w:p w:rsidR="00AD0B2F" w:rsidRPr="00A50B51" w:rsidRDefault="00AD0B2F" w:rsidP="008E0A96">
      <w:pPr>
        <w:pStyle w:val="13"/>
        <w:numPr>
          <w:ilvl w:val="3"/>
          <w:numId w:val="5"/>
        </w:numPr>
        <w:rPr>
          <w:rStyle w:val="Heading3Char"/>
          <w:rFonts w:cs="Times New Roman"/>
          <w:b/>
          <w:bCs/>
          <w:szCs w:val="24"/>
        </w:rPr>
      </w:pPr>
      <w:bookmarkStart w:id="218" w:name="_Toc324842974"/>
      <w:bookmarkStart w:id="219" w:name="_Toc335825855"/>
      <w:bookmarkStart w:id="220" w:name="_Toc347565962"/>
      <w:bookmarkStart w:id="221" w:name="_Toc399686715"/>
      <w:r w:rsidRPr="00A50B51">
        <w:rPr>
          <w:rStyle w:val="Heading3Char"/>
          <w:rFonts w:cs="Times New Roman"/>
          <w:b/>
          <w:bCs/>
          <w:szCs w:val="24"/>
        </w:rPr>
        <w:t>Trauma acústico (hipoacusia)</w:t>
      </w:r>
      <w:bookmarkEnd w:id="218"/>
      <w:bookmarkEnd w:id="219"/>
      <w:bookmarkEnd w:id="220"/>
      <w:bookmarkEnd w:id="221"/>
    </w:p>
    <w:p w:rsidR="00AD0B2F" w:rsidRPr="00A50B51" w:rsidRDefault="00AD0B2F" w:rsidP="008E0A96">
      <w:pPr>
        <w:ind w:firstLine="708"/>
        <w:rPr>
          <w:szCs w:val="24"/>
          <w:lang w:eastAsia="es-CR"/>
        </w:rPr>
      </w:pPr>
      <w:r w:rsidRPr="00A50B51">
        <w:rPr>
          <w:szCs w:val="24"/>
          <w:lang w:eastAsia="es-CR"/>
        </w:rPr>
        <w:t>Es la pérdi</w:t>
      </w:r>
      <w:r w:rsidR="000715FA" w:rsidRPr="00A50B51">
        <w:rPr>
          <w:szCs w:val="24"/>
          <w:lang w:eastAsia="es-CR"/>
        </w:rPr>
        <w:t>da de audición parcial o total</w:t>
      </w:r>
      <w:r w:rsidR="00971E95" w:rsidRPr="00A50B51">
        <w:rPr>
          <w:szCs w:val="24"/>
          <w:lang w:eastAsia="es-CR"/>
        </w:rPr>
        <w:t>, por</w:t>
      </w:r>
      <w:r w:rsidRPr="00A50B51">
        <w:rPr>
          <w:szCs w:val="24"/>
          <w:lang w:eastAsia="es-CR"/>
        </w:rPr>
        <w:t xml:space="preserve"> larga</w:t>
      </w:r>
      <w:r w:rsidR="007A3D74" w:rsidRPr="00A50B51">
        <w:rPr>
          <w:szCs w:val="24"/>
          <w:lang w:eastAsia="es-CR"/>
        </w:rPr>
        <w:t>s exposiciones</w:t>
      </w:r>
      <w:r w:rsidRPr="00A50B51">
        <w:rPr>
          <w:szCs w:val="24"/>
          <w:lang w:eastAsia="es-CR"/>
        </w:rPr>
        <w:t xml:space="preserve"> a ruido con altos niveles de presión sonora. Los daños</w:t>
      </w:r>
      <w:r w:rsidR="00971E95" w:rsidRPr="00A50B51">
        <w:rPr>
          <w:szCs w:val="24"/>
          <w:lang w:eastAsia="es-CR"/>
        </w:rPr>
        <w:t>,</w:t>
      </w:r>
      <w:r w:rsidRPr="00A50B51">
        <w:rPr>
          <w:szCs w:val="24"/>
          <w:lang w:eastAsia="es-CR"/>
        </w:rPr>
        <w:t xml:space="preserve"> también</w:t>
      </w:r>
      <w:r w:rsidR="00971E95" w:rsidRPr="00A50B51">
        <w:rPr>
          <w:szCs w:val="24"/>
          <w:lang w:eastAsia="es-CR"/>
        </w:rPr>
        <w:t>,</w:t>
      </w:r>
      <w:r w:rsidRPr="00A50B51">
        <w:rPr>
          <w:szCs w:val="24"/>
          <w:lang w:eastAsia="es-CR"/>
        </w:rPr>
        <w:t xml:space="preserve"> pueden ser producidos por sonidos impulsivos como explosiones. Este trauma puede ser temporal o permanente</w:t>
      </w:r>
      <w:r w:rsidR="00971E95" w:rsidRPr="00A50B51">
        <w:rPr>
          <w:szCs w:val="24"/>
          <w:lang w:eastAsia="es-CR"/>
        </w:rPr>
        <w:t xml:space="preserve"> </w:t>
      </w:r>
      <w:sdt>
        <w:sdtPr>
          <w:rPr>
            <w:szCs w:val="24"/>
            <w:lang w:eastAsia="es-CR"/>
          </w:rPr>
          <w:id w:val="-2068176518"/>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20662A" w:rsidRPr="0020662A">
            <w:rPr>
              <w:noProof/>
              <w:szCs w:val="24"/>
              <w:lang w:eastAsia="es-CR"/>
            </w:rPr>
            <w:t>(http://www.audiciondelbebe.org/)</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22" w:name="_Toc324842975"/>
      <w:bookmarkStart w:id="223" w:name="_Toc335825856"/>
      <w:bookmarkStart w:id="224" w:name="_Toc347565963"/>
      <w:bookmarkStart w:id="225" w:name="_Toc399686716"/>
      <w:proofErr w:type="spellStart"/>
      <w:r w:rsidRPr="00A50B51">
        <w:rPr>
          <w:rStyle w:val="Heading3Char"/>
          <w:rFonts w:cs="Times New Roman"/>
          <w:b/>
          <w:bCs/>
          <w:szCs w:val="24"/>
        </w:rPr>
        <w:t>Acúfenos</w:t>
      </w:r>
      <w:bookmarkEnd w:id="222"/>
      <w:bookmarkEnd w:id="223"/>
      <w:bookmarkEnd w:id="224"/>
      <w:bookmarkEnd w:id="225"/>
      <w:proofErr w:type="spellEnd"/>
    </w:p>
    <w:p w:rsidR="00AD0B2F" w:rsidRPr="00A50B51" w:rsidRDefault="000715FA" w:rsidP="008E0A96">
      <w:pPr>
        <w:ind w:firstLine="708"/>
        <w:rPr>
          <w:szCs w:val="24"/>
          <w:lang w:eastAsia="es-CR"/>
        </w:rPr>
      </w:pPr>
      <w:r w:rsidRPr="00A50B51">
        <w:rPr>
          <w:szCs w:val="24"/>
          <w:lang w:eastAsia="es-CR"/>
        </w:rPr>
        <w:t>Es la percepción de pitidos</w:t>
      </w:r>
      <w:r w:rsidR="00AD0B2F" w:rsidRPr="00A50B51">
        <w:rPr>
          <w:szCs w:val="24"/>
          <w:lang w:eastAsia="es-CR"/>
        </w:rPr>
        <w:t xml:space="preserve"> o zumbidos que no proceden de una fuente exterior. Se clasifican en subjetivos cuando solo el individuo escucha el zumbido y objetivos cuando otras personas pueden percibirlo mediante el uso de un estetoscopio</w:t>
      </w:r>
      <w:r w:rsidR="00971E95" w:rsidRPr="00A50B51">
        <w:rPr>
          <w:szCs w:val="24"/>
          <w:lang w:eastAsia="es-CR"/>
        </w:rPr>
        <w:t xml:space="preserve"> </w:t>
      </w:r>
      <w:sdt>
        <w:sdtPr>
          <w:rPr>
            <w:szCs w:val="24"/>
            <w:lang w:eastAsia="es-CR"/>
          </w:rPr>
          <w:id w:val="-555629436"/>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20662A" w:rsidRPr="0020662A">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26" w:name="_Toc324842976"/>
      <w:bookmarkStart w:id="227" w:name="_Toc335825857"/>
      <w:bookmarkStart w:id="228" w:name="_Toc347565964"/>
      <w:bookmarkStart w:id="229" w:name="_Toc399686717"/>
      <w:r w:rsidRPr="00A50B51">
        <w:rPr>
          <w:rStyle w:val="Heading3Char"/>
          <w:rFonts w:cs="Times New Roman"/>
          <w:b/>
          <w:bCs/>
          <w:szCs w:val="24"/>
        </w:rPr>
        <w:t>Desplazamiento temporal de la audición – TTS</w:t>
      </w:r>
      <w:bookmarkEnd w:id="226"/>
      <w:bookmarkEnd w:id="227"/>
      <w:bookmarkEnd w:id="228"/>
      <w:bookmarkEnd w:id="229"/>
    </w:p>
    <w:p w:rsidR="00AD0B2F" w:rsidRPr="00A50B51" w:rsidRDefault="00AD0B2F" w:rsidP="008E0A96">
      <w:pPr>
        <w:ind w:firstLine="708"/>
        <w:rPr>
          <w:szCs w:val="24"/>
          <w:lang w:eastAsia="es-CR"/>
        </w:rPr>
      </w:pPr>
      <w:r w:rsidRPr="00A50B51">
        <w:rPr>
          <w:szCs w:val="24"/>
          <w:lang w:eastAsia="es-CR"/>
        </w:rPr>
        <w:t>Es el cambio en los niveles correspondientes al umbral de au</w:t>
      </w:r>
      <w:r w:rsidR="007A3D74" w:rsidRPr="00A50B51">
        <w:rPr>
          <w:szCs w:val="24"/>
          <w:lang w:eastAsia="es-CR"/>
        </w:rPr>
        <w:t xml:space="preserve">dición debido a exposiciones de </w:t>
      </w:r>
      <w:r w:rsidRPr="00A50B51">
        <w:rPr>
          <w:szCs w:val="24"/>
          <w:lang w:eastAsia="es-CR"/>
        </w:rPr>
        <w:t xml:space="preserve">altas dosis de ruido durante un periodo determinado. La recuperación del umbral depende del tiempo y el nivel a que se estuvo </w:t>
      </w:r>
      <w:r w:rsidR="003666DC" w:rsidRPr="00A50B51">
        <w:rPr>
          <w:szCs w:val="24"/>
          <w:lang w:eastAsia="es-CR"/>
        </w:rPr>
        <w:t xml:space="preserve">expuesto </w:t>
      </w:r>
      <w:sdt>
        <w:sdtPr>
          <w:rPr>
            <w:szCs w:val="24"/>
            <w:lang w:eastAsia="es-CR"/>
          </w:rPr>
          <w:id w:val="-1512139574"/>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20662A" w:rsidRPr="0020662A">
            <w:rPr>
              <w:noProof/>
              <w:szCs w:val="24"/>
              <w:lang w:eastAsia="es-CR"/>
            </w:rPr>
            <w:t>(http://www.audiciondelbebe.org/)</w:t>
          </w:r>
          <w:r w:rsidR="004D1EA8" w:rsidRPr="00A50B51">
            <w:rPr>
              <w:szCs w:val="24"/>
              <w:lang w:eastAsia="es-CR"/>
            </w:rPr>
            <w:fldChar w:fldCharType="end"/>
          </w:r>
        </w:sdtContent>
      </w:sdt>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sonido en sí es uno de los pilares del proyecto</w:t>
      </w:r>
      <w:r w:rsidR="00971E95" w:rsidRPr="00A50B51">
        <w:rPr>
          <w:szCs w:val="24"/>
          <w:lang w:eastAsia="es-CR"/>
        </w:rPr>
        <w:t>,</w:t>
      </w:r>
      <w:r w:rsidRPr="00A50B51">
        <w:rPr>
          <w:szCs w:val="24"/>
          <w:lang w:eastAsia="es-CR"/>
        </w:rPr>
        <w:t xml:space="preserve"> pues va de la mano con la audición</w:t>
      </w:r>
      <w:r w:rsidR="005F4F84" w:rsidRPr="00A50B51">
        <w:rPr>
          <w:szCs w:val="24"/>
          <w:lang w:eastAsia="es-CR"/>
        </w:rPr>
        <w:t>, esta última</w:t>
      </w:r>
      <w:r w:rsidRPr="00A50B51">
        <w:rPr>
          <w:szCs w:val="24"/>
          <w:lang w:eastAsia="es-CR"/>
        </w:rPr>
        <w:t xml:space="preserve"> es precisamente lo que la herramienta </w:t>
      </w:r>
      <w:r w:rsidR="00971E95" w:rsidRPr="00A50B51">
        <w:rPr>
          <w:szCs w:val="24"/>
          <w:lang w:eastAsia="es-CR"/>
        </w:rPr>
        <w:t>por</w:t>
      </w:r>
      <w:r w:rsidRPr="00A50B51">
        <w:rPr>
          <w:szCs w:val="24"/>
          <w:lang w:eastAsia="es-CR"/>
        </w:rPr>
        <w:t xml:space="preserve"> desarrollar </w:t>
      </w:r>
      <w:r w:rsidR="007A3D74" w:rsidRPr="00A50B51">
        <w:rPr>
          <w:szCs w:val="24"/>
          <w:lang w:eastAsia="es-CR"/>
        </w:rPr>
        <w:t>evaluará.</w:t>
      </w:r>
    </w:p>
    <w:p w:rsidR="00AD0B2F" w:rsidRPr="00A50B51" w:rsidRDefault="00401FFD" w:rsidP="008E0A96">
      <w:pPr>
        <w:tabs>
          <w:tab w:val="left" w:pos="2001"/>
        </w:tabs>
        <w:ind w:firstLine="708"/>
        <w:rPr>
          <w:szCs w:val="24"/>
          <w:lang w:eastAsia="es-CR"/>
        </w:rPr>
      </w:pPr>
      <w:r w:rsidRPr="00A50B51">
        <w:rPr>
          <w:szCs w:val="24"/>
          <w:lang w:eastAsia="es-CR"/>
        </w:rPr>
        <w:tab/>
      </w:r>
    </w:p>
    <w:p w:rsidR="00AD0B2F" w:rsidRPr="00A50B51" w:rsidRDefault="005F4F84" w:rsidP="008E0A96">
      <w:pPr>
        <w:ind w:firstLine="708"/>
        <w:rPr>
          <w:szCs w:val="24"/>
          <w:lang w:eastAsia="es-CR"/>
        </w:rPr>
      </w:pPr>
      <w:r w:rsidRPr="00A50B51">
        <w:rPr>
          <w:szCs w:val="24"/>
          <w:lang w:eastAsia="es-CR"/>
        </w:rPr>
        <w:t>E</w:t>
      </w:r>
      <w:r w:rsidR="00AD0B2F" w:rsidRPr="00A50B51">
        <w:rPr>
          <w:szCs w:val="24"/>
          <w:lang w:eastAsia="es-CR"/>
        </w:rPr>
        <w:t xml:space="preserve">l sistema auditivo no </w:t>
      </w:r>
      <w:r w:rsidR="00D570BC" w:rsidRPr="00A50B51">
        <w:rPr>
          <w:szCs w:val="24"/>
          <w:lang w:eastAsia="es-CR"/>
        </w:rPr>
        <w:t xml:space="preserve">percibirá </w:t>
      </w:r>
      <w:r w:rsidR="00AD0B2F" w:rsidRPr="00A50B51">
        <w:rPr>
          <w:szCs w:val="24"/>
          <w:lang w:eastAsia="es-CR"/>
        </w:rPr>
        <w:t>señales con frecuencias menores a los 20 Hz o mayores a los 20 kHz o entre 16 Hz y 16 kHz</w:t>
      </w:r>
      <w:r w:rsidR="00971E95" w:rsidRPr="00A50B51">
        <w:rPr>
          <w:szCs w:val="24"/>
          <w:lang w:eastAsia="es-CR"/>
        </w:rPr>
        <w:t>,</w:t>
      </w:r>
      <w:r w:rsidR="00AD0B2F" w:rsidRPr="00A50B51">
        <w:rPr>
          <w:szCs w:val="24"/>
          <w:lang w:eastAsia="es-CR"/>
        </w:rPr>
        <w:t xml:space="preserve"> según la literatura. El sentido de la escucha se obtiene mediante el oído</w:t>
      </w:r>
      <w:r w:rsidR="00971E95" w:rsidRPr="00A50B51">
        <w:rPr>
          <w:szCs w:val="24"/>
          <w:lang w:eastAsia="es-CR"/>
        </w:rPr>
        <w:t>,</w:t>
      </w:r>
      <w:r w:rsidR="00AD0B2F" w:rsidRPr="00A50B51">
        <w:rPr>
          <w:szCs w:val="24"/>
          <w:lang w:eastAsia="es-CR"/>
        </w:rPr>
        <w:t xml:space="preserve"> el cual permite captar los sonidos de una frecuencia</w:t>
      </w:r>
      <w:r w:rsidR="00971E95" w:rsidRPr="00A50B51">
        <w:rPr>
          <w:szCs w:val="24"/>
          <w:lang w:eastAsia="es-CR"/>
        </w:rPr>
        <w:t>,</w:t>
      </w:r>
      <w:r w:rsidR="00AD0B2F" w:rsidRPr="00A50B51">
        <w:rPr>
          <w:szCs w:val="24"/>
          <w:lang w:eastAsia="es-CR"/>
        </w:rPr>
        <w:t xml:space="preserve"> usando el oído externo y transformándolos con el oído interno, todos estos conceptos son de utilidad en el proyecto pues permiten entender con mayor conocimiento el área para la cual va a diseñar</w:t>
      </w:r>
      <w:r w:rsidR="00971E95" w:rsidRPr="00A50B51">
        <w:rPr>
          <w:szCs w:val="24"/>
          <w:lang w:eastAsia="es-CR"/>
        </w:rPr>
        <w:t>se</w:t>
      </w:r>
      <w:r w:rsidR="00AD0B2F" w:rsidRPr="00A50B51">
        <w:rPr>
          <w:szCs w:val="24"/>
          <w:lang w:eastAsia="es-CR"/>
        </w:rPr>
        <w:t xml:space="preserve"> la aplicación.</w:t>
      </w:r>
    </w:p>
    <w:p w:rsidR="00AD0B2F" w:rsidRPr="00A50B51" w:rsidRDefault="00AD0B2F" w:rsidP="008E0A96">
      <w:pPr>
        <w:ind w:firstLine="708"/>
        <w:rPr>
          <w:szCs w:val="24"/>
          <w:lang w:eastAsia="es-CR"/>
        </w:rPr>
      </w:pPr>
    </w:p>
    <w:p w:rsidR="00AD0B2F" w:rsidRPr="00A50B51" w:rsidRDefault="00AD0B2F" w:rsidP="007A3D74">
      <w:pPr>
        <w:ind w:firstLine="709"/>
        <w:rPr>
          <w:szCs w:val="24"/>
          <w:lang w:eastAsia="es-CR"/>
        </w:rPr>
      </w:pPr>
      <w:r w:rsidRPr="00A50B51">
        <w:rPr>
          <w:szCs w:val="24"/>
          <w:lang w:eastAsia="es-CR"/>
        </w:rPr>
        <w:lastRenderedPageBreak/>
        <w:t xml:space="preserve">Con base </w:t>
      </w:r>
      <w:r w:rsidR="00971E95" w:rsidRPr="00A50B51">
        <w:rPr>
          <w:szCs w:val="24"/>
          <w:lang w:eastAsia="es-CR"/>
        </w:rPr>
        <w:t>en</w:t>
      </w:r>
      <w:r w:rsidRPr="00A50B51">
        <w:rPr>
          <w:szCs w:val="24"/>
          <w:lang w:eastAsia="es-CR"/>
        </w:rPr>
        <w:t xml:space="preserve"> esta información puede decir</w:t>
      </w:r>
      <w:r w:rsidR="00971E95" w:rsidRPr="00A50B51">
        <w:rPr>
          <w:szCs w:val="24"/>
          <w:lang w:eastAsia="es-CR"/>
        </w:rPr>
        <w:t>se</w:t>
      </w:r>
      <w:r w:rsidRPr="00A50B51">
        <w:rPr>
          <w:szCs w:val="24"/>
          <w:lang w:eastAsia="es-CR"/>
        </w:rPr>
        <w:t xml:space="preserve"> con propiedad que si la persona está expuesta al umbral de dolor puede que sea víctima de efectos nocivos del ruido</w:t>
      </w:r>
      <w:r w:rsidR="007A3D74" w:rsidRPr="00A50B51">
        <w:rPr>
          <w:szCs w:val="24"/>
          <w:lang w:eastAsia="es-CR"/>
        </w:rPr>
        <w:t>,</w:t>
      </w:r>
      <w:r w:rsidRPr="00A50B51">
        <w:rPr>
          <w:szCs w:val="24"/>
          <w:lang w:eastAsia="es-CR"/>
        </w:rPr>
        <w:t xml:space="preserve"> generando</w:t>
      </w:r>
      <w:r w:rsidR="00971E95" w:rsidRPr="00A50B51">
        <w:rPr>
          <w:szCs w:val="24"/>
          <w:lang w:eastAsia="es-CR"/>
        </w:rPr>
        <w:t>,</w:t>
      </w:r>
      <w:r w:rsidRPr="00A50B51">
        <w:rPr>
          <w:szCs w:val="24"/>
          <w:lang w:eastAsia="es-CR"/>
        </w:rPr>
        <w:t xml:space="preserve"> en algunos casos</w:t>
      </w:r>
      <w:r w:rsidR="00971E95" w:rsidRPr="00A50B51">
        <w:rPr>
          <w:szCs w:val="24"/>
          <w:lang w:eastAsia="es-CR"/>
        </w:rPr>
        <w:t>,</w:t>
      </w:r>
      <w:r w:rsidRPr="00A50B51">
        <w:rPr>
          <w:szCs w:val="24"/>
          <w:lang w:eastAsia="es-CR"/>
        </w:rPr>
        <w:t xml:space="preserve"> pérdida auditiva en gran medida o en su totalidad. La siguiente imagen da mayor claridad a este tema:</w:t>
      </w:r>
    </w:p>
    <w:p w:rsidR="00AD0B2F" w:rsidRPr="00A50B51" w:rsidRDefault="00AD0B2F" w:rsidP="008E0A96">
      <w:pPr>
        <w:jc w:val="center"/>
        <w:rPr>
          <w:szCs w:val="24"/>
          <w:lang w:eastAsia="es-CR"/>
        </w:rPr>
      </w:pPr>
      <w:r w:rsidRPr="00A50B51">
        <w:rPr>
          <w:noProof/>
          <w:szCs w:val="24"/>
          <w:lang w:eastAsia="es-CR"/>
        </w:rPr>
        <w:drawing>
          <wp:inline distT="0" distB="0" distL="0" distR="0" wp14:anchorId="4888B6A4" wp14:editId="3FD3899F">
            <wp:extent cx="3296093" cy="29712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6615" cy="2971670"/>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30" w:name="_Toc343369206"/>
      <w:bookmarkStart w:id="231" w:name="_Toc399607111"/>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3</w:t>
      </w:r>
      <w:r w:rsidR="004D1EA8" w:rsidRPr="00A50B51">
        <w:rPr>
          <w:noProof/>
          <w:sz w:val="24"/>
          <w:szCs w:val="24"/>
        </w:rPr>
        <w:fldChar w:fldCharType="end"/>
      </w:r>
      <w:r w:rsidRPr="00A50B51">
        <w:rPr>
          <w:sz w:val="24"/>
          <w:szCs w:val="24"/>
        </w:rPr>
        <w:t xml:space="preserve"> – Umbrales del sonido</w:t>
      </w:r>
      <w:bookmarkEnd w:id="230"/>
      <w:bookmarkEnd w:id="231"/>
    </w:p>
    <w:p w:rsidR="00E2208B" w:rsidRPr="00A50B51" w:rsidRDefault="00693CFA" w:rsidP="008E0A96">
      <w:pPr>
        <w:pStyle w:val="Caption"/>
        <w:rPr>
          <w:sz w:val="24"/>
          <w:szCs w:val="24"/>
        </w:rPr>
      </w:pPr>
      <w:sdt>
        <w:sdtPr>
          <w:rPr>
            <w:sz w:val="24"/>
            <w:szCs w:val="24"/>
          </w:rPr>
          <w:id w:val="-299541446"/>
          <w:citation/>
        </w:sdtPr>
        <w:sdtContent>
          <w:r w:rsidR="004D1EA8" w:rsidRPr="00A50B51">
            <w:rPr>
              <w:sz w:val="24"/>
              <w:szCs w:val="24"/>
            </w:rPr>
            <w:fldChar w:fldCharType="begin"/>
          </w:r>
          <w:r w:rsidR="00E2208B" w:rsidRPr="00A50B51">
            <w:rPr>
              <w:sz w:val="24"/>
              <w:szCs w:val="24"/>
            </w:rPr>
            <w:instrText xml:space="preserve"> CITATION Ins12 \l 5130 </w:instrText>
          </w:r>
          <w:r w:rsidR="004D1EA8" w:rsidRPr="00A50B51">
            <w:rPr>
              <w:sz w:val="24"/>
              <w:szCs w:val="24"/>
            </w:rPr>
            <w:fldChar w:fldCharType="separate"/>
          </w:r>
          <w:r w:rsidR="0020662A" w:rsidRPr="0020662A">
            <w:rPr>
              <w:noProof/>
              <w:sz w:val="24"/>
              <w:szCs w:val="24"/>
            </w:rPr>
            <w:t>(Instituto Doña Jimena)</w:t>
          </w:r>
          <w:r w:rsidR="004D1EA8" w:rsidRPr="00A50B51">
            <w:rPr>
              <w:sz w:val="24"/>
              <w:szCs w:val="24"/>
            </w:rPr>
            <w:fldChar w:fldCharType="end"/>
          </w:r>
        </w:sdtContent>
      </w:sdt>
    </w:p>
    <w:p w:rsidR="00AD0B2F" w:rsidRPr="00A50B51" w:rsidRDefault="00AD0B2F" w:rsidP="008E0A96">
      <w:pPr>
        <w:pStyle w:val="13"/>
        <w:numPr>
          <w:ilvl w:val="3"/>
          <w:numId w:val="5"/>
        </w:numPr>
        <w:rPr>
          <w:rStyle w:val="Heading3Char"/>
          <w:rFonts w:cs="Times New Roman"/>
          <w:b/>
          <w:bCs/>
          <w:szCs w:val="24"/>
        </w:rPr>
      </w:pPr>
      <w:bookmarkStart w:id="232" w:name="_Toc324842977"/>
      <w:bookmarkStart w:id="233" w:name="_Toc335825858"/>
      <w:bookmarkStart w:id="234" w:name="_Toc347565965"/>
      <w:bookmarkStart w:id="235" w:name="_Toc399686718"/>
      <w:r w:rsidRPr="00A50B51">
        <w:rPr>
          <w:rStyle w:val="Heading3Char"/>
          <w:rFonts w:cs="Times New Roman"/>
          <w:b/>
          <w:bCs/>
          <w:szCs w:val="24"/>
        </w:rPr>
        <w:t>Análisis</w:t>
      </w:r>
      <w:bookmarkEnd w:id="232"/>
      <w:bookmarkEnd w:id="233"/>
      <w:bookmarkEnd w:id="234"/>
      <w:bookmarkEnd w:id="235"/>
    </w:p>
    <w:p w:rsidR="00AD0B2F" w:rsidRPr="00A50B51" w:rsidRDefault="00AD0B2F" w:rsidP="008E0A96">
      <w:pPr>
        <w:ind w:firstLine="708"/>
        <w:rPr>
          <w:szCs w:val="24"/>
          <w:lang w:eastAsia="es-CR"/>
        </w:rPr>
      </w:pPr>
      <w:r w:rsidRPr="00A50B51">
        <w:rPr>
          <w:szCs w:val="24"/>
          <w:lang w:eastAsia="es-CR"/>
        </w:rPr>
        <w:t>Tanto el umbral de dolor como el umbral de audibilidad dependen de la frecuencia de la onda. Lo que deja ver como el sonido en una intensidad de 120 dB no se encuentra en el umbral del dolor si la frecuencia o tiempo entre dos repeticiones e</w:t>
      </w:r>
      <w:r w:rsidR="007A3D74" w:rsidRPr="00A50B51">
        <w:rPr>
          <w:szCs w:val="24"/>
          <w:lang w:eastAsia="es-CR"/>
        </w:rPr>
        <w:t>s</w:t>
      </w:r>
      <w:r w:rsidRPr="00A50B51">
        <w:rPr>
          <w:szCs w:val="24"/>
          <w:lang w:eastAsia="es-CR"/>
        </w:rPr>
        <w:t xml:space="preserve"> menor a 1</w:t>
      </w:r>
      <w:r w:rsidR="00A5602E" w:rsidRPr="00A50B51">
        <w:rPr>
          <w:szCs w:val="24"/>
          <w:lang w:eastAsia="es-CR"/>
        </w:rPr>
        <w:t xml:space="preserve"> </w:t>
      </w:r>
      <w:r w:rsidRPr="00A50B51">
        <w:rPr>
          <w:szCs w:val="24"/>
          <w:lang w:eastAsia="es-CR"/>
        </w:rPr>
        <w:t>000 Hz. En caso de que se perciba una mezcla de ondas sonoras de distintas frecuencias y distintas amplitudes, sumadas unas con otras</w:t>
      </w:r>
      <w:r w:rsidR="00A5602E" w:rsidRPr="00A50B51">
        <w:rPr>
          <w:szCs w:val="24"/>
          <w:lang w:eastAsia="es-CR"/>
        </w:rPr>
        <w:t>,</w:t>
      </w:r>
      <w:r w:rsidRPr="00A50B51">
        <w:rPr>
          <w:szCs w:val="24"/>
          <w:lang w:eastAsia="es-CR"/>
        </w:rPr>
        <w:t xml:space="preserve"> darán lugar a lo que </w:t>
      </w:r>
      <w:r w:rsidR="00A5602E" w:rsidRPr="00A50B51">
        <w:rPr>
          <w:szCs w:val="24"/>
          <w:lang w:eastAsia="es-CR"/>
        </w:rPr>
        <w:t>se llama</w:t>
      </w:r>
      <w:r w:rsidRPr="00A50B51">
        <w:rPr>
          <w:szCs w:val="24"/>
          <w:lang w:eastAsia="es-CR"/>
        </w:rPr>
        <w:t xml:space="preserve"> ruido, cuya representación gráfica es la de una onda sin forma.</w:t>
      </w:r>
    </w:p>
    <w:p w:rsidR="00AD0B2F" w:rsidRPr="00A50B51" w:rsidRDefault="00AD0B2F" w:rsidP="008E0A96">
      <w:pPr>
        <w:pStyle w:val="13"/>
        <w:rPr>
          <w:rFonts w:cs="Times New Roman"/>
          <w:szCs w:val="24"/>
        </w:rPr>
      </w:pPr>
      <w:bookmarkStart w:id="236" w:name="_Toc335825859"/>
      <w:bookmarkStart w:id="237" w:name="_Toc347565966"/>
      <w:bookmarkStart w:id="238" w:name="_Toc399686719"/>
      <w:r w:rsidRPr="00A50B51">
        <w:rPr>
          <w:rFonts w:cs="Times New Roman"/>
          <w:szCs w:val="24"/>
        </w:rPr>
        <w:t>Audiometría</w:t>
      </w:r>
      <w:bookmarkEnd w:id="236"/>
      <w:bookmarkEnd w:id="237"/>
      <w:bookmarkEnd w:id="238"/>
    </w:p>
    <w:p w:rsidR="00AD0B2F" w:rsidRPr="00A50B51" w:rsidRDefault="00AD0B2F" w:rsidP="008E0A96">
      <w:pPr>
        <w:ind w:firstLine="708"/>
        <w:rPr>
          <w:szCs w:val="24"/>
          <w:lang w:eastAsia="es-CR"/>
        </w:rPr>
      </w:pPr>
      <w:r w:rsidRPr="00A50B51">
        <w:rPr>
          <w:szCs w:val="24"/>
          <w:lang w:eastAsia="es-CR"/>
        </w:rPr>
        <w:t>Se define la audiometría como un examen que tiene por objeto cifrar las alteraciones de la audición en relación con los estímulos acústicos, cuyos resultados que se anotan en un gráfico denominado audiograma</w:t>
      </w:r>
      <w:r w:rsidR="00A5602E" w:rsidRPr="00A50B51">
        <w:rPr>
          <w:szCs w:val="24"/>
          <w:lang w:eastAsia="es-CR"/>
        </w:rPr>
        <w:t xml:space="preserve"> </w:t>
      </w:r>
      <w:sdt>
        <w:sdtPr>
          <w:rPr>
            <w:szCs w:val="24"/>
            <w:lang w:eastAsia="es-CR"/>
          </w:rPr>
          <w:id w:val="1576481181"/>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20662A" w:rsidRPr="0020662A">
            <w:rPr>
              <w:noProof/>
              <w:szCs w:val="24"/>
              <w:lang w:eastAsia="es-CR"/>
            </w:rPr>
            <w:t>(Rodríguez &amp; A'Gaytán, 2006)</w:t>
          </w:r>
          <w:r w:rsidR="004D1EA8" w:rsidRPr="00A50B51">
            <w:rPr>
              <w:szCs w:val="24"/>
              <w:lang w:eastAsia="es-CR"/>
            </w:rPr>
            <w:fldChar w:fldCharType="end"/>
          </w:r>
        </w:sdtContent>
      </w:sdt>
      <w:r w:rsidRPr="00A50B51">
        <w:rPr>
          <w:szCs w:val="24"/>
          <w:lang w:eastAsia="es-CR"/>
        </w:rPr>
        <w:t>. El audiograma, siendo el resultado final, permite detectar pérdidas auditivas e identificar las posibles causas. La evaluación incluye la generación de tonos puros en diferentes frecuencias por parte de un audiómetro. El espacio en el que se practica un examen audiométrico tiene que estar aislado de ruidos de fondo para que la prueba sea</w:t>
      </w:r>
      <w:r w:rsidR="007A3D74" w:rsidRPr="00A50B51">
        <w:rPr>
          <w:szCs w:val="24"/>
          <w:lang w:eastAsia="es-CR"/>
        </w:rPr>
        <w:t xml:space="preserve"> exitosa</w:t>
      </w:r>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39" w:name="_Toc335825860"/>
      <w:bookmarkStart w:id="240" w:name="_Toc347565967"/>
      <w:bookmarkStart w:id="241" w:name="_Toc399686720"/>
      <w:r w:rsidRPr="00A50B51">
        <w:rPr>
          <w:rStyle w:val="Heading3Char"/>
          <w:rFonts w:cs="Times New Roman"/>
          <w:b/>
          <w:bCs/>
          <w:szCs w:val="24"/>
        </w:rPr>
        <w:lastRenderedPageBreak/>
        <w:t>Audiometría tonal</w:t>
      </w:r>
      <w:bookmarkEnd w:id="239"/>
      <w:bookmarkEnd w:id="240"/>
      <w:bookmarkEnd w:id="241"/>
    </w:p>
    <w:p w:rsidR="00AD0B2F" w:rsidRPr="00A50B51" w:rsidRDefault="00C90F8B" w:rsidP="008E0A96">
      <w:pPr>
        <w:ind w:firstLine="708"/>
        <w:rPr>
          <w:szCs w:val="24"/>
          <w:lang w:eastAsia="es-CR"/>
        </w:rPr>
      </w:pPr>
      <w:r w:rsidRPr="00A50B51">
        <w:rPr>
          <w:szCs w:val="24"/>
          <w:lang w:eastAsia="es-CR"/>
        </w:rPr>
        <w:t>L</w:t>
      </w:r>
      <w:r w:rsidR="00AD0B2F" w:rsidRPr="00A50B51">
        <w:rPr>
          <w:szCs w:val="24"/>
          <w:lang w:eastAsia="es-CR"/>
        </w:rPr>
        <w:t xml:space="preserve">a audiometría tonal es una prueba que se realiza  por medio de tonos puros estandarizados. Se estimula al paciente con una frecuencia específica y se determina el umbral de audición </w:t>
      </w:r>
      <w:r w:rsidR="00671965" w:rsidRPr="00A50B51">
        <w:rPr>
          <w:szCs w:val="24"/>
          <w:lang w:eastAsia="es-CR"/>
        </w:rPr>
        <w:t xml:space="preserve">del individuo en esa frecuencia </w:t>
      </w:r>
      <w:sdt>
        <w:sdtPr>
          <w:rPr>
            <w:szCs w:val="24"/>
            <w:lang w:eastAsia="es-CR"/>
          </w:rPr>
          <w:id w:val="1067153715"/>
          <w:citation/>
        </w:sdt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20662A" w:rsidRPr="0020662A">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42" w:name="_Toc335825861"/>
      <w:bookmarkStart w:id="243" w:name="_Toc347565968"/>
      <w:bookmarkStart w:id="244" w:name="_Toc399686721"/>
      <w:proofErr w:type="spellStart"/>
      <w:r w:rsidRPr="00A50B51">
        <w:rPr>
          <w:rStyle w:val="Heading3Char"/>
          <w:rFonts w:cs="Times New Roman"/>
          <w:b/>
          <w:bCs/>
          <w:szCs w:val="24"/>
        </w:rPr>
        <w:t>Logoaudiometría</w:t>
      </w:r>
      <w:proofErr w:type="spellEnd"/>
      <w:r w:rsidRPr="00A50B51">
        <w:rPr>
          <w:rStyle w:val="Heading3Char"/>
          <w:rFonts w:cs="Times New Roman"/>
          <w:b/>
          <w:bCs/>
          <w:szCs w:val="24"/>
        </w:rPr>
        <w:t xml:space="preserve"> o audiometría vocal</w:t>
      </w:r>
      <w:bookmarkEnd w:id="242"/>
      <w:bookmarkEnd w:id="243"/>
      <w:bookmarkEnd w:id="244"/>
    </w:p>
    <w:p w:rsidR="00AD0B2F" w:rsidRPr="00A50B51" w:rsidRDefault="00C90F8B" w:rsidP="008E0A96">
      <w:pPr>
        <w:ind w:firstLine="708"/>
        <w:rPr>
          <w:szCs w:val="24"/>
          <w:lang w:eastAsia="es-CR"/>
        </w:rPr>
      </w:pPr>
      <w:r w:rsidRPr="00A50B51">
        <w:rPr>
          <w:szCs w:val="24"/>
          <w:lang w:eastAsia="es-CR"/>
        </w:rPr>
        <w:t>M</w:t>
      </w:r>
      <w:r w:rsidR="00AD0B2F" w:rsidRPr="00A50B51">
        <w:rPr>
          <w:szCs w:val="24"/>
          <w:lang w:eastAsia="es-CR"/>
        </w:rPr>
        <w:t>ediante esta prueba pretende hallar</w:t>
      </w:r>
      <w:r w:rsidR="00A5602E" w:rsidRPr="00A50B51">
        <w:rPr>
          <w:szCs w:val="24"/>
          <w:lang w:eastAsia="es-CR"/>
        </w:rPr>
        <w:t>se</w:t>
      </w:r>
      <w:r w:rsidR="00AD0B2F" w:rsidRPr="00A50B51">
        <w:rPr>
          <w:szCs w:val="24"/>
          <w:lang w:eastAsia="es-CR"/>
        </w:rPr>
        <w:t xml:space="preserve"> la capacidad de escucha y captación del paciente al lenguaje; se realiza mediante la proyección de palabras normalizadas y se determina qué porcent</w:t>
      </w:r>
      <w:r w:rsidR="00671965" w:rsidRPr="00A50B51">
        <w:rPr>
          <w:szCs w:val="24"/>
          <w:lang w:eastAsia="es-CR"/>
        </w:rPr>
        <w:t xml:space="preserve">aje fue entendido correctamente </w:t>
      </w:r>
      <w:sdt>
        <w:sdtPr>
          <w:rPr>
            <w:szCs w:val="24"/>
            <w:lang w:eastAsia="es-CR"/>
          </w:rPr>
          <w:id w:val="894469180"/>
          <w:citation/>
        </w:sdt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20662A" w:rsidRPr="0020662A">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rPr>
          <w:rFonts w:cs="Times New Roman"/>
          <w:szCs w:val="24"/>
        </w:rPr>
      </w:pPr>
      <w:bookmarkStart w:id="245" w:name="_Toc335825862"/>
      <w:bookmarkStart w:id="246" w:name="_Toc347565969"/>
      <w:bookmarkStart w:id="247" w:name="_Toc399686722"/>
      <w:r w:rsidRPr="00A50B51">
        <w:rPr>
          <w:rFonts w:cs="Times New Roman"/>
          <w:szCs w:val="24"/>
        </w:rPr>
        <w:t>Audiómetro</w:t>
      </w:r>
      <w:bookmarkEnd w:id="245"/>
      <w:bookmarkEnd w:id="246"/>
      <w:bookmarkEnd w:id="247"/>
    </w:p>
    <w:p w:rsidR="00AD0B2F" w:rsidRPr="00A50B51" w:rsidRDefault="00AD0B2F" w:rsidP="007A3D74">
      <w:pPr>
        <w:ind w:firstLine="709"/>
        <w:rPr>
          <w:szCs w:val="24"/>
        </w:rPr>
      </w:pPr>
      <w:r w:rsidRPr="00A50B51">
        <w:rPr>
          <w:szCs w:val="24"/>
        </w:rPr>
        <w:t>Un audiómetro es un aparato eléctrico que posee:</w:t>
      </w:r>
    </w:p>
    <w:p w:rsidR="00AD0B2F" w:rsidRPr="00A50B51" w:rsidRDefault="00AD0B2F" w:rsidP="008E0A96">
      <w:pPr>
        <w:pStyle w:val="ListParagraph"/>
        <w:numPr>
          <w:ilvl w:val="0"/>
          <w:numId w:val="1"/>
        </w:numPr>
      </w:pPr>
      <w:r w:rsidRPr="00A50B51">
        <w:rPr>
          <w:lang w:val="es-CR"/>
        </w:rPr>
        <w:t xml:space="preserve">Un </w:t>
      </w:r>
      <w:r w:rsidRPr="00A50B51">
        <w:t>generador de tonos puros en distintas frecuencias. Tonos que el oído humano no est</w:t>
      </w:r>
      <w:r w:rsidR="00DB32D9" w:rsidRPr="00A50B51">
        <w:t>á</w:t>
      </w:r>
      <w:r w:rsidRPr="00A50B51">
        <w:t xml:space="preserve"> acostumbrado a </w:t>
      </w:r>
      <w:r w:rsidRPr="00A50B51">
        <w:rPr>
          <w:lang w:val="es-CR"/>
        </w:rPr>
        <w:t>oír en la vida diaria.</w:t>
      </w:r>
    </w:p>
    <w:p w:rsidR="00AD0B2F" w:rsidRPr="00A50B51" w:rsidRDefault="00AD0B2F" w:rsidP="008E0A96">
      <w:pPr>
        <w:pStyle w:val="ListParagraph"/>
        <w:numPr>
          <w:ilvl w:val="0"/>
          <w:numId w:val="1"/>
        </w:numPr>
      </w:pPr>
      <w:r w:rsidRPr="00A50B51">
        <w:t>Un atenuador de intensidades entre los 0 y 100 decibeles.</w:t>
      </w:r>
    </w:p>
    <w:p w:rsidR="00AD0B2F" w:rsidRPr="00A50B51" w:rsidRDefault="00AD0B2F" w:rsidP="008E0A96">
      <w:pPr>
        <w:pStyle w:val="ListParagraph"/>
        <w:numPr>
          <w:ilvl w:val="0"/>
          <w:numId w:val="1"/>
        </w:numPr>
      </w:pPr>
      <w:r w:rsidRPr="00A50B51">
        <w:t xml:space="preserve">Un generador de ruidos </w:t>
      </w:r>
      <w:proofErr w:type="spellStart"/>
      <w:r w:rsidRPr="00A50B51">
        <w:t>enmascarantes</w:t>
      </w:r>
      <w:proofErr w:type="spellEnd"/>
      <w:r w:rsidRPr="00A50B51">
        <w:t>.</w:t>
      </w:r>
    </w:p>
    <w:p w:rsidR="00AD0B2F" w:rsidRPr="00A50B51" w:rsidRDefault="00AD0B2F" w:rsidP="008E0A96">
      <w:pPr>
        <w:pStyle w:val="ListParagraph"/>
        <w:numPr>
          <w:ilvl w:val="0"/>
          <w:numId w:val="1"/>
        </w:numPr>
      </w:pPr>
      <w:r w:rsidRPr="00A50B51">
        <w:t>Un vibrador óseo para el estudio de la vibración ósea.</w:t>
      </w:r>
    </w:p>
    <w:p w:rsidR="00AD0B2F" w:rsidRPr="00A50B51" w:rsidRDefault="00AD0B2F" w:rsidP="008E0A96">
      <w:pPr>
        <w:pStyle w:val="ListParagraph"/>
        <w:numPr>
          <w:ilvl w:val="0"/>
          <w:numId w:val="1"/>
        </w:numPr>
      </w:pPr>
      <w:r w:rsidRPr="00A50B51">
        <w:t>Un micrófono, salida para auriculares, vibrador y altavoces.</w:t>
      </w:r>
    </w:p>
    <w:p w:rsidR="00AD0B2F" w:rsidRPr="00A50B51" w:rsidRDefault="00AD0B2F" w:rsidP="008E0A96">
      <w:pPr>
        <w:jc w:val="center"/>
        <w:rPr>
          <w:szCs w:val="24"/>
          <w:lang w:eastAsia="es-CR"/>
        </w:rPr>
      </w:pPr>
      <w:r w:rsidRPr="00A50B51">
        <w:rPr>
          <w:noProof/>
          <w:szCs w:val="24"/>
          <w:lang w:eastAsia="es-CR"/>
        </w:rPr>
        <w:drawing>
          <wp:inline distT="0" distB="0" distL="0" distR="0" wp14:anchorId="31535CA6" wp14:editId="66161582">
            <wp:extent cx="3681669" cy="244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76052" cy="2441758"/>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48" w:name="_Toc343369207"/>
      <w:bookmarkStart w:id="249" w:name="_Toc399607112"/>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4</w:t>
      </w:r>
      <w:r w:rsidR="004D1EA8" w:rsidRPr="00A50B51">
        <w:rPr>
          <w:noProof/>
          <w:sz w:val="24"/>
          <w:szCs w:val="24"/>
        </w:rPr>
        <w:fldChar w:fldCharType="end"/>
      </w:r>
      <w:r w:rsidRPr="00A50B51">
        <w:rPr>
          <w:sz w:val="24"/>
          <w:szCs w:val="24"/>
        </w:rPr>
        <w:t xml:space="preserve"> – Audiómetro eléctrico</w:t>
      </w:r>
      <w:bookmarkEnd w:id="248"/>
      <w:bookmarkEnd w:id="249"/>
    </w:p>
    <w:p w:rsidR="00AD0B2F" w:rsidRPr="00A50B51" w:rsidRDefault="00693CFA" w:rsidP="008E0A96">
      <w:pPr>
        <w:pStyle w:val="CaptionSource"/>
        <w:rPr>
          <w:sz w:val="24"/>
          <w:szCs w:val="24"/>
        </w:rPr>
      </w:pPr>
      <w:sdt>
        <w:sdtPr>
          <w:rPr>
            <w:sz w:val="24"/>
            <w:szCs w:val="24"/>
          </w:rPr>
          <w:id w:val="-751902077"/>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20662A" w:rsidRPr="0020662A">
            <w:rPr>
              <w:noProof/>
              <w:sz w:val="24"/>
              <w:szCs w:val="24"/>
            </w:rPr>
            <w:t>(Rodríguez &amp; A'Gaytán, 2006)</w:t>
          </w:r>
          <w:r w:rsidR="004D1EA8" w:rsidRPr="00A50B51">
            <w:rPr>
              <w:sz w:val="24"/>
              <w:szCs w:val="24"/>
            </w:rPr>
            <w:fldChar w:fldCharType="end"/>
          </w:r>
        </w:sdtContent>
      </w:sdt>
    </w:p>
    <w:p w:rsidR="00AD0B2F" w:rsidRPr="00A50B51" w:rsidRDefault="00AD0B2F" w:rsidP="007A3D74">
      <w:pPr>
        <w:ind w:firstLine="709"/>
        <w:rPr>
          <w:szCs w:val="24"/>
          <w:lang w:eastAsia="es-CR"/>
        </w:rPr>
      </w:pPr>
      <w:r w:rsidRPr="00A50B51">
        <w:rPr>
          <w:szCs w:val="24"/>
          <w:lang w:eastAsia="es-CR"/>
        </w:rPr>
        <w:t xml:space="preserve">El audiómetro es un aparato de corriente eléctrica alterna que produce diferentes frecuencias e intensidades y que </w:t>
      </w:r>
      <w:r w:rsidR="00DB32D9" w:rsidRPr="00A50B51">
        <w:rPr>
          <w:szCs w:val="24"/>
          <w:lang w:eastAsia="es-CR"/>
        </w:rPr>
        <w:t>por medio</w:t>
      </w:r>
      <w:r w:rsidRPr="00A50B51">
        <w:rPr>
          <w:szCs w:val="24"/>
          <w:lang w:eastAsia="es-CR"/>
        </w:rPr>
        <w:t xml:space="preserve"> de auriculares irradia los tonos más puros posibles. Es difícil producir tonos </w:t>
      </w:r>
      <w:r w:rsidRPr="00A50B51">
        <w:rPr>
          <w:szCs w:val="24"/>
          <w:lang w:eastAsia="es-CR"/>
        </w:rPr>
        <w:lastRenderedPageBreak/>
        <w:t>puros de suficiente volumen menores de 125 Hz, por lo que los audífonos comienzan su escala tonal desde 125 Hz, continuando con 250 Hz, 500</w:t>
      </w:r>
      <w:r w:rsidR="00DB32D9" w:rsidRPr="00A50B51">
        <w:rPr>
          <w:szCs w:val="24"/>
          <w:lang w:eastAsia="es-CR"/>
        </w:rPr>
        <w:t xml:space="preserve"> </w:t>
      </w:r>
      <w:r w:rsidRPr="00A50B51">
        <w:rPr>
          <w:szCs w:val="24"/>
          <w:lang w:eastAsia="es-CR"/>
        </w:rPr>
        <w:t>(750) Hz, 1 000 Hz, 2 000 Hz, 4 000 Hz y 8 000 Hz. Su volumen se regula desde lo inaudible hasta el límite superior propio del aparato, que en intensidades extremas puede</w:t>
      </w:r>
      <w:r w:rsidR="00DB32D9" w:rsidRPr="00A50B51">
        <w:rPr>
          <w:szCs w:val="24"/>
          <w:lang w:eastAsia="es-CR"/>
        </w:rPr>
        <w:t>,</w:t>
      </w:r>
      <w:r w:rsidRPr="00A50B51">
        <w:rPr>
          <w:szCs w:val="24"/>
          <w:lang w:eastAsia="es-CR"/>
        </w:rPr>
        <w:t xml:space="preserve"> incluso</w:t>
      </w:r>
      <w:r w:rsidR="00DB32D9" w:rsidRPr="00A50B51">
        <w:rPr>
          <w:szCs w:val="24"/>
          <w:lang w:eastAsia="es-CR"/>
        </w:rPr>
        <w:t>,</w:t>
      </w:r>
      <w:r w:rsidRPr="00A50B51">
        <w:rPr>
          <w:szCs w:val="24"/>
          <w:lang w:eastAsia="es-CR"/>
        </w:rPr>
        <w:t xml:space="preserve"> provocar molestia y dolor acústico</w:t>
      </w:r>
      <w:r w:rsidR="00DB32D9" w:rsidRPr="00A50B51">
        <w:rPr>
          <w:szCs w:val="24"/>
          <w:lang w:eastAsia="es-CR"/>
        </w:rPr>
        <w:t xml:space="preserve"> </w:t>
      </w:r>
      <w:sdt>
        <w:sdtPr>
          <w:rPr>
            <w:szCs w:val="24"/>
            <w:lang w:eastAsia="es-CR"/>
          </w:rPr>
          <w:id w:val="-319734816"/>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20662A" w:rsidRPr="0020662A">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tabs>
          <w:tab w:val="left" w:pos="720"/>
        </w:tabs>
        <w:autoSpaceDE w:val="0"/>
        <w:autoSpaceDN w:val="0"/>
        <w:adjustRightInd w:val="0"/>
        <w:spacing w:line="240" w:lineRule="auto"/>
        <w:ind w:left="142" w:right="18" w:firstLine="30"/>
        <w:rPr>
          <w:b/>
          <w:color w:val="000000"/>
          <w:szCs w:val="24"/>
          <w:u w:val="single"/>
          <w:lang w:eastAsia="es-CR"/>
        </w:rPr>
      </w:pPr>
    </w:p>
    <w:p w:rsidR="00AD0B2F" w:rsidRPr="00A50B51" w:rsidRDefault="00AD0B2F" w:rsidP="008E0A96">
      <w:pPr>
        <w:pStyle w:val="13"/>
        <w:rPr>
          <w:rFonts w:cs="Times New Roman"/>
          <w:szCs w:val="24"/>
        </w:rPr>
      </w:pPr>
      <w:bookmarkStart w:id="250" w:name="_Toc335825863"/>
      <w:bookmarkStart w:id="251" w:name="_Toc347565970"/>
      <w:bookmarkStart w:id="252" w:name="_Toc399686723"/>
      <w:r w:rsidRPr="00A50B51">
        <w:rPr>
          <w:rFonts w:cs="Times New Roman"/>
          <w:szCs w:val="24"/>
        </w:rPr>
        <w:t>Audiograma o test auditivo</w:t>
      </w:r>
      <w:bookmarkEnd w:id="250"/>
      <w:bookmarkEnd w:id="251"/>
      <w:bookmarkEnd w:id="252"/>
    </w:p>
    <w:p w:rsidR="00AD0B2F" w:rsidRPr="00A50B51" w:rsidRDefault="00F00230" w:rsidP="008E0A96">
      <w:pPr>
        <w:ind w:firstLine="708"/>
        <w:rPr>
          <w:szCs w:val="24"/>
          <w:lang w:eastAsia="es-CR"/>
        </w:rPr>
      </w:pPr>
      <w:r w:rsidRPr="00A50B51">
        <w:rPr>
          <w:szCs w:val="24"/>
          <w:lang w:eastAsia="es-CR"/>
        </w:rPr>
        <w:t xml:space="preserve">Es un gráfico de la prueba </w:t>
      </w:r>
      <w:r w:rsidR="00AD0B2F" w:rsidRPr="00A50B51">
        <w:rPr>
          <w:szCs w:val="24"/>
          <w:lang w:eastAsia="es-CR"/>
        </w:rPr>
        <w:t>de audición que representa los sonidos más suaves que una persona puede escuchar en diferentes tonos o frecuencias</w:t>
      </w:r>
      <w:r w:rsidR="0095411A" w:rsidRPr="00A50B51">
        <w:rPr>
          <w:szCs w:val="24"/>
          <w:lang w:eastAsia="es-CR"/>
        </w:rPr>
        <w:t xml:space="preserve"> </w:t>
      </w:r>
      <w:sdt>
        <w:sdtPr>
          <w:rPr>
            <w:szCs w:val="24"/>
            <w:lang w:eastAsia="es-CR"/>
          </w:rPr>
          <w:id w:val="721017399"/>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20662A" w:rsidRPr="0020662A">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 Un audiograma es establecido con las frecuencias en Hertz y emplea dB para brindar el nivel de audición (alto, leve, moderado).</w:t>
      </w:r>
    </w:p>
    <w:p w:rsidR="00AD0B2F" w:rsidRPr="00A50B51" w:rsidRDefault="00AD0B2F" w:rsidP="008E0A96">
      <w:pPr>
        <w:shd w:val="clear" w:color="auto" w:fill="FFFFFF"/>
        <w:spacing w:after="240" w:line="285" w:lineRule="atLeast"/>
        <w:jc w:val="center"/>
        <w:rPr>
          <w:rFonts w:eastAsiaTheme="minorHAnsi"/>
          <w:color w:val="000000"/>
          <w:szCs w:val="24"/>
          <w:lang w:eastAsia="en-US"/>
        </w:rPr>
      </w:pPr>
      <w:r w:rsidRPr="00A50B51">
        <w:rPr>
          <w:noProof/>
          <w:szCs w:val="24"/>
          <w:lang w:eastAsia="es-CR"/>
        </w:rPr>
        <w:drawing>
          <wp:inline distT="0" distB="0" distL="0" distR="0" wp14:anchorId="784407D2" wp14:editId="64ECFD32">
            <wp:extent cx="5811156" cy="2942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l="32198" t="44012" r="18507" b="11452"/>
                    <a:stretch>
                      <a:fillRect/>
                    </a:stretch>
                  </pic:blipFill>
                  <pic:spPr bwMode="auto">
                    <a:xfrm>
                      <a:off x="0" y="0"/>
                      <a:ext cx="5810183" cy="2942405"/>
                    </a:xfrm>
                    <a:prstGeom prst="rect">
                      <a:avLst/>
                    </a:prstGeom>
                    <a:noFill/>
                    <a:ln>
                      <a:noFill/>
                    </a:ln>
                  </pic:spPr>
                </pic:pic>
              </a:graphicData>
            </a:graphic>
          </wp:inline>
        </w:drawing>
      </w:r>
    </w:p>
    <w:p w:rsidR="00AD0B2F" w:rsidRPr="000D2721" w:rsidRDefault="00AD0B2F" w:rsidP="008E0A96">
      <w:pPr>
        <w:pStyle w:val="Caption"/>
        <w:rPr>
          <w:sz w:val="24"/>
          <w:szCs w:val="24"/>
        </w:rPr>
      </w:pPr>
      <w:bookmarkStart w:id="253" w:name="_Toc343369208"/>
      <w:bookmarkStart w:id="254" w:name="_Toc399607113"/>
      <w:r w:rsidRPr="000D2721">
        <w:rPr>
          <w:sz w:val="24"/>
          <w:szCs w:val="24"/>
        </w:rPr>
        <w:t>Ilustración</w:t>
      </w:r>
      <w:r w:rsidR="0095411A" w:rsidRPr="000D2721">
        <w:rPr>
          <w:sz w:val="24"/>
          <w:szCs w:val="24"/>
        </w:rPr>
        <w:t xml:space="preserve"> </w:t>
      </w:r>
      <w:r w:rsidR="004D1EA8" w:rsidRPr="00A50B51">
        <w:rPr>
          <w:sz w:val="24"/>
          <w:szCs w:val="24"/>
        </w:rPr>
        <w:fldChar w:fldCharType="begin"/>
      </w:r>
      <w:r w:rsidRPr="000D2721">
        <w:rPr>
          <w:sz w:val="24"/>
          <w:szCs w:val="24"/>
        </w:rPr>
        <w:instrText xml:space="preserve"> SEQ Ilustración \* ARABIC </w:instrText>
      </w:r>
      <w:r w:rsidR="004D1EA8" w:rsidRPr="00A50B51">
        <w:rPr>
          <w:sz w:val="24"/>
          <w:szCs w:val="24"/>
        </w:rPr>
        <w:fldChar w:fldCharType="separate"/>
      </w:r>
      <w:r w:rsidR="0020662A">
        <w:rPr>
          <w:noProof/>
          <w:sz w:val="24"/>
          <w:szCs w:val="24"/>
        </w:rPr>
        <w:t>5</w:t>
      </w:r>
      <w:r w:rsidR="004D1EA8" w:rsidRPr="00A50B51">
        <w:rPr>
          <w:noProof/>
          <w:sz w:val="24"/>
          <w:szCs w:val="24"/>
        </w:rPr>
        <w:fldChar w:fldCharType="end"/>
      </w:r>
      <w:r w:rsidRPr="000D2721">
        <w:rPr>
          <w:sz w:val="24"/>
          <w:szCs w:val="24"/>
        </w:rPr>
        <w:t xml:space="preserve"> – Audiograma</w:t>
      </w:r>
      <w:bookmarkEnd w:id="253"/>
      <w:bookmarkEnd w:id="254"/>
    </w:p>
    <w:p w:rsidR="00AD0B2F" w:rsidRPr="000D2721" w:rsidRDefault="00693CFA" w:rsidP="008E0A96">
      <w:pPr>
        <w:pStyle w:val="CaptionSource"/>
        <w:rPr>
          <w:sz w:val="24"/>
          <w:szCs w:val="24"/>
        </w:rPr>
      </w:pPr>
      <w:sdt>
        <w:sdtPr>
          <w:rPr>
            <w:sz w:val="24"/>
            <w:szCs w:val="24"/>
          </w:rPr>
          <w:id w:val="-1065493053"/>
          <w:citation/>
        </w:sdtPr>
        <w:sdtContent>
          <w:r w:rsidR="004D1EA8" w:rsidRPr="00A50B51">
            <w:rPr>
              <w:sz w:val="24"/>
              <w:szCs w:val="24"/>
            </w:rPr>
            <w:fldChar w:fldCharType="begin"/>
          </w:r>
          <w:r w:rsidR="00565B47" w:rsidRPr="000D2721">
            <w:rPr>
              <w:sz w:val="24"/>
              <w:szCs w:val="24"/>
            </w:rPr>
            <w:instrText xml:space="preserve">CITATION Boy \l 5130 </w:instrText>
          </w:r>
          <w:r w:rsidR="004D1EA8" w:rsidRPr="00A50B51">
            <w:rPr>
              <w:sz w:val="24"/>
              <w:szCs w:val="24"/>
            </w:rPr>
            <w:fldChar w:fldCharType="separate"/>
          </w:r>
          <w:r w:rsidR="0020662A" w:rsidRPr="0020662A">
            <w:rPr>
              <w:noProof/>
              <w:sz w:val="24"/>
              <w:szCs w:val="24"/>
            </w:rPr>
            <w:t>(http://www.audiciondelbebe.org/)</w:t>
          </w:r>
          <w:r w:rsidR="004D1EA8" w:rsidRPr="00A50B51">
            <w:rPr>
              <w:sz w:val="24"/>
              <w:szCs w:val="24"/>
            </w:rPr>
            <w:fldChar w:fldCharType="end"/>
          </w:r>
        </w:sdtContent>
      </w:sdt>
    </w:p>
    <w:p w:rsidR="00AD0B2F" w:rsidRPr="000D2721" w:rsidRDefault="00AD0B2F" w:rsidP="008E0A96">
      <w:pPr>
        <w:rPr>
          <w:szCs w:val="24"/>
        </w:rPr>
      </w:pPr>
    </w:p>
    <w:p w:rsidR="00AD0B2F" w:rsidRPr="00A50B51" w:rsidRDefault="00AD0B2F" w:rsidP="008E0A96">
      <w:pPr>
        <w:ind w:firstLine="708"/>
        <w:rPr>
          <w:szCs w:val="24"/>
          <w:lang w:eastAsia="es-CR"/>
        </w:rPr>
      </w:pPr>
      <w:r w:rsidRPr="00A50B51">
        <w:rPr>
          <w:szCs w:val="24"/>
          <w:lang w:eastAsia="es-CR"/>
        </w:rPr>
        <w:t xml:space="preserve">La aplicación </w:t>
      </w:r>
      <w:r w:rsidR="0095411A" w:rsidRPr="00A50B51">
        <w:rPr>
          <w:szCs w:val="24"/>
          <w:lang w:eastAsia="es-CR"/>
        </w:rPr>
        <w:t>por</w:t>
      </w:r>
      <w:r w:rsidRPr="00A50B51">
        <w:rPr>
          <w:szCs w:val="24"/>
          <w:lang w:eastAsia="es-CR"/>
        </w:rPr>
        <w:t xml:space="preserve"> desarrollar requiere de un profesional en audiometría</w:t>
      </w:r>
      <w:r w:rsidR="00F00230" w:rsidRPr="00A50B51">
        <w:rPr>
          <w:szCs w:val="24"/>
          <w:lang w:eastAsia="es-CR"/>
        </w:rPr>
        <w:t>,</w:t>
      </w:r>
      <w:r w:rsidRPr="00A50B51">
        <w:rPr>
          <w:szCs w:val="24"/>
          <w:lang w:eastAsia="es-CR"/>
        </w:rPr>
        <w:t xml:space="preserve"> ya que en conjunto </w:t>
      </w:r>
      <w:r w:rsidR="00F00230" w:rsidRPr="00A50B51">
        <w:rPr>
          <w:szCs w:val="24"/>
          <w:lang w:eastAsia="es-CR"/>
        </w:rPr>
        <w:t>con esta persona se desarrollará</w:t>
      </w:r>
      <w:r w:rsidR="0095411A" w:rsidRPr="00A50B51">
        <w:rPr>
          <w:szCs w:val="24"/>
          <w:lang w:eastAsia="es-CR"/>
        </w:rPr>
        <w:t xml:space="preserve"> </w:t>
      </w:r>
      <w:r w:rsidR="00F00230" w:rsidRPr="00A50B51">
        <w:rPr>
          <w:szCs w:val="24"/>
          <w:lang w:eastAsia="es-CR"/>
        </w:rPr>
        <w:t>una prueba</w:t>
      </w:r>
      <w:r w:rsidRPr="00A50B51">
        <w:rPr>
          <w:szCs w:val="24"/>
          <w:lang w:eastAsia="es-CR"/>
        </w:rPr>
        <w:t xml:space="preserve"> que busca ser un complemento a la función del audiómetro</w:t>
      </w:r>
      <w:r w:rsidR="00F00230" w:rsidRPr="00A50B51">
        <w:rPr>
          <w:szCs w:val="24"/>
          <w:lang w:eastAsia="es-CR"/>
        </w:rPr>
        <w:t>. Será un complemento</w:t>
      </w:r>
      <w:r w:rsidR="0095411A" w:rsidRPr="00A50B51">
        <w:rPr>
          <w:szCs w:val="24"/>
          <w:lang w:eastAsia="es-CR"/>
        </w:rPr>
        <w:t>,</w:t>
      </w:r>
      <w:r w:rsidR="00F00230" w:rsidRPr="00A50B51">
        <w:rPr>
          <w:szCs w:val="24"/>
          <w:lang w:eastAsia="es-CR"/>
        </w:rPr>
        <w:t xml:space="preserve"> porque l</w:t>
      </w:r>
      <w:r w:rsidRPr="00A50B51">
        <w:rPr>
          <w:szCs w:val="24"/>
          <w:lang w:eastAsia="es-CR"/>
        </w:rPr>
        <w:t>a</w:t>
      </w:r>
      <w:r w:rsidR="00F00230" w:rsidRPr="00A50B51">
        <w:rPr>
          <w:szCs w:val="24"/>
          <w:lang w:eastAsia="es-CR"/>
        </w:rPr>
        <w:t xml:space="preserve"> prueba </w:t>
      </w:r>
      <w:r w:rsidR="0095411A" w:rsidRPr="00A50B51">
        <w:rPr>
          <w:szCs w:val="24"/>
          <w:lang w:eastAsia="es-CR"/>
        </w:rPr>
        <w:t>por</w:t>
      </w:r>
      <w:r w:rsidRPr="00A50B51">
        <w:rPr>
          <w:szCs w:val="24"/>
          <w:lang w:eastAsia="es-CR"/>
        </w:rPr>
        <w:t xml:space="preserve"> desarrollar no puede re</w:t>
      </w:r>
      <w:r w:rsidR="0095411A" w:rsidRPr="00A50B51">
        <w:rPr>
          <w:szCs w:val="24"/>
          <w:lang w:eastAsia="es-CR"/>
        </w:rPr>
        <w:t>e</w:t>
      </w:r>
      <w:r w:rsidRPr="00A50B51">
        <w:rPr>
          <w:szCs w:val="24"/>
          <w:lang w:eastAsia="es-CR"/>
        </w:rPr>
        <w:t>mplazar la herramienta actual</w:t>
      </w:r>
      <w:r w:rsidR="00F00230" w:rsidRPr="00A50B51">
        <w:rPr>
          <w:szCs w:val="24"/>
          <w:lang w:eastAsia="es-CR"/>
        </w:rPr>
        <w:t>,</w:t>
      </w:r>
      <w:r w:rsidRPr="00A50B51">
        <w:rPr>
          <w:szCs w:val="24"/>
          <w:lang w:eastAsia="es-CR"/>
        </w:rPr>
        <w:t xml:space="preserve"> ya que esta contiene entre otras funciones las posibilidad</w:t>
      </w:r>
      <w:r w:rsidR="00F00230" w:rsidRPr="00A50B51">
        <w:rPr>
          <w:szCs w:val="24"/>
          <w:lang w:eastAsia="es-CR"/>
        </w:rPr>
        <w:t>es de emplear un vibrador óseo</w:t>
      </w:r>
      <w:r w:rsidR="0095411A" w:rsidRPr="00A50B51">
        <w:rPr>
          <w:szCs w:val="24"/>
          <w:lang w:eastAsia="es-CR"/>
        </w:rPr>
        <w:t>,</w:t>
      </w:r>
      <w:r w:rsidR="00F00230" w:rsidRPr="00A50B51">
        <w:rPr>
          <w:szCs w:val="24"/>
          <w:lang w:eastAsia="es-CR"/>
        </w:rPr>
        <w:t xml:space="preserve"> el</w:t>
      </w:r>
      <w:r w:rsidRPr="00A50B51">
        <w:rPr>
          <w:szCs w:val="24"/>
          <w:lang w:eastAsia="es-CR"/>
        </w:rPr>
        <w:t xml:space="preserve"> cual no est</w:t>
      </w:r>
      <w:r w:rsidR="0095411A" w:rsidRPr="00A50B51">
        <w:rPr>
          <w:szCs w:val="24"/>
          <w:lang w:eastAsia="es-CR"/>
        </w:rPr>
        <w:t>á</w:t>
      </w:r>
      <w:r w:rsidRPr="00A50B51">
        <w:rPr>
          <w:szCs w:val="24"/>
          <w:lang w:eastAsia="es-CR"/>
        </w:rPr>
        <w:t xml:space="preserve"> contemplado en la aplicación móvil </w:t>
      </w:r>
      <w:r w:rsidR="0095411A" w:rsidRPr="00A50B51">
        <w:rPr>
          <w:szCs w:val="24"/>
          <w:lang w:eastAsia="es-CR"/>
        </w:rPr>
        <w:t>por</w:t>
      </w:r>
      <w:r w:rsidRPr="00A50B51">
        <w:rPr>
          <w:szCs w:val="24"/>
          <w:lang w:eastAsia="es-CR"/>
        </w:rPr>
        <w:t xml:space="preserve"> desarrollar</w:t>
      </w:r>
      <w:r w:rsidR="0095411A" w:rsidRPr="00A50B51">
        <w:rPr>
          <w:szCs w:val="24"/>
          <w:lang w:eastAsia="es-CR"/>
        </w:rPr>
        <w:t>;</w:t>
      </w:r>
      <w:r w:rsidRPr="00A50B51">
        <w:rPr>
          <w:szCs w:val="24"/>
          <w:lang w:eastAsia="es-CR"/>
        </w:rPr>
        <w:t xml:space="preserve"> sin embargo, debe cumplir</w:t>
      </w:r>
      <w:r w:rsidR="0095411A" w:rsidRPr="00A50B51">
        <w:rPr>
          <w:szCs w:val="24"/>
          <w:lang w:eastAsia="es-CR"/>
        </w:rPr>
        <w:t>se</w:t>
      </w:r>
      <w:r w:rsidRPr="00A50B51">
        <w:rPr>
          <w:szCs w:val="24"/>
          <w:lang w:eastAsia="es-CR"/>
        </w:rPr>
        <w:t xml:space="preserve"> con funciones similares como la </w:t>
      </w:r>
      <w:r w:rsidRPr="00A50B51">
        <w:rPr>
          <w:szCs w:val="24"/>
          <w:lang w:eastAsia="es-CR"/>
        </w:rPr>
        <w:lastRenderedPageBreak/>
        <w:t>emisión de frecuencias e intensidades</w:t>
      </w:r>
      <w:r w:rsidR="0095411A" w:rsidRPr="00A50B51">
        <w:rPr>
          <w:szCs w:val="24"/>
          <w:lang w:eastAsia="es-CR"/>
        </w:rPr>
        <w:t>,</w:t>
      </w:r>
      <w:r w:rsidRPr="00A50B51">
        <w:rPr>
          <w:szCs w:val="24"/>
          <w:lang w:eastAsia="es-CR"/>
        </w:rPr>
        <w:t xml:space="preserve"> y que </w:t>
      </w:r>
      <w:r w:rsidR="0095411A" w:rsidRPr="00A50B51">
        <w:rPr>
          <w:szCs w:val="24"/>
          <w:lang w:eastAsia="es-CR"/>
        </w:rPr>
        <w:t>por medio</w:t>
      </w:r>
      <w:r w:rsidR="00F00230" w:rsidRPr="00A50B51">
        <w:rPr>
          <w:szCs w:val="24"/>
          <w:lang w:eastAsia="es-CR"/>
        </w:rPr>
        <w:t xml:space="preserve"> de auriculares irradiará</w:t>
      </w:r>
      <w:r w:rsidRPr="00A50B51">
        <w:rPr>
          <w:szCs w:val="24"/>
          <w:lang w:eastAsia="es-CR"/>
        </w:rPr>
        <w:t xml:space="preserve"> los tonos definidos por el profesional en conjunto con los desarrolladores. </w:t>
      </w:r>
    </w:p>
    <w:p w:rsidR="00AD0B2F" w:rsidRPr="00A50B51" w:rsidRDefault="00AD0B2F" w:rsidP="008E0A96">
      <w:pPr>
        <w:pStyle w:val="13"/>
        <w:rPr>
          <w:rFonts w:cs="Times New Roman"/>
          <w:szCs w:val="24"/>
        </w:rPr>
      </w:pPr>
      <w:bookmarkStart w:id="255" w:name="_Toc335825864"/>
      <w:bookmarkStart w:id="256" w:name="_Toc347565971"/>
      <w:bookmarkStart w:id="257" w:name="_Toc399686724"/>
      <w:r w:rsidRPr="00A50B51">
        <w:rPr>
          <w:rFonts w:cs="Times New Roman"/>
          <w:szCs w:val="24"/>
        </w:rPr>
        <w:t>Los auriculares</w:t>
      </w:r>
      <w:bookmarkEnd w:id="255"/>
      <w:bookmarkEnd w:id="256"/>
      <w:bookmarkEnd w:id="257"/>
    </w:p>
    <w:p w:rsidR="00AD0B2F" w:rsidRPr="00A50B51" w:rsidRDefault="00AD0B2F" w:rsidP="008E0A96">
      <w:pPr>
        <w:ind w:firstLine="708"/>
        <w:rPr>
          <w:szCs w:val="24"/>
          <w:lang w:eastAsia="es-CR"/>
        </w:rPr>
      </w:pPr>
      <w:r w:rsidRPr="00A50B51">
        <w:rPr>
          <w:szCs w:val="24"/>
          <w:lang w:eastAsia="es-CR"/>
        </w:rPr>
        <w:t xml:space="preserve">Son transductores que reciben una señal eléctrica de un tocador de medios de comunicación o el receptor y usan altavoces colocados en la proximidad cercana a los oídos para convertir la </w:t>
      </w:r>
      <w:r w:rsidR="00BA219E" w:rsidRPr="00A50B51">
        <w:rPr>
          <w:szCs w:val="24"/>
          <w:lang w:eastAsia="es-CR"/>
        </w:rPr>
        <w:t xml:space="preserve">señal en ondas sonoras audibles </w:t>
      </w:r>
      <w:sdt>
        <w:sdtPr>
          <w:rPr>
            <w:szCs w:val="24"/>
            <w:lang w:eastAsia="es-CR"/>
          </w:rPr>
          <w:id w:val="13581175"/>
          <w:citation/>
        </w:sdtPr>
        <w:sdtContent>
          <w:r w:rsidR="004D1EA8" w:rsidRPr="00A50B51">
            <w:rPr>
              <w:szCs w:val="24"/>
              <w:lang w:eastAsia="es-CR"/>
            </w:rPr>
            <w:fldChar w:fldCharType="begin"/>
          </w:r>
          <w:r w:rsidR="00DC1D80" w:rsidRPr="00A50B51">
            <w:rPr>
              <w:szCs w:val="24"/>
              <w:lang w:eastAsia="es-CR"/>
            </w:rPr>
            <w:instrText xml:space="preserve">CITATION Fun12 \l 5130 </w:instrText>
          </w:r>
          <w:r w:rsidR="004D1EA8" w:rsidRPr="00A50B51">
            <w:rPr>
              <w:szCs w:val="24"/>
              <w:lang w:eastAsia="es-CR"/>
            </w:rPr>
            <w:fldChar w:fldCharType="separate"/>
          </w:r>
          <w:r w:rsidR="0020662A" w:rsidRPr="0020662A">
            <w:rPr>
              <w:noProof/>
              <w:szCs w:val="24"/>
              <w:lang w:eastAsia="es-CR"/>
            </w:rPr>
            <w:t>(Fundación Wikimedia Inc, 2012)</w:t>
          </w:r>
          <w:r w:rsidR="004D1EA8" w:rsidRPr="00A50B51">
            <w:rPr>
              <w:szCs w:val="24"/>
              <w:lang w:eastAsia="es-CR"/>
            </w:rPr>
            <w:fldChar w:fldCharType="end"/>
          </w:r>
        </w:sdtContent>
      </w:sdt>
      <w:r w:rsidR="00BA219E" w:rsidRPr="00A50B51">
        <w:rPr>
          <w:szCs w:val="24"/>
          <w:lang w:eastAsia="es-CR"/>
        </w:rPr>
        <w:t>.</w:t>
      </w:r>
    </w:p>
    <w:p w:rsidR="00AD0B2F" w:rsidRPr="00A50B51" w:rsidRDefault="00AD0B2F" w:rsidP="008E0A96">
      <w:pPr>
        <w:shd w:val="clear" w:color="auto" w:fill="FFFFFF"/>
        <w:spacing w:after="75" w:line="270" w:lineRule="atLeast"/>
        <w:rPr>
          <w:color w:val="000000"/>
          <w:szCs w:val="24"/>
          <w:lang w:eastAsia="es-CR"/>
        </w:rPr>
      </w:pPr>
    </w:p>
    <w:p w:rsidR="00AD0B2F" w:rsidRPr="00A50B51" w:rsidRDefault="00AD0B2F" w:rsidP="008E0A96">
      <w:pPr>
        <w:pStyle w:val="13"/>
        <w:rPr>
          <w:rFonts w:cs="Times New Roman"/>
          <w:szCs w:val="24"/>
        </w:rPr>
      </w:pPr>
      <w:bookmarkStart w:id="258" w:name="_Toc335825865"/>
      <w:bookmarkStart w:id="259" w:name="_Toc347565972"/>
      <w:bookmarkStart w:id="260" w:name="_Toc399686725"/>
      <w:r w:rsidRPr="00A50B51">
        <w:rPr>
          <w:rFonts w:cs="Times New Roman"/>
          <w:szCs w:val="24"/>
        </w:rPr>
        <w:t>L</w:t>
      </w:r>
      <w:r w:rsidR="00F00230" w:rsidRPr="00A50B51">
        <w:rPr>
          <w:rFonts w:cs="Times New Roman"/>
          <w:szCs w:val="24"/>
        </w:rPr>
        <w:t>a</w:t>
      </w:r>
      <w:r w:rsidRPr="00A50B51">
        <w:rPr>
          <w:rFonts w:cs="Times New Roman"/>
          <w:szCs w:val="24"/>
        </w:rPr>
        <w:t xml:space="preserve">s </w:t>
      </w:r>
      <w:r w:rsidR="00F00230" w:rsidRPr="00A50B51">
        <w:rPr>
          <w:rFonts w:cs="Times New Roman"/>
          <w:szCs w:val="24"/>
        </w:rPr>
        <w:t>g</w:t>
      </w:r>
      <w:r w:rsidRPr="00A50B51">
        <w:rPr>
          <w:rFonts w:cs="Times New Roman"/>
          <w:szCs w:val="24"/>
        </w:rPr>
        <w:t>eneralidades de audífonos</w:t>
      </w:r>
      <w:bookmarkEnd w:id="258"/>
      <w:bookmarkEnd w:id="259"/>
      <w:bookmarkEnd w:id="260"/>
    </w:p>
    <w:p w:rsidR="00AD0B2F" w:rsidRPr="00A50B51" w:rsidRDefault="00AD0B2F" w:rsidP="008E0A96">
      <w:pPr>
        <w:ind w:firstLine="708"/>
        <w:rPr>
          <w:szCs w:val="24"/>
          <w:lang w:eastAsia="es-CR"/>
        </w:rPr>
      </w:pPr>
      <w:r w:rsidRPr="00A50B51">
        <w:rPr>
          <w:szCs w:val="24"/>
          <w:lang w:eastAsia="es-CR"/>
        </w:rPr>
        <w:t>El primer aspecto que hay que tener en cuenta por encima de cualquier otro a la hora de adquirir unos auriculares es la</w:t>
      </w:r>
      <w:r w:rsidR="0095411A" w:rsidRPr="00A50B51">
        <w:rPr>
          <w:szCs w:val="24"/>
          <w:lang w:eastAsia="es-CR"/>
        </w:rPr>
        <w:t xml:space="preserve"> </w:t>
      </w:r>
      <w:r w:rsidRPr="00A50B51">
        <w:rPr>
          <w:bCs/>
          <w:szCs w:val="24"/>
          <w:lang w:eastAsia="es-CR"/>
        </w:rPr>
        <w:t>comodidad</w:t>
      </w:r>
      <w:r w:rsidR="0095411A" w:rsidRPr="00A50B51">
        <w:rPr>
          <w:bCs/>
          <w:szCs w:val="24"/>
          <w:lang w:eastAsia="es-CR"/>
        </w:rPr>
        <w:t xml:space="preserve"> </w:t>
      </w:r>
      <w:r w:rsidRPr="00A50B51">
        <w:rPr>
          <w:szCs w:val="24"/>
          <w:lang w:eastAsia="es-CR"/>
        </w:rPr>
        <w:t>por corto que sea el tiempo que los vamos a utilizar. Por desgracia, en la mayoría de las tiendas no tienen modelos fuera de sus cajas, lo que impide que p</w:t>
      </w:r>
      <w:r w:rsidR="0095411A" w:rsidRPr="00A50B51">
        <w:rPr>
          <w:szCs w:val="24"/>
          <w:lang w:eastAsia="es-CR"/>
        </w:rPr>
        <w:t>ueda</w:t>
      </w:r>
      <w:r w:rsidRPr="00A50B51">
        <w:rPr>
          <w:szCs w:val="24"/>
          <w:lang w:eastAsia="es-CR"/>
        </w:rPr>
        <w:t xml:space="preserve"> realizar una prueb</w:t>
      </w:r>
      <w:r w:rsidR="00F00230" w:rsidRPr="00A50B51">
        <w:rPr>
          <w:szCs w:val="24"/>
          <w:lang w:eastAsia="es-CR"/>
        </w:rPr>
        <w:t xml:space="preserve">a, no de la calidad del sonido, que también es muy importante, sino tan solo de las </w:t>
      </w:r>
      <w:r w:rsidRPr="00A50B51">
        <w:rPr>
          <w:bCs/>
          <w:szCs w:val="24"/>
          <w:lang w:eastAsia="es-CR"/>
        </w:rPr>
        <w:t>sensaciones</w:t>
      </w:r>
      <w:r w:rsidR="0095411A" w:rsidRPr="00A50B51">
        <w:rPr>
          <w:bCs/>
          <w:szCs w:val="24"/>
          <w:lang w:eastAsia="es-CR"/>
        </w:rPr>
        <w:t xml:space="preserve"> </w:t>
      </w:r>
      <w:r w:rsidRPr="00A50B51">
        <w:rPr>
          <w:szCs w:val="24"/>
          <w:lang w:eastAsia="es-CR"/>
        </w:rPr>
        <w:t>que nos proporcionan</w:t>
      </w:r>
      <w:r w:rsidR="00F00230" w:rsidRPr="00A50B51">
        <w:rPr>
          <w:szCs w:val="24"/>
          <w:lang w:eastAsia="es-CR"/>
        </w:rPr>
        <w:t xml:space="preserve">. Los que llevan </w:t>
      </w:r>
      <w:r w:rsidRPr="00A50B51">
        <w:rPr>
          <w:bCs/>
          <w:szCs w:val="24"/>
          <w:lang w:eastAsia="es-CR"/>
        </w:rPr>
        <w:t>diadema o banda suelen ser los más cómodos</w:t>
      </w:r>
      <w:r w:rsidR="00F00230" w:rsidRPr="00A50B51">
        <w:rPr>
          <w:szCs w:val="24"/>
          <w:lang w:eastAsia="es-CR"/>
        </w:rPr>
        <w:t xml:space="preserve">, pero también son los más </w:t>
      </w:r>
      <w:r w:rsidRPr="00A50B51">
        <w:rPr>
          <w:bCs/>
          <w:szCs w:val="24"/>
          <w:lang w:eastAsia="es-CR"/>
        </w:rPr>
        <w:t>voluminosos</w:t>
      </w:r>
      <w:r w:rsidR="0095411A" w:rsidRPr="00A50B51">
        <w:rPr>
          <w:bCs/>
          <w:szCs w:val="24"/>
          <w:lang w:eastAsia="es-CR"/>
        </w:rPr>
        <w:t xml:space="preserve"> </w:t>
      </w:r>
      <w:sdt>
        <w:sdtPr>
          <w:rPr>
            <w:b/>
            <w:bCs/>
            <w:szCs w:val="24"/>
            <w:lang w:eastAsia="es-CR"/>
          </w:rPr>
          <w:id w:val="-953864794"/>
          <w:citation/>
        </w:sdtPr>
        <w:sdtContent>
          <w:r w:rsidR="004D1EA8" w:rsidRPr="00A50B51">
            <w:rPr>
              <w:b/>
              <w:bCs/>
              <w:szCs w:val="24"/>
              <w:lang w:eastAsia="es-CR"/>
            </w:rPr>
            <w:fldChar w:fldCharType="begin"/>
          </w:r>
          <w:r w:rsidR="00DC44E8" w:rsidRPr="00A50B51">
            <w:rPr>
              <w:b/>
              <w:bCs/>
              <w:szCs w:val="24"/>
              <w:lang w:eastAsia="es-CR"/>
            </w:rPr>
            <w:instrText xml:space="preserve"> CITATION PCA11 \l 5130 </w:instrText>
          </w:r>
          <w:r w:rsidR="004D1EA8" w:rsidRPr="00A50B51">
            <w:rPr>
              <w:b/>
              <w:bCs/>
              <w:szCs w:val="24"/>
              <w:lang w:eastAsia="es-CR"/>
            </w:rPr>
            <w:fldChar w:fldCharType="separate"/>
          </w:r>
          <w:r w:rsidR="0020662A" w:rsidRPr="0020662A">
            <w:rPr>
              <w:noProof/>
              <w:szCs w:val="24"/>
              <w:lang w:eastAsia="es-CR"/>
            </w:rPr>
            <w:t>(PC Actual, 2011)</w:t>
          </w:r>
          <w:r w:rsidR="004D1EA8" w:rsidRPr="00A50B51">
            <w:rPr>
              <w:b/>
              <w:bCs/>
              <w:szCs w:val="24"/>
              <w:lang w:eastAsia="es-CR"/>
            </w:rPr>
            <w:fldChar w:fldCharType="end"/>
          </w:r>
        </w:sdtContent>
      </w:sdt>
      <w:r w:rsidR="00DC44E8" w:rsidRPr="00A50B51">
        <w:rPr>
          <w:b/>
          <w:bCs/>
          <w:szCs w:val="24"/>
          <w:lang w:eastAsia="es-CR"/>
        </w:rPr>
        <w:t>.</w:t>
      </w:r>
    </w:p>
    <w:p w:rsidR="00AD0B2F" w:rsidRPr="00A50B51" w:rsidRDefault="00AD0B2F" w:rsidP="008E0A96">
      <w:pPr>
        <w:pStyle w:val="13"/>
        <w:numPr>
          <w:ilvl w:val="3"/>
          <w:numId w:val="5"/>
        </w:numPr>
        <w:rPr>
          <w:rFonts w:eastAsia="Calibri" w:cs="Times New Roman"/>
          <w:szCs w:val="24"/>
          <w:lang w:eastAsia="es-CR"/>
        </w:rPr>
      </w:pPr>
      <w:bookmarkStart w:id="261" w:name="_Toc335825866"/>
      <w:bookmarkStart w:id="262" w:name="_Toc347565973"/>
      <w:bookmarkStart w:id="263" w:name="_Toc399686726"/>
      <w:r w:rsidRPr="00A50B51">
        <w:rPr>
          <w:rFonts w:cs="Times New Roman"/>
          <w:szCs w:val="24"/>
        </w:rPr>
        <w:t>Diseños</w:t>
      </w:r>
      <w:bookmarkEnd w:id="261"/>
      <w:bookmarkEnd w:id="262"/>
      <w:bookmarkEnd w:id="263"/>
    </w:p>
    <w:p w:rsidR="00AD0B2F" w:rsidRPr="00A50B51" w:rsidRDefault="00AD0B2F" w:rsidP="008E0A96">
      <w:pPr>
        <w:ind w:firstLine="708"/>
        <w:rPr>
          <w:szCs w:val="24"/>
          <w:lang w:eastAsia="es-CR"/>
        </w:rPr>
      </w:pPr>
      <w:r w:rsidRPr="00A50B51">
        <w:rPr>
          <w:szCs w:val="24"/>
          <w:lang w:eastAsia="es-CR"/>
        </w:rPr>
        <w:t>El aspecto de los auricular</w:t>
      </w:r>
      <w:r w:rsidR="00F00230" w:rsidRPr="00A50B51">
        <w:rPr>
          <w:szCs w:val="24"/>
          <w:lang w:eastAsia="es-CR"/>
        </w:rPr>
        <w:t>es es realmente variado, aunque básicamente</w:t>
      </w:r>
      <w:r w:rsidRPr="00A50B51">
        <w:rPr>
          <w:szCs w:val="24"/>
          <w:lang w:eastAsia="es-CR"/>
        </w:rPr>
        <w:t xml:space="preserve"> está condicionado por el tipo de sujeción implementado y el propio diseñ</w:t>
      </w:r>
      <w:r w:rsidR="00F00230" w:rsidRPr="00A50B51">
        <w:rPr>
          <w:szCs w:val="24"/>
          <w:lang w:eastAsia="es-CR"/>
        </w:rPr>
        <w:t xml:space="preserve">o del auricular. Los modelos de </w:t>
      </w:r>
      <w:r w:rsidRPr="00A50B51">
        <w:rPr>
          <w:b/>
          <w:bCs/>
          <w:szCs w:val="24"/>
          <w:lang w:eastAsia="es-CR"/>
        </w:rPr>
        <w:t>diadema</w:t>
      </w:r>
      <w:r w:rsidR="0095411A" w:rsidRPr="00A50B51">
        <w:rPr>
          <w:b/>
          <w:bCs/>
          <w:szCs w:val="24"/>
          <w:lang w:eastAsia="es-CR"/>
        </w:rPr>
        <w:t xml:space="preserve"> </w:t>
      </w:r>
      <w:r w:rsidRPr="00A50B51">
        <w:rPr>
          <w:szCs w:val="24"/>
          <w:lang w:eastAsia="es-CR"/>
        </w:rPr>
        <w:t>pasan un arco (de piel, metálico, plástico u otros materiales) por encima de la cabeza</w:t>
      </w:r>
      <w:r w:rsidR="00F00230" w:rsidRPr="00A50B51">
        <w:rPr>
          <w:szCs w:val="24"/>
          <w:lang w:eastAsia="es-CR"/>
        </w:rPr>
        <w:t>,</w:t>
      </w:r>
      <w:r w:rsidRPr="00A50B51">
        <w:rPr>
          <w:szCs w:val="24"/>
          <w:lang w:eastAsia="es-CR"/>
        </w:rPr>
        <w:t xml:space="preserve"> o bien</w:t>
      </w:r>
      <w:r w:rsidR="0095411A" w:rsidRPr="00A50B51">
        <w:rPr>
          <w:szCs w:val="24"/>
          <w:lang w:eastAsia="es-CR"/>
        </w:rPr>
        <w:t>,</w:t>
      </w:r>
      <w:r w:rsidRPr="00A50B51">
        <w:rPr>
          <w:szCs w:val="24"/>
          <w:lang w:eastAsia="es-CR"/>
        </w:rPr>
        <w:t xml:space="preserve"> se agarran por la parte posterior de la mi</w:t>
      </w:r>
      <w:r w:rsidR="00F00230" w:rsidRPr="00A50B51">
        <w:rPr>
          <w:szCs w:val="24"/>
          <w:lang w:eastAsia="es-CR"/>
        </w:rPr>
        <w:t xml:space="preserve">sma (más modernos) y pueden ser </w:t>
      </w:r>
      <w:proofErr w:type="spellStart"/>
      <w:r w:rsidRPr="00A50B51">
        <w:rPr>
          <w:bCs/>
          <w:szCs w:val="24"/>
          <w:lang w:eastAsia="es-CR"/>
        </w:rPr>
        <w:t>circumaurales</w:t>
      </w:r>
      <w:proofErr w:type="spellEnd"/>
      <w:r w:rsidR="0095411A" w:rsidRPr="00A50B51">
        <w:rPr>
          <w:bCs/>
          <w:szCs w:val="24"/>
          <w:lang w:eastAsia="es-CR"/>
        </w:rPr>
        <w:t xml:space="preserve"> </w:t>
      </w:r>
      <w:r w:rsidRPr="00A50B51">
        <w:rPr>
          <w:szCs w:val="24"/>
          <w:lang w:eastAsia="es-CR"/>
        </w:rPr>
        <w:t>(cubren totalmente la oreja con la almohadilla</w:t>
      </w:r>
      <w:r w:rsidR="0095411A" w:rsidRPr="00A50B51">
        <w:rPr>
          <w:szCs w:val="24"/>
          <w:lang w:eastAsia="es-CR"/>
        </w:rPr>
        <w:t>, lo que</w:t>
      </w:r>
      <w:r w:rsidRPr="00A50B51">
        <w:rPr>
          <w:szCs w:val="24"/>
          <w:lang w:eastAsia="es-CR"/>
        </w:rPr>
        <w:t xml:space="preserve"> provoca un ma</w:t>
      </w:r>
      <w:r w:rsidR="00F00230" w:rsidRPr="00A50B51">
        <w:rPr>
          <w:szCs w:val="24"/>
          <w:lang w:eastAsia="es-CR"/>
        </w:rPr>
        <w:t xml:space="preserve">yor aislamiento del exterior) o </w:t>
      </w:r>
      <w:r w:rsidRPr="00A50B51">
        <w:rPr>
          <w:bCs/>
          <w:szCs w:val="24"/>
          <w:lang w:eastAsia="es-CR"/>
        </w:rPr>
        <w:t>supra-aurales</w:t>
      </w:r>
      <w:r w:rsidR="0095411A" w:rsidRPr="00A50B51">
        <w:rPr>
          <w:bCs/>
          <w:szCs w:val="24"/>
          <w:lang w:eastAsia="es-CR"/>
        </w:rPr>
        <w:t xml:space="preserve"> </w:t>
      </w:r>
      <w:r w:rsidRPr="00A50B51">
        <w:rPr>
          <w:szCs w:val="24"/>
          <w:lang w:eastAsia="es-CR"/>
        </w:rPr>
        <w:t xml:space="preserve">(la almohadilla se apoya en la oreja sin cubrirla del todo). Mientras, </w:t>
      </w:r>
      <w:r w:rsidR="0095411A" w:rsidRPr="00A50B51">
        <w:rPr>
          <w:szCs w:val="24"/>
          <w:lang w:eastAsia="es-CR"/>
        </w:rPr>
        <w:t>se tienen</w:t>
      </w:r>
      <w:r w:rsidRPr="00A50B51">
        <w:rPr>
          <w:szCs w:val="24"/>
          <w:lang w:eastAsia="es-CR"/>
        </w:rPr>
        <w:t xml:space="preserve"> los que se circunscriben al pabellón auditivo, ya sean los </w:t>
      </w:r>
      <w:r w:rsidR="00F00230" w:rsidRPr="00A50B51">
        <w:rPr>
          <w:szCs w:val="24"/>
          <w:lang w:eastAsia="es-CR"/>
        </w:rPr>
        <w:t xml:space="preserve">denominados </w:t>
      </w:r>
      <w:r w:rsidRPr="00A50B51">
        <w:rPr>
          <w:bCs/>
          <w:szCs w:val="24"/>
          <w:lang w:eastAsia="es-CR"/>
        </w:rPr>
        <w:t>intrauriculares</w:t>
      </w:r>
      <w:r w:rsidR="0095411A" w:rsidRPr="00A50B51">
        <w:rPr>
          <w:bCs/>
          <w:szCs w:val="24"/>
          <w:lang w:eastAsia="es-CR"/>
        </w:rPr>
        <w:t xml:space="preserve"> </w:t>
      </w:r>
      <w:r w:rsidRPr="00A50B51">
        <w:rPr>
          <w:szCs w:val="24"/>
          <w:lang w:eastAsia="es-CR"/>
        </w:rPr>
        <w:t>(</w:t>
      </w:r>
      <w:r w:rsidRPr="00A50B51">
        <w:rPr>
          <w:i/>
          <w:szCs w:val="24"/>
          <w:lang w:eastAsia="es-CR"/>
        </w:rPr>
        <w:t>in-</w:t>
      </w:r>
      <w:proofErr w:type="spellStart"/>
      <w:r w:rsidRPr="00A50B51">
        <w:rPr>
          <w:i/>
          <w:szCs w:val="24"/>
          <w:lang w:eastAsia="es-CR"/>
        </w:rPr>
        <w:t>ear</w:t>
      </w:r>
      <w:proofErr w:type="spellEnd"/>
      <w:r w:rsidR="0095411A" w:rsidRPr="00A50B51">
        <w:rPr>
          <w:i/>
          <w:szCs w:val="24"/>
          <w:lang w:eastAsia="es-CR"/>
        </w:rPr>
        <w:t>,</w:t>
      </w:r>
      <w:r w:rsidRPr="00A50B51">
        <w:rPr>
          <w:szCs w:val="24"/>
          <w:lang w:eastAsia="es-CR"/>
        </w:rPr>
        <w:t xml:space="preserve"> en inglés) de tamaño muy reducido y que van c</w:t>
      </w:r>
      <w:r w:rsidR="00F00230" w:rsidRPr="00A50B51">
        <w:rPr>
          <w:szCs w:val="24"/>
          <w:lang w:eastAsia="es-CR"/>
        </w:rPr>
        <w:t>olocados dentro del propio oído</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 xml:space="preserve">En cuanto al diseño, puede </w:t>
      </w:r>
      <w:r w:rsidR="00F00230" w:rsidRPr="00A50B51">
        <w:rPr>
          <w:szCs w:val="24"/>
          <w:lang w:eastAsia="es-CR"/>
        </w:rPr>
        <w:t>diferenciar</w:t>
      </w:r>
      <w:r w:rsidR="0095411A" w:rsidRPr="00A50B51">
        <w:rPr>
          <w:szCs w:val="24"/>
          <w:lang w:eastAsia="es-CR"/>
        </w:rPr>
        <w:t>se</w:t>
      </w:r>
      <w:r w:rsidR="00F00230" w:rsidRPr="00A50B51">
        <w:rPr>
          <w:szCs w:val="24"/>
          <w:lang w:eastAsia="es-CR"/>
        </w:rPr>
        <w:t xml:space="preserve"> entre los de </w:t>
      </w:r>
      <w:r w:rsidRPr="00A50B51">
        <w:rPr>
          <w:bCs/>
          <w:szCs w:val="24"/>
          <w:lang w:eastAsia="es-CR"/>
        </w:rPr>
        <w:t>estructura abierta</w:t>
      </w:r>
      <w:r w:rsidR="0095411A" w:rsidRPr="00A50B51">
        <w:rPr>
          <w:bCs/>
          <w:szCs w:val="24"/>
          <w:lang w:eastAsia="es-CR"/>
        </w:rPr>
        <w:t xml:space="preserve"> </w:t>
      </w:r>
      <w:r w:rsidRPr="00A50B51">
        <w:rPr>
          <w:szCs w:val="24"/>
          <w:lang w:eastAsia="es-CR"/>
        </w:rPr>
        <w:t>(dejan circular el aire entre el casco y la oreja, consiguiendo mejor calidad de audio</w:t>
      </w:r>
      <w:r w:rsidR="0095411A" w:rsidRPr="00A50B51">
        <w:rPr>
          <w:szCs w:val="24"/>
          <w:lang w:eastAsia="es-CR"/>
        </w:rPr>
        <w:t>,</w:t>
      </w:r>
      <w:r w:rsidRPr="00A50B51">
        <w:rPr>
          <w:szCs w:val="24"/>
          <w:lang w:eastAsia="es-CR"/>
        </w:rPr>
        <w:t xml:space="preserve"> pero permitiendo “fugas” de sonido d</w:t>
      </w:r>
      <w:r w:rsidR="00F00230" w:rsidRPr="00A50B51">
        <w:rPr>
          <w:szCs w:val="24"/>
          <w:lang w:eastAsia="es-CR"/>
        </w:rPr>
        <w:t xml:space="preserve">esde y hacia el exterior) y los </w:t>
      </w:r>
      <w:r w:rsidRPr="00A50B51">
        <w:rPr>
          <w:bCs/>
          <w:szCs w:val="24"/>
          <w:lang w:eastAsia="es-CR"/>
        </w:rPr>
        <w:t>cerrados</w:t>
      </w:r>
      <w:r w:rsidR="0095411A" w:rsidRPr="00A50B51">
        <w:rPr>
          <w:bCs/>
          <w:szCs w:val="24"/>
          <w:lang w:eastAsia="es-CR"/>
        </w:rPr>
        <w:t xml:space="preserve"> </w:t>
      </w:r>
      <w:sdt>
        <w:sdtPr>
          <w:rPr>
            <w:szCs w:val="24"/>
            <w:lang w:eastAsia="es-CR"/>
          </w:rPr>
          <w:id w:val="554519848"/>
          <w:citation/>
        </w:sdtPr>
        <w:sdtContent>
          <w:r w:rsidR="004D1EA8" w:rsidRPr="00A50B51">
            <w:rPr>
              <w:szCs w:val="24"/>
              <w:lang w:eastAsia="es-CR"/>
            </w:rPr>
            <w:fldChar w:fldCharType="begin"/>
          </w:r>
          <w:r w:rsidR="00DC44E8" w:rsidRPr="00A50B51">
            <w:rPr>
              <w:szCs w:val="24"/>
              <w:lang w:eastAsia="es-CR"/>
            </w:rPr>
            <w:instrText xml:space="preserve"> CITATION PCA11 \l 5130 </w:instrText>
          </w:r>
          <w:r w:rsidR="004D1EA8" w:rsidRPr="00A50B51">
            <w:rPr>
              <w:szCs w:val="24"/>
              <w:lang w:eastAsia="es-CR"/>
            </w:rPr>
            <w:fldChar w:fldCharType="separate"/>
          </w:r>
          <w:r w:rsidR="0020662A" w:rsidRPr="0020662A">
            <w:rPr>
              <w:noProof/>
              <w:szCs w:val="24"/>
              <w:lang w:eastAsia="es-CR"/>
            </w:rPr>
            <w:t>(PC Actual, 2011)</w:t>
          </w:r>
          <w:r w:rsidR="004D1EA8" w:rsidRPr="00A50B51">
            <w:rPr>
              <w:szCs w:val="24"/>
              <w:lang w:eastAsia="es-CR"/>
            </w:rPr>
            <w:fldChar w:fldCharType="end"/>
          </w:r>
        </w:sdtContent>
      </w:sdt>
      <w:r w:rsidR="00DC44E8" w:rsidRPr="00A50B51">
        <w:rPr>
          <w:szCs w:val="24"/>
          <w:lang w:eastAsia="es-CR"/>
        </w:rPr>
        <w:t>.</w:t>
      </w:r>
    </w:p>
    <w:p w:rsidR="00AD0B2F" w:rsidRPr="00A50B51" w:rsidRDefault="00AD0B2F" w:rsidP="008E0A96">
      <w:pPr>
        <w:pStyle w:val="13"/>
        <w:numPr>
          <w:ilvl w:val="3"/>
          <w:numId w:val="5"/>
        </w:numPr>
        <w:rPr>
          <w:rFonts w:cs="Times New Roman"/>
          <w:szCs w:val="24"/>
        </w:rPr>
      </w:pPr>
      <w:bookmarkStart w:id="264" w:name="_Toc335825867"/>
      <w:bookmarkStart w:id="265" w:name="_Toc347565974"/>
      <w:bookmarkStart w:id="266" w:name="_Ref384149258"/>
      <w:bookmarkStart w:id="267" w:name="_Toc399686727"/>
      <w:r w:rsidRPr="00A50B51">
        <w:rPr>
          <w:rFonts w:cs="Times New Roman"/>
          <w:szCs w:val="24"/>
        </w:rPr>
        <w:lastRenderedPageBreak/>
        <w:t>Características técnicas</w:t>
      </w:r>
      <w:bookmarkEnd w:id="264"/>
      <w:bookmarkEnd w:id="265"/>
      <w:bookmarkEnd w:id="266"/>
      <w:bookmarkEnd w:id="267"/>
    </w:p>
    <w:p w:rsidR="00AD0B2F" w:rsidRPr="00A50B51" w:rsidRDefault="00AD0B2F" w:rsidP="008E0A96">
      <w:pPr>
        <w:ind w:firstLine="708"/>
        <w:rPr>
          <w:b/>
          <w:bCs/>
          <w:i/>
          <w:iCs/>
          <w:szCs w:val="24"/>
          <w:lang w:eastAsia="es-CR"/>
        </w:rPr>
      </w:pPr>
      <w:r w:rsidRPr="00A50B51">
        <w:rPr>
          <w:szCs w:val="24"/>
          <w:lang w:eastAsia="es-CR"/>
        </w:rPr>
        <w:t xml:space="preserve">La </w:t>
      </w:r>
      <w:r w:rsidRPr="00A50B51">
        <w:rPr>
          <w:b/>
          <w:bCs/>
          <w:szCs w:val="24"/>
          <w:lang w:eastAsia="es-CR"/>
        </w:rPr>
        <w:t>respuesta de frecuencia</w:t>
      </w:r>
      <w:r w:rsidR="00F00230" w:rsidRPr="00A50B51">
        <w:rPr>
          <w:b/>
          <w:bCs/>
          <w:szCs w:val="24"/>
          <w:lang w:eastAsia="es-CR"/>
        </w:rPr>
        <w:t xml:space="preserve">, </w:t>
      </w:r>
      <w:r w:rsidRPr="00A50B51">
        <w:rPr>
          <w:szCs w:val="24"/>
          <w:lang w:eastAsia="es-CR"/>
        </w:rPr>
        <w:t>medida en hercios (número de vibraciones por segundo), que representa el rango de sonidos que el auricular es capaz de reproducir. El oído hum</w:t>
      </w:r>
      <w:r w:rsidR="00F00230" w:rsidRPr="00A50B51">
        <w:rPr>
          <w:szCs w:val="24"/>
          <w:lang w:eastAsia="es-CR"/>
        </w:rPr>
        <w:t xml:space="preserve">ano medio capta sonidos que van </w:t>
      </w:r>
      <w:r w:rsidRPr="00A50B51">
        <w:rPr>
          <w:bCs/>
          <w:szCs w:val="24"/>
          <w:lang w:eastAsia="es-CR"/>
        </w:rPr>
        <w:t>desde los 20 Hz hasta los 20 KHz</w:t>
      </w:r>
      <w:r w:rsidRPr="00A50B51">
        <w:rPr>
          <w:szCs w:val="24"/>
          <w:lang w:eastAsia="es-CR"/>
        </w:rPr>
        <w:t>, de modo que con asegurar</w:t>
      </w:r>
      <w:r w:rsidR="0095411A" w:rsidRPr="00A50B51">
        <w:rPr>
          <w:szCs w:val="24"/>
          <w:lang w:eastAsia="es-CR"/>
        </w:rPr>
        <w:t>se</w:t>
      </w:r>
      <w:r w:rsidRPr="00A50B51">
        <w:rPr>
          <w:szCs w:val="24"/>
          <w:lang w:eastAsia="es-CR"/>
        </w:rPr>
        <w:t xml:space="preserve">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w:t>
      </w:r>
      <w:r w:rsidR="0095411A" w:rsidRPr="00A50B51">
        <w:rPr>
          <w:szCs w:val="24"/>
          <w:lang w:eastAsia="es-CR"/>
        </w:rPr>
        <w:t>,</w:t>
      </w:r>
      <w:r w:rsidRPr="00A50B51">
        <w:rPr>
          <w:szCs w:val="24"/>
          <w:lang w:eastAsia="es-CR"/>
        </w:rPr>
        <w:t xml:space="preserve"> en general</w:t>
      </w:r>
      <w:r w:rsidR="0095411A" w:rsidRPr="00A50B51">
        <w:rPr>
          <w:szCs w:val="24"/>
          <w:lang w:eastAsia="es-CR"/>
        </w:rPr>
        <w:t>,</w:t>
      </w:r>
      <w:r w:rsidRPr="00A50B51">
        <w:rPr>
          <w:szCs w:val="24"/>
          <w:lang w:eastAsia="es-CR"/>
        </w:rPr>
        <w:t xml:space="preserve"> mejora notablemente.</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 xml:space="preserve">La </w:t>
      </w:r>
      <w:r w:rsidRPr="00A50B51">
        <w:rPr>
          <w:b/>
          <w:bCs/>
          <w:szCs w:val="24"/>
          <w:lang w:eastAsia="es-CR"/>
        </w:rPr>
        <w:t>impedancia</w:t>
      </w:r>
      <w:r w:rsidRPr="00A50B51">
        <w:rPr>
          <w:szCs w:val="24"/>
          <w:lang w:eastAsia="es-CR"/>
        </w:rPr>
        <w:t xml:space="preserve">,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w:t>
      </w:r>
      <w:r w:rsidR="00F00230" w:rsidRPr="00A50B51">
        <w:rPr>
          <w:szCs w:val="24"/>
          <w:lang w:eastAsia="es-CR"/>
        </w:rPr>
        <w:t xml:space="preserve">lo </w:t>
      </w:r>
      <w:r w:rsidRPr="00A50B51">
        <w:rPr>
          <w:szCs w:val="24"/>
          <w:lang w:eastAsia="es-CR"/>
        </w:rPr>
        <w:t>tanto, peores).</w:t>
      </w:r>
    </w:p>
    <w:p w:rsidR="00AD0B2F" w:rsidRPr="00A50B51" w:rsidRDefault="00AD0B2F" w:rsidP="008E0A96">
      <w:pPr>
        <w:ind w:firstLine="708"/>
        <w:rPr>
          <w:szCs w:val="24"/>
          <w:lang w:eastAsia="es-CR"/>
        </w:rPr>
      </w:pPr>
    </w:p>
    <w:p w:rsidR="00AD0B2F" w:rsidRPr="00A50B51" w:rsidRDefault="00F00230" w:rsidP="008E0A96">
      <w:pPr>
        <w:ind w:firstLine="708"/>
        <w:rPr>
          <w:szCs w:val="24"/>
          <w:lang w:eastAsia="es-CR"/>
        </w:rPr>
      </w:pPr>
      <w:r w:rsidRPr="00A50B51">
        <w:rPr>
          <w:szCs w:val="24"/>
          <w:lang w:eastAsia="es-CR"/>
        </w:rPr>
        <w:t xml:space="preserve">La </w:t>
      </w:r>
      <w:r w:rsidR="00AD0B2F" w:rsidRPr="00A50B51">
        <w:rPr>
          <w:b/>
          <w:bCs/>
          <w:szCs w:val="24"/>
          <w:lang w:eastAsia="es-CR"/>
        </w:rPr>
        <w:t>sensibilidad</w:t>
      </w:r>
      <w:r w:rsidR="00AD0B2F" w:rsidRPr="00A50B51">
        <w:rPr>
          <w:szCs w:val="24"/>
          <w:lang w:eastAsia="es-CR"/>
        </w:rPr>
        <w:t>, medida en </w:t>
      </w:r>
      <w:r w:rsidR="00AD0B2F" w:rsidRPr="00A50B51">
        <w:rPr>
          <w:bCs/>
          <w:szCs w:val="24"/>
          <w:lang w:eastAsia="es-CR"/>
        </w:rPr>
        <w:t>decibelios</w:t>
      </w:r>
      <w:r w:rsidR="00AD0B2F" w:rsidRPr="00A50B51">
        <w:rPr>
          <w:szCs w:val="24"/>
          <w:lang w:eastAsia="es-CR"/>
        </w:rPr>
        <w:t xml:space="preserve">. Su valor indica hasta qué nivel puede el auricular reproducir sonidos de baja potencia. </w:t>
      </w:r>
    </w:p>
    <w:p w:rsidR="00AD0B2F" w:rsidRPr="00A50B51" w:rsidRDefault="00AD0B2F" w:rsidP="008E0A96">
      <w:pPr>
        <w:ind w:firstLine="708"/>
        <w:rPr>
          <w:b/>
          <w:bCs/>
          <w:color w:val="9B9C9E"/>
          <w:szCs w:val="24"/>
          <w:lang w:eastAsia="es-CR"/>
        </w:rPr>
      </w:pPr>
    </w:p>
    <w:p w:rsidR="00AD0B2F" w:rsidRPr="00A50B51" w:rsidRDefault="00AD0B2F" w:rsidP="008E0A96">
      <w:pPr>
        <w:ind w:firstLine="708"/>
        <w:rPr>
          <w:szCs w:val="24"/>
          <w:lang w:eastAsia="es-CR"/>
        </w:rPr>
      </w:pPr>
      <w:r w:rsidRPr="00A50B51">
        <w:rPr>
          <w:szCs w:val="24"/>
          <w:lang w:eastAsia="es-CR"/>
        </w:rPr>
        <w:t>La</w:t>
      </w:r>
      <w:r w:rsidR="00BD7FC4" w:rsidRPr="00A50B51">
        <w:rPr>
          <w:szCs w:val="24"/>
          <w:lang w:eastAsia="es-CR"/>
        </w:rPr>
        <w:t xml:space="preserve"> </w:t>
      </w:r>
      <w:r w:rsidRPr="00A50B51">
        <w:rPr>
          <w:b/>
          <w:bCs/>
          <w:szCs w:val="24"/>
          <w:lang w:eastAsia="es-CR"/>
        </w:rPr>
        <w:t>distorsión</w:t>
      </w:r>
      <w:r w:rsidRPr="00A50B51">
        <w:rPr>
          <w:szCs w:val="24"/>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sidRPr="00A50B51">
        <w:rPr>
          <w:szCs w:val="24"/>
          <w:lang w:eastAsia="es-CR"/>
        </w:rPr>
        <w:t>delicados</w:t>
      </w:r>
      <w:r w:rsidRPr="00A50B51">
        <w:rPr>
          <w:szCs w:val="24"/>
          <w:lang w:eastAsia="es-CR"/>
        </w:rPr>
        <w:t xml:space="preserve"> encontrarán valores del 0,1%, siendo mucho más caros </w:t>
      </w:r>
      <w:sdt>
        <w:sdtPr>
          <w:rPr>
            <w:szCs w:val="24"/>
            <w:lang w:eastAsia="es-CR"/>
          </w:rPr>
          <w:id w:val="1559202089"/>
          <w:citation/>
        </w:sdtPr>
        <w:sdtContent>
          <w:r w:rsidR="004D1EA8" w:rsidRPr="00A50B51">
            <w:rPr>
              <w:szCs w:val="24"/>
              <w:lang w:eastAsia="es-CR"/>
            </w:rPr>
            <w:fldChar w:fldCharType="begin"/>
          </w:r>
          <w:r w:rsidR="00D07061" w:rsidRPr="00A50B51">
            <w:rPr>
              <w:szCs w:val="24"/>
              <w:lang w:eastAsia="es-CR"/>
            </w:rPr>
            <w:instrText xml:space="preserve"> CITATION PCA11 \l 5130 </w:instrText>
          </w:r>
          <w:r w:rsidR="004D1EA8" w:rsidRPr="00A50B51">
            <w:rPr>
              <w:szCs w:val="24"/>
              <w:lang w:eastAsia="es-CR"/>
            </w:rPr>
            <w:fldChar w:fldCharType="separate"/>
          </w:r>
          <w:r w:rsidR="0020662A" w:rsidRPr="0020662A">
            <w:rPr>
              <w:noProof/>
              <w:szCs w:val="24"/>
              <w:lang w:eastAsia="es-CR"/>
            </w:rPr>
            <w:t>(PC Actual, 2011)</w:t>
          </w:r>
          <w:r w:rsidR="004D1EA8" w:rsidRPr="00A50B51">
            <w:rPr>
              <w:szCs w:val="24"/>
              <w:lang w:eastAsia="es-CR"/>
            </w:rPr>
            <w:fldChar w:fldCharType="end"/>
          </w:r>
        </w:sdtContent>
      </w:sdt>
      <w:r w:rsidR="00D07061"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resto de características podríamos decir que son secundarias y su interés se centra en gustos personales, capacidad adquisitiva y características tecnológicas. Entonces con base a esta información p</w:t>
      </w:r>
      <w:r w:rsidR="00BD7FC4" w:rsidRPr="00A50B51">
        <w:rPr>
          <w:szCs w:val="24"/>
          <w:lang w:eastAsia="es-CR"/>
        </w:rPr>
        <w:t>uede</w:t>
      </w:r>
      <w:r w:rsidRPr="00A50B51">
        <w:rPr>
          <w:szCs w:val="24"/>
          <w:lang w:eastAsia="es-CR"/>
        </w:rPr>
        <w:t xml:space="preserve"> definir</w:t>
      </w:r>
      <w:r w:rsidR="00BD7FC4" w:rsidRPr="00A50B51">
        <w:rPr>
          <w:szCs w:val="24"/>
          <w:lang w:eastAsia="es-CR"/>
        </w:rPr>
        <w:t>se</w:t>
      </w:r>
      <w:r w:rsidRPr="00A50B51">
        <w:rPr>
          <w:szCs w:val="24"/>
          <w:lang w:eastAsia="es-CR"/>
        </w:rPr>
        <w:t xml:space="preserve"> las características mínimas al adquirir un auricular:</w:t>
      </w:r>
    </w:p>
    <w:p w:rsidR="00AD0B2F" w:rsidRPr="00A50B51" w:rsidRDefault="00AD0B2F" w:rsidP="008E0A96">
      <w:pPr>
        <w:pStyle w:val="ListParagraph"/>
        <w:numPr>
          <w:ilvl w:val="0"/>
          <w:numId w:val="3"/>
        </w:numPr>
        <w:rPr>
          <w:lang w:eastAsia="es-CR"/>
        </w:rPr>
      </w:pPr>
      <w:r w:rsidRPr="00A50B51">
        <w:rPr>
          <w:lang w:eastAsia="es-CR"/>
        </w:rPr>
        <w:t xml:space="preserve">Frecuencias entre 20 Hz </w:t>
      </w:r>
      <w:r w:rsidR="00BD7FC4" w:rsidRPr="00A50B51">
        <w:rPr>
          <w:lang w:eastAsia="es-CR"/>
        </w:rPr>
        <w:t>y</w:t>
      </w:r>
      <w:r w:rsidRPr="00A50B51">
        <w:rPr>
          <w:lang w:eastAsia="es-CR"/>
        </w:rPr>
        <w:t xml:space="preserve"> 20 KHz aun cuando en el mercado se encuentran entre 5</w:t>
      </w:r>
      <w:r w:rsidR="00BD7FC4" w:rsidRPr="00A50B51">
        <w:rPr>
          <w:lang w:eastAsia="es-CR"/>
        </w:rPr>
        <w:t xml:space="preserve"> </w:t>
      </w:r>
      <w:r w:rsidRPr="00A50B51">
        <w:rPr>
          <w:lang w:eastAsia="es-CR"/>
        </w:rPr>
        <w:t>Hz y 51 KHz.</w:t>
      </w:r>
    </w:p>
    <w:p w:rsidR="00AD0B2F" w:rsidRPr="00A50B51" w:rsidRDefault="00AD0B2F" w:rsidP="008E0A96">
      <w:pPr>
        <w:pStyle w:val="ListParagraph"/>
        <w:numPr>
          <w:ilvl w:val="0"/>
          <w:numId w:val="3"/>
        </w:numPr>
        <w:rPr>
          <w:lang w:eastAsia="es-CR"/>
        </w:rPr>
      </w:pPr>
      <w:r w:rsidRPr="00A50B51">
        <w:rPr>
          <w:lang w:eastAsia="es-CR"/>
        </w:rPr>
        <w:t>La impedancia deseada sugiere que un audífono de calidad debe de contener alrededor de 20-32 ohmios de impedancia y que normalmente los encontramos de 8</w:t>
      </w:r>
      <w:r w:rsidR="00D570BC" w:rsidRPr="00A50B51">
        <w:rPr>
          <w:lang w:eastAsia="es-CR"/>
        </w:rPr>
        <w:t>,</w:t>
      </w:r>
      <w:r w:rsidRPr="00A50B51">
        <w:rPr>
          <w:lang w:eastAsia="es-CR"/>
        </w:rPr>
        <w:t xml:space="preserve"> ahora bien esto no quiere decir que 600 ohmios definían un auricular como de calidad pues por el contrario son menos sensibles generando un mal sonido.</w:t>
      </w:r>
    </w:p>
    <w:p w:rsidR="00AD0B2F" w:rsidRPr="00A50B51" w:rsidRDefault="00AD0B2F" w:rsidP="008E0A96">
      <w:pPr>
        <w:pStyle w:val="ListParagraph"/>
        <w:numPr>
          <w:ilvl w:val="0"/>
          <w:numId w:val="3"/>
        </w:numPr>
        <w:rPr>
          <w:lang w:eastAsia="es-CR"/>
        </w:rPr>
      </w:pPr>
      <w:r w:rsidRPr="00A50B51">
        <w:rPr>
          <w:lang w:eastAsia="es-CR"/>
        </w:rPr>
        <w:t xml:space="preserve">En cuanto a la sensibilidad, el valor de esta indica hasta qué nivel puede el auricular reproducir sonidos de baja potencia. </w:t>
      </w:r>
    </w:p>
    <w:p w:rsidR="00AD0B2F" w:rsidRPr="00A50B51" w:rsidRDefault="00AD0B2F" w:rsidP="008E0A96">
      <w:pPr>
        <w:pStyle w:val="ListParagraph"/>
        <w:numPr>
          <w:ilvl w:val="0"/>
          <w:numId w:val="3"/>
        </w:numPr>
        <w:rPr>
          <w:lang w:eastAsia="es-CR"/>
        </w:rPr>
      </w:pPr>
      <w:r w:rsidRPr="00A50B51">
        <w:rPr>
          <w:lang w:eastAsia="es-CR"/>
        </w:rPr>
        <w:lastRenderedPageBreak/>
        <w:t>La distorsión, es decir, la precisión con la que los auriculares reproducen el sonido debe de oscilar entre el 1% (siendo esto lo común en el mercado) y el 0,1% (siendo estos de los más caros).</w:t>
      </w:r>
    </w:p>
    <w:p w:rsidR="00AD0B2F" w:rsidRPr="00A50B51" w:rsidRDefault="00AD0B2F" w:rsidP="008E0A96">
      <w:pPr>
        <w:pStyle w:val="ListParagraph"/>
        <w:rPr>
          <w:lang w:eastAsia="es-CR"/>
        </w:rPr>
      </w:pPr>
    </w:p>
    <w:p w:rsidR="00AD0B2F" w:rsidRPr="00A50B51" w:rsidRDefault="00AD0B2F" w:rsidP="00F00230">
      <w:pPr>
        <w:ind w:firstLine="709"/>
        <w:rPr>
          <w:szCs w:val="24"/>
          <w:lang w:eastAsia="es-CR"/>
        </w:rPr>
      </w:pPr>
      <w:r w:rsidRPr="00A50B51">
        <w:rPr>
          <w:szCs w:val="24"/>
          <w:lang w:eastAsia="es-CR"/>
        </w:rPr>
        <w:t xml:space="preserve">Así al realizar la aplicación y las pruebas de las mismas, se definirá un estándar de audífono que se requiere para el buen funcionamiento del producto </w:t>
      </w:r>
      <w:r w:rsidR="00BD7FC4" w:rsidRPr="00A50B51">
        <w:rPr>
          <w:szCs w:val="24"/>
          <w:lang w:eastAsia="es-CR"/>
        </w:rPr>
        <w:t>por</w:t>
      </w:r>
      <w:r w:rsidRPr="00A50B51">
        <w:rPr>
          <w:szCs w:val="24"/>
          <w:lang w:eastAsia="es-CR"/>
        </w:rPr>
        <w:t xml:space="preserve"> desarrollar.</w:t>
      </w:r>
    </w:p>
    <w:p w:rsidR="00AD0B2F" w:rsidRPr="00A50B51" w:rsidRDefault="00AD0B2F" w:rsidP="008E0A96">
      <w:pPr>
        <w:pStyle w:val="13"/>
        <w:rPr>
          <w:rFonts w:cs="Times New Roman"/>
          <w:szCs w:val="24"/>
        </w:rPr>
      </w:pPr>
      <w:bookmarkStart w:id="268" w:name="_Toc335825868"/>
      <w:bookmarkStart w:id="269" w:name="_Toc347565975"/>
      <w:bookmarkStart w:id="270" w:name="_Ref384124828"/>
      <w:bookmarkStart w:id="271" w:name="_Ref384124832"/>
      <w:bookmarkStart w:id="272" w:name="_Toc399686728"/>
      <w:r w:rsidRPr="00A50B51">
        <w:rPr>
          <w:rFonts w:cs="Times New Roman"/>
          <w:szCs w:val="24"/>
        </w:rPr>
        <w:t>Sistema operativo móvil o SO móvil</w:t>
      </w:r>
      <w:bookmarkEnd w:id="268"/>
      <w:bookmarkEnd w:id="269"/>
      <w:bookmarkEnd w:id="270"/>
      <w:bookmarkEnd w:id="271"/>
      <w:bookmarkEnd w:id="272"/>
      <w:r w:rsidRPr="00A50B51">
        <w:rPr>
          <w:rFonts w:cs="Times New Roman"/>
          <w:szCs w:val="24"/>
        </w:rPr>
        <w:t> </w:t>
      </w:r>
    </w:p>
    <w:p w:rsidR="00AD0B2F" w:rsidRPr="00A50B51" w:rsidRDefault="00AD0B2F" w:rsidP="008E0A96">
      <w:pPr>
        <w:ind w:firstLine="708"/>
        <w:rPr>
          <w:szCs w:val="24"/>
          <w:lang w:eastAsia="es-CR"/>
        </w:rPr>
      </w:pPr>
      <w:r w:rsidRPr="00A50B51">
        <w:rPr>
          <w:szCs w:val="24"/>
          <w:lang w:eastAsia="es-CR"/>
        </w:rPr>
        <w:t>Es un sistema operativo que controla un dispositivo móvil al igual que lo</w:t>
      </w:r>
      <w:r w:rsidR="00F00230" w:rsidRPr="00A50B51">
        <w:rPr>
          <w:szCs w:val="24"/>
          <w:lang w:eastAsia="es-CR"/>
        </w:rPr>
        <w:t xml:space="preserve">s </w:t>
      </w:r>
      <w:proofErr w:type="spellStart"/>
      <w:r w:rsidR="00F00230" w:rsidRPr="00A50B51">
        <w:rPr>
          <w:szCs w:val="24"/>
          <w:lang w:eastAsia="es-CR"/>
        </w:rPr>
        <w:t>PCs</w:t>
      </w:r>
      <w:proofErr w:type="spellEnd"/>
      <w:r w:rsidR="00F00230" w:rsidRPr="00A50B51">
        <w:rPr>
          <w:szCs w:val="24"/>
          <w:lang w:eastAsia="es-CR"/>
        </w:rPr>
        <w:t xml:space="preserve"> utilizan Windows o Linux por ejemplo</w:t>
      </w:r>
      <w:r w:rsidRPr="00A50B51">
        <w:rPr>
          <w:szCs w:val="24"/>
          <w:lang w:eastAsia="es-CR"/>
        </w:rPr>
        <w:t>. Sin embargo, los sistemas operativos móviles son mucho más simples y están más orientados a la conectividad inalámbrica, los formatos multimedia para móviles y las diferentes maneras de introducir información en ellos</w:t>
      </w:r>
      <w:r w:rsidR="00BD7FC4" w:rsidRPr="00A50B51">
        <w:rPr>
          <w:szCs w:val="24"/>
          <w:lang w:eastAsia="es-CR"/>
        </w:rPr>
        <w:t xml:space="preserve"> </w:t>
      </w:r>
      <w:sdt>
        <w:sdtPr>
          <w:rPr>
            <w:szCs w:val="24"/>
            <w:lang w:eastAsia="es-CR"/>
          </w:rPr>
          <w:id w:val="-1108814313"/>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20662A" w:rsidRPr="0020662A">
            <w:rPr>
              <w:noProof/>
              <w:szCs w:val="24"/>
              <w:lang w:eastAsia="es-CR"/>
            </w:rPr>
            <w:t>(Fundación Wikimedia Inc,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Fonts w:cs="Times New Roman"/>
          <w:szCs w:val="24"/>
        </w:rPr>
      </w:pPr>
      <w:bookmarkStart w:id="273" w:name="_Toc335825869"/>
      <w:bookmarkStart w:id="274" w:name="_Toc347565976"/>
      <w:bookmarkStart w:id="275" w:name="_Toc399686729"/>
      <w:r w:rsidRPr="00A50B51">
        <w:rPr>
          <w:rFonts w:cs="Times New Roman"/>
          <w:szCs w:val="24"/>
        </w:rPr>
        <w:t>Middleware</w:t>
      </w:r>
      <w:bookmarkEnd w:id="273"/>
      <w:bookmarkEnd w:id="274"/>
      <w:bookmarkEnd w:id="275"/>
    </w:p>
    <w:p w:rsidR="00AD0B2F" w:rsidRPr="00A50B51" w:rsidRDefault="00AD0B2F" w:rsidP="008E0A96">
      <w:pPr>
        <w:ind w:firstLine="708"/>
        <w:rPr>
          <w:szCs w:val="24"/>
          <w:lang w:eastAsia="es-CR"/>
        </w:rPr>
      </w:pPr>
      <w:r w:rsidRPr="00A50B51">
        <w:rPr>
          <w:szCs w:val="24"/>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A50B51">
        <w:rPr>
          <w:szCs w:val="24"/>
          <w:lang w:eastAsia="es-CR"/>
        </w:rPr>
        <w:t>c</w:t>
      </w:r>
      <w:r w:rsidR="00BD7FC4" w:rsidRPr="00A50B51">
        <w:rPr>
          <w:szCs w:val="24"/>
          <w:lang w:eastAsia="es-CR"/>
        </w:rPr>
        <w:t>od</w:t>
      </w:r>
      <w:r w:rsidRPr="00A50B51">
        <w:rPr>
          <w:szCs w:val="24"/>
          <w:lang w:eastAsia="es-CR"/>
        </w:rPr>
        <w:t>ecs</w:t>
      </w:r>
      <w:proofErr w:type="spellEnd"/>
      <w:r w:rsidRPr="00A50B51">
        <w:rPr>
          <w:szCs w:val="24"/>
          <w:lang w:eastAsia="es-CR"/>
        </w:rPr>
        <w:t xml:space="preserve"> multimedia, intérpretes de páginas web, gestión del dispositivo y seguridad </w:t>
      </w:r>
      <w:sdt>
        <w:sdtPr>
          <w:rPr>
            <w:szCs w:val="24"/>
            <w:lang w:eastAsia="es-CR"/>
          </w:rPr>
          <w:id w:val="518582880"/>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20662A" w:rsidRPr="0020662A">
            <w:rPr>
              <w:noProof/>
              <w:szCs w:val="24"/>
              <w:lang w:eastAsia="es-CR"/>
            </w:rPr>
            <w:t>(Fundación Wikimedia Inc, 2012)</w:t>
          </w:r>
          <w:r w:rsidR="004D1EA8" w:rsidRPr="00A50B51">
            <w:rPr>
              <w:szCs w:val="24"/>
              <w:lang w:eastAsia="es-CR"/>
            </w:rPr>
            <w:fldChar w:fldCharType="end"/>
          </w:r>
        </w:sdtContent>
      </w:sdt>
      <w:r w:rsidR="006C22A4" w:rsidRPr="00A50B51">
        <w:rPr>
          <w:szCs w:val="24"/>
          <w:lang w:eastAsia="es-CR"/>
        </w:rPr>
        <w:t>.</w:t>
      </w:r>
    </w:p>
    <w:p w:rsidR="00AD0B2F" w:rsidRPr="00A50B51" w:rsidRDefault="00AD0B2F" w:rsidP="008E0A96">
      <w:pPr>
        <w:pStyle w:val="13"/>
        <w:numPr>
          <w:ilvl w:val="3"/>
          <w:numId w:val="5"/>
        </w:numPr>
        <w:rPr>
          <w:rFonts w:cs="Times New Roman"/>
          <w:szCs w:val="24"/>
        </w:rPr>
      </w:pPr>
      <w:bookmarkStart w:id="276" w:name="_Toc335825870"/>
      <w:bookmarkStart w:id="277" w:name="_Toc347565977"/>
      <w:bookmarkStart w:id="278" w:name="_Toc399686730"/>
      <w:r w:rsidRPr="00A50B51">
        <w:rPr>
          <w:rFonts w:cs="Times New Roman"/>
          <w:szCs w:val="24"/>
        </w:rPr>
        <w:t>Sistemas operativos móviles más conocidos</w:t>
      </w:r>
      <w:bookmarkEnd w:id="276"/>
      <w:bookmarkEnd w:id="277"/>
      <w:bookmarkEnd w:id="278"/>
    </w:p>
    <w:p w:rsidR="00AD0B2F" w:rsidRPr="00A50B51" w:rsidRDefault="00AD0B2F" w:rsidP="008E0A96">
      <w:pPr>
        <w:rPr>
          <w:szCs w:val="24"/>
          <w:lang w:eastAsia="es-CR"/>
        </w:rPr>
      </w:pPr>
      <w:r w:rsidRPr="00A50B51">
        <w:rPr>
          <w:szCs w:val="24"/>
          <w:lang w:eastAsia="es-CR"/>
        </w:rPr>
        <w:tab/>
      </w:r>
      <w:r w:rsidR="00C90F8B" w:rsidRPr="00A50B51">
        <w:rPr>
          <w:szCs w:val="24"/>
          <w:lang w:eastAsia="es-CR"/>
        </w:rPr>
        <w:t>S</w:t>
      </w:r>
      <w:r w:rsidRPr="00A50B51">
        <w:rPr>
          <w:szCs w:val="24"/>
          <w:lang w:eastAsia="es-CR"/>
        </w:rPr>
        <w:t>e destacan los siguientes con sus respectivas características</w:t>
      </w:r>
      <w:r w:rsidR="00BD7FC4" w:rsidRPr="00A50B51">
        <w:rPr>
          <w:szCs w:val="24"/>
          <w:lang w:eastAsia="es-CR"/>
        </w:rPr>
        <w:t xml:space="preserve"> </w:t>
      </w:r>
      <w:sdt>
        <w:sdtPr>
          <w:rPr>
            <w:szCs w:val="24"/>
            <w:lang w:eastAsia="es-CR"/>
          </w:rPr>
          <w:id w:val="1972013816"/>
          <w:citation/>
        </w:sdtPr>
        <w:sdtContent>
          <w:r w:rsidR="004D1EA8" w:rsidRPr="00A50B51">
            <w:rPr>
              <w:szCs w:val="24"/>
              <w:lang w:eastAsia="es-CR"/>
            </w:rPr>
            <w:fldChar w:fldCharType="begin"/>
          </w:r>
          <w:r w:rsidR="00D03E52" w:rsidRPr="00A50B51">
            <w:rPr>
              <w:szCs w:val="24"/>
              <w:lang w:eastAsia="es-CR"/>
            </w:rPr>
            <w:instrText xml:space="preserve"> CITATION Vil08 \l 1033 </w:instrText>
          </w:r>
          <w:r w:rsidR="004D1EA8" w:rsidRPr="00A50B51">
            <w:rPr>
              <w:szCs w:val="24"/>
              <w:lang w:eastAsia="es-CR"/>
            </w:rPr>
            <w:fldChar w:fldCharType="separate"/>
          </w:r>
          <w:r w:rsidR="0020662A" w:rsidRPr="0020662A">
            <w:rPr>
              <w:noProof/>
              <w:szCs w:val="24"/>
              <w:lang w:eastAsia="es-CR"/>
            </w:rPr>
            <w:t>(Villar &amp; Toledo, 2008)</w:t>
          </w:r>
          <w:r w:rsidR="004D1EA8" w:rsidRPr="00A50B51">
            <w:rPr>
              <w:szCs w:val="24"/>
              <w:lang w:eastAsia="es-CR"/>
            </w:rPr>
            <w:fldChar w:fldCharType="end"/>
          </w:r>
        </w:sdtContent>
      </w:sdt>
      <w:r w:rsidR="00D03E52" w:rsidRPr="00A50B51">
        <w:rPr>
          <w:szCs w:val="24"/>
          <w:lang w:eastAsia="es-CR"/>
        </w:rPr>
        <w:t>:</w:t>
      </w:r>
    </w:p>
    <w:p w:rsidR="00AD0B2F" w:rsidRPr="00A50B51" w:rsidRDefault="00AD0B2F" w:rsidP="008E0A96">
      <w:pPr>
        <w:ind w:left="810"/>
        <w:rPr>
          <w:szCs w:val="24"/>
          <w:lang w:eastAsia="es-CR"/>
        </w:rPr>
      </w:pPr>
      <w:r w:rsidRPr="00A50B51">
        <w:rPr>
          <w:b/>
          <w:szCs w:val="24"/>
          <w:lang w:eastAsia="es-CR"/>
        </w:rPr>
        <w:t>Palm OS</w:t>
      </w:r>
    </w:p>
    <w:p w:rsidR="00AD0B2F" w:rsidRPr="00A50B51" w:rsidRDefault="00AD0B2F" w:rsidP="008E0A96">
      <w:pPr>
        <w:pStyle w:val="ListParagraph"/>
        <w:numPr>
          <w:ilvl w:val="0"/>
          <w:numId w:val="7"/>
        </w:numPr>
        <w:rPr>
          <w:lang w:eastAsia="es-CR"/>
        </w:rPr>
      </w:pPr>
      <w:r w:rsidRPr="00A50B51">
        <w:rPr>
          <w:lang w:eastAsia="es-CR"/>
        </w:rPr>
        <w:t>Arquitectura basada en procesador ARM de 32 bits.</w:t>
      </w:r>
    </w:p>
    <w:p w:rsidR="00AD0B2F" w:rsidRPr="00A50B51" w:rsidRDefault="00AD0B2F" w:rsidP="008E0A96">
      <w:pPr>
        <w:pStyle w:val="ListParagraph"/>
        <w:numPr>
          <w:ilvl w:val="0"/>
          <w:numId w:val="7"/>
        </w:numPr>
        <w:rPr>
          <w:lang w:eastAsia="es-CR"/>
        </w:rPr>
      </w:pPr>
      <w:r w:rsidRPr="00A50B51">
        <w:rPr>
          <w:lang w:eastAsia="es-CR"/>
        </w:rPr>
        <w:t>Soporte para tamaño de pantalla hasta 320 x 480.</w:t>
      </w:r>
    </w:p>
    <w:p w:rsidR="00AD0B2F" w:rsidRPr="00A50B51" w:rsidRDefault="00AD0B2F" w:rsidP="008E0A96">
      <w:pPr>
        <w:pStyle w:val="ListParagraph"/>
        <w:numPr>
          <w:ilvl w:val="0"/>
          <w:numId w:val="7"/>
        </w:numPr>
        <w:rPr>
          <w:lang w:eastAsia="es-CR"/>
        </w:rPr>
      </w:pPr>
      <w:r w:rsidRPr="00A50B51">
        <w:rPr>
          <w:lang w:eastAsia="es-CR"/>
        </w:rPr>
        <w:t>Menos de 300</w:t>
      </w:r>
      <w:r w:rsidR="00BD7FC4" w:rsidRPr="00A50B51">
        <w:rPr>
          <w:lang w:eastAsia="es-CR"/>
        </w:rPr>
        <w:t xml:space="preserve"> </w:t>
      </w:r>
      <w:r w:rsidRPr="00A50B51">
        <w:rPr>
          <w:lang w:eastAsia="es-CR"/>
        </w:rPr>
        <w:t>k solo para el SO (RAM).</w:t>
      </w:r>
    </w:p>
    <w:p w:rsidR="00AD0B2F" w:rsidRPr="00A50B51" w:rsidRDefault="00AD0B2F" w:rsidP="008E0A96">
      <w:pPr>
        <w:pStyle w:val="ListParagraph"/>
        <w:numPr>
          <w:ilvl w:val="0"/>
          <w:numId w:val="7"/>
        </w:numPr>
        <w:rPr>
          <w:lang w:eastAsia="es-CR"/>
        </w:rPr>
      </w:pPr>
      <w:r w:rsidRPr="00A50B51">
        <w:rPr>
          <w:lang w:eastAsia="es-CR"/>
        </w:rPr>
        <w:t>Máximo de 128 MB de RAM.</w:t>
      </w:r>
    </w:p>
    <w:p w:rsidR="00AD0B2F" w:rsidRPr="00A50B51" w:rsidRDefault="00AD0B2F" w:rsidP="008E0A96">
      <w:pPr>
        <w:ind w:left="810"/>
        <w:rPr>
          <w:b/>
          <w:szCs w:val="24"/>
          <w:lang w:eastAsia="es-CR"/>
        </w:rPr>
      </w:pPr>
      <w:proofErr w:type="spellStart"/>
      <w:r w:rsidRPr="00A50B51">
        <w:rPr>
          <w:b/>
          <w:szCs w:val="24"/>
          <w:lang w:eastAsia="es-CR"/>
        </w:rPr>
        <w:t>Symbian</w:t>
      </w:r>
      <w:proofErr w:type="spellEnd"/>
    </w:p>
    <w:p w:rsidR="00AD0B2F" w:rsidRPr="00A50B51" w:rsidRDefault="00AD0B2F" w:rsidP="008E0A96">
      <w:pPr>
        <w:pStyle w:val="ListParagraph"/>
        <w:numPr>
          <w:ilvl w:val="0"/>
          <w:numId w:val="7"/>
        </w:numPr>
        <w:rPr>
          <w:lang w:eastAsia="es-CR"/>
        </w:rPr>
      </w:pPr>
      <w:r w:rsidRPr="00A50B51">
        <w:rPr>
          <w:lang w:eastAsia="es-CR"/>
        </w:rPr>
        <w:t>Brinda servicios genéricos como base de datos SQL.</w:t>
      </w:r>
    </w:p>
    <w:p w:rsidR="00AD0B2F" w:rsidRPr="00A50B51" w:rsidRDefault="00AD0B2F" w:rsidP="008E0A96">
      <w:pPr>
        <w:pStyle w:val="ListParagraph"/>
        <w:numPr>
          <w:ilvl w:val="0"/>
          <w:numId w:val="7"/>
        </w:numPr>
        <w:rPr>
          <w:lang w:eastAsia="es-CR"/>
        </w:rPr>
      </w:pPr>
      <w:r w:rsidRPr="00A50B51">
        <w:rPr>
          <w:lang w:eastAsia="es-CR"/>
        </w:rPr>
        <w:t>Seguridad integrada contra virus.</w:t>
      </w:r>
    </w:p>
    <w:p w:rsidR="00AD0B2F" w:rsidRPr="00A50B51" w:rsidRDefault="00AD0B2F" w:rsidP="008E0A96">
      <w:pPr>
        <w:pStyle w:val="ListParagraph"/>
        <w:numPr>
          <w:ilvl w:val="0"/>
          <w:numId w:val="7"/>
        </w:numPr>
        <w:rPr>
          <w:lang w:eastAsia="es-CR"/>
        </w:rPr>
      </w:pPr>
      <w:r w:rsidRPr="00A50B51">
        <w:rPr>
          <w:lang w:eastAsia="es-CR"/>
        </w:rPr>
        <w:t>Soporte en varias plataformas de desarrollo como C++, J2ME, C, MIDP 2.0.</w:t>
      </w:r>
    </w:p>
    <w:p w:rsidR="00AD0B2F" w:rsidRPr="00A50B51" w:rsidRDefault="00AD0B2F" w:rsidP="008E0A96">
      <w:pPr>
        <w:pStyle w:val="ListParagraph"/>
        <w:numPr>
          <w:ilvl w:val="0"/>
          <w:numId w:val="7"/>
        </w:numPr>
        <w:rPr>
          <w:lang w:eastAsia="es-CR"/>
        </w:rPr>
      </w:pPr>
      <w:r w:rsidRPr="00A50B51">
        <w:rPr>
          <w:lang w:eastAsia="es-CR"/>
        </w:rPr>
        <w:t>Empleada por multinacionales como Nokia.</w:t>
      </w:r>
    </w:p>
    <w:p w:rsidR="00AD0B2F" w:rsidRPr="00A50B51" w:rsidRDefault="00AD0B2F" w:rsidP="008E0A96">
      <w:pPr>
        <w:ind w:left="810"/>
        <w:rPr>
          <w:b/>
          <w:szCs w:val="24"/>
          <w:lang w:eastAsia="es-CR"/>
        </w:rPr>
      </w:pPr>
      <w:r w:rsidRPr="00A50B51">
        <w:rPr>
          <w:b/>
          <w:szCs w:val="24"/>
          <w:lang w:eastAsia="es-CR"/>
        </w:rPr>
        <w:t>Windows Mobile</w:t>
      </w:r>
    </w:p>
    <w:p w:rsidR="00AD0B2F" w:rsidRPr="00A50B51" w:rsidRDefault="00AD0B2F" w:rsidP="008E0A96">
      <w:pPr>
        <w:pStyle w:val="ListParagraph"/>
        <w:numPr>
          <w:ilvl w:val="0"/>
          <w:numId w:val="7"/>
        </w:numPr>
        <w:rPr>
          <w:lang w:eastAsia="es-CR"/>
        </w:rPr>
      </w:pPr>
      <w:r w:rsidRPr="00A50B51">
        <w:rPr>
          <w:lang w:eastAsia="es-CR"/>
        </w:rPr>
        <w:t>Familia de Windows CE desarrollado por Microsoft.</w:t>
      </w:r>
    </w:p>
    <w:p w:rsidR="00AD0B2F" w:rsidRPr="00A50B51" w:rsidRDefault="00AD0B2F" w:rsidP="008E0A96">
      <w:pPr>
        <w:pStyle w:val="ListParagraph"/>
        <w:numPr>
          <w:ilvl w:val="0"/>
          <w:numId w:val="7"/>
        </w:numPr>
        <w:rPr>
          <w:lang w:eastAsia="es-CR"/>
        </w:rPr>
      </w:pPr>
      <w:r w:rsidRPr="00A50B51">
        <w:rPr>
          <w:lang w:eastAsia="es-CR"/>
        </w:rPr>
        <w:lastRenderedPageBreak/>
        <w:t>Diseñado específicamente para dispositivos móviles.</w:t>
      </w:r>
    </w:p>
    <w:p w:rsidR="00AD0B2F" w:rsidRPr="00A50B51" w:rsidRDefault="00AD0B2F" w:rsidP="009176A6">
      <w:pPr>
        <w:pStyle w:val="ListParagraph"/>
        <w:numPr>
          <w:ilvl w:val="0"/>
          <w:numId w:val="7"/>
        </w:numPr>
        <w:rPr>
          <w:lang w:eastAsia="es-CR"/>
        </w:rPr>
      </w:pPr>
      <w:r w:rsidRPr="00A50B51">
        <w:rPr>
          <w:lang w:eastAsia="es-CR"/>
        </w:rPr>
        <w:t>Facilidad de aprendizaje para los usuarios</w:t>
      </w:r>
      <w:r w:rsidR="00BD7FC4" w:rsidRPr="00A50B51">
        <w:rPr>
          <w:lang w:eastAsia="es-CR"/>
        </w:rPr>
        <w:t>,</w:t>
      </w:r>
      <w:r w:rsidRPr="00A50B51">
        <w:rPr>
          <w:lang w:eastAsia="es-CR"/>
        </w:rPr>
        <w:t xml:space="preserve"> pues es similar a la int</w:t>
      </w:r>
      <w:r w:rsidR="009176A6">
        <w:rPr>
          <w:lang w:eastAsia="es-CR"/>
        </w:rPr>
        <w:t xml:space="preserve">erfaz de Windows que la mayoría </w:t>
      </w:r>
      <w:r w:rsidRPr="00A50B51">
        <w:rPr>
          <w:lang w:eastAsia="es-CR"/>
        </w:rPr>
        <w:t>tienen en su hogar o empresa de trabajo.</w:t>
      </w:r>
    </w:p>
    <w:p w:rsidR="00AD0B2F" w:rsidRPr="00A50B51" w:rsidRDefault="00AD0B2F" w:rsidP="008E0A96">
      <w:pPr>
        <w:pStyle w:val="ListParagraph"/>
        <w:numPr>
          <w:ilvl w:val="0"/>
          <w:numId w:val="7"/>
        </w:numPr>
        <w:rPr>
          <w:lang w:eastAsia="es-CR"/>
        </w:rPr>
      </w:pPr>
      <w:r w:rsidRPr="00A50B51">
        <w:rPr>
          <w:lang w:eastAsia="es-CR"/>
        </w:rPr>
        <w:t>256 niveles de prioridad para hilos de ejecución.</w:t>
      </w:r>
    </w:p>
    <w:p w:rsidR="00AD0B2F" w:rsidRPr="00A50B51" w:rsidRDefault="00AD0B2F" w:rsidP="008E0A96">
      <w:pPr>
        <w:pStyle w:val="ListParagraph"/>
        <w:numPr>
          <w:ilvl w:val="0"/>
          <w:numId w:val="7"/>
        </w:numPr>
        <w:rPr>
          <w:lang w:eastAsia="es-CR"/>
        </w:rPr>
      </w:pPr>
      <w:r w:rsidRPr="00A50B51">
        <w:rPr>
          <w:lang w:eastAsia="es-CR"/>
        </w:rPr>
        <w:t xml:space="preserve">Cifrado en SSL. </w:t>
      </w:r>
    </w:p>
    <w:p w:rsidR="00AD0B2F" w:rsidRPr="00A50B51" w:rsidRDefault="00AD0B2F" w:rsidP="008E0A96">
      <w:pPr>
        <w:ind w:left="810"/>
        <w:rPr>
          <w:b/>
          <w:szCs w:val="24"/>
          <w:lang w:eastAsia="es-CR"/>
        </w:rPr>
      </w:pPr>
      <w:proofErr w:type="spellStart"/>
      <w:r w:rsidRPr="00A50B51">
        <w:rPr>
          <w:b/>
          <w:szCs w:val="24"/>
          <w:lang w:eastAsia="es-CR"/>
        </w:rPr>
        <w:t>Iphone</w:t>
      </w:r>
      <w:proofErr w:type="spellEnd"/>
      <w:r w:rsidRPr="00A50B51">
        <w:rPr>
          <w:b/>
          <w:szCs w:val="24"/>
          <w:lang w:eastAsia="es-CR"/>
        </w:rPr>
        <w:t xml:space="preserve"> OS</w:t>
      </w:r>
    </w:p>
    <w:p w:rsidR="00AD0B2F" w:rsidRPr="00A50B51" w:rsidRDefault="00AD0B2F" w:rsidP="008E0A96">
      <w:pPr>
        <w:pStyle w:val="ListParagraph"/>
        <w:numPr>
          <w:ilvl w:val="0"/>
          <w:numId w:val="7"/>
        </w:numPr>
        <w:rPr>
          <w:lang w:eastAsia="es-CR"/>
        </w:rPr>
      </w:pPr>
      <w:r w:rsidRPr="00A50B51">
        <w:rPr>
          <w:lang w:eastAsia="es-CR"/>
        </w:rPr>
        <w:t>Aparece en el mercado en el 2007.</w:t>
      </w:r>
    </w:p>
    <w:p w:rsidR="00AD0B2F" w:rsidRPr="00A50B51" w:rsidRDefault="00AD0B2F" w:rsidP="008E0A96">
      <w:pPr>
        <w:pStyle w:val="ListParagraph"/>
        <w:numPr>
          <w:ilvl w:val="0"/>
          <w:numId w:val="7"/>
        </w:numPr>
        <w:rPr>
          <w:lang w:eastAsia="es-CR"/>
        </w:rPr>
      </w:pPr>
      <w:r w:rsidRPr="00A50B51">
        <w:rPr>
          <w:lang w:eastAsia="es-CR"/>
        </w:rPr>
        <w:t>Adaptación del ya existente OS X.</w:t>
      </w:r>
    </w:p>
    <w:p w:rsidR="00AD0B2F" w:rsidRPr="00A50B51" w:rsidRDefault="00AD0B2F" w:rsidP="008E0A96">
      <w:pPr>
        <w:pStyle w:val="ListParagraph"/>
        <w:numPr>
          <w:ilvl w:val="0"/>
          <w:numId w:val="7"/>
        </w:numPr>
        <w:rPr>
          <w:lang w:eastAsia="es-CR"/>
        </w:rPr>
      </w:pPr>
      <w:r w:rsidRPr="00A50B51">
        <w:rPr>
          <w:lang w:eastAsia="es-CR"/>
        </w:rPr>
        <w:t>Inclinado a la interfaz de usuario y a los temas de usabilidad.</w:t>
      </w:r>
    </w:p>
    <w:p w:rsidR="00AD0B2F" w:rsidRPr="00A50B51" w:rsidRDefault="00AD0B2F" w:rsidP="008E0A96">
      <w:pPr>
        <w:pStyle w:val="ListParagraph"/>
        <w:numPr>
          <w:ilvl w:val="0"/>
          <w:numId w:val="7"/>
        </w:numPr>
        <w:rPr>
          <w:lang w:eastAsia="es-CR"/>
        </w:rPr>
      </w:pPr>
      <w:r w:rsidRPr="00A50B51">
        <w:rPr>
          <w:lang w:eastAsia="es-CR"/>
        </w:rPr>
        <w:t>Actualmente</w:t>
      </w:r>
      <w:r w:rsidR="00BD7FC4" w:rsidRPr="00A50B51">
        <w:rPr>
          <w:lang w:eastAsia="es-CR"/>
        </w:rPr>
        <w:t>,</w:t>
      </w:r>
      <w:r w:rsidRPr="00A50B51">
        <w:rPr>
          <w:lang w:eastAsia="es-CR"/>
        </w:rPr>
        <w:t xml:space="preserve"> ha superado a Windows Mobile y va por versiones superiores a la 4.0 para </w:t>
      </w:r>
      <w:proofErr w:type="spellStart"/>
      <w:r w:rsidRPr="00A50B51">
        <w:rPr>
          <w:lang w:eastAsia="es-CR"/>
        </w:rPr>
        <w:t>Iphone</w:t>
      </w:r>
      <w:proofErr w:type="spellEnd"/>
      <w:r w:rsidRPr="00A50B51">
        <w:rPr>
          <w:lang w:eastAsia="es-CR"/>
        </w:rPr>
        <w:t>.</w:t>
      </w:r>
    </w:p>
    <w:p w:rsidR="00AD0B2F" w:rsidRPr="00A50B51" w:rsidRDefault="00AD0B2F" w:rsidP="008E0A96">
      <w:pPr>
        <w:ind w:left="810"/>
        <w:rPr>
          <w:b/>
          <w:szCs w:val="24"/>
          <w:lang w:eastAsia="es-CR"/>
        </w:rPr>
      </w:pPr>
      <w:proofErr w:type="spellStart"/>
      <w:r w:rsidRPr="00A50B51">
        <w:rPr>
          <w:b/>
          <w:szCs w:val="24"/>
          <w:lang w:eastAsia="es-CR"/>
        </w:rPr>
        <w:t>Android</w:t>
      </w:r>
      <w:proofErr w:type="spellEnd"/>
    </w:p>
    <w:p w:rsidR="00AD0B2F" w:rsidRPr="00A50B51" w:rsidRDefault="00AD0B2F" w:rsidP="008E0A96">
      <w:pPr>
        <w:pStyle w:val="ListParagraph"/>
        <w:numPr>
          <w:ilvl w:val="0"/>
          <w:numId w:val="7"/>
        </w:numPr>
        <w:rPr>
          <w:lang w:eastAsia="es-CR"/>
        </w:rPr>
      </w:pPr>
      <w:r w:rsidRPr="00A50B51">
        <w:rPr>
          <w:lang w:eastAsia="es-CR"/>
        </w:rPr>
        <w:t>Entre sus promotores se encuentra Google.</w:t>
      </w:r>
    </w:p>
    <w:p w:rsidR="00AD0B2F" w:rsidRPr="00A50B51" w:rsidRDefault="00AD0B2F" w:rsidP="008E0A96">
      <w:pPr>
        <w:pStyle w:val="ListParagraph"/>
        <w:numPr>
          <w:ilvl w:val="0"/>
          <w:numId w:val="7"/>
        </w:numPr>
        <w:rPr>
          <w:lang w:eastAsia="es-CR"/>
        </w:rPr>
      </w:pPr>
      <w:r w:rsidRPr="00A50B51">
        <w:rPr>
          <w:lang w:eastAsia="es-CR"/>
        </w:rPr>
        <w:t xml:space="preserve">Se basa en el </w:t>
      </w:r>
      <w:proofErr w:type="spellStart"/>
      <w:r w:rsidR="0091492F" w:rsidRPr="00A50B51">
        <w:rPr>
          <w:lang w:eastAsia="es-CR"/>
        </w:rPr>
        <w:t>Kernel</w:t>
      </w:r>
      <w:proofErr w:type="spellEnd"/>
      <w:r w:rsidR="0091492F" w:rsidRPr="00A50B51">
        <w:rPr>
          <w:lang w:eastAsia="es-CR"/>
        </w:rPr>
        <w:t xml:space="preserve"> de L</w:t>
      </w:r>
      <w:r w:rsidRPr="00A50B51">
        <w:rPr>
          <w:lang w:eastAsia="es-CR"/>
        </w:rPr>
        <w:t xml:space="preserve">inux para funciones de seguridad, manejo de memoria, procesos </w:t>
      </w:r>
      <w:proofErr w:type="spellStart"/>
      <w:r w:rsidRPr="00A50B51">
        <w:rPr>
          <w:lang w:eastAsia="es-CR"/>
        </w:rPr>
        <w:t>networking</w:t>
      </w:r>
      <w:proofErr w:type="spellEnd"/>
      <w:r w:rsidRPr="00A50B51">
        <w:rPr>
          <w:lang w:eastAsia="es-CR"/>
        </w:rPr>
        <w:t>.</w:t>
      </w:r>
    </w:p>
    <w:p w:rsidR="00AD0B2F" w:rsidRPr="00A50B51" w:rsidRDefault="00AD0B2F" w:rsidP="008E0A96">
      <w:pPr>
        <w:pStyle w:val="ListParagraph"/>
        <w:numPr>
          <w:ilvl w:val="0"/>
          <w:numId w:val="7"/>
        </w:numPr>
        <w:rPr>
          <w:lang w:eastAsia="es-CR"/>
        </w:rPr>
      </w:pPr>
      <w:r w:rsidRPr="00A50B51">
        <w:rPr>
          <w:lang w:eastAsia="es-CR"/>
        </w:rPr>
        <w:t xml:space="preserve">Emplea un SDK de dominio </w:t>
      </w:r>
      <w:r w:rsidR="001116B2" w:rsidRPr="00A50B51">
        <w:rPr>
          <w:lang w:eastAsia="es-CR"/>
        </w:rPr>
        <w:t>público</w:t>
      </w:r>
      <w:r w:rsidRPr="00A50B51">
        <w:rPr>
          <w:lang w:eastAsia="es-CR"/>
        </w:rPr>
        <w:t xml:space="preserve"> para que los desarrolladores puedan programar aplicaciones que corran en este SO. Asimismo se puede usar Eclipse.</w:t>
      </w:r>
    </w:p>
    <w:p w:rsidR="00AD0B2F" w:rsidRPr="00A50B51" w:rsidRDefault="00AD0B2F" w:rsidP="008E0A96">
      <w:pPr>
        <w:pStyle w:val="ListParagraph"/>
        <w:numPr>
          <w:ilvl w:val="0"/>
          <w:numId w:val="7"/>
        </w:numPr>
        <w:rPr>
          <w:lang w:eastAsia="es-CR"/>
        </w:rPr>
      </w:pPr>
      <w:r w:rsidRPr="00A50B51">
        <w:rPr>
          <w:lang w:eastAsia="es-CR"/>
        </w:rPr>
        <w:t xml:space="preserve">Cada aplicación </w:t>
      </w:r>
      <w:proofErr w:type="spellStart"/>
      <w:r w:rsidRPr="00A50B51">
        <w:rPr>
          <w:lang w:eastAsia="es-CR"/>
        </w:rPr>
        <w:t>Android</w:t>
      </w:r>
      <w:proofErr w:type="spellEnd"/>
      <w:r w:rsidRPr="00A50B51">
        <w:rPr>
          <w:lang w:eastAsia="es-CR"/>
        </w:rPr>
        <w:t xml:space="preserve"> corre en su propio proceso.</w:t>
      </w:r>
    </w:p>
    <w:p w:rsidR="00AD0B2F" w:rsidRPr="00A50B51" w:rsidRDefault="00AD0B2F" w:rsidP="008E0A96">
      <w:pPr>
        <w:pStyle w:val="ListParagraph"/>
        <w:numPr>
          <w:ilvl w:val="0"/>
          <w:numId w:val="7"/>
        </w:numPr>
        <w:rPr>
          <w:lang w:eastAsia="es-CR"/>
        </w:rPr>
      </w:pPr>
      <w:r w:rsidRPr="00A50B51">
        <w:rPr>
          <w:lang w:eastAsia="es-CR"/>
        </w:rPr>
        <w:t xml:space="preserve">Fue desarrollado inicialmente por </w:t>
      </w:r>
      <w:proofErr w:type="spellStart"/>
      <w:r w:rsidRPr="00A50B51">
        <w:rPr>
          <w:lang w:eastAsia="es-CR"/>
        </w:rPr>
        <w:t>Android</w:t>
      </w:r>
      <w:proofErr w:type="spellEnd"/>
      <w:r w:rsidRPr="00A50B51">
        <w:rPr>
          <w:lang w:eastAsia="es-CR"/>
        </w:rPr>
        <w:t xml:space="preserve"> Inc., una firma comprada por Google en 2005.</w:t>
      </w:r>
    </w:p>
    <w:p w:rsidR="00AD0B2F" w:rsidRPr="00A50B51" w:rsidRDefault="00AD0B2F" w:rsidP="008E0A96">
      <w:pPr>
        <w:pStyle w:val="ListParagraph"/>
        <w:numPr>
          <w:ilvl w:val="0"/>
          <w:numId w:val="7"/>
        </w:numPr>
        <w:rPr>
          <w:lang w:eastAsia="es-CR"/>
        </w:rPr>
      </w:pPr>
      <w:r w:rsidRPr="00A50B51">
        <w:rPr>
          <w:lang w:eastAsia="es-CR"/>
        </w:rPr>
        <w:t xml:space="preserve">La estructura del sistema operativo </w:t>
      </w:r>
      <w:proofErr w:type="spellStart"/>
      <w:r w:rsidRPr="00A50B51">
        <w:rPr>
          <w:lang w:eastAsia="es-CR"/>
        </w:rPr>
        <w:t>Android</w:t>
      </w:r>
      <w:proofErr w:type="spellEnd"/>
      <w:r w:rsidRPr="00A50B51">
        <w:rPr>
          <w:lang w:eastAsia="es-CR"/>
        </w:rPr>
        <w:t xml:space="preserve"> se compone de aplicaciones que se ejecutan en un framework Java de aplicaciones orientadas a objetos sobre el núcleo de las bibliotecas de Java en una máquina virtual </w:t>
      </w:r>
      <w:proofErr w:type="spellStart"/>
      <w:r w:rsidRPr="00A50B51">
        <w:rPr>
          <w:lang w:eastAsia="es-CR"/>
        </w:rPr>
        <w:t>Dalvik</w:t>
      </w:r>
      <w:proofErr w:type="spellEnd"/>
      <w:r w:rsidRPr="00A50B51">
        <w:rPr>
          <w:lang w:eastAsia="es-CR"/>
        </w:rPr>
        <w:t xml:space="preserve"> con compilación en tiempo de ejecución.</w:t>
      </w:r>
    </w:p>
    <w:p w:rsidR="00AD0B2F" w:rsidRPr="00A50B51" w:rsidRDefault="00AD0B2F" w:rsidP="008E0A96">
      <w:pPr>
        <w:pStyle w:val="ListParagraph"/>
        <w:numPr>
          <w:ilvl w:val="0"/>
          <w:numId w:val="7"/>
        </w:numPr>
        <w:rPr>
          <w:lang w:eastAsia="es-CR"/>
        </w:rPr>
      </w:pPr>
      <w:r w:rsidRPr="00A50B51">
        <w:rPr>
          <w:lang w:eastAsia="es-CR"/>
        </w:rPr>
        <w:t>Soporta HTML5.</w:t>
      </w:r>
    </w:p>
    <w:p w:rsidR="00AD0B2F" w:rsidRPr="00A50B51" w:rsidRDefault="00AD0B2F" w:rsidP="008E0A96">
      <w:pPr>
        <w:pStyle w:val="ListParagraph"/>
        <w:rPr>
          <w:lang w:eastAsia="es-CR"/>
        </w:rPr>
      </w:pPr>
    </w:p>
    <w:p w:rsidR="00AD0B2F" w:rsidRDefault="00AD0B2F" w:rsidP="008E0A96">
      <w:pPr>
        <w:ind w:firstLine="709"/>
        <w:rPr>
          <w:szCs w:val="24"/>
          <w:lang w:eastAsia="es-CR"/>
        </w:rPr>
      </w:pPr>
      <w:r w:rsidRPr="00A50B51">
        <w:rPr>
          <w:szCs w:val="24"/>
          <w:lang w:eastAsia="es-CR"/>
        </w:rPr>
        <w:t xml:space="preserve">El hecho de que la plataforma </w:t>
      </w:r>
      <w:proofErr w:type="spellStart"/>
      <w:r w:rsidRPr="00A50B51">
        <w:rPr>
          <w:szCs w:val="24"/>
          <w:lang w:eastAsia="es-CR"/>
        </w:rPr>
        <w:t>Android</w:t>
      </w:r>
      <w:proofErr w:type="spellEnd"/>
      <w:r w:rsidRPr="00A50B51">
        <w:rPr>
          <w:szCs w:val="24"/>
          <w:lang w:eastAsia="es-CR"/>
        </w:rPr>
        <w:t xml:space="preserve"> sea en código abierto y</w:t>
      </w:r>
      <w:r w:rsidR="00BD7FC4" w:rsidRPr="00A50B51">
        <w:rPr>
          <w:szCs w:val="24"/>
          <w:lang w:eastAsia="es-CR"/>
        </w:rPr>
        <w:t>,</w:t>
      </w:r>
      <w:r w:rsidRPr="00A50B51">
        <w:rPr>
          <w:szCs w:val="24"/>
          <w:lang w:eastAsia="es-CR"/>
        </w:rPr>
        <w:t xml:space="preserve"> además</w:t>
      </w:r>
      <w:r w:rsidR="00BD7FC4" w:rsidRPr="00A50B51">
        <w:rPr>
          <w:szCs w:val="24"/>
          <w:lang w:eastAsia="es-CR"/>
        </w:rPr>
        <w:t>,</w:t>
      </w:r>
      <w:r w:rsidRPr="00A50B51">
        <w:rPr>
          <w:szCs w:val="24"/>
          <w:lang w:eastAsia="es-CR"/>
        </w:rPr>
        <w:t xml:space="preserve"> sea posible realizar el desarrollo en lenguaje Java  permite inclinar</w:t>
      </w:r>
      <w:r w:rsidR="00BD7FC4" w:rsidRPr="00A50B51">
        <w:rPr>
          <w:szCs w:val="24"/>
          <w:lang w:eastAsia="es-CR"/>
        </w:rPr>
        <w:t>se</w:t>
      </w:r>
      <w:r w:rsidRPr="00A50B51">
        <w:rPr>
          <w:szCs w:val="24"/>
          <w:lang w:eastAsia="es-CR"/>
        </w:rPr>
        <w:t xml:space="preserve"> hacia esta opción como la ideal para desarrollar el proyecto, pues </w:t>
      </w:r>
      <w:r w:rsidR="00BD7FC4" w:rsidRPr="00A50B51">
        <w:rPr>
          <w:szCs w:val="24"/>
          <w:lang w:eastAsia="es-CR"/>
        </w:rPr>
        <w:t xml:space="preserve">se </w:t>
      </w:r>
      <w:r w:rsidRPr="00A50B51">
        <w:rPr>
          <w:szCs w:val="24"/>
          <w:lang w:eastAsia="es-CR"/>
        </w:rPr>
        <w:t>considera que la curva de aprendizaje será menor</w:t>
      </w:r>
      <w:r w:rsidR="00BD7FC4" w:rsidRPr="00A50B51">
        <w:rPr>
          <w:szCs w:val="24"/>
          <w:lang w:eastAsia="es-CR"/>
        </w:rPr>
        <w:t>,</w:t>
      </w:r>
      <w:r w:rsidRPr="00A50B51">
        <w:rPr>
          <w:szCs w:val="24"/>
          <w:lang w:eastAsia="es-CR"/>
        </w:rPr>
        <w:t xml:space="preserve"> ya que</w:t>
      </w:r>
      <w:r w:rsidR="00BD7FC4" w:rsidRPr="00A50B51">
        <w:rPr>
          <w:szCs w:val="24"/>
          <w:lang w:eastAsia="es-CR"/>
        </w:rPr>
        <w:t>,</w:t>
      </w:r>
      <w:r w:rsidRPr="00A50B51">
        <w:rPr>
          <w:szCs w:val="24"/>
          <w:lang w:eastAsia="es-CR"/>
        </w:rPr>
        <w:t xml:space="preserve"> actualmente</w:t>
      </w:r>
      <w:r w:rsidR="00BD7FC4" w:rsidRPr="00A50B51">
        <w:rPr>
          <w:szCs w:val="24"/>
          <w:lang w:eastAsia="es-CR"/>
        </w:rPr>
        <w:t>,</w:t>
      </w:r>
      <w:r w:rsidRPr="00A50B51">
        <w:rPr>
          <w:szCs w:val="24"/>
          <w:lang w:eastAsia="es-CR"/>
        </w:rPr>
        <w:t xml:space="preserve"> se cuentan con conocimientos básicos en estas áreas</w:t>
      </w:r>
      <w:r w:rsidR="00F00230" w:rsidRPr="00A50B51">
        <w:rPr>
          <w:szCs w:val="24"/>
          <w:lang w:eastAsia="es-CR"/>
        </w:rPr>
        <w:t>,</w:t>
      </w:r>
      <w:r w:rsidRPr="00A50B51">
        <w:rPr>
          <w:szCs w:val="24"/>
          <w:lang w:eastAsia="es-CR"/>
        </w:rPr>
        <w:t xml:space="preserve"> contrario a las otras plataformas mencionadas.</w:t>
      </w:r>
    </w:p>
    <w:p w:rsidR="00727C3E" w:rsidRPr="00727C3E" w:rsidRDefault="000026AC" w:rsidP="00727C3E">
      <w:pPr>
        <w:pStyle w:val="13"/>
        <w:numPr>
          <w:ilvl w:val="3"/>
          <w:numId w:val="35"/>
        </w:numPr>
        <w:rPr>
          <w:ins w:id="279" w:author="Personal" w:date="2014-08-23T19:52:00Z"/>
          <w:rFonts w:cs="Times New Roman"/>
          <w:szCs w:val="24"/>
        </w:rPr>
      </w:pPr>
      <w:bookmarkStart w:id="280" w:name="_Toc347565978"/>
      <w:bookmarkStart w:id="281" w:name="_Toc399686731"/>
      <w:ins w:id="282" w:author="Personal" w:date="2014-08-23T20:01:00Z">
        <w:r>
          <w:rPr>
            <w:rFonts w:cs="Times New Roman"/>
            <w:szCs w:val="24"/>
          </w:rPr>
          <w:lastRenderedPageBreak/>
          <w:t>Teléfono</w:t>
        </w:r>
      </w:ins>
      <w:ins w:id="283" w:author="Personal" w:date="2014-08-23T19:52:00Z">
        <w:r>
          <w:rPr>
            <w:rFonts w:cs="Times New Roman"/>
            <w:szCs w:val="24"/>
          </w:rPr>
          <w:t xml:space="preserve"> </w:t>
        </w:r>
      </w:ins>
      <w:ins w:id="284" w:author="Personal" w:date="2014-08-23T20:01:00Z">
        <w:r>
          <w:rPr>
            <w:rFonts w:cs="Times New Roman"/>
            <w:szCs w:val="24"/>
          </w:rPr>
          <w:t>i</w:t>
        </w:r>
      </w:ins>
      <w:ins w:id="285" w:author="Personal" w:date="2014-08-23T19:52:00Z">
        <w:r>
          <w:rPr>
            <w:rFonts w:cs="Times New Roman"/>
            <w:szCs w:val="24"/>
          </w:rPr>
          <w:t>nteligente</w:t>
        </w:r>
        <w:bookmarkEnd w:id="281"/>
      </w:ins>
    </w:p>
    <w:p w:rsidR="00727C3E" w:rsidRPr="00A50B51" w:rsidRDefault="00727C3E" w:rsidP="00727C3E">
      <w:pPr>
        <w:ind w:firstLine="709"/>
        <w:rPr>
          <w:ins w:id="286" w:author="Personal" w:date="2014-08-23T19:52:00Z"/>
          <w:szCs w:val="24"/>
          <w:lang w:eastAsia="es-CR"/>
        </w:rPr>
      </w:pPr>
      <w:ins w:id="287" w:author="Personal" w:date="2014-08-23T19:52:00Z">
        <w:r w:rsidRPr="00727C3E">
          <w:rPr>
            <w:szCs w:val="24"/>
            <w:lang w:eastAsia="es-CR"/>
          </w:rPr>
          <w:t>Un teléfono inteligente (en inglés: </w:t>
        </w:r>
        <w:proofErr w:type="spellStart"/>
        <w:r w:rsidRPr="00684365">
          <w:rPr>
            <w:i/>
            <w:szCs w:val="24"/>
            <w:lang w:eastAsia="es-CR"/>
          </w:rPr>
          <w:t>smartphone</w:t>
        </w:r>
        <w:proofErr w:type="spellEnd"/>
        <w:r w:rsidRPr="00727C3E">
          <w:rPr>
            <w:szCs w:val="24"/>
            <w:lang w:eastAsia="es-CR"/>
          </w:rPr>
          <w:t>) es un </w:t>
        </w:r>
        <w:r w:rsidRPr="00727C3E">
          <w:rPr>
            <w:szCs w:val="24"/>
            <w:lang w:eastAsia="es-CR"/>
          </w:rPr>
          <w:fldChar w:fldCharType="begin"/>
        </w:r>
        <w:r w:rsidRPr="00727C3E">
          <w:rPr>
            <w:szCs w:val="24"/>
            <w:lang w:eastAsia="es-CR"/>
          </w:rPr>
          <w:instrText xml:space="preserve"> HYPERLINK "http://es.wikipedia.org/wiki/Telefon%C3%ADa_m%C3%B3vil" \o "Telefonía móvil" </w:instrText>
        </w:r>
        <w:r w:rsidRPr="00727C3E">
          <w:rPr>
            <w:szCs w:val="24"/>
            <w:lang w:eastAsia="es-CR"/>
          </w:rPr>
          <w:fldChar w:fldCharType="separate"/>
        </w:r>
        <w:r w:rsidRPr="00727C3E">
          <w:rPr>
            <w:szCs w:val="24"/>
            <w:lang w:eastAsia="es-CR"/>
          </w:rPr>
          <w:t>teléfono móvil</w:t>
        </w:r>
        <w:r w:rsidRPr="00727C3E">
          <w:rPr>
            <w:szCs w:val="24"/>
            <w:lang w:eastAsia="es-CR"/>
          </w:rPr>
          <w:fldChar w:fldCharType="end"/>
        </w:r>
        <w:r w:rsidRPr="00727C3E">
          <w:rPr>
            <w:szCs w:val="24"/>
            <w:lang w:eastAsia="es-CR"/>
          </w:rPr>
          <w:t> construido sobre una </w:t>
        </w:r>
        <w:r w:rsidRPr="00727C3E">
          <w:rPr>
            <w:szCs w:val="24"/>
            <w:lang w:eastAsia="es-CR"/>
          </w:rPr>
          <w:fldChar w:fldCharType="begin"/>
        </w:r>
        <w:r w:rsidRPr="00727C3E">
          <w:rPr>
            <w:szCs w:val="24"/>
            <w:lang w:eastAsia="es-CR"/>
          </w:rPr>
          <w:instrText xml:space="preserve"> HYPERLINK "http://es.wikipedia.org/wiki/Plataforma_(inform%C3%A1tica)" \o "Plataforma (informática)" </w:instrText>
        </w:r>
        <w:r w:rsidRPr="00727C3E">
          <w:rPr>
            <w:szCs w:val="24"/>
            <w:lang w:eastAsia="es-CR"/>
          </w:rPr>
          <w:fldChar w:fldCharType="separate"/>
        </w:r>
        <w:r w:rsidRPr="00727C3E">
          <w:rPr>
            <w:szCs w:val="24"/>
            <w:lang w:eastAsia="es-CR"/>
          </w:rPr>
          <w:t>plataforma informática</w:t>
        </w:r>
        <w:r w:rsidRPr="00727C3E">
          <w:rPr>
            <w:szCs w:val="24"/>
            <w:lang w:eastAsia="es-CR"/>
          </w:rPr>
          <w:fldChar w:fldCharType="end"/>
        </w:r>
        <w:r w:rsidRPr="00727C3E">
          <w:rPr>
            <w:szCs w:val="24"/>
            <w:lang w:eastAsia="es-CR"/>
          </w:rPr>
          <w:t> móvil, con una mayor capacidad de almacenar datos y realizar actividades semejantes a una </w:t>
        </w:r>
        <w:r w:rsidRPr="00727C3E">
          <w:rPr>
            <w:szCs w:val="24"/>
            <w:lang w:eastAsia="es-CR"/>
          </w:rPr>
          <w:fldChar w:fldCharType="begin"/>
        </w:r>
        <w:r w:rsidRPr="00727C3E">
          <w:rPr>
            <w:szCs w:val="24"/>
            <w:lang w:eastAsia="es-CR"/>
          </w:rPr>
          <w:instrText xml:space="preserve"> HYPERLINK "http://es.wikipedia.org/wiki/Minicomputadora" \o "Minicomputadora" </w:instrText>
        </w:r>
        <w:r w:rsidRPr="00727C3E">
          <w:rPr>
            <w:szCs w:val="24"/>
            <w:lang w:eastAsia="es-CR"/>
          </w:rPr>
          <w:fldChar w:fldCharType="separate"/>
        </w:r>
        <w:r w:rsidRPr="00727C3E">
          <w:rPr>
            <w:szCs w:val="24"/>
            <w:lang w:eastAsia="es-CR"/>
          </w:rPr>
          <w:t>minicomputadora</w:t>
        </w:r>
        <w:r w:rsidRPr="00727C3E">
          <w:rPr>
            <w:szCs w:val="24"/>
            <w:lang w:eastAsia="es-CR"/>
          </w:rPr>
          <w:fldChar w:fldCharType="end"/>
        </w:r>
        <w:r w:rsidRPr="00727C3E">
          <w:rPr>
            <w:szCs w:val="24"/>
            <w:lang w:eastAsia="es-CR"/>
          </w:rPr>
          <w:t>, y con una mayor conectividad que un </w:t>
        </w:r>
        <w:r w:rsidRPr="00727C3E">
          <w:rPr>
            <w:szCs w:val="24"/>
            <w:lang w:eastAsia="es-CR"/>
          </w:rPr>
          <w:fldChar w:fldCharType="begin"/>
        </w:r>
        <w:r w:rsidRPr="00727C3E">
          <w:rPr>
            <w:szCs w:val="24"/>
            <w:lang w:eastAsia="es-CR"/>
          </w:rPr>
          <w:instrText xml:space="preserve"> HYPERLINK "http://es.wikipedia.org/wiki/Telefon%C3%ADa_m%C3%B3vil" \o "Telefonía móvil" </w:instrText>
        </w:r>
        <w:r w:rsidRPr="00727C3E">
          <w:rPr>
            <w:szCs w:val="24"/>
            <w:lang w:eastAsia="es-CR"/>
          </w:rPr>
          <w:fldChar w:fldCharType="separate"/>
        </w:r>
        <w:r w:rsidRPr="00727C3E">
          <w:rPr>
            <w:szCs w:val="24"/>
            <w:lang w:eastAsia="es-CR"/>
          </w:rPr>
          <w:t>teléfono móvil</w:t>
        </w:r>
        <w:r w:rsidRPr="00727C3E">
          <w:rPr>
            <w:szCs w:val="24"/>
            <w:lang w:eastAsia="es-CR"/>
          </w:rPr>
          <w:fldChar w:fldCharType="end"/>
        </w:r>
        <w:r w:rsidRPr="00727C3E">
          <w:rPr>
            <w:szCs w:val="24"/>
            <w:lang w:eastAsia="es-CR"/>
          </w:rPr>
          <w:t xml:space="preserve"> convencional. El término </w:t>
        </w:r>
      </w:ins>
      <w:ins w:id="288" w:author="Beto" w:date="2014-08-30T14:47:00Z">
        <w:r w:rsidR="004C5D25">
          <w:rPr>
            <w:szCs w:val="24"/>
            <w:lang w:eastAsia="es-CR"/>
          </w:rPr>
          <w:t>“</w:t>
        </w:r>
      </w:ins>
      <w:ins w:id="289" w:author="Personal" w:date="2014-08-23T19:52:00Z">
        <w:r w:rsidRPr="00727C3E">
          <w:rPr>
            <w:szCs w:val="24"/>
            <w:lang w:eastAsia="es-CR"/>
          </w:rPr>
          <w:t>inteligente</w:t>
        </w:r>
      </w:ins>
      <w:ins w:id="290" w:author="Beto" w:date="2014-08-30T14:47:00Z">
        <w:r w:rsidR="004C5D25">
          <w:rPr>
            <w:szCs w:val="24"/>
            <w:lang w:eastAsia="es-CR"/>
          </w:rPr>
          <w:t>”</w:t>
        </w:r>
      </w:ins>
      <w:ins w:id="291" w:author="Personal" w:date="2014-08-23T19:52:00Z">
        <w:r w:rsidRPr="00727C3E">
          <w:rPr>
            <w:szCs w:val="24"/>
            <w:lang w:eastAsia="es-CR"/>
          </w:rPr>
          <w:t>, que se utiliza con fines comerciales, hace referencia a la capacidad de usarse como un computador de bolsillo, y llega incluso a reemplazar a un </w:t>
        </w:r>
        <w:r w:rsidRPr="00727C3E">
          <w:rPr>
            <w:szCs w:val="24"/>
            <w:lang w:eastAsia="es-CR"/>
          </w:rPr>
          <w:fldChar w:fldCharType="begin"/>
        </w:r>
        <w:r w:rsidRPr="00727C3E">
          <w:rPr>
            <w:szCs w:val="24"/>
            <w:lang w:eastAsia="es-CR"/>
          </w:rPr>
          <w:instrText xml:space="preserve"> HYPERLINK "http://es.wikipedia.org/wiki/Computador_personal" \o "Computador personal" </w:instrText>
        </w:r>
        <w:r w:rsidRPr="00727C3E">
          <w:rPr>
            <w:szCs w:val="24"/>
            <w:lang w:eastAsia="es-CR"/>
          </w:rPr>
          <w:fldChar w:fldCharType="separate"/>
        </w:r>
        <w:r w:rsidRPr="00727C3E">
          <w:rPr>
            <w:szCs w:val="24"/>
            <w:lang w:eastAsia="es-CR"/>
          </w:rPr>
          <w:t>computador personal</w:t>
        </w:r>
        <w:r w:rsidRPr="00727C3E">
          <w:rPr>
            <w:szCs w:val="24"/>
            <w:lang w:eastAsia="es-CR"/>
          </w:rPr>
          <w:fldChar w:fldCharType="end"/>
        </w:r>
        <w:r w:rsidRPr="00727C3E">
          <w:rPr>
            <w:szCs w:val="24"/>
            <w:lang w:eastAsia="es-CR"/>
          </w:rPr>
          <w:t> en algunos casos.</w:t>
        </w:r>
      </w:ins>
      <w:customXmlInsRangeStart w:id="292" w:author="Personal" w:date="2014-08-23T19:59:00Z"/>
      <w:sdt>
        <w:sdtPr>
          <w:rPr>
            <w:szCs w:val="24"/>
            <w:lang w:eastAsia="es-CR"/>
          </w:rPr>
          <w:id w:val="343907591"/>
          <w:citation/>
        </w:sdtPr>
        <w:sdtContent>
          <w:customXmlInsRangeEnd w:id="292"/>
          <w:ins w:id="293" w:author="Personal" w:date="2014-08-23T19:59:00Z">
            <w:r w:rsidR="00AA6674">
              <w:rPr>
                <w:szCs w:val="24"/>
                <w:lang w:eastAsia="es-CR"/>
              </w:rPr>
              <w:fldChar w:fldCharType="begin"/>
            </w:r>
            <w:r w:rsidR="00AA6674">
              <w:rPr>
                <w:szCs w:val="24"/>
                <w:lang w:eastAsia="es-CR"/>
              </w:rPr>
              <w:instrText xml:space="preserve"> CITATION Fun07 \l 5130 </w:instrText>
            </w:r>
          </w:ins>
          <w:r w:rsidR="00AA6674">
            <w:rPr>
              <w:szCs w:val="24"/>
              <w:lang w:eastAsia="es-CR"/>
            </w:rPr>
            <w:fldChar w:fldCharType="separate"/>
          </w:r>
          <w:r w:rsidR="0020662A">
            <w:rPr>
              <w:noProof/>
              <w:szCs w:val="24"/>
              <w:lang w:eastAsia="es-CR"/>
            </w:rPr>
            <w:t xml:space="preserve"> </w:t>
          </w:r>
          <w:r w:rsidR="0020662A" w:rsidRPr="0020662A">
            <w:rPr>
              <w:noProof/>
              <w:szCs w:val="24"/>
              <w:lang w:eastAsia="es-CR"/>
            </w:rPr>
            <w:t>(Fundación Wikimedia Inc, 2007)</w:t>
          </w:r>
          <w:ins w:id="294" w:author="Personal" w:date="2014-08-23T19:59:00Z">
            <w:r w:rsidR="00AA6674">
              <w:rPr>
                <w:szCs w:val="24"/>
                <w:lang w:eastAsia="es-CR"/>
              </w:rPr>
              <w:fldChar w:fldCharType="end"/>
            </w:r>
          </w:ins>
          <w:customXmlInsRangeStart w:id="295" w:author="Personal" w:date="2014-08-23T19:59:00Z"/>
        </w:sdtContent>
      </w:sdt>
      <w:customXmlInsRangeEnd w:id="295"/>
    </w:p>
    <w:p w:rsidR="00AD0B2F" w:rsidRPr="00A50B51" w:rsidRDefault="00AD0B2F" w:rsidP="008E0A96">
      <w:pPr>
        <w:pStyle w:val="12"/>
        <w:numPr>
          <w:ilvl w:val="1"/>
          <w:numId w:val="8"/>
        </w:numPr>
        <w:rPr>
          <w:sz w:val="24"/>
          <w:szCs w:val="24"/>
        </w:rPr>
      </w:pPr>
      <w:bookmarkStart w:id="296" w:name="_Toc399686732"/>
      <w:r w:rsidRPr="00A50B51">
        <w:rPr>
          <w:sz w:val="24"/>
          <w:szCs w:val="24"/>
        </w:rPr>
        <w:t>Marco Metodológico</w:t>
      </w:r>
      <w:bookmarkEnd w:id="280"/>
      <w:bookmarkEnd w:id="296"/>
    </w:p>
    <w:p w:rsidR="00AD0B2F" w:rsidRPr="00A50B51" w:rsidRDefault="00F40CA8" w:rsidP="008E0A96">
      <w:pPr>
        <w:ind w:firstLine="708"/>
        <w:rPr>
          <w:szCs w:val="24"/>
        </w:rPr>
      </w:pPr>
      <w:r w:rsidRPr="00A50B51">
        <w:rPr>
          <w:szCs w:val="24"/>
        </w:rPr>
        <w:t>En definitiva</w:t>
      </w:r>
      <w:r w:rsidR="00476A92" w:rsidRPr="00A50B51">
        <w:rPr>
          <w:szCs w:val="24"/>
        </w:rPr>
        <w:t>,</w:t>
      </w:r>
      <w:r w:rsidRPr="00A50B51">
        <w:rPr>
          <w:szCs w:val="24"/>
        </w:rPr>
        <w:t xml:space="preserve"> el desarrollo </w:t>
      </w:r>
      <w:r w:rsidR="00AD0B2F" w:rsidRPr="00A50B51">
        <w:rPr>
          <w:szCs w:val="24"/>
        </w:rPr>
        <w:t>ágil de software intenta evitar los tortuosos y burocráticos caminos de las metodologías tradicionales, enfocándose en las personas y los resultados. Promueve iteraciones en el desarrollo a lo largo de todo el ciclo de vida del proyecto</w:t>
      </w:r>
      <w:r w:rsidR="00EA5F03" w:rsidRPr="00A50B51">
        <w:rPr>
          <w:szCs w:val="24"/>
        </w:rPr>
        <w:t>,</w:t>
      </w:r>
      <w:r w:rsidR="00476A92" w:rsidRPr="00A50B51">
        <w:rPr>
          <w:szCs w:val="24"/>
        </w:rPr>
        <w:t xml:space="preserve"> </w:t>
      </w:r>
      <w:r w:rsidR="00EA5F03" w:rsidRPr="00A50B51">
        <w:rPr>
          <w:szCs w:val="24"/>
        </w:rPr>
        <w:t>d</w:t>
      </w:r>
      <w:r w:rsidR="00AD0B2F" w:rsidRPr="00A50B51">
        <w:rPr>
          <w:szCs w:val="24"/>
        </w:rPr>
        <w:t>esarrollando software en cortos lapsos</w:t>
      </w:r>
      <w:r w:rsidR="00476A92" w:rsidRPr="00A50B51">
        <w:rPr>
          <w:szCs w:val="24"/>
        </w:rPr>
        <w:t>,</w:t>
      </w:r>
      <w:r w:rsidR="00AD0B2F" w:rsidRPr="00A50B51">
        <w:rPr>
          <w:szCs w:val="24"/>
        </w:rPr>
        <w:t xml:space="preserve"> minimizan</w:t>
      </w:r>
      <w:r w:rsidR="00EA5F03" w:rsidRPr="00A50B51">
        <w:rPr>
          <w:szCs w:val="24"/>
        </w:rPr>
        <w:t>do los riesgos. C</w:t>
      </w:r>
      <w:r w:rsidR="00AD0B2F" w:rsidRPr="00A50B51">
        <w:rPr>
          <w:szCs w:val="24"/>
        </w:rPr>
        <w:t>ada una de esas unidades de tiempo se llama iteració</w:t>
      </w:r>
      <w:r w:rsidR="00EA5F03" w:rsidRPr="00A50B51">
        <w:rPr>
          <w:szCs w:val="24"/>
        </w:rPr>
        <w:t>n, la cual debe durar entre una</w:t>
      </w:r>
      <w:r w:rsidR="00AD0B2F" w:rsidRPr="00A50B51">
        <w:rPr>
          <w:szCs w:val="24"/>
        </w:rPr>
        <w:t xml:space="preserve"> y cuatro semanas. </w:t>
      </w:r>
      <w:r w:rsidR="00444C29" w:rsidRPr="00A50B51">
        <w:rPr>
          <w:szCs w:val="24"/>
        </w:rPr>
        <w:t>Las</w:t>
      </w:r>
      <w:r w:rsidR="00476A92" w:rsidRPr="00A50B51">
        <w:rPr>
          <w:szCs w:val="24"/>
        </w:rPr>
        <w:t xml:space="preserve"> </w:t>
      </w:r>
      <w:r w:rsidR="00444C29" w:rsidRPr="00A50B51">
        <w:rPr>
          <w:szCs w:val="24"/>
        </w:rPr>
        <w:t>iteraciones</w:t>
      </w:r>
      <w:r w:rsidR="00AD0B2F" w:rsidRPr="00A50B51">
        <w:rPr>
          <w:szCs w:val="24"/>
        </w:rPr>
        <w:t xml:space="preserve"> del ciclo de vida incluye</w:t>
      </w:r>
      <w:r w:rsidR="00444C29" w:rsidRPr="00A50B51">
        <w:rPr>
          <w:szCs w:val="24"/>
        </w:rPr>
        <w:t>n</w:t>
      </w:r>
      <w:r w:rsidR="00AD0B2F" w:rsidRPr="00A50B51">
        <w:rPr>
          <w:szCs w:val="24"/>
        </w:rPr>
        <w:t>: planificación, análisis de requerimientos, diseño, codificación, revisión y documentación. Cada iteración no debe</w:t>
      </w:r>
      <w:r w:rsidR="00EA5F03" w:rsidRPr="00A50B51">
        <w:rPr>
          <w:szCs w:val="24"/>
        </w:rPr>
        <w:t xml:space="preserve"> añadir demasiada funcionalidad</w:t>
      </w:r>
      <w:r w:rsidR="00AD0B2F" w:rsidRPr="00A50B51">
        <w:rPr>
          <w:szCs w:val="24"/>
        </w:rPr>
        <w:t xml:space="preserve"> para justificar el lanzamiento del producto al mercado, sino que la meta debe ser conseguir una</w:t>
      </w:r>
      <w:r w:rsidR="00444C29" w:rsidRPr="00A50B51">
        <w:rPr>
          <w:szCs w:val="24"/>
        </w:rPr>
        <w:t xml:space="preserve"> versión funcional depurada</w:t>
      </w:r>
      <w:r w:rsidR="00AD0B2F" w:rsidRPr="00A50B51">
        <w:rPr>
          <w:szCs w:val="24"/>
        </w:rPr>
        <w:t>. Al final de cada iteración, el equipo volverá a evaluar las prioridades del proyecto.</w:t>
      </w:r>
    </w:p>
    <w:p w:rsidR="00AD0B2F" w:rsidRPr="00A50B51" w:rsidRDefault="00AD0B2F" w:rsidP="008E0A96">
      <w:pPr>
        <w:pStyle w:val="13"/>
        <w:tabs>
          <w:tab w:val="left" w:pos="1134"/>
        </w:tabs>
        <w:rPr>
          <w:rFonts w:cs="Times New Roman"/>
          <w:szCs w:val="24"/>
        </w:rPr>
      </w:pPr>
      <w:bookmarkStart w:id="297" w:name="_Toc335332641"/>
      <w:bookmarkStart w:id="298" w:name="_Toc347565979"/>
      <w:bookmarkStart w:id="299" w:name="_Toc399686733"/>
      <w:r w:rsidRPr="00A50B51">
        <w:rPr>
          <w:rFonts w:cs="Times New Roman"/>
          <w:szCs w:val="24"/>
        </w:rPr>
        <w:t>Metodología ágil para el desarrollo de software móvil</w:t>
      </w:r>
      <w:bookmarkEnd w:id="297"/>
      <w:bookmarkEnd w:id="298"/>
      <w:bookmarkEnd w:id="299"/>
    </w:p>
    <w:p w:rsidR="00AD0B2F" w:rsidRPr="00A50B51" w:rsidRDefault="00C90F8B" w:rsidP="008E0A96">
      <w:pPr>
        <w:ind w:firstLine="708"/>
        <w:rPr>
          <w:szCs w:val="24"/>
        </w:rPr>
      </w:pPr>
      <w:r w:rsidRPr="00A50B51">
        <w:rPr>
          <w:szCs w:val="24"/>
        </w:rPr>
        <w:t>En el</w:t>
      </w:r>
      <w:r w:rsidR="00AD0B2F" w:rsidRPr="00A50B51">
        <w:rPr>
          <w:szCs w:val="24"/>
        </w:rPr>
        <w:t xml:space="preserve"> ensayo Metodología de desarrollo ágil para sistemas móviles, el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476A92" w:rsidRPr="00A50B51">
        <w:rPr>
          <w:szCs w:val="24"/>
        </w:rPr>
        <w:t xml:space="preserve"> </w:t>
      </w:r>
      <w:sdt>
        <w:sdtPr>
          <w:rPr>
            <w:szCs w:val="24"/>
          </w:rPr>
          <w:id w:val="-418186993"/>
          <w:citation/>
        </w:sdtPr>
        <w:sdtContent>
          <w:r w:rsidR="004D1EA8" w:rsidRPr="00A50B51">
            <w:rPr>
              <w:szCs w:val="24"/>
            </w:rPr>
            <w:fldChar w:fldCharType="begin"/>
          </w:r>
          <w:r w:rsidR="00547429" w:rsidRPr="00A50B51">
            <w:rPr>
              <w:szCs w:val="24"/>
            </w:rPr>
            <w:instrText xml:space="preserve">CITATION Bla09 \l 5130 </w:instrText>
          </w:r>
          <w:r w:rsidR="004D1EA8" w:rsidRPr="00A50B51">
            <w:rPr>
              <w:szCs w:val="24"/>
            </w:rPr>
            <w:fldChar w:fldCharType="separate"/>
          </w:r>
          <w:r w:rsidR="0020662A" w:rsidRPr="0020662A">
            <w:rPr>
              <w:noProof/>
              <w:szCs w:val="24"/>
            </w:rPr>
            <w:t>(Blanco, Camarero, Fumero, Werterski, &amp; Rodríguez, 2009)</w:t>
          </w:r>
          <w:r w:rsidR="004D1EA8" w:rsidRPr="00A50B51">
            <w:rPr>
              <w:szCs w:val="24"/>
            </w:rPr>
            <w:fldChar w:fldCharType="end"/>
          </w:r>
        </w:sdtContent>
      </w:sdt>
      <w:r w:rsidR="00FF32B4" w:rsidRPr="00A50B51">
        <w:rPr>
          <w:szCs w:val="24"/>
        </w:rPr>
        <w:t>.</w:t>
      </w:r>
    </w:p>
    <w:p w:rsidR="00AD0B2F" w:rsidRPr="00A50B51" w:rsidRDefault="00AD0B2F" w:rsidP="008E0A96">
      <w:pPr>
        <w:pStyle w:val="ListParagraph"/>
        <w:ind w:left="1080"/>
        <w:rPr>
          <w:lang w:val="es-CR"/>
        </w:rPr>
      </w:pPr>
    </w:p>
    <w:p w:rsidR="00AD0B2F" w:rsidRPr="00A50B51" w:rsidRDefault="00AD0B2F" w:rsidP="008E0A96">
      <w:pPr>
        <w:ind w:firstLine="708"/>
        <w:rPr>
          <w:szCs w:val="24"/>
        </w:rPr>
      </w:pPr>
      <w:r w:rsidRPr="00A50B51">
        <w:rPr>
          <w:rFonts w:eastAsiaTheme="majorEastAsia"/>
          <w:b/>
          <w:bCs/>
          <w:szCs w:val="24"/>
          <w:lang w:eastAsia="es-CR"/>
        </w:rPr>
        <w:t>Mobile-D:</w:t>
      </w:r>
      <w:r w:rsidRPr="00A50B51">
        <w:rPr>
          <w:szCs w:val="24"/>
        </w:rPr>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w:t>
      </w:r>
      <w:r w:rsidR="00476A92" w:rsidRPr="00A50B51">
        <w:rPr>
          <w:szCs w:val="24"/>
        </w:rPr>
        <w:t>Se cree</w:t>
      </w:r>
      <w:r w:rsidRPr="00A50B51">
        <w:rPr>
          <w:szCs w:val="24"/>
        </w:rPr>
        <w:t xml:space="preserve"> que este ejemplo ilustra perfectamente cómo pueden usar</w:t>
      </w:r>
      <w:r w:rsidR="00476A92" w:rsidRPr="00A50B51">
        <w:rPr>
          <w:szCs w:val="24"/>
        </w:rPr>
        <w:t>se</w:t>
      </w:r>
      <w:r w:rsidRPr="00A50B51">
        <w:rPr>
          <w:szCs w:val="24"/>
        </w:rPr>
        <w:t xml:space="preserve"> conjuntamente diferentes metodologías y técnicas en el contexto del desarrollo ágil</w:t>
      </w:r>
      <w:r w:rsidR="00476A92" w:rsidRPr="00A50B51">
        <w:rPr>
          <w:szCs w:val="24"/>
        </w:rPr>
        <w:t xml:space="preserve"> </w:t>
      </w:r>
      <w:sdt>
        <w:sdtPr>
          <w:rPr>
            <w:szCs w:val="24"/>
          </w:rPr>
          <w:id w:val="-1625993571"/>
          <w:citation/>
        </w:sdtPr>
        <w:sdtContent>
          <w:r w:rsidR="004D1EA8" w:rsidRPr="00A50B51">
            <w:rPr>
              <w:szCs w:val="24"/>
            </w:rPr>
            <w:fldChar w:fldCharType="begin"/>
          </w:r>
          <w:r w:rsidR="008C2466" w:rsidRPr="00A50B51">
            <w:rPr>
              <w:szCs w:val="24"/>
            </w:rPr>
            <w:instrText xml:space="preserve"> CITATION Bla09 \l 5130 </w:instrText>
          </w:r>
          <w:r w:rsidR="004D1EA8" w:rsidRPr="00A50B51">
            <w:rPr>
              <w:szCs w:val="24"/>
            </w:rPr>
            <w:fldChar w:fldCharType="separate"/>
          </w:r>
          <w:r w:rsidR="0020662A" w:rsidRPr="0020662A">
            <w:rPr>
              <w:noProof/>
              <w:szCs w:val="24"/>
            </w:rPr>
            <w:t>(Blanco, Camarero, Fumero, Werterski, &amp; Rodríguez, 2009)</w:t>
          </w:r>
          <w:r w:rsidR="004D1EA8" w:rsidRPr="00A50B51">
            <w:rPr>
              <w:szCs w:val="24"/>
            </w:rPr>
            <w:fldChar w:fldCharType="end"/>
          </w:r>
        </w:sdtContent>
      </w:sdt>
      <w:r w:rsidRPr="00A50B51">
        <w:rPr>
          <w:szCs w:val="24"/>
        </w:rPr>
        <w:t xml:space="preserve">. </w:t>
      </w:r>
    </w:p>
    <w:p w:rsidR="00AD0B2F" w:rsidRPr="00A50B51" w:rsidRDefault="00AD0B2F" w:rsidP="008E0A96">
      <w:pPr>
        <w:pStyle w:val="ListParagraph"/>
        <w:ind w:left="1080"/>
      </w:pPr>
    </w:p>
    <w:p w:rsidR="00AD0B2F" w:rsidRPr="00A50B51" w:rsidRDefault="00AD0B2F" w:rsidP="008E0A96">
      <w:pPr>
        <w:ind w:firstLine="708"/>
        <w:rPr>
          <w:szCs w:val="24"/>
        </w:rPr>
      </w:pPr>
      <w:r w:rsidRPr="00A50B51">
        <w:rPr>
          <w:szCs w:val="24"/>
        </w:rPr>
        <w:lastRenderedPageBreak/>
        <w:t>Los autores de Mobile-D apuntan a la necesidad de disponer de un ciclo de desarrollo muy r</w:t>
      </w:r>
      <w:r w:rsidR="004B1A04" w:rsidRPr="00A50B51">
        <w:rPr>
          <w:szCs w:val="24"/>
        </w:rPr>
        <w:t>ápido para</w:t>
      </w:r>
      <w:r w:rsidRPr="00A50B51">
        <w:rPr>
          <w:szCs w:val="24"/>
        </w:rPr>
        <w:t xml:space="preserve"> equipos muy pequeños. De acuerdo con sus suposiciones, Mobile-D está pensado para grupos de no más de 10 desarrolladores</w:t>
      </w:r>
      <w:r w:rsidR="00476A92" w:rsidRPr="00A50B51">
        <w:rPr>
          <w:szCs w:val="24"/>
        </w:rPr>
        <w:t>, que elaboran</w:t>
      </w:r>
      <w:r w:rsidRPr="00A50B51">
        <w:rPr>
          <w:szCs w:val="24"/>
        </w:rPr>
        <w:t xml:space="preserve"> en un mismo espacio físico. La aproximación de Mobile-D se ha apoyado en muchas otras soluciones bien conocidas y consolidadas: </w:t>
      </w:r>
      <w:proofErr w:type="spellStart"/>
      <w:r w:rsidRPr="00A50B51">
        <w:rPr>
          <w:szCs w:val="24"/>
        </w:rPr>
        <w:t>eXtreme</w:t>
      </w:r>
      <w:proofErr w:type="spellEnd"/>
      <w:r w:rsidR="00476A92" w:rsidRPr="00A50B51">
        <w:rPr>
          <w:szCs w:val="24"/>
        </w:rPr>
        <w:t xml:space="preserve"> </w:t>
      </w:r>
      <w:proofErr w:type="spellStart"/>
      <w:r w:rsidRPr="00A50B51">
        <w:rPr>
          <w:szCs w:val="24"/>
        </w:rPr>
        <w:t>Programming</w:t>
      </w:r>
      <w:proofErr w:type="spellEnd"/>
      <w:r w:rsidRPr="00A50B51">
        <w:rPr>
          <w:szCs w:val="24"/>
        </w:rPr>
        <w:t xml:space="preserve"> (XP) y </w:t>
      </w:r>
      <w:proofErr w:type="spellStart"/>
      <w:r w:rsidRPr="00A50B51">
        <w:rPr>
          <w:szCs w:val="24"/>
        </w:rPr>
        <w:t>Rational</w:t>
      </w:r>
      <w:proofErr w:type="spellEnd"/>
      <w:r w:rsidR="00476A92" w:rsidRPr="00A50B51">
        <w:rPr>
          <w:szCs w:val="24"/>
        </w:rPr>
        <w:t xml:space="preserve"> </w:t>
      </w:r>
      <w:proofErr w:type="spellStart"/>
      <w:r w:rsidRPr="00A50B51">
        <w:rPr>
          <w:szCs w:val="24"/>
        </w:rPr>
        <w:t>Unified</w:t>
      </w:r>
      <w:proofErr w:type="spellEnd"/>
      <w:r w:rsidR="00476A92" w:rsidRPr="00A50B51">
        <w:rPr>
          <w:szCs w:val="24"/>
        </w:rPr>
        <w:t xml:space="preserve"> </w:t>
      </w:r>
      <w:proofErr w:type="spellStart"/>
      <w:r w:rsidRPr="00A50B51">
        <w:rPr>
          <w:szCs w:val="24"/>
        </w:rPr>
        <w:t>Process</w:t>
      </w:r>
      <w:proofErr w:type="spellEnd"/>
      <w:r w:rsidRPr="00A50B51">
        <w:rPr>
          <w:szCs w:val="24"/>
        </w:rPr>
        <w:t xml:space="preserve"> (RUP) (Inicio, elaboración, construcción, transición)</w:t>
      </w:r>
      <w:r w:rsidR="00EA5F03" w:rsidRPr="00A50B51">
        <w:rPr>
          <w:szCs w:val="24"/>
        </w:rPr>
        <w:t>. E</w:t>
      </w:r>
      <w:r w:rsidRPr="00A50B51">
        <w:rPr>
          <w:szCs w:val="24"/>
        </w:rPr>
        <w:t>l RUP es la base para el diseño completo del ciclo de vida.</w:t>
      </w:r>
    </w:p>
    <w:p w:rsidR="00AD0B2F" w:rsidRPr="00A50B51" w:rsidRDefault="00AD0B2F" w:rsidP="008E0A96">
      <w:pPr>
        <w:ind w:firstLine="708"/>
        <w:rPr>
          <w:szCs w:val="24"/>
        </w:rPr>
      </w:pPr>
      <w:r w:rsidRPr="00A50B51">
        <w:rPr>
          <w:szCs w:val="24"/>
        </w:rPr>
        <w:t xml:space="preserve">El ciclo del proyecto en Mobile-D se divide en cinco fases: </w:t>
      </w:r>
      <w:r w:rsidRPr="00A50B51">
        <w:rPr>
          <w:b/>
          <w:szCs w:val="24"/>
        </w:rPr>
        <w:t xml:space="preserve">exploración, inicialización, </w:t>
      </w:r>
      <w:r w:rsidR="00362C20">
        <w:rPr>
          <w:b/>
          <w:szCs w:val="24"/>
        </w:rPr>
        <w:t>producción</w:t>
      </w:r>
      <w:r w:rsidRPr="00A50B51">
        <w:rPr>
          <w:b/>
          <w:szCs w:val="24"/>
        </w:rPr>
        <w:t>, estabilización y prueba</w:t>
      </w:r>
      <w:r w:rsidR="00EA5F03" w:rsidRPr="00A50B51">
        <w:rPr>
          <w:b/>
          <w:szCs w:val="24"/>
        </w:rPr>
        <w:t>s</w:t>
      </w:r>
      <w:r w:rsidRPr="00A50B51">
        <w:rPr>
          <w:b/>
          <w:szCs w:val="24"/>
        </w:rPr>
        <w:t xml:space="preserve"> del sistema.</w:t>
      </w:r>
    </w:p>
    <w:p w:rsidR="00AD0B2F" w:rsidRPr="00A50B51" w:rsidRDefault="00AD0B2F" w:rsidP="008E0A96">
      <w:pPr>
        <w:rPr>
          <w:szCs w:val="24"/>
        </w:rPr>
      </w:pPr>
    </w:p>
    <w:p w:rsidR="00AD0B2F" w:rsidRPr="00A50B51" w:rsidRDefault="00AD0B2F" w:rsidP="008E0A96">
      <w:pPr>
        <w:ind w:firstLine="708"/>
        <w:rPr>
          <w:szCs w:val="24"/>
        </w:rPr>
      </w:pPr>
      <w:r w:rsidRPr="00A50B51">
        <w:rPr>
          <w:szCs w:val="24"/>
        </w:rPr>
        <w:t>Esta metodología se ajusta al proyecto</w:t>
      </w:r>
      <w:r w:rsidR="00EA5F03" w:rsidRPr="00A50B51">
        <w:rPr>
          <w:szCs w:val="24"/>
        </w:rPr>
        <w:t>,</w:t>
      </w:r>
      <w:r w:rsidRPr="00A50B51">
        <w:rPr>
          <w:szCs w:val="24"/>
        </w:rPr>
        <w:t xml:space="preserve"> pues el desarrollo ágil es justo lo necesario para dos programadores a lo largo de cada fase:</w:t>
      </w:r>
    </w:p>
    <w:p w:rsidR="00AD0B2F" w:rsidRPr="00A50B51" w:rsidRDefault="00AD0B2F" w:rsidP="008E0A96">
      <w:pPr>
        <w:rPr>
          <w:szCs w:val="24"/>
        </w:rPr>
      </w:pPr>
    </w:p>
    <w:p w:rsidR="00AD0B2F" w:rsidRPr="00A50B51" w:rsidRDefault="00AD0B2F" w:rsidP="008E0A96">
      <w:pPr>
        <w:ind w:firstLine="708"/>
        <w:rPr>
          <w:szCs w:val="24"/>
        </w:rPr>
      </w:pPr>
      <w:r w:rsidRPr="00A50B51">
        <w:rPr>
          <w:b/>
          <w:szCs w:val="24"/>
        </w:rPr>
        <w:t>Exploración</w:t>
      </w:r>
      <w:r w:rsidRPr="00A50B51">
        <w:rPr>
          <w:szCs w:val="24"/>
        </w:rPr>
        <w:t xml:space="preserve">, </w:t>
      </w:r>
      <w:r w:rsidR="00CC6517" w:rsidRPr="00A50B51">
        <w:rPr>
          <w:szCs w:val="24"/>
        </w:rPr>
        <w:t xml:space="preserve">se realiza un estudio de factibilidad y </w:t>
      </w:r>
      <w:r w:rsidRPr="00A50B51">
        <w:rPr>
          <w:szCs w:val="24"/>
        </w:rPr>
        <w:t>debe establecer</w:t>
      </w:r>
      <w:r w:rsidR="006676A7" w:rsidRPr="00A50B51">
        <w:rPr>
          <w:szCs w:val="24"/>
        </w:rPr>
        <w:t>se</w:t>
      </w:r>
      <w:r w:rsidRPr="00A50B51">
        <w:rPr>
          <w:szCs w:val="24"/>
        </w:rPr>
        <w:t xml:space="preserve"> un plan de p</w:t>
      </w:r>
      <w:r w:rsidR="005E13A4" w:rsidRPr="00A50B51">
        <w:rPr>
          <w:szCs w:val="24"/>
        </w:rPr>
        <w:t>royecto o cronograma de trabajo.</w:t>
      </w:r>
    </w:p>
    <w:p w:rsidR="005E13A4" w:rsidRPr="00A50B51" w:rsidRDefault="005E13A4" w:rsidP="008E0A96">
      <w:pPr>
        <w:ind w:firstLine="708"/>
        <w:rPr>
          <w:szCs w:val="24"/>
        </w:rPr>
      </w:pPr>
    </w:p>
    <w:p w:rsidR="00AD0B2F" w:rsidRPr="00A50B51" w:rsidRDefault="00AD0B2F" w:rsidP="008E0A96">
      <w:pPr>
        <w:ind w:firstLine="708"/>
        <w:rPr>
          <w:szCs w:val="24"/>
        </w:rPr>
      </w:pPr>
      <w:r w:rsidRPr="00A50B51">
        <w:rPr>
          <w:b/>
          <w:szCs w:val="24"/>
        </w:rPr>
        <w:t>Inicialización</w:t>
      </w:r>
      <w:r w:rsidRPr="00A50B51">
        <w:rPr>
          <w:szCs w:val="24"/>
        </w:rPr>
        <w:t>, el producto principal es un plan para cada fase, debe</w:t>
      </w:r>
      <w:r w:rsidR="00476A92" w:rsidRPr="00A50B51">
        <w:rPr>
          <w:szCs w:val="24"/>
        </w:rPr>
        <w:t>n</w:t>
      </w:r>
      <w:r w:rsidRPr="00A50B51">
        <w:rPr>
          <w:szCs w:val="24"/>
        </w:rPr>
        <w:t xml:space="preserve"> preparar</w:t>
      </w:r>
      <w:r w:rsidR="00476A92" w:rsidRPr="00A50B51">
        <w:rPr>
          <w:szCs w:val="24"/>
        </w:rPr>
        <w:t>se</w:t>
      </w:r>
      <w:r w:rsidRPr="00A50B51">
        <w:rPr>
          <w:szCs w:val="24"/>
        </w:rPr>
        <w:t xml:space="preserve"> e identificar</w:t>
      </w:r>
      <w:r w:rsidR="00476A92" w:rsidRPr="00A50B51">
        <w:rPr>
          <w:szCs w:val="24"/>
        </w:rPr>
        <w:t>se</w:t>
      </w:r>
      <w:r w:rsidRPr="00A50B51">
        <w:rPr>
          <w:szCs w:val="24"/>
        </w:rPr>
        <w:t xml:space="preserve"> todos los recursos necesarios. Se prepara el plan para las siguientes fases y se busca establecer el entorno técnico</w:t>
      </w:r>
      <w:r w:rsidR="00EA5F03" w:rsidRPr="00A50B51">
        <w:rPr>
          <w:szCs w:val="24"/>
        </w:rPr>
        <w:t>,</w:t>
      </w:r>
      <w:r w:rsidRPr="00A50B51">
        <w:rPr>
          <w:szCs w:val="24"/>
        </w:rPr>
        <w:t xml:space="preserve"> para lo cual buscar</w:t>
      </w:r>
      <w:r w:rsidR="00476A92" w:rsidRPr="00A50B51">
        <w:rPr>
          <w:szCs w:val="24"/>
        </w:rPr>
        <w:t>á</w:t>
      </w:r>
      <w:r w:rsidRPr="00A50B51">
        <w:rPr>
          <w:szCs w:val="24"/>
        </w:rPr>
        <w:t xml:space="preserve"> reunir</w:t>
      </w:r>
      <w:r w:rsidR="00476A92" w:rsidRPr="00A50B51">
        <w:rPr>
          <w:szCs w:val="24"/>
        </w:rPr>
        <w:t>se</w:t>
      </w:r>
      <w:r w:rsidRPr="00A50B51">
        <w:rPr>
          <w:szCs w:val="24"/>
        </w:rPr>
        <w:t xml:space="preserve"> para definir si </w:t>
      </w:r>
      <w:r w:rsidR="00476A92" w:rsidRPr="00A50B51">
        <w:rPr>
          <w:szCs w:val="24"/>
        </w:rPr>
        <w:t>se requiere</w:t>
      </w:r>
      <w:r w:rsidRPr="00A50B51">
        <w:rPr>
          <w:szCs w:val="24"/>
        </w:rPr>
        <w:t xml:space="preserve"> algún componente, librería, aplicación artefacto importante para lograr culminar cada fase de manera exitosa.</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 xml:space="preserve">En la fase de inicialización se establecerá una línea de investigación que indique </w:t>
      </w:r>
      <w:r w:rsidR="001E250E" w:rsidRPr="00A50B51">
        <w:rPr>
          <w:szCs w:val="24"/>
        </w:rPr>
        <w:t xml:space="preserve">la posible utilización de una </w:t>
      </w:r>
      <w:r w:rsidR="000949C8" w:rsidRPr="00A50B51">
        <w:rPr>
          <w:szCs w:val="24"/>
        </w:rPr>
        <w:t>aplicación</w:t>
      </w:r>
      <w:r w:rsidR="001E250E" w:rsidRPr="00A50B51">
        <w:rPr>
          <w:szCs w:val="24"/>
        </w:rPr>
        <w:t xml:space="preserve"> móvil para la realización de diagnósticos auditivos</w:t>
      </w:r>
      <w:r w:rsidRPr="00A50B51">
        <w:rPr>
          <w:szCs w:val="24"/>
        </w:rPr>
        <w:t xml:space="preserve">. Se basará en </w:t>
      </w:r>
      <w:r w:rsidR="004B1A04" w:rsidRPr="00A50B51">
        <w:rPr>
          <w:szCs w:val="24"/>
        </w:rPr>
        <w:t>cuestionarios</w:t>
      </w:r>
      <w:r w:rsidRPr="00A50B51">
        <w:rPr>
          <w:szCs w:val="24"/>
        </w:rPr>
        <w:t xml:space="preserve"> a</w:t>
      </w:r>
      <w:r w:rsidR="004B1A04" w:rsidRPr="00A50B51">
        <w:rPr>
          <w:szCs w:val="24"/>
        </w:rPr>
        <w:t>plicados</w:t>
      </w:r>
      <w:r w:rsidRPr="00A50B51">
        <w:rPr>
          <w:szCs w:val="24"/>
        </w:rPr>
        <w:t xml:space="preserve"> una población </w:t>
      </w:r>
      <w:r w:rsidR="004B1A04" w:rsidRPr="00A50B51">
        <w:rPr>
          <w:szCs w:val="24"/>
        </w:rPr>
        <w:t>por</w:t>
      </w:r>
      <w:r w:rsidR="000949C8" w:rsidRPr="00A50B51">
        <w:rPr>
          <w:szCs w:val="24"/>
        </w:rPr>
        <w:t xml:space="preserve"> definir</w:t>
      </w:r>
      <w:r w:rsidR="005E13A4" w:rsidRPr="00A50B51">
        <w:rPr>
          <w:szCs w:val="24"/>
        </w:rPr>
        <w:t>,</w:t>
      </w:r>
      <w:r w:rsidR="00476A92" w:rsidRPr="00A50B51">
        <w:rPr>
          <w:szCs w:val="24"/>
        </w:rPr>
        <w:t xml:space="preserve"> </w:t>
      </w:r>
      <w:r w:rsidR="004B1A04" w:rsidRPr="00A50B51">
        <w:rPr>
          <w:szCs w:val="24"/>
        </w:rPr>
        <w:t xml:space="preserve">y con los resultados </w:t>
      </w:r>
      <w:r w:rsidRPr="00A50B51">
        <w:rPr>
          <w:szCs w:val="24"/>
        </w:rPr>
        <w:t xml:space="preserve">se </w:t>
      </w:r>
      <w:r w:rsidR="00EA5F03" w:rsidRPr="00A50B51">
        <w:rPr>
          <w:szCs w:val="24"/>
        </w:rPr>
        <w:t>evaluará</w:t>
      </w:r>
      <w:r w:rsidRPr="00A50B51">
        <w:rPr>
          <w:szCs w:val="24"/>
        </w:rPr>
        <w:t xml:space="preserve"> la plataforma móvil en la cual desarrollar el proyecto para luego realizar la preparación del ambiente de trabajo. Después de identificar la plataforma móvil a utilizar, se tomarán las aplicaciones ya existentes y se realizará un </w:t>
      </w:r>
      <w:proofErr w:type="spellStart"/>
      <w:r w:rsidRPr="00A50B51">
        <w:rPr>
          <w:i/>
          <w:szCs w:val="24"/>
        </w:rPr>
        <w:t>backlog</w:t>
      </w:r>
      <w:proofErr w:type="spellEnd"/>
      <w:r w:rsidRPr="00A50B51">
        <w:rPr>
          <w:szCs w:val="24"/>
        </w:rPr>
        <w:t xml:space="preserve"> de requerimientos para determinar las funcionabilidades mínimas que la aplicación móvil tiene que tener, junto con el patrocinador del proyecto. Para finalizar la fase de inicialización, se determinarán los parámetros </w:t>
      </w:r>
      <w:r w:rsidR="00476A92" w:rsidRPr="00A50B51">
        <w:rPr>
          <w:szCs w:val="24"/>
        </w:rPr>
        <w:t>por</w:t>
      </w:r>
      <w:r w:rsidRPr="00A50B51">
        <w:rPr>
          <w:szCs w:val="24"/>
        </w:rPr>
        <w:t xml:space="preserve"> utilizar en la prueba auditiva de la aplicación</w:t>
      </w:r>
      <w:r w:rsidR="00476A92" w:rsidRPr="00A50B51">
        <w:rPr>
          <w:szCs w:val="24"/>
        </w:rPr>
        <w:t xml:space="preserve">. </w:t>
      </w:r>
      <w:r w:rsidRPr="00A50B51">
        <w:rPr>
          <w:szCs w:val="24"/>
        </w:rPr>
        <w:t>A continuación se resume la fase de inicialización:</w:t>
      </w:r>
    </w:p>
    <w:p w:rsidR="00AD0B2F" w:rsidRPr="00A50B51" w:rsidRDefault="00D062A3" w:rsidP="008E0A96">
      <w:pPr>
        <w:jc w:val="center"/>
        <w:rPr>
          <w:szCs w:val="24"/>
          <w:highlight w:val="yellow"/>
          <w:lang w:val="en-US"/>
        </w:rPr>
      </w:pPr>
      <w:r w:rsidRPr="00A50B51">
        <w:rPr>
          <w:noProof/>
          <w:szCs w:val="24"/>
          <w:lang w:eastAsia="es-CR"/>
        </w:rPr>
        <w:lastRenderedPageBreak/>
        <w:drawing>
          <wp:inline distT="0" distB="0" distL="0" distR="0" wp14:anchorId="72BA5561" wp14:editId="716A71DB">
            <wp:extent cx="6305107" cy="3459261"/>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1244" r="1229"/>
                    <a:stretch/>
                  </pic:blipFill>
                  <pic:spPr bwMode="auto">
                    <a:xfrm>
                      <a:off x="0" y="0"/>
                      <a:ext cx="6309235" cy="3461526"/>
                    </a:xfrm>
                    <a:prstGeom prst="rect">
                      <a:avLst/>
                    </a:prstGeom>
                    <a:noFill/>
                    <a:ln>
                      <a:noFill/>
                    </a:ln>
                    <a:extLst>
                      <a:ext uri="{53640926-AAD7-44D8-BBD7-CCE9431645EC}">
                        <a14:shadowObscured xmlns:a14="http://schemas.microsoft.com/office/drawing/2010/main"/>
                      </a:ext>
                    </a:extLst>
                  </pic:spPr>
                </pic:pic>
              </a:graphicData>
            </a:graphic>
          </wp:inline>
        </w:drawing>
      </w:r>
    </w:p>
    <w:p w:rsidR="00515636" w:rsidRPr="00A50B51" w:rsidRDefault="00AD0B2F" w:rsidP="008E0A96">
      <w:pPr>
        <w:pStyle w:val="Caption"/>
        <w:rPr>
          <w:sz w:val="24"/>
          <w:szCs w:val="24"/>
        </w:rPr>
      </w:pPr>
      <w:bookmarkStart w:id="300" w:name="_Toc335332662"/>
      <w:bookmarkStart w:id="301" w:name="_Toc343369209"/>
      <w:bookmarkStart w:id="302" w:name="_Toc399607114"/>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6</w:t>
      </w:r>
      <w:r w:rsidR="004D1EA8" w:rsidRPr="00A50B51">
        <w:rPr>
          <w:noProof/>
          <w:sz w:val="24"/>
          <w:szCs w:val="24"/>
        </w:rPr>
        <w:fldChar w:fldCharType="end"/>
      </w:r>
      <w:r w:rsidRPr="00A50B51">
        <w:rPr>
          <w:sz w:val="24"/>
          <w:szCs w:val="24"/>
        </w:rPr>
        <w:t xml:space="preserve"> – Fase de inicialización</w:t>
      </w:r>
      <w:bookmarkEnd w:id="300"/>
      <w:bookmarkEnd w:id="301"/>
      <w:bookmarkEnd w:id="302"/>
    </w:p>
    <w:p w:rsidR="00AD0B2F" w:rsidRPr="00A50B51" w:rsidRDefault="00AD0B2F" w:rsidP="008E0A96">
      <w:pPr>
        <w:pStyle w:val="Caption"/>
        <w:rPr>
          <w:sz w:val="24"/>
          <w:szCs w:val="24"/>
        </w:rPr>
      </w:pPr>
      <w:r w:rsidRPr="00A50B51">
        <w:rPr>
          <w:sz w:val="24"/>
          <w:szCs w:val="24"/>
        </w:rPr>
        <w:t>Elaboración propia</w:t>
      </w:r>
    </w:p>
    <w:p w:rsidR="00AD0B2F" w:rsidRPr="00A50B51" w:rsidRDefault="00362C20" w:rsidP="008E0A96">
      <w:pPr>
        <w:ind w:firstLine="708"/>
        <w:rPr>
          <w:szCs w:val="24"/>
        </w:rPr>
      </w:pPr>
      <w:r>
        <w:rPr>
          <w:b/>
          <w:szCs w:val="24"/>
        </w:rPr>
        <w:t>Producción</w:t>
      </w:r>
      <w:r w:rsidR="00AD0B2F" w:rsidRPr="00A50B51">
        <w:rPr>
          <w:szCs w:val="24"/>
        </w:rPr>
        <w:t xml:space="preserve"> según la teoría se repite la programación de tres días (planificación trabajo-liberación). Primero se planifica la iteración de trabajo</w:t>
      </w:r>
      <w:r w:rsidR="00EA5F03" w:rsidRPr="00A50B51">
        <w:rPr>
          <w:szCs w:val="24"/>
        </w:rPr>
        <w:t>,</w:t>
      </w:r>
      <w:r w:rsidR="00AD0B2F" w:rsidRPr="00A50B51">
        <w:rPr>
          <w:szCs w:val="24"/>
        </w:rPr>
        <w:t xml:space="preserve"> para ello realizaremos reuniones con el </w:t>
      </w:r>
      <w:proofErr w:type="spellStart"/>
      <w:r w:rsidR="00AD0B2F" w:rsidRPr="00A50B51">
        <w:rPr>
          <w:szCs w:val="24"/>
        </w:rPr>
        <w:t>stakeholder</w:t>
      </w:r>
      <w:proofErr w:type="spellEnd"/>
      <w:r w:rsidR="00AD0B2F" w:rsidRPr="00A50B51">
        <w:rPr>
          <w:szCs w:val="24"/>
        </w:rPr>
        <w:t xml:space="preserve"> para definir requisitos y tareas a realizar. Esta fase nos parece importante y funcional para el proyecto porque genera un producto inicial.</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En esta fase, se establecerán 1</w:t>
      </w:r>
      <w:r w:rsidR="00EA5F03" w:rsidRPr="00A50B51">
        <w:rPr>
          <w:szCs w:val="24"/>
        </w:rPr>
        <w:t>1</w:t>
      </w:r>
      <w:r w:rsidRPr="00A50B51">
        <w:rPr>
          <w:szCs w:val="24"/>
        </w:rPr>
        <w:t xml:space="preserve"> iteraciones de </w:t>
      </w:r>
      <w:r w:rsidR="00EA5F03" w:rsidRPr="00A50B51">
        <w:rPr>
          <w:szCs w:val="24"/>
        </w:rPr>
        <w:t>4</w:t>
      </w:r>
      <w:r w:rsidRPr="00A50B51">
        <w:rPr>
          <w:szCs w:val="24"/>
        </w:rPr>
        <w:t xml:space="preserve"> semana</w:t>
      </w:r>
      <w:r w:rsidR="00EA5F03" w:rsidRPr="00A50B51">
        <w:rPr>
          <w:szCs w:val="24"/>
        </w:rPr>
        <w:t>s</w:t>
      </w:r>
      <w:r w:rsidRPr="00A50B51">
        <w:rPr>
          <w:szCs w:val="24"/>
        </w:rPr>
        <w:t xml:space="preserve"> cada una. En el primer día se extraerán las historias más críticas del </w:t>
      </w:r>
      <w:proofErr w:type="spellStart"/>
      <w:r w:rsidRPr="00A50B51">
        <w:rPr>
          <w:i/>
          <w:szCs w:val="24"/>
        </w:rPr>
        <w:t>backlog</w:t>
      </w:r>
      <w:proofErr w:type="spellEnd"/>
      <w:r w:rsidR="009176A6">
        <w:rPr>
          <w:i/>
          <w:szCs w:val="24"/>
        </w:rPr>
        <w:t xml:space="preserve"> </w:t>
      </w:r>
      <w:r w:rsidR="005E13A4" w:rsidRPr="00A50B51">
        <w:rPr>
          <w:szCs w:val="24"/>
        </w:rPr>
        <w:t>y se materializar</w:t>
      </w:r>
      <w:r w:rsidR="00064A2C" w:rsidRPr="00A50B51">
        <w:rPr>
          <w:szCs w:val="24"/>
        </w:rPr>
        <w:t>á</w:t>
      </w:r>
      <w:r w:rsidR="005E13A4" w:rsidRPr="00A50B51">
        <w:rPr>
          <w:szCs w:val="24"/>
        </w:rPr>
        <w:t>n en requerimientos por realizar</w:t>
      </w:r>
      <w:r w:rsidRPr="00A50B51">
        <w:rPr>
          <w:szCs w:val="24"/>
        </w:rPr>
        <w:t>. Los siguientes días se trab</w:t>
      </w:r>
      <w:r w:rsidR="005E13A4" w:rsidRPr="00A50B51">
        <w:rPr>
          <w:szCs w:val="24"/>
        </w:rPr>
        <w:t>ajarán en la realización de los requerimientos seleccionados</w:t>
      </w:r>
      <w:r w:rsidR="00D6414F" w:rsidRPr="00A50B51">
        <w:rPr>
          <w:szCs w:val="24"/>
        </w:rPr>
        <w:t>, posteriormente</w:t>
      </w:r>
      <w:r w:rsidR="00064A2C" w:rsidRPr="00A50B51">
        <w:rPr>
          <w:szCs w:val="24"/>
        </w:rPr>
        <w:t>,</w:t>
      </w:r>
      <w:r w:rsidR="00D6414F" w:rsidRPr="00A50B51">
        <w:rPr>
          <w:szCs w:val="24"/>
        </w:rPr>
        <w:t xml:space="preserve"> se realizan pruebas técnicas</w:t>
      </w:r>
      <w:r w:rsidRPr="00A50B51">
        <w:rPr>
          <w:szCs w:val="24"/>
        </w:rPr>
        <w:t xml:space="preserve"> y</w:t>
      </w:r>
      <w:r w:rsidR="00064A2C" w:rsidRPr="00A50B51">
        <w:rPr>
          <w:szCs w:val="24"/>
        </w:rPr>
        <w:t>,</w:t>
      </w:r>
      <w:r w:rsidRPr="00A50B51">
        <w:rPr>
          <w:szCs w:val="24"/>
        </w:rPr>
        <w:t xml:space="preserve"> por último</w:t>
      </w:r>
      <w:r w:rsidR="00064A2C" w:rsidRPr="00A50B51">
        <w:rPr>
          <w:szCs w:val="24"/>
        </w:rPr>
        <w:t>,</w:t>
      </w:r>
      <w:r w:rsidRPr="00A50B51">
        <w:rPr>
          <w:szCs w:val="24"/>
        </w:rPr>
        <w:t xml:space="preserve"> se libera la iteración</w:t>
      </w:r>
      <w:r w:rsidR="00D6414F" w:rsidRPr="00A50B51">
        <w:rPr>
          <w:szCs w:val="24"/>
        </w:rPr>
        <w:t>.</w:t>
      </w:r>
    </w:p>
    <w:p w:rsidR="00AD0B2F" w:rsidRPr="00A50B51" w:rsidRDefault="00AD0B2F" w:rsidP="008E0A96">
      <w:pPr>
        <w:ind w:firstLine="708"/>
        <w:rPr>
          <w:b/>
          <w:szCs w:val="24"/>
        </w:rPr>
      </w:pPr>
    </w:p>
    <w:p w:rsidR="00AD0B2F" w:rsidRPr="00A50B51" w:rsidRDefault="00AD0B2F" w:rsidP="008E0A96">
      <w:pPr>
        <w:ind w:firstLine="708"/>
        <w:rPr>
          <w:szCs w:val="24"/>
        </w:rPr>
      </w:pPr>
      <w:r w:rsidRPr="00A50B51">
        <w:rPr>
          <w:b/>
          <w:szCs w:val="24"/>
        </w:rPr>
        <w:t>Estabilización</w:t>
      </w:r>
      <w:r w:rsidRPr="00A50B51">
        <w:rPr>
          <w:szCs w:val="24"/>
        </w:rPr>
        <w:t xml:space="preserve">, se llevan a cabo las últimas acciones de integración para asegurar que el sistema completo funciona correctamente. Esta será la fase más importante en </w:t>
      </w:r>
      <w:r w:rsidR="009176A6">
        <w:rPr>
          <w:szCs w:val="24"/>
        </w:rPr>
        <w:t>el proyecto</w:t>
      </w:r>
      <w:r w:rsidRPr="00A50B51">
        <w:rPr>
          <w:szCs w:val="24"/>
        </w:rPr>
        <w:t xml:space="preserve">. Tomando en cuenta </w:t>
      </w:r>
      <w:r w:rsidR="00064A2C" w:rsidRPr="00A50B51">
        <w:rPr>
          <w:szCs w:val="24"/>
        </w:rPr>
        <w:t xml:space="preserve">de </w:t>
      </w:r>
      <w:r w:rsidRPr="00A50B51">
        <w:rPr>
          <w:szCs w:val="24"/>
        </w:rPr>
        <w:t xml:space="preserve">que son dos desarrolladores </w:t>
      </w:r>
      <w:r w:rsidR="000E08E5" w:rsidRPr="00A50B51">
        <w:rPr>
          <w:szCs w:val="24"/>
        </w:rPr>
        <w:t>debe prevenir</w:t>
      </w:r>
      <w:r w:rsidR="00064A2C" w:rsidRPr="00A50B51">
        <w:rPr>
          <w:szCs w:val="24"/>
        </w:rPr>
        <w:t>se</w:t>
      </w:r>
      <w:r w:rsidR="000E08E5" w:rsidRPr="00A50B51">
        <w:rPr>
          <w:szCs w:val="24"/>
        </w:rPr>
        <w:t xml:space="preserve"> que al darse</w:t>
      </w:r>
      <w:r w:rsidRPr="00A50B51">
        <w:rPr>
          <w:szCs w:val="24"/>
        </w:rPr>
        <w:t xml:space="preserve"> la división de tareas </w:t>
      </w:r>
      <w:r w:rsidR="000E08E5" w:rsidRPr="00A50B51">
        <w:rPr>
          <w:szCs w:val="24"/>
        </w:rPr>
        <w:t xml:space="preserve">es necesario </w:t>
      </w:r>
      <w:r w:rsidRPr="00A50B51">
        <w:rPr>
          <w:szCs w:val="24"/>
        </w:rPr>
        <w:t>defin</w:t>
      </w:r>
      <w:r w:rsidR="000E08E5" w:rsidRPr="00A50B51">
        <w:rPr>
          <w:szCs w:val="24"/>
        </w:rPr>
        <w:t>ir</w:t>
      </w:r>
      <w:r w:rsidRPr="00A50B51">
        <w:rPr>
          <w:szCs w:val="24"/>
        </w:rPr>
        <w:t xml:space="preserve"> tiempo para unificar y estar seguros de que el proyecto cuente con las funcionalidades deseadas.</w:t>
      </w:r>
    </w:p>
    <w:p w:rsidR="00AD0B2F" w:rsidRPr="00A50B51" w:rsidRDefault="00AD0B2F" w:rsidP="008E0A96">
      <w:pPr>
        <w:rPr>
          <w:szCs w:val="24"/>
        </w:rPr>
      </w:pPr>
    </w:p>
    <w:p w:rsidR="00AD0B2F" w:rsidRPr="00A50B51" w:rsidRDefault="00AD0B2F" w:rsidP="008E0A96">
      <w:pPr>
        <w:ind w:firstLine="720"/>
        <w:rPr>
          <w:szCs w:val="24"/>
        </w:rPr>
      </w:pPr>
      <w:r w:rsidRPr="00A50B51">
        <w:rPr>
          <w:szCs w:val="24"/>
        </w:rPr>
        <w:lastRenderedPageBreak/>
        <w:t xml:space="preserve">La última fase </w:t>
      </w:r>
      <w:r w:rsidRPr="00A50B51">
        <w:rPr>
          <w:b/>
          <w:szCs w:val="24"/>
        </w:rPr>
        <w:t>(prueba y reparación del sistema)</w:t>
      </w:r>
      <w:r w:rsidRPr="00A50B51">
        <w:rPr>
          <w:szCs w:val="24"/>
        </w:rPr>
        <w:t xml:space="preserve"> tiene como meta la disponibilidad de una versión estable y plenamente funcional del sistema. En este punto</w:t>
      </w:r>
      <w:r w:rsidR="000E08E5" w:rsidRPr="00A50B51">
        <w:rPr>
          <w:szCs w:val="24"/>
        </w:rPr>
        <w:t>,</w:t>
      </w:r>
      <w:r w:rsidRPr="00A50B51">
        <w:rPr>
          <w:szCs w:val="24"/>
        </w:rPr>
        <w:t xml:space="preserve"> debe contar</w:t>
      </w:r>
      <w:r w:rsidR="00064A2C" w:rsidRPr="00A50B51">
        <w:rPr>
          <w:szCs w:val="24"/>
        </w:rPr>
        <w:t>se</w:t>
      </w:r>
      <w:r w:rsidRPr="00A50B51">
        <w:rPr>
          <w:szCs w:val="24"/>
        </w:rPr>
        <w:t xml:space="preserve"> con </w:t>
      </w:r>
      <w:r w:rsidR="000E08E5" w:rsidRPr="00A50B51">
        <w:rPr>
          <w:szCs w:val="24"/>
        </w:rPr>
        <w:t>las evaluaciones definidas</w:t>
      </w:r>
      <w:r w:rsidRPr="00A50B51">
        <w:rPr>
          <w:szCs w:val="24"/>
        </w:rPr>
        <w:t xml:space="preserve"> terminad</w:t>
      </w:r>
      <w:r w:rsidR="000E08E5" w:rsidRPr="00A50B51">
        <w:rPr>
          <w:szCs w:val="24"/>
        </w:rPr>
        <w:t>as</w:t>
      </w:r>
      <w:r w:rsidRPr="00A50B51">
        <w:rPr>
          <w:szCs w:val="24"/>
        </w:rPr>
        <w:t xml:space="preserve"> e integr</w:t>
      </w:r>
      <w:r w:rsidR="000E08E5" w:rsidRPr="00A50B51">
        <w:rPr>
          <w:szCs w:val="24"/>
        </w:rPr>
        <w:t xml:space="preserve">adas en una sola versión </w:t>
      </w:r>
      <w:r w:rsidRPr="00A50B51">
        <w:rPr>
          <w:szCs w:val="24"/>
        </w:rPr>
        <w:t>para iniciar las pruebas con los requisitos de la clínica y proceder a eliminar todos los defectos encontrados.</w:t>
      </w:r>
    </w:p>
    <w:p w:rsidR="001A6F80" w:rsidRDefault="001A6F80" w:rsidP="008E0A96">
      <w:pPr>
        <w:spacing w:after="200" w:line="276" w:lineRule="auto"/>
        <w:rPr>
          <w:rFonts w:eastAsiaTheme="minorEastAsia"/>
          <w:b/>
          <w:bCs/>
          <w:noProof/>
          <w:kern w:val="32"/>
          <w:szCs w:val="24"/>
          <w:lang w:eastAsia="en-US"/>
        </w:r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303" w:name="_Toc347565980"/>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1D22BA">
      <w:pPr>
        <w:pStyle w:val="t1"/>
        <w:numPr>
          <w:ilvl w:val="0"/>
          <w:numId w:val="32"/>
        </w:numPr>
      </w:pPr>
      <w:bookmarkStart w:id="304" w:name="_Toc399686734"/>
      <w:r w:rsidRPr="001A6F80">
        <w:t xml:space="preserve">CAPÍTULO </w:t>
      </w:r>
      <w:r w:rsidR="00064A2C" w:rsidRPr="001A6F80">
        <w:t>III</w:t>
      </w:r>
      <w:bookmarkEnd w:id="303"/>
      <w:r w:rsidR="00E2576F">
        <w:t xml:space="preserve"> – Procedimiento metodológico</w:t>
      </w:r>
      <w:bookmarkEnd w:id="304"/>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305" w:name="_Toc347565981"/>
      <w:bookmarkStart w:id="306" w:name="_Toc399686735"/>
      <w:r w:rsidRPr="00A50B51">
        <w:rPr>
          <w:sz w:val="24"/>
          <w:szCs w:val="24"/>
        </w:rPr>
        <w:lastRenderedPageBreak/>
        <w:t>Procedimiento Metodológico</w:t>
      </w:r>
      <w:bookmarkEnd w:id="305"/>
      <w:bookmarkEnd w:id="306"/>
    </w:p>
    <w:p w:rsidR="00DE3DA9" w:rsidRPr="00A50B51" w:rsidRDefault="00DE3DA9" w:rsidP="008E0A96">
      <w:pPr>
        <w:pStyle w:val="13"/>
        <w:tabs>
          <w:tab w:val="left" w:pos="1134"/>
        </w:tabs>
        <w:rPr>
          <w:rFonts w:cs="Times New Roman"/>
          <w:szCs w:val="24"/>
        </w:rPr>
      </w:pPr>
      <w:bookmarkStart w:id="307" w:name="_Toc347565982"/>
      <w:bookmarkStart w:id="308" w:name="_Toc399686736"/>
      <w:r w:rsidRPr="00A50B51">
        <w:rPr>
          <w:rFonts w:cs="Times New Roman"/>
          <w:szCs w:val="24"/>
        </w:rPr>
        <w:t>Mobile-D – Fase de exploración</w:t>
      </w:r>
      <w:bookmarkEnd w:id="307"/>
      <w:bookmarkEnd w:id="308"/>
    </w:p>
    <w:p w:rsidR="00DE3DA9" w:rsidRPr="00A50B51" w:rsidRDefault="00DE3DA9" w:rsidP="008E0A96">
      <w:pPr>
        <w:ind w:firstLine="709"/>
        <w:rPr>
          <w:b/>
          <w:szCs w:val="24"/>
        </w:rPr>
      </w:pPr>
      <w:r w:rsidRPr="00A50B51">
        <w:rPr>
          <w:szCs w:val="24"/>
        </w:rPr>
        <w:t>A continuación se detalla la realización de la fase de exploración</w:t>
      </w:r>
      <w:r w:rsidR="002C0DA1" w:rsidRPr="00A50B51">
        <w:rPr>
          <w:szCs w:val="24"/>
        </w:rPr>
        <w:t xml:space="preserve"> de la metodología escogida</w:t>
      </w:r>
      <w:r w:rsidR="00064A2C" w:rsidRPr="00A50B51">
        <w:rPr>
          <w:szCs w:val="24"/>
        </w:rPr>
        <w:t>.</w:t>
      </w:r>
    </w:p>
    <w:p w:rsidR="00051055" w:rsidRPr="00A50B51" w:rsidRDefault="00051055" w:rsidP="008E0A96">
      <w:pPr>
        <w:pStyle w:val="13"/>
        <w:numPr>
          <w:ilvl w:val="3"/>
          <w:numId w:val="5"/>
        </w:numPr>
        <w:tabs>
          <w:tab w:val="left" w:pos="1134"/>
        </w:tabs>
        <w:rPr>
          <w:rFonts w:cs="Times New Roman"/>
          <w:szCs w:val="24"/>
        </w:rPr>
      </w:pPr>
      <w:bookmarkStart w:id="309" w:name="_Toc347565983"/>
      <w:bookmarkStart w:id="310" w:name="_Toc399686737"/>
      <w:r w:rsidRPr="00A50B51">
        <w:rPr>
          <w:rFonts w:cs="Times New Roman"/>
          <w:szCs w:val="24"/>
        </w:rPr>
        <w:t>Contacto inicial</w:t>
      </w:r>
      <w:bookmarkEnd w:id="309"/>
      <w:bookmarkEnd w:id="310"/>
    </w:p>
    <w:p w:rsidR="00051055" w:rsidRPr="00A50B51" w:rsidRDefault="002C0DA1" w:rsidP="008E0A96">
      <w:pPr>
        <w:ind w:firstLine="708"/>
        <w:rPr>
          <w:b/>
          <w:szCs w:val="24"/>
        </w:rPr>
      </w:pPr>
      <w:r w:rsidRPr="00A50B51">
        <w:rPr>
          <w:szCs w:val="24"/>
        </w:rPr>
        <w:t xml:space="preserve">El contacto inicial con la Clínica Audinsa se da mediante la </w:t>
      </w:r>
      <w:r w:rsidR="00064A2C" w:rsidRPr="00A50B51">
        <w:rPr>
          <w:szCs w:val="24"/>
        </w:rPr>
        <w:t>d</w:t>
      </w:r>
      <w:r w:rsidRPr="00A50B51">
        <w:rPr>
          <w:szCs w:val="24"/>
        </w:rPr>
        <w:t xml:space="preserve">octora Silvia Bonilla Berríos, la </w:t>
      </w:r>
      <w:r w:rsidR="005E13A4" w:rsidRPr="00A50B51">
        <w:rPr>
          <w:szCs w:val="24"/>
        </w:rPr>
        <w:t>cual</w:t>
      </w:r>
      <w:r w:rsidRPr="00A50B51">
        <w:rPr>
          <w:szCs w:val="24"/>
        </w:rPr>
        <w:t xml:space="preserve"> establece la necesidad de crear una aplicación de audiología para apoyar</w:t>
      </w:r>
      <w:r w:rsidR="00946B05" w:rsidRPr="00A50B51">
        <w:rPr>
          <w:szCs w:val="24"/>
        </w:rPr>
        <w:t xml:space="preserve"> las operaciones de diagnóstico y preve</w:t>
      </w:r>
      <w:r w:rsidR="00EA5F03" w:rsidRPr="00A50B51">
        <w:rPr>
          <w:szCs w:val="24"/>
        </w:rPr>
        <w:t>nción,</w:t>
      </w:r>
      <w:r w:rsidRPr="00A50B51">
        <w:rPr>
          <w:szCs w:val="24"/>
        </w:rPr>
        <w:t xml:space="preserve"> y promover soluciones de alta tecnología y de fácil acceso. Al haber una necesidad por parte de los estudiantes de cumplir con un proyecto de graduación,</w:t>
      </w:r>
      <w:r w:rsidR="00051055" w:rsidRPr="00A50B51">
        <w:rPr>
          <w:szCs w:val="24"/>
        </w:rPr>
        <w:t xml:space="preserve"> se toma</w:t>
      </w:r>
      <w:r w:rsidR="00946B05" w:rsidRPr="00A50B51">
        <w:rPr>
          <w:szCs w:val="24"/>
        </w:rPr>
        <w:t xml:space="preserve"> un mutuo acuerdo en</w:t>
      </w:r>
      <w:r w:rsidR="00051055" w:rsidRPr="00A50B51">
        <w:rPr>
          <w:szCs w:val="24"/>
        </w:rPr>
        <w:t xml:space="preserve"> realizar este proyecto en un lapso de nueve meses, y se elige una metodología </w:t>
      </w:r>
      <w:r w:rsidR="000B5829" w:rsidRPr="00A50B51">
        <w:rPr>
          <w:szCs w:val="24"/>
        </w:rPr>
        <w:t>por</w:t>
      </w:r>
      <w:r w:rsidR="00051055" w:rsidRPr="00A50B51">
        <w:rPr>
          <w:szCs w:val="24"/>
        </w:rPr>
        <w:t xml:space="preserve"> seguir, para el cumplimiento de </w:t>
      </w:r>
      <w:r w:rsidR="00A1799E" w:rsidRPr="00A50B51">
        <w:rPr>
          <w:szCs w:val="24"/>
        </w:rPr>
        <w:t>este</w:t>
      </w:r>
      <w:r w:rsidR="00051055" w:rsidRPr="00A50B51">
        <w:rPr>
          <w:szCs w:val="24"/>
        </w:rPr>
        <w:t>.</w:t>
      </w:r>
    </w:p>
    <w:p w:rsidR="00AD0B2F" w:rsidRPr="00A50B51" w:rsidRDefault="00550581" w:rsidP="008E0A96">
      <w:pPr>
        <w:pStyle w:val="13"/>
        <w:numPr>
          <w:ilvl w:val="3"/>
          <w:numId w:val="5"/>
        </w:numPr>
        <w:tabs>
          <w:tab w:val="left" w:pos="1134"/>
        </w:tabs>
        <w:rPr>
          <w:rFonts w:cs="Times New Roman"/>
          <w:szCs w:val="24"/>
        </w:rPr>
      </w:pPr>
      <w:bookmarkStart w:id="311" w:name="_Toc347565984"/>
      <w:bookmarkStart w:id="312" w:name="_Toc399686738"/>
      <w:r w:rsidRPr="00A50B51">
        <w:rPr>
          <w:rFonts w:cs="Times New Roman"/>
          <w:szCs w:val="24"/>
        </w:rPr>
        <w:t>Realización del plan de trabajo</w:t>
      </w:r>
      <w:bookmarkEnd w:id="311"/>
      <w:bookmarkEnd w:id="312"/>
    </w:p>
    <w:p w:rsidR="00F061CA" w:rsidRPr="00A50B51" w:rsidRDefault="00550581" w:rsidP="008E0A96">
      <w:pPr>
        <w:ind w:firstLine="708"/>
        <w:rPr>
          <w:szCs w:val="24"/>
        </w:rPr>
      </w:pPr>
      <w:r w:rsidRPr="00A50B51">
        <w:rPr>
          <w:szCs w:val="24"/>
        </w:rPr>
        <w:t xml:space="preserve">Para la realización del plan de trabajo, se tomaron acuerdos en dividir este proyecto en una fase de inicialización de 20 días, una fase de </w:t>
      </w:r>
      <w:r w:rsidR="00362C20">
        <w:rPr>
          <w:szCs w:val="24"/>
        </w:rPr>
        <w:t>producción</w:t>
      </w:r>
      <w:r w:rsidR="00F85A9C" w:rsidRPr="00A50B51">
        <w:rPr>
          <w:szCs w:val="24"/>
        </w:rPr>
        <w:t xml:space="preserve"> de 1</w:t>
      </w:r>
      <w:r w:rsidR="00EA5F03" w:rsidRPr="00A50B51">
        <w:rPr>
          <w:szCs w:val="24"/>
        </w:rPr>
        <w:t>1</w:t>
      </w:r>
      <w:r w:rsidR="00F85A9C" w:rsidRPr="00A50B51">
        <w:rPr>
          <w:szCs w:val="24"/>
        </w:rPr>
        <w:t xml:space="preserve"> iteraciones de</w:t>
      </w:r>
      <w:r w:rsidR="00EA5F03" w:rsidRPr="00A50B51">
        <w:rPr>
          <w:szCs w:val="24"/>
        </w:rPr>
        <w:t xml:space="preserve"> 4</w:t>
      </w:r>
      <w:r w:rsidRPr="00A50B51">
        <w:rPr>
          <w:szCs w:val="24"/>
        </w:rPr>
        <w:t xml:space="preserve"> semana</w:t>
      </w:r>
      <w:r w:rsidR="00F85A9C" w:rsidRPr="00A50B51">
        <w:rPr>
          <w:szCs w:val="24"/>
        </w:rPr>
        <w:t>s</w:t>
      </w:r>
      <w:r w:rsidR="00B47ED3" w:rsidRPr="00A50B51">
        <w:rPr>
          <w:szCs w:val="24"/>
        </w:rPr>
        <w:t xml:space="preserve">. </w:t>
      </w:r>
    </w:p>
    <w:p w:rsidR="00CC6517" w:rsidRPr="00A50B51" w:rsidRDefault="00CC6517" w:rsidP="008E0A96">
      <w:pPr>
        <w:pStyle w:val="13"/>
        <w:numPr>
          <w:ilvl w:val="3"/>
          <w:numId w:val="5"/>
        </w:numPr>
        <w:tabs>
          <w:tab w:val="left" w:pos="1134"/>
        </w:tabs>
        <w:rPr>
          <w:rFonts w:cs="Times New Roman"/>
          <w:szCs w:val="24"/>
        </w:rPr>
      </w:pPr>
      <w:bookmarkStart w:id="313" w:name="_Toc337713594"/>
      <w:bookmarkStart w:id="314" w:name="_Toc347565985"/>
      <w:bookmarkStart w:id="315" w:name="_Toc399686739"/>
      <w:r w:rsidRPr="00A50B51">
        <w:rPr>
          <w:rFonts w:cs="Times New Roman"/>
          <w:szCs w:val="24"/>
        </w:rPr>
        <w:t>Estudio de factibilidad</w:t>
      </w:r>
      <w:bookmarkEnd w:id="313"/>
      <w:bookmarkEnd w:id="314"/>
      <w:bookmarkEnd w:id="315"/>
    </w:p>
    <w:p w:rsidR="00CC6517" w:rsidRPr="00A50B51" w:rsidRDefault="00CC6517" w:rsidP="008E0A96">
      <w:pPr>
        <w:ind w:firstLine="708"/>
        <w:rPr>
          <w:szCs w:val="24"/>
        </w:rPr>
      </w:pPr>
      <w:r w:rsidRPr="00A50B51">
        <w:rPr>
          <w:szCs w:val="24"/>
        </w:rPr>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rsidRPr="00A50B51">
        <w:rPr>
          <w:szCs w:val="24"/>
        </w:rPr>
        <w:t xml:space="preserve"> una solución tecnológica móvil</w:t>
      </w:r>
      <w:r w:rsidRPr="00A50B51">
        <w:rPr>
          <w:szCs w:val="24"/>
        </w:rPr>
        <w:t xml:space="preserve"> funcione en conjunto con las operaciones de exámenes </w:t>
      </w:r>
      <w:proofErr w:type="spellStart"/>
      <w:r w:rsidRPr="00A50B51">
        <w:rPr>
          <w:szCs w:val="24"/>
        </w:rPr>
        <w:t>audiométricos</w:t>
      </w:r>
      <w:proofErr w:type="spellEnd"/>
      <w:r w:rsidRPr="00A50B51">
        <w:rPr>
          <w:szCs w:val="24"/>
        </w:rPr>
        <w:t xml:space="preserve"> de la clínica Au</w:t>
      </w:r>
      <w:r w:rsidR="00052FD8" w:rsidRPr="00A50B51">
        <w:rPr>
          <w:szCs w:val="24"/>
        </w:rPr>
        <w:t>dinsa, incrementando la cartera</w:t>
      </w:r>
      <w:r w:rsidRPr="00A50B51">
        <w:rPr>
          <w:szCs w:val="24"/>
        </w:rPr>
        <w:t xml:space="preserve"> del número de pacientes de </w:t>
      </w:r>
      <w:r w:rsidR="00C47A2F" w:rsidRPr="00A50B51">
        <w:rPr>
          <w:szCs w:val="24"/>
        </w:rPr>
        <w:t>esta</w:t>
      </w:r>
      <w:r w:rsidRPr="00A50B51">
        <w:rPr>
          <w:szCs w:val="24"/>
        </w:rPr>
        <w:t xml:space="preserve"> empresa. A continuación se presenta un análisis sobre factibilidad técnica, operativa, financiera y legal del proyecto:</w:t>
      </w:r>
    </w:p>
    <w:p w:rsidR="00CC6517" w:rsidRPr="00A50B51" w:rsidRDefault="00CC6517" w:rsidP="008E0A96">
      <w:pPr>
        <w:pStyle w:val="13"/>
        <w:numPr>
          <w:ilvl w:val="4"/>
          <w:numId w:val="5"/>
        </w:numPr>
        <w:tabs>
          <w:tab w:val="left" w:pos="1134"/>
        </w:tabs>
        <w:rPr>
          <w:rFonts w:cs="Times New Roman"/>
          <w:szCs w:val="24"/>
        </w:rPr>
      </w:pPr>
      <w:bookmarkStart w:id="316" w:name="_Toc337713595"/>
      <w:bookmarkStart w:id="317" w:name="_Toc347565986"/>
      <w:bookmarkStart w:id="318" w:name="_Ref385077747"/>
      <w:bookmarkStart w:id="319" w:name="_Toc399686740"/>
      <w:r w:rsidRPr="00A50B51">
        <w:rPr>
          <w:rFonts w:cs="Times New Roman"/>
          <w:szCs w:val="24"/>
        </w:rPr>
        <w:t>Técnica</w:t>
      </w:r>
      <w:bookmarkEnd w:id="316"/>
      <w:bookmarkEnd w:id="317"/>
      <w:bookmarkEnd w:id="318"/>
      <w:bookmarkEnd w:id="319"/>
    </w:p>
    <w:p w:rsidR="00CC6517" w:rsidRPr="00A50B51" w:rsidRDefault="00CC6517" w:rsidP="008E0A96">
      <w:pPr>
        <w:ind w:firstLine="708"/>
        <w:rPr>
          <w:szCs w:val="24"/>
          <w:lang w:eastAsia="es-CR"/>
        </w:rPr>
      </w:pPr>
      <w:r w:rsidRPr="00A50B51">
        <w:rPr>
          <w:szCs w:val="24"/>
          <w:lang w:eastAsia="es-CR"/>
        </w:rPr>
        <w:t>Actualmente</w:t>
      </w:r>
      <w:r w:rsidR="00A1799E" w:rsidRPr="00A50B51">
        <w:rPr>
          <w:szCs w:val="24"/>
          <w:lang w:eastAsia="es-CR"/>
        </w:rPr>
        <w:t>,</w:t>
      </w:r>
      <w:r w:rsidRPr="00A50B51">
        <w:rPr>
          <w:szCs w:val="24"/>
          <w:lang w:eastAsia="es-CR"/>
        </w:rPr>
        <w:t xml:space="preserve"> la clínica no ha incursionado en promover</w:t>
      </w:r>
      <w:r w:rsidR="00EA5F03" w:rsidRPr="00A50B51">
        <w:rPr>
          <w:szCs w:val="24"/>
          <w:lang w:eastAsia="es-CR"/>
        </w:rPr>
        <w:t xml:space="preserve"> sus servicios en medio móviles</w:t>
      </w:r>
      <w:r w:rsidRPr="00A50B51">
        <w:rPr>
          <w:szCs w:val="24"/>
          <w:lang w:eastAsia="es-CR"/>
        </w:rPr>
        <w:t xml:space="preserve"> más que la página Web que posee, haciendo que esta sea una solución bastante atractiva para sus clientes existentes y futuros. En el apartado de Marco Teórico se habló de los distintos sistemas operativos móviles existentes,</w:t>
      </w:r>
      <w:r w:rsidR="00052FD8" w:rsidRPr="00A50B51">
        <w:rPr>
          <w:szCs w:val="24"/>
          <w:lang w:eastAsia="es-CR"/>
        </w:rPr>
        <w:t xml:space="preserve"> esto apoyado con </w:t>
      </w:r>
      <w:r w:rsidR="00E064B4">
        <w:rPr>
          <w:szCs w:val="24"/>
          <w:lang w:eastAsia="es-CR"/>
        </w:rPr>
        <w:t>la revisión de artículos y gráficos investigados</w:t>
      </w:r>
      <w:r w:rsidR="00052FD8" w:rsidRPr="00A50B51">
        <w:rPr>
          <w:szCs w:val="24"/>
          <w:lang w:eastAsia="es-CR"/>
        </w:rPr>
        <w:t xml:space="preserve"> permite</w:t>
      </w:r>
      <w:r w:rsidRPr="00A50B51">
        <w:rPr>
          <w:szCs w:val="24"/>
          <w:lang w:eastAsia="es-CR"/>
        </w:rPr>
        <w:t xml:space="preserve"> defini</w:t>
      </w:r>
      <w:r w:rsidR="00052FD8" w:rsidRPr="00A50B51">
        <w:rPr>
          <w:szCs w:val="24"/>
          <w:lang w:eastAsia="es-CR"/>
        </w:rPr>
        <w:t>r</w:t>
      </w:r>
      <w:r w:rsidRPr="00A50B51">
        <w:rPr>
          <w:szCs w:val="24"/>
          <w:lang w:eastAsia="es-CR"/>
        </w:rPr>
        <w:t xml:space="preserve"> la implementación en teléfonos móviles inteligentes con sistema ope</w:t>
      </w:r>
      <w:r w:rsidR="00052FD8" w:rsidRPr="00A50B51">
        <w:rPr>
          <w:szCs w:val="24"/>
          <w:lang w:eastAsia="es-CR"/>
        </w:rPr>
        <w:t xml:space="preserve">rativo </w:t>
      </w:r>
      <w:proofErr w:type="spellStart"/>
      <w:r w:rsidR="00052FD8" w:rsidRPr="00A50B51">
        <w:rPr>
          <w:szCs w:val="24"/>
          <w:lang w:eastAsia="es-CR"/>
        </w:rPr>
        <w:t>Android</w:t>
      </w:r>
      <w:proofErr w:type="spellEnd"/>
      <w:r w:rsidR="00052FD8" w:rsidRPr="00A50B51">
        <w:rPr>
          <w:szCs w:val="24"/>
          <w:lang w:eastAsia="es-CR"/>
        </w:rPr>
        <w:t xml:space="preserve">, por lo tanto la aplicación </w:t>
      </w:r>
      <w:r w:rsidRPr="00A50B51">
        <w:rPr>
          <w:szCs w:val="24"/>
          <w:lang w:eastAsia="es-CR"/>
        </w:rPr>
        <w:t>móvil residirá en la tienda de aplicaciones de Google llamado Google Play. Esta herramienta</w:t>
      </w:r>
      <w:r w:rsidR="00A1799E" w:rsidRPr="00A50B51">
        <w:rPr>
          <w:szCs w:val="24"/>
          <w:lang w:eastAsia="es-CR"/>
        </w:rPr>
        <w:t>,</w:t>
      </w:r>
      <w:r w:rsidRPr="00A50B51">
        <w:rPr>
          <w:szCs w:val="24"/>
          <w:lang w:eastAsia="es-CR"/>
        </w:rPr>
        <w:t xml:space="preserve"> a su vez, permite la adquisición y soporte continuo de la aplicación, al estar completamente integrado con los teléfonos </w:t>
      </w:r>
      <w:proofErr w:type="spellStart"/>
      <w:r w:rsidRPr="00A50B51">
        <w:rPr>
          <w:szCs w:val="24"/>
          <w:lang w:eastAsia="es-CR"/>
        </w:rPr>
        <w:t>Android</w:t>
      </w:r>
      <w:proofErr w:type="spellEnd"/>
      <w:r w:rsidRPr="00A50B51">
        <w:rPr>
          <w:szCs w:val="24"/>
          <w:lang w:eastAsia="es-CR"/>
        </w:rPr>
        <w:t>. Por lo tanto, la aplicación residirá en este servicio de Google, el cual es gratuito</w:t>
      </w:r>
      <w:r w:rsidR="00F64DF3" w:rsidRPr="00A50B51">
        <w:rPr>
          <w:szCs w:val="24"/>
          <w:lang w:eastAsia="es-CR"/>
        </w:rPr>
        <w:t>.</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 xml:space="preserve">Para finalizar </w:t>
      </w:r>
      <w:r w:rsidR="00A1799E" w:rsidRPr="00A50B51">
        <w:rPr>
          <w:szCs w:val="24"/>
          <w:lang w:eastAsia="es-CR"/>
        </w:rPr>
        <w:t xml:space="preserve">se </w:t>
      </w:r>
      <w:r w:rsidRPr="00A50B51">
        <w:rPr>
          <w:szCs w:val="24"/>
          <w:lang w:eastAsia="es-CR"/>
        </w:rPr>
        <w:t>destaca</w:t>
      </w:r>
      <w:r w:rsidR="00A1799E" w:rsidRPr="00A50B51">
        <w:rPr>
          <w:szCs w:val="24"/>
          <w:lang w:eastAsia="es-CR"/>
        </w:rPr>
        <w:t>n</w:t>
      </w:r>
      <w:r w:rsidRPr="00A50B51">
        <w:rPr>
          <w:szCs w:val="24"/>
          <w:lang w:eastAsia="es-CR"/>
        </w:rPr>
        <w:t xml:space="preserve"> las siguientes razones para la factibilidad técnica:</w:t>
      </w:r>
    </w:p>
    <w:p w:rsidR="00CC6517" w:rsidRPr="00A50B51" w:rsidRDefault="00CC6517" w:rsidP="008E0A96">
      <w:pPr>
        <w:pStyle w:val="ListParagraph"/>
        <w:numPr>
          <w:ilvl w:val="0"/>
          <w:numId w:val="10"/>
        </w:numPr>
        <w:rPr>
          <w:lang w:eastAsia="es-CR"/>
        </w:rPr>
      </w:pPr>
      <w:r w:rsidRPr="00A50B51">
        <w:rPr>
          <w:lang w:eastAsia="es-CR"/>
        </w:rPr>
        <w:t>Apoyo del servicio gratuito de Google Play para subir y dar soporte a aplicaciones móviles.</w:t>
      </w:r>
    </w:p>
    <w:p w:rsidR="00CC6517" w:rsidRPr="00A50B51" w:rsidRDefault="00CC6517" w:rsidP="008E0A96">
      <w:pPr>
        <w:pStyle w:val="ListParagraph"/>
        <w:numPr>
          <w:ilvl w:val="0"/>
          <w:numId w:val="10"/>
        </w:numPr>
        <w:rPr>
          <w:lang w:eastAsia="es-CR"/>
        </w:rPr>
      </w:pPr>
      <w:r w:rsidRPr="00A50B51">
        <w:rPr>
          <w:lang w:eastAsia="es-CR"/>
        </w:rPr>
        <w:t xml:space="preserve">Utilización de Java como lenguaje de programación, el cual </w:t>
      </w:r>
      <w:r w:rsidR="009176A6">
        <w:rPr>
          <w:lang w:eastAsia="es-CR"/>
        </w:rPr>
        <w:t xml:space="preserve">es una licencia no paga de tipo </w:t>
      </w:r>
      <w:proofErr w:type="spellStart"/>
      <w:r w:rsidR="009176A6" w:rsidRPr="009176A6">
        <w:rPr>
          <w:i/>
          <w:lang w:eastAsia="es-CR"/>
        </w:rPr>
        <w:t>freeware</w:t>
      </w:r>
      <w:proofErr w:type="spellEnd"/>
      <w:r w:rsidR="009176A6">
        <w:rPr>
          <w:lang w:eastAsia="es-CR"/>
        </w:rPr>
        <w:t>.</w:t>
      </w:r>
    </w:p>
    <w:p w:rsidR="00CC6517" w:rsidRPr="00A50B51" w:rsidRDefault="00CC6517" w:rsidP="008E0A96">
      <w:pPr>
        <w:pStyle w:val="ListParagraph"/>
        <w:numPr>
          <w:ilvl w:val="0"/>
          <w:numId w:val="10"/>
        </w:numPr>
        <w:rPr>
          <w:lang w:eastAsia="es-CR"/>
        </w:rPr>
      </w:pPr>
      <w:r w:rsidRPr="00A50B51">
        <w:rPr>
          <w:lang w:eastAsia="es-CR"/>
        </w:rPr>
        <w:t>Aporte de recursos tecnológicos propios para la creación de la aplicación, por lo que la clínica no necesitará invertir en recursos para el desarrollo del proyecto.</w:t>
      </w:r>
    </w:p>
    <w:p w:rsidR="00CC6517" w:rsidRPr="00A50B51" w:rsidRDefault="00CC6517" w:rsidP="008E0A96">
      <w:pPr>
        <w:pStyle w:val="13"/>
        <w:numPr>
          <w:ilvl w:val="4"/>
          <w:numId w:val="5"/>
        </w:numPr>
        <w:tabs>
          <w:tab w:val="left" w:pos="1134"/>
        </w:tabs>
        <w:rPr>
          <w:rFonts w:cs="Times New Roman"/>
          <w:szCs w:val="24"/>
        </w:rPr>
      </w:pPr>
      <w:bookmarkStart w:id="320" w:name="_Toc337713596"/>
      <w:bookmarkStart w:id="321" w:name="_Toc347565987"/>
      <w:bookmarkStart w:id="322" w:name="_Toc399686741"/>
      <w:r w:rsidRPr="00A50B51">
        <w:rPr>
          <w:rFonts w:cs="Times New Roman"/>
          <w:szCs w:val="24"/>
        </w:rPr>
        <w:t>Operativa</w:t>
      </w:r>
      <w:bookmarkEnd w:id="320"/>
      <w:bookmarkEnd w:id="321"/>
      <w:bookmarkEnd w:id="322"/>
    </w:p>
    <w:p w:rsidR="00CC6517" w:rsidRPr="00A50B51" w:rsidRDefault="00CC6517" w:rsidP="008E0A96">
      <w:pPr>
        <w:ind w:firstLine="708"/>
        <w:rPr>
          <w:szCs w:val="24"/>
          <w:lang w:eastAsia="es-CR"/>
        </w:rPr>
      </w:pPr>
      <w:r w:rsidRPr="00A50B51">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w:t>
      </w:r>
      <w:r w:rsidR="00E064B4">
        <w:rPr>
          <w:szCs w:val="24"/>
          <w:lang w:eastAsia="es-CR"/>
        </w:rPr>
        <w:t xml:space="preserve">istentes y nuevos, ya sea al brindarles la opción de informarse mediante los artículos </w:t>
      </w:r>
      <w:r w:rsidRPr="00A50B51">
        <w:rPr>
          <w:szCs w:val="24"/>
          <w:lang w:eastAsia="es-CR"/>
        </w:rPr>
        <w:t xml:space="preserve">como en </w:t>
      </w:r>
      <w:r w:rsidR="00E064B4" w:rsidRPr="00A50B51">
        <w:rPr>
          <w:szCs w:val="24"/>
          <w:lang w:eastAsia="es-CR"/>
        </w:rPr>
        <w:t>la opción</w:t>
      </w:r>
      <w:r w:rsidR="00E064B4">
        <w:rPr>
          <w:szCs w:val="24"/>
          <w:lang w:eastAsia="es-CR"/>
        </w:rPr>
        <w:t xml:space="preserve"> de enviar la información de los exámenes </w:t>
      </w:r>
      <w:r w:rsidRPr="00A50B51">
        <w:rPr>
          <w:szCs w:val="24"/>
          <w:lang w:eastAsia="es-CR"/>
        </w:rPr>
        <w:t xml:space="preserve"> </w:t>
      </w:r>
      <w:r w:rsidR="00E064B4">
        <w:rPr>
          <w:szCs w:val="24"/>
          <w:lang w:eastAsia="es-CR"/>
        </w:rPr>
        <w:t>realizados</w:t>
      </w:r>
      <w:r w:rsidRPr="00A50B51">
        <w:rPr>
          <w:szCs w:val="24"/>
          <w:lang w:eastAsia="es-CR"/>
        </w:rPr>
        <w:t xml:space="preserve"> desde la aplicación. A continuación se describirá como la solución estará de la mano con el proceso operativo de la Clínica:</w:t>
      </w:r>
    </w:p>
    <w:p w:rsidR="00CC6517" w:rsidRPr="00A50B51" w:rsidRDefault="00ED02E1" w:rsidP="008E0A96">
      <w:pPr>
        <w:jc w:val="center"/>
        <w:rPr>
          <w:szCs w:val="24"/>
          <w:lang w:eastAsia="es-CR"/>
        </w:rPr>
      </w:pPr>
      <w:r w:rsidRPr="00A50B51">
        <w:rPr>
          <w:noProof/>
          <w:szCs w:val="24"/>
          <w:lang w:eastAsia="es-CR"/>
        </w:rPr>
        <w:drawing>
          <wp:anchor distT="0" distB="0" distL="114300" distR="114300" simplePos="0" relativeHeight="251696640" behindDoc="0" locked="0" layoutInCell="1" allowOverlap="1" wp14:anchorId="1B9ED612" wp14:editId="37873F97">
            <wp:simplePos x="0" y="0"/>
            <wp:positionH relativeFrom="column">
              <wp:posOffset>1870000</wp:posOffset>
            </wp:positionH>
            <wp:positionV relativeFrom="paragraph">
              <wp:posOffset>1504920</wp:posOffset>
            </wp:positionV>
            <wp:extent cx="372140" cy="372140"/>
            <wp:effectExtent l="0" t="0" r="8890" b="889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1714" cy="371714"/>
                    </a:xfrm>
                    <a:prstGeom prst="rect">
                      <a:avLst/>
                    </a:prstGeom>
                    <a:noFill/>
                  </pic:spPr>
                </pic:pic>
              </a:graphicData>
            </a:graphic>
          </wp:anchor>
        </w:drawing>
      </w:r>
      <w:r w:rsidRPr="00A50B51">
        <w:rPr>
          <w:noProof/>
          <w:szCs w:val="24"/>
          <w:lang w:eastAsia="es-CR"/>
        </w:rPr>
        <w:drawing>
          <wp:anchor distT="0" distB="0" distL="114300" distR="114300" simplePos="0" relativeHeight="251702784" behindDoc="0" locked="0" layoutInCell="1" allowOverlap="1" wp14:anchorId="5A9F4F88" wp14:editId="2CBAFFC8">
            <wp:simplePos x="0" y="0"/>
            <wp:positionH relativeFrom="column">
              <wp:posOffset>5452745</wp:posOffset>
            </wp:positionH>
            <wp:positionV relativeFrom="paragraph">
              <wp:posOffset>1487170</wp:posOffset>
            </wp:positionV>
            <wp:extent cx="244475" cy="37084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4475" cy="370840"/>
                    </a:xfrm>
                    <a:prstGeom prst="rect">
                      <a:avLst/>
                    </a:prstGeom>
                    <a:noFill/>
                  </pic:spPr>
                </pic:pic>
              </a:graphicData>
            </a:graphic>
          </wp:anchor>
        </w:drawing>
      </w:r>
      <w:r w:rsidRPr="00A50B51">
        <w:rPr>
          <w:noProof/>
          <w:szCs w:val="24"/>
          <w:lang w:eastAsia="es-CR"/>
        </w:rPr>
        <w:drawing>
          <wp:anchor distT="0" distB="0" distL="114300" distR="114300" simplePos="0" relativeHeight="251703808" behindDoc="0" locked="0" layoutInCell="1" allowOverlap="1" wp14:anchorId="1CF35A4C" wp14:editId="3EDBE9C1">
            <wp:simplePos x="0" y="0"/>
            <wp:positionH relativeFrom="column">
              <wp:posOffset>6133465</wp:posOffset>
            </wp:positionH>
            <wp:positionV relativeFrom="paragraph">
              <wp:posOffset>1546225</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704832" behindDoc="0" locked="0" layoutInCell="1" allowOverlap="1" wp14:anchorId="15A36A48" wp14:editId="3931057A">
            <wp:simplePos x="0" y="0"/>
            <wp:positionH relativeFrom="column">
              <wp:posOffset>5798820</wp:posOffset>
            </wp:positionH>
            <wp:positionV relativeFrom="paragraph">
              <wp:posOffset>1620520</wp:posOffset>
            </wp:positionV>
            <wp:extent cx="242570" cy="242570"/>
            <wp:effectExtent l="0" t="0" r="5080" b="508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sidRPr="00A50B51">
        <w:rPr>
          <w:noProof/>
          <w:szCs w:val="24"/>
          <w:lang w:eastAsia="es-CR"/>
        </w:rPr>
        <w:drawing>
          <wp:anchor distT="0" distB="0" distL="114300" distR="114300" simplePos="0" relativeHeight="251701760" behindDoc="0" locked="0" layoutInCell="1" allowOverlap="1" wp14:anchorId="28ABF170" wp14:editId="675A208A">
            <wp:simplePos x="0" y="0"/>
            <wp:positionH relativeFrom="column">
              <wp:posOffset>4478182</wp:posOffset>
            </wp:positionH>
            <wp:positionV relativeFrom="paragraph">
              <wp:posOffset>1492885</wp:posOffset>
            </wp:positionV>
            <wp:extent cx="469265" cy="379095"/>
            <wp:effectExtent l="0" t="0" r="698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sidRPr="00A50B51">
        <w:rPr>
          <w:noProof/>
          <w:szCs w:val="24"/>
          <w:lang w:eastAsia="es-CR"/>
        </w:rPr>
        <w:drawing>
          <wp:anchor distT="0" distB="0" distL="114300" distR="114300" simplePos="0" relativeHeight="251699712" behindDoc="0" locked="0" layoutInCell="1" allowOverlap="1" wp14:anchorId="079F3995" wp14:editId="0270CEBE">
            <wp:simplePos x="0" y="0"/>
            <wp:positionH relativeFrom="column">
              <wp:posOffset>4137187</wp:posOffset>
            </wp:positionH>
            <wp:positionV relativeFrom="paragraph">
              <wp:posOffset>1489710</wp:posOffset>
            </wp:positionV>
            <wp:extent cx="226060" cy="3429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8688" behindDoc="0" locked="0" layoutInCell="1" allowOverlap="1" wp14:anchorId="3CB7F8AF" wp14:editId="78CC2B1D">
            <wp:simplePos x="0" y="0"/>
            <wp:positionH relativeFrom="column">
              <wp:posOffset>3246120</wp:posOffset>
            </wp:positionH>
            <wp:positionV relativeFrom="paragraph">
              <wp:posOffset>1498762</wp:posOffset>
            </wp:positionV>
            <wp:extent cx="339725" cy="339725"/>
            <wp:effectExtent l="0" t="0" r="3175" b="3175"/>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sidRPr="00A50B51">
        <w:rPr>
          <w:noProof/>
          <w:szCs w:val="24"/>
          <w:lang w:eastAsia="es-CR"/>
        </w:rPr>
        <w:drawing>
          <wp:anchor distT="0" distB="0" distL="114300" distR="114300" simplePos="0" relativeHeight="251697664" behindDoc="0" locked="0" layoutInCell="1" allowOverlap="1" wp14:anchorId="4B9EEAB3" wp14:editId="2A9EB5E9">
            <wp:simplePos x="0" y="0"/>
            <wp:positionH relativeFrom="column">
              <wp:posOffset>2922270</wp:posOffset>
            </wp:positionH>
            <wp:positionV relativeFrom="paragraph">
              <wp:posOffset>1495425</wp:posOffset>
            </wp:positionV>
            <wp:extent cx="226060" cy="3429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3568" behindDoc="0" locked="0" layoutInCell="1" allowOverlap="1" wp14:anchorId="25B5802A" wp14:editId="3F02A0E7">
            <wp:simplePos x="0" y="0"/>
            <wp:positionH relativeFrom="column">
              <wp:posOffset>93345</wp:posOffset>
            </wp:positionH>
            <wp:positionV relativeFrom="paragraph">
              <wp:posOffset>1476375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694592" behindDoc="0" locked="0" layoutInCell="1" allowOverlap="1" wp14:anchorId="62E388FF" wp14:editId="4E0B78A0">
            <wp:simplePos x="0" y="0"/>
            <wp:positionH relativeFrom="column">
              <wp:posOffset>544830</wp:posOffset>
            </wp:positionH>
            <wp:positionV relativeFrom="paragraph">
              <wp:posOffset>1476375</wp:posOffset>
            </wp:positionV>
            <wp:extent cx="226060" cy="3429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D062A3" w:rsidRPr="00A50B51">
        <w:rPr>
          <w:noProof/>
          <w:szCs w:val="24"/>
          <w:lang w:eastAsia="es-CR"/>
        </w:rPr>
        <w:drawing>
          <wp:anchor distT="0" distB="0" distL="114300" distR="114300" simplePos="0" relativeHeight="251695616" behindDoc="0" locked="0" layoutInCell="1" allowOverlap="1" wp14:anchorId="291F71BC" wp14:editId="365B0A72">
            <wp:simplePos x="0" y="0"/>
            <wp:positionH relativeFrom="column">
              <wp:posOffset>1585595</wp:posOffset>
            </wp:positionH>
            <wp:positionV relativeFrom="paragraph">
              <wp:posOffset>1508760</wp:posOffset>
            </wp:positionV>
            <wp:extent cx="226060" cy="3429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CC6517" w:rsidRPr="00A50B51">
        <w:rPr>
          <w:noProof/>
          <w:szCs w:val="24"/>
          <w:lang w:eastAsia="es-CR"/>
        </w:rPr>
        <w:drawing>
          <wp:inline distT="0" distB="0" distL="0" distR="0" wp14:anchorId="5DAC8663" wp14:editId="3EAC6F0A">
            <wp:extent cx="6546850" cy="1774825"/>
            <wp:effectExtent l="3810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CC6517" w:rsidRPr="00A50B51" w:rsidRDefault="00CC6517" w:rsidP="008E0A96">
      <w:pPr>
        <w:pStyle w:val="Caption"/>
        <w:rPr>
          <w:sz w:val="24"/>
          <w:szCs w:val="24"/>
        </w:rPr>
      </w:pPr>
      <w:bookmarkStart w:id="323" w:name="_Toc337713616"/>
      <w:bookmarkStart w:id="324" w:name="_Toc343369211"/>
      <w:bookmarkStart w:id="325" w:name="_Toc399607115"/>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7</w:t>
      </w:r>
      <w:r w:rsidR="004D1EA8" w:rsidRPr="00A50B51">
        <w:rPr>
          <w:sz w:val="24"/>
          <w:szCs w:val="24"/>
        </w:rPr>
        <w:fldChar w:fldCharType="end"/>
      </w:r>
      <w:r w:rsidRPr="00A50B51">
        <w:rPr>
          <w:sz w:val="24"/>
          <w:szCs w:val="24"/>
        </w:rPr>
        <w:t xml:space="preserve"> – Soporte de la aplicación en las operaciones básicas de la Clínica Audinsa</w:t>
      </w:r>
      <w:bookmarkEnd w:id="323"/>
      <w:bookmarkEnd w:id="324"/>
      <w:bookmarkEnd w:id="325"/>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r w:rsidRPr="00A50B51">
        <w:rPr>
          <w:szCs w:val="24"/>
          <w:lang w:eastAsia="es-CR"/>
        </w:rPr>
        <w:tab/>
      </w:r>
    </w:p>
    <w:p w:rsidR="00CC6517" w:rsidRPr="00A50B51" w:rsidRDefault="00CC6517" w:rsidP="008E0A96">
      <w:pPr>
        <w:ind w:firstLine="708"/>
        <w:rPr>
          <w:szCs w:val="24"/>
          <w:lang w:eastAsia="es-CR"/>
        </w:rPr>
      </w:pPr>
      <w:r w:rsidRPr="00A50B51">
        <w:rPr>
          <w:szCs w:val="24"/>
          <w:lang w:eastAsia="es-CR"/>
        </w:rPr>
        <w:t xml:space="preserve">El personal de la clínica no tiene que capacitarse en ningún aspecto, ya que la aplicación proveerá un servicio </w:t>
      </w:r>
      <w:r w:rsidR="00DB06B1" w:rsidRPr="00A50B51">
        <w:rPr>
          <w:szCs w:val="24"/>
          <w:lang w:eastAsia="es-CR"/>
        </w:rPr>
        <w:t>diseñado por ellos mismos</w:t>
      </w:r>
      <w:r w:rsidRPr="00A50B51">
        <w:rPr>
          <w:szCs w:val="24"/>
          <w:lang w:eastAsia="es-CR"/>
        </w:rPr>
        <w:t xml:space="preserve">, siendo esta bastante intuitiva para el usuario. La información </w:t>
      </w:r>
      <w:r w:rsidRPr="00A50B51">
        <w:rPr>
          <w:szCs w:val="24"/>
          <w:lang w:eastAsia="es-CR"/>
        </w:rPr>
        <w:lastRenderedPageBreak/>
        <w:t>generada por la herramienta será manejada por el personal vía correo electrónico</w:t>
      </w:r>
      <w:r w:rsidR="00144CA4">
        <w:rPr>
          <w:szCs w:val="24"/>
          <w:lang w:eastAsia="es-CR"/>
        </w:rPr>
        <w:t xml:space="preserve"> </w:t>
      </w:r>
      <w:r w:rsidRPr="00A50B51">
        <w:rPr>
          <w:szCs w:val="24"/>
          <w:lang w:eastAsia="es-CR"/>
        </w:rPr>
        <w:t>y la política de respaldo de información queda en manos del personal de la clínica.</w:t>
      </w:r>
    </w:p>
    <w:p w:rsidR="00CC6517" w:rsidRPr="00A50B51" w:rsidRDefault="00CC6517" w:rsidP="008E0A96">
      <w:pPr>
        <w:pStyle w:val="13"/>
        <w:numPr>
          <w:ilvl w:val="4"/>
          <w:numId w:val="5"/>
        </w:numPr>
        <w:tabs>
          <w:tab w:val="left" w:pos="1134"/>
        </w:tabs>
        <w:rPr>
          <w:rFonts w:cs="Times New Roman"/>
          <w:szCs w:val="24"/>
        </w:rPr>
      </w:pPr>
      <w:bookmarkStart w:id="326" w:name="_Toc337713597"/>
      <w:bookmarkStart w:id="327" w:name="_Toc347565988"/>
      <w:bookmarkStart w:id="328" w:name="_Toc399686742"/>
      <w:r w:rsidRPr="00A50B51">
        <w:rPr>
          <w:rFonts w:cs="Times New Roman"/>
          <w:szCs w:val="24"/>
        </w:rPr>
        <w:t>Financiera</w:t>
      </w:r>
      <w:bookmarkEnd w:id="326"/>
      <w:bookmarkEnd w:id="327"/>
      <w:bookmarkEnd w:id="328"/>
    </w:p>
    <w:p w:rsidR="00CC6517" w:rsidRPr="00A50B51" w:rsidRDefault="00CC6517" w:rsidP="008E0A96">
      <w:pPr>
        <w:ind w:firstLine="708"/>
        <w:rPr>
          <w:szCs w:val="24"/>
          <w:lang w:eastAsia="es-CR"/>
        </w:rPr>
      </w:pPr>
      <w:r w:rsidRPr="00A50B51">
        <w:rPr>
          <w:szCs w:val="24"/>
          <w:lang w:eastAsia="es-CR"/>
        </w:rPr>
        <w:t>Para la factibilidad financiera, se tomarán en cuenta:</w:t>
      </w:r>
    </w:p>
    <w:p w:rsidR="00CC6517" w:rsidRPr="00A50B51" w:rsidRDefault="00CC6517" w:rsidP="008E0A96">
      <w:pPr>
        <w:pStyle w:val="ListParagraph"/>
        <w:numPr>
          <w:ilvl w:val="0"/>
          <w:numId w:val="11"/>
        </w:numPr>
        <w:rPr>
          <w:lang w:eastAsia="es-CR"/>
        </w:rPr>
      </w:pPr>
      <w:r w:rsidRPr="00A50B51">
        <w:rPr>
          <w:lang w:eastAsia="es-CR"/>
        </w:rPr>
        <w:t>Los costos asociados al tiempo por parte de cada desarrollador (costo de los recursos humano).</w:t>
      </w:r>
    </w:p>
    <w:p w:rsidR="00CC6517" w:rsidRPr="00A50B51" w:rsidRDefault="00CC6517" w:rsidP="008E0A96">
      <w:pPr>
        <w:pStyle w:val="ListParagraph"/>
        <w:numPr>
          <w:ilvl w:val="0"/>
          <w:numId w:val="11"/>
        </w:numPr>
        <w:rPr>
          <w:lang w:eastAsia="es-CR"/>
        </w:rPr>
      </w:pPr>
      <w:r w:rsidRPr="00A50B51">
        <w:rPr>
          <w:lang w:eastAsia="es-CR"/>
        </w:rPr>
        <w:t xml:space="preserve">Los costos asociados a los recursos tecnológicos y software </w:t>
      </w:r>
      <w:r w:rsidR="00A1799E" w:rsidRPr="00A50B51">
        <w:rPr>
          <w:lang w:eastAsia="es-CR"/>
        </w:rPr>
        <w:t>por</w:t>
      </w:r>
      <w:r w:rsidRPr="00A50B51">
        <w:rPr>
          <w:lang w:eastAsia="es-CR"/>
        </w:rPr>
        <w:t xml:space="preserve"> utilizar en la creación de la solución tecnológica.</w:t>
      </w:r>
    </w:p>
    <w:p w:rsidR="00CC6517" w:rsidRPr="00A50B51" w:rsidRDefault="00CC6517" w:rsidP="008E0A96">
      <w:pPr>
        <w:pStyle w:val="13"/>
        <w:numPr>
          <w:ilvl w:val="5"/>
          <w:numId w:val="5"/>
        </w:numPr>
        <w:tabs>
          <w:tab w:val="left" w:pos="1134"/>
        </w:tabs>
        <w:rPr>
          <w:rFonts w:cs="Times New Roman"/>
          <w:szCs w:val="24"/>
        </w:rPr>
      </w:pPr>
      <w:bookmarkStart w:id="329" w:name="_Toc337713598"/>
      <w:bookmarkStart w:id="330" w:name="_Toc347565989"/>
      <w:bookmarkStart w:id="331" w:name="_Toc399686743"/>
      <w:r w:rsidRPr="00A50B51">
        <w:rPr>
          <w:rFonts w:cs="Times New Roman"/>
          <w:szCs w:val="24"/>
        </w:rPr>
        <w:t>Costo de recursos humanos</w:t>
      </w:r>
      <w:bookmarkEnd w:id="329"/>
      <w:bookmarkEnd w:id="330"/>
      <w:bookmarkEnd w:id="331"/>
    </w:p>
    <w:p w:rsidR="00CC6517" w:rsidRPr="00A50B51" w:rsidRDefault="00CC6517" w:rsidP="002B29F0">
      <w:pPr>
        <w:ind w:firstLine="709"/>
        <w:rPr>
          <w:szCs w:val="24"/>
          <w:lang w:eastAsia="es-CR"/>
        </w:rPr>
      </w:pPr>
      <w:r w:rsidRPr="00A50B51">
        <w:rPr>
          <w:szCs w:val="24"/>
          <w:lang w:eastAsia="es-CR"/>
        </w:rPr>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Ind w:w="534" w:type="dxa"/>
        <w:tblLook w:val="04A0" w:firstRow="1" w:lastRow="0" w:firstColumn="1" w:lastColumn="0" w:noHBand="0" w:noVBand="1"/>
      </w:tblPr>
      <w:tblGrid>
        <w:gridCol w:w="2205"/>
        <w:gridCol w:w="2189"/>
        <w:gridCol w:w="2268"/>
        <w:gridCol w:w="2551"/>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Pr="00A50B51" w:rsidRDefault="00CC6517" w:rsidP="008E0A96">
            <w:pPr>
              <w:jc w:val="center"/>
              <w:rPr>
                <w:szCs w:val="24"/>
                <w:lang w:eastAsia="es-CR"/>
              </w:rPr>
            </w:pPr>
            <w:r w:rsidRPr="00A50B51">
              <w:rPr>
                <w:szCs w:val="24"/>
              </w:rPr>
              <w:br w:type="page"/>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Precio por hora</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de horas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por cobrar</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ED02E1">
        <w:trPr>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szCs w:val="24"/>
                <w:lang w:eastAsia="es-CR"/>
              </w:rPr>
            </w:pPr>
            <w:r>
              <w:rPr>
                <w:szCs w:val="24"/>
                <w:lang w:eastAsia="es-CR"/>
              </w:rPr>
              <w:t>Viáticos 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E93C19">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 por cada 6 horas de trabajo</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AF2726"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$1495</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ED02E1">
        <w:trPr>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szCs w:val="24"/>
                <w:lang w:eastAsia="es-CR"/>
              </w:rPr>
            </w:pPr>
            <w:r>
              <w:rPr>
                <w:szCs w:val="24"/>
                <w:lang w:eastAsia="es-CR"/>
              </w:rPr>
              <w:t>Viáticos 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 por cada 6 horas de trabajo</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AF2726"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$1495</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662"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Total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E93C19">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w:t>
            </w:r>
            <w:r w:rsidR="00E93C19">
              <w:rPr>
                <w:szCs w:val="24"/>
                <w:lang w:eastAsia="es-CR"/>
              </w:rPr>
              <w:t>20930</w:t>
            </w:r>
          </w:p>
        </w:tc>
      </w:tr>
    </w:tbl>
    <w:p w:rsidR="00CC6517" w:rsidRPr="00A50B51" w:rsidRDefault="00CC6517" w:rsidP="008E0A96">
      <w:pPr>
        <w:pStyle w:val="Caption"/>
        <w:rPr>
          <w:sz w:val="24"/>
          <w:szCs w:val="24"/>
        </w:rPr>
      </w:pPr>
      <w:bookmarkStart w:id="332" w:name="_Toc337713618"/>
      <w:bookmarkStart w:id="333" w:name="_Toc399607158"/>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20662A">
        <w:rPr>
          <w:noProof/>
          <w:sz w:val="24"/>
          <w:szCs w:val="24"/>
        </w:rPr>
        <w:t>1</w:t>
      </w:r>
      <w:r w:rsidR="004D1EA8" w:rsidRPr="00A50B51">
        <w:rPr>
          <w:sz w:val="24"/>
          <w:szCs w:val="24"/>
        </w:rPr>
        <w:fldChar w:fldCharType="end"/>
      </w:r>
      <w:r w:rsidRPr="00A50B51">
        <w:rPr>
          <w:sz w:val="24"/>
          <w:szCs w:val="24"/>
        </w:rPr>
        <w:t xml:space="preserve"> – Costo de recursos humanos estimado</w:t>
      </w:r>
      <w:bookmarkEnd w:id="332"/>
      <w:bookmarkEnd w:id="333"/>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rPr>
      </w:pPr>
      <w:r w:rsidRPr="00A50B51">
        <w:rPr>
          <w:szCs w:val="24"/>
        </w:rPr>
        <w:tab/>
        <w:t xml:space="preserve">Este proyecto al tener la naturaleza de ser </w:t>
      </w:r>
      <w:r w:rsidRPr="00A50B51">
        <w:rPr>
          <w:i/>
          <w:szCs w:val="24"/>
        </w:rPr>
        <w:t>ad</w:t>
      </w:r>
      <w:r w:rsidR="00A1799E" w:rsidRPr="00A50B51">
        <w:rPr>
          <w:i/>
          <w:szCs w:val="24"/>
        </w:rPr>
        <w:t xml:space="preserve"> </w:t>
      </w:r>
      <w:r w:rsidRPr="00A50B51">
        <w:rPr>
          <w:i/>
          <w:szCs w:val="24"/>
        </w:rPr>
        <w:t>honorem</w:t>
      </w:r>
      <w:r w:rsidRPr="00A50B51">
        <w:rPr>
          <w:szCs w:val="24"/>
        </w:rPr>
        <w:t>, los desarrolladores no cobrarán el monto estimado indicado de $</w:t>
      </w:r>
      <w:r w:rsidR="00E93C19">
        <w:rPr>
          <w:szCs w:val="24"/>
        </w:rPr>
        <w:t>20930</w:t>
      </w:r>
      <w:r w:rsidRPr="00A50B51">
        <w:rPr>
          <w:szCs w:val="24"/>
        </w:rPr>
        <w:t>.</w:t>
      </w:r>
    </w:p>
    <w:p w:rsidR="00CC6517" w:rsidRPr="00A50B51" w:rsidRDefault="00CC6517" w:rsidP="008E0A96">
      <w:pPr>
        <w:pStyle w:val="13"/>
        <w:numPr>
          <w:ilvl w:val="5"/>
          <w:numId w:val="5"/>
        </w:numPr>
        <w:tabs>
          <w:tab w:val="left" w:pos="1134"/>
        </w:tabs>
        <w:rPr>
          <w:rFonts w:cs="Times New Roman"/>
          <w:szCs w:val="24"/>
        </w:rPr>
      </w:pPr>
      <w:bookmarkStart w:id="334" w:name="_Toc337713599"/>
      <w:bookmarkStart w:id="335" w:name="_Toc347565990"/>
      <w:bookmarkStart w:id="336" w:name="_Toc399686744"/>
      <w:r w:rsidRPr="00A50B51">
        <w:rPr>
          <w:rFonts w:cs="Times New Roman"/>
          <w:szCs w:val="24"/>
        </w:rPr>
        <w:t xml:space="preserve">Costo de equipos y software </w:t>
      </w:r>
      <w:r w:rsidR="00A1799E" w:rsidRPr="00A50B51">
        <w:rPr>
          <w:rFonts w:cs="Times New Roman"/>
          <w:szCs w:val="24"/>
        </w:rPr>
        <w:t>por</w:t>
      </w:r>
      <w:r w:rsidRPr="00A50B51">
        <w:rPr>
          <w:rFonts w:cs="Times New Roman"/>
          <w:szCs w:val="24"/>
        </w:rPr>
        <w:t xml:space="preserve"> utilizar</w:t>
      </w:r>
      <w:bookmarkEnd w:id="334"/>
      <w:bookmarkEnd w:id="335"/>
      <w:bookmarkEnd w:id="336"/>
    </w:p>
    <w:p w:rsidR="00CC6517" w:rsidRPr="00A50B51" w:rsidRDefault="00CC6517" w:rsidP="008E0A96">
      <w:pPr>
        <w:rPr>
          <w:szCs w:val="24"/>
          <w:lang w:eastAsia="es-CR"/>
        </w:rPr>
      </w:pPr>
      <w:r w:rsidRPr="00A50B51">
        <w:rPr>
          <w:szCs w:val="24"/>
          <w:lang w:eastAsia="es-CR"/>
        </w:rPr>
        <w:tab/>
        <w:t>Los recursos disponibles para la creación de la aplicación serán brindados por los mismos desarrolladores:</w:t>
      </w:r>
    </w:p>
    <w:p w:rsidR="00F64DF3" w:rsidRPr="00A50B51" w:rsidRDefault="00F64DF3" w:rsidP="008E0A96">
      <w:pPr>
        <w:rPr>
          <w:szCs w:val="24"/>
          <w:lang w:eastAsia="es-CR"/>
        </w:rPr>
      </w:pPr>
    </w:p>
    <w:tbl>
      <w:tblPr>
        <w:tblStyle w:val="MediumGrid1-Accent3"/>
        <w:tblW w:w="0" w:type="auto"/>
        <w:tblInd w:w="416" w:type="dxa"/>
        <w:tblLook w:val="04A0" w:firstRow="1" w:lastRow="0" w:firstColumn="1" w:lastColumn="0" w:noHBand="0" w:noVBand="1"/>
      </w:tblPr>
      <w:tblGrid>
        <w:gridCol w:w="3705"/>
        <w:gridCol w:w="3423"/>
        <w:gridCol w:w="2404"/>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lastRenderedPageBreak/>
              <w:t>Nombre del activo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Detalle de uso</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Precio del activo</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Computadora portátil Sony </w:t>
            </w:r>
            <w:proofErr w:type="spellStart"/>
            <w:r w:rsidRPr="00A50B51">
              <w:rPr>
                <w:szCs w:val="24"/>
              </w:rPr>
              <w:t>Vaio</w:t>
            </w:r>
            <w:proofErr w:type="spellEnd"/>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700</w:t>
            </w:r>
          </w:p>
        </w:tc>
      </w:tr>
      <w:tr w:rsidR="00CC6517" w:rsidRPr="00A50B51" w:rsidTr="00ED02E1">
        <w:trPr>
          <w:trHeight w:val="97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Computadora portátil Toshiba</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300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Teléfono móvil inteligente Sony Ericsson </w:t>
            </w:r>
            <w:proofErr w:type="spellStart"/>
            <w:r w:rsidRPr="00A50B51">
              <w:rPr>
                <w:szCs w:val="24"/>
              </w:rPr>
              <w:t>Xperia</w:t>
            </w:r>
            <w:proofErr w:type="spellEnd"/>
            <w:r w:rsidRPr="00A50B51">
              <w:rPr>
                <w:szCs w:val="24"/>
              </w:rPr>
              <w:t xml:space="preserve"> Play</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$300</w:t>
            </w:r>
          </w:p>
        </w:tc>
      </w:tr>
      <w:tr w:rsidR="00CC6517" w:rsidRPr="00A50B51" w:rsidTr="00ED02E1">
        <w:trPr>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Audífonos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w:t>
            </w:r>
            <w:r w:rsidR="00DB06B1" w:rsidRPr="00A50B51">
              <w:rPr>
                <w:szCs w:val="24"/>
              </w:rPr>
              <w:t>147</w:t>
            </w:r>
          </w:p>
        </w:tc>
      </w:tr>
      <w:tr w:rsidR="00F64DF3" w:rsidRPr="00A50B51" w:rsidTr="00ED02E1">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rPr>
                <w:szCs w:val="24"/>
              </w:rPr>
            </w:pPr>
            <w:r w:rsidRPr="00A50B51">
              <w:rPr>
                <w:szCs w:val="24"/>
              </w:rPr>
              <w:t>2 discos duros externos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Respaldo de información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$229</w:t>
            </w:r>
          </w:p>
        </w:tc>
      </w:tr>
      <w:tr w:rsidR="00CC6517" w:rsidRPr="00A50B51" w:rsidTr="00ED02E1">
        <w:trPr>
          <w:trHeight w:val="478"/>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Total activos</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DB06B1"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$3</w:t>
            </w:r>
            <w:r w:rsidR="00A1799E" w:rsidRPr="00A50B51">
              <w:rPr>
                <w:szCs w:val="24"/>
              </w:rPr>
              <w:t xml:space="preserve"> </w:t>
            </w:r>
            <w:r w:rsidRPr="00A50B51">
              <w:rPr>
                <w:szCs w:val="24"/>
              </w:rPr>
              <w:t>676</w:t>
            </w:r>
          </w:p>
        </w:tc>
      </w:tr>
    </w:tbl>
    <w:p w:rsidR="00CC6517" w:rsidRPr="00A50B51" w:rsidRDefault="00CC6517" w:rsidP="008E0A96">
      <w:pPr>
        <w:pStyle w:val="Caption"/>
        <w:rPr>
          <w:sz w:val="24"/>
          <w:szCs w:val="24"/>
        </w:rPr>
      </w:pPr>
      <w:bookmarkStart w:id="337" w:name="_Toc337713619"/>
      <w:bookmarkStart w:id="338" w:name="_Toc399607159"/>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20662A">
        <w:rPr>
          <w:noProof/>
          <w:sz w:val="24"/>
          <w:szCs w:val="24"/>
        </w:rPr>
        <w:t>2</w:t>
      </w:r>
      <w:r w:rsidR="004D1EA8" w:rsidRPr="00A50B51">
        <w:rPr>
          <w:sz w:val="24"/>
          <w:szCs w:val="24"/>
        </w:rPr>
        <w:fldChar w:fldCharType="end"/>
      </w:r>
      <w:r w:rsidRPr="00A50B51">
        <w:rPr>
          <w:sz w:val="24"/>
          <w:szCs w:val="24"/>
        </w:rPr>
        <w:t xml:space="preserve"> – Costo de activos </w:t>
      </w:r>
      <w:r w:rsidR="00A1799E" w:rsidRPr="00A50B51">
        <w:rPr>
          <w:sz w:val="24"/>
          <w:szCs w:val="24"/>
        </w:rPr>
        <w:t>por</w:t>
      </w:r>
      <w:r w:rsidRPr="00A50B51">
        <w:rPr>
          <w:sz w:val="24"/>
          <w:szCs w:val="24"/>
        </w:rPr>
        <w:t xml:space="preserve"> utilizar</w:t>
      </w:r>
      <w:bookmarkEnd w:id="337"/>
      <w:bookmarkEnd w:id="338"/>
    </w:p>
    <w:p w:rsidR="00E93C19" w:rsidRPr="00A50B51" w:rsidRDefault="00CC6517" w:rsidP="009701F5">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p>
    <w:p w:rsidR="00CC6517" w:rsidRPr="00A50B51" w:rsidRDefault="00CC6517" w:rsidP="008E0A96">
      <w:pPr>
        <w:ind w:firstLine="708"/>
        <w:rPr>
          <w:szCs w:val="24"/>
          <w:lang w:eastAsia="es-CR"/>
        </w:rPr>
      </w:pPr>
      <w:r w:rsidRPr="00A50B51">
        <w:rPr>
          <w:szCs w:val="24"/>
          <w:lang w:eastAsia="es-CR"/>
        </w:rPr>
        <w:t>El software que se va a utilizar</w:t>
      </w:r>
      <w:r w:rsidR="00A1799E" w:rsidRPr="00A50B51">
        <w:rPr>
          <w:szCs w:val="24"/>
          <w:lang w:eastAsia="es-CR"/>
        </w:rPr>
        <w:t>se</w:t>
      </w:r>
      <w:r w:rsidRPr="00A50B51">
        <w:rPr>
          <w:szCs w:val="24"/>
          <w:lang w:eastAsia="es-CR"/>
        </w:rPr>
        <w:t xml:space="preserve"> para programar la aplicación móvil tiene la característica principal de que sus licencias son gratis y de código abierto. El </w:t>
      </w:r>
      <w:r w:rsidRPr="00A50B51">
        <w:rPr>
          <w:i/>
          <w:szCs w:val="24"/>
          <w:lang w:eastAsia="es-CR"/>
        </w:rPr>
        <w:t xml:space="preserve">IDE </w:t>
      </w:r>
      <w:r w:rsidRPr="00A50B51">
        <w:rPr>
          <w:szCs w:val="24"/>
          <w:lang w:eastAsia="es-CR"/>
        </w:rPr>
        <w:t>con el cual se desarrollará la aplicación va a ser el Eclipse, el cual no posee ningún costo en cuanto a licencias. Sin embargo</w:t>
      </w:r>
      <w:r w:rsidR="00A1799E" w:rsidRPr="00A50B51">
        <w:rPr>
          <w:szCs w:val="24"/>
          <w:lang w:eastAsia="es-CR"/>
        </w:rPr>
        <w:t>,</w:t>
      </w:r>
      <w:r w:rsidRPr="00A50B51">
        <w:rPr>
          <w:szCs w:val="24"/>
          <w:lang w:eastAsia="es-CR"/>
        </w:rPr>
        <w:t xml:space="preserve"> el que se use software libre no quiere decir que no haya ningún costo de cómo aprender a usar </w:t>
      </w:r>
      <w:r w:rsidR="00A1799E" w:rsidRPr="00A50B51">
        <w:rPr>
          <w:szCs w:val="24"/>
          <w:lang w:eastAsia="es-CR"/>
        </w:rPr>
        <w:t>este</w:t>
      </w:r>
      <w:r w:rsidRPr="00A50B51">
        <w:rPr>
          <w:szCs w:val="24"/>
          <w:lang w:eastAsia="es-CR"/>
        </w:rPr>
        <w:t xml:space="preserve"> software libre. El centro de especialización en informática CENFOTEC</w:t>
      </w:r>
      <w:r w:rsidR="00A1799E" w:rsidRPr="00A50B51">
        <w:rPr>
          <w:szCs w:val="24"/>
          <w:lang w:eastAsia="es-CR"/>
        </w:rPr>
        <w:t>,</w:t>
      </w:r>
      <w:r w:rsidRPr="00A50B51">
        <w:rPr>
          <w:szCs w:val="24"/>
          <w:lang w:eastAsia="es-CR"/>
        </w:rPr>
        <w:t xml:space="preserve"> ubicado en San Pedro de Montes de Oca ofrece cursos de actualización profesional de desarrollo en plataformas </w:t>
      </w:r>
      <w:proofErr w:type="spellStart"/>
      <w:r w:rsidRPr="00A50B51">
        <w:rPr>
          <w:szCs w:val="24"/>
          <w:lang w:eastAsia="es-CR"/>
        </w:rPr>
        <w:t>Android</w:t>
      </w:r>
      <w:proofErr w:type="spellEnd"/>
      <w:r w:rsidRPr="00A50B51">
        <w:rPr>
          <w:szCs w:val="24"/>
          <w:lang w:eastAsia="es-CR"/>
        </w:rPr>
        <w:t xml:space="preserve">, el cual tiene un costo de 450 dólares por 32 horas, sin embargo esto no se incluirá en los costos del proyecto, porque el aprendizaje será continuo </w:t>
      </w:r>
      <w:r w:rsidR="00D6414F" w:rsidRPr="00A50B51">
        <w:rPr>
          <w:szCs w:val="24"/>
          <w:lang w:eastAsia="es-CR"/>
        </w:rPr>
        <w:t xml:space="preserve">mediante </w:t>
      </w:r>
      <w:r w:rsidRPr="00A50B51">
        <w:rPr>
          <w:szCs w:val="24"/>
          <w:lang w:eastAsia="es-CR"/>
        </w:rPr>
        <w:t>el desarrollo de la aplicación.</w:t>
      </w:r>
    </w:p>
    <w:p w:rsidR="00CC6517" w:rsidRPr="00A50B51" w:rsidRDefault="00CC6517" w:rsidP="008E0A96">
      <w:pPr>
        <w:pStyle w:val="13"/>
        <w:numPr>
          <w:ilvl w:val="4"/>
          <w:numId w:val="5"/>
        </w:numPr>
        <w:tabs>
          <w:tab w:val="left" w:pos="1134"/>
        </w:tabs>
        <w:rPr>
          <w:rFonts w:cs="Times New Roman"/>
          <w:szCs w:val="24"/>
        </w:rPr>
      </w:pPr>
      <w:bookmarkStart w:id="339" w:name="_Toc337713600"/>
      <w:bookmarkStart w:id="340" w:name="_Toc347565991"/>
      <w:bookmarkStart w:id="341" w:name="_Toc399686745"/>
      <w:r w:rsidRPr="00A50B51">
        <w:rPr>
          <w:rFonts w:cs="Times New Roman"/>
          <w:szCs w:val="24"/>
        </w:rPr>
        <w:t>Legal</w:t>
      </w:r>
      <w:bookmarkEnd w:id="339"/>
      <w:bookmarkEnd w:id="340"/>
      <w:bookmarkEnd w:id="341"/>
    </w:p>
    <w:p w:rsidR="00CC6517" w:rsidRPr="00A50B51" w:rsidRDefault="00CC6517" w:rsidP="008E0A96">
      <w:pPr>
        <w:rPr>
          <w:szCs w:val="24"/>
          <w:lang w:eastAsia="es-CR"/>
        </w:rPr>
      </w:pPr>
      <w:r w:rsidRPr="00A50B51">
        <w:rPr>
          <w:szCs w:val="24"/>
          <w:lang w:eastAsia="es-CR"/>
        </w:rPr>
        <w:tab/>
        <w:t xml:space="preserve">Los derechos de autor de la aplicación serán dados a la </w:t>
      </w:r>
      <w:r w:rsidR="003E72A6" w:rsidRPr="00A50B51">
        <w:rPr>
          <w:szCs w:val="24"/>
          <w:lang w:eastAsia="es-CR"/>
        </w:rPr>
        <w:t>Universidad Nacional</w:t>
      </w:r>
      <w:r w:rsidRPr="00A50B51">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Pr="00A50B51" w:rsidRDefault="00CC6517" w:rsidP="008E0A96">
      <w:pPr>
        <w:rPr>
          <w:szCs w:val="24"/>
          <w:lang w:eastAsia="es-CR"/>
        </w:rPr>
      </w:pPr>
    </w:p>
    <w:p w:rsidR="00CC6517" w:rsidRPr="00A50B51" w:rsidRDefault="00CC6517" w:rsidP="008E0A96">
      <w:pPr>
        <w:ind w:firstLine="709"/>
        <w:rPr>
          <w:szCs w:val="24"/>
          <w:lang w:eastAsia="es-CR"/>
        </w:rPr>
      </w:pPr>
      <w:r w:rsidRPr="00A50B51">
        <w:rPr>
          <w:szCs w:val="24"/>
          <w:lang w:eastAsia="es-CR"/>
        </w:rPr>
        <w:lastRenderedPageBreak/>
        <w:t xml:space="preserve">Bajo la creación de un producto basado en software libre, se creará una licencia de tipo </w:t>
      </w:r>
      <w:r w:rsidRPr="00A50B51">
        <w:rPr>
          <w:i/>
          <w:szCs w:val="24"/>
          <w:lang w:eastAsia="es-CR"/>
        </w:rPr>
        <w:t xml:space="preserve">Free Software </w:t>
      </w:r>
      <w:proofErr w:type="spellStart"/>
      <w:r w:rsidRPr="00A50B51">
        <w:rPr>
          <w:i/>
          <w:szCs w:val="24"/>
          <w:lang w:eastAsia="es-CR"/>
        </w:rPr>
        <w:t>Foundation</w:t>
      </w:r>
      <w:proofErr w:type="spellEnd"/>
      <w:r w:rsidRPr="00A50B51">
        <w:rPr>
          <w:szCs w:val="24"/>
          <w:lang w:eastAsia="es-CR"/>
        </w:rPr>
        <w:t xml:space="preserve"> (Fundación de Software Libre) una vez entregado el producto a la Clínica. A la misma se les entregará el código fuente, el cual la cl</w:t>
      </w:r>
      <w:r w:rsidR="002B29F0" w:rsidRPr="00A50B51">
        <w:rPr>
          <w:szCs w:val="24"/>
          <w:lang w:eastAsia="es-CR"/>
        </w:rPr>
        <w:t>ínica podrá utilizar libremente</w:t>
      </w:r>
      <w:r w:rsidRPr="00A50B51">
        <w:rPr>
          <w:szCs w:val="24"/>
          <w:lang w:eastAsia="es-CR"/>
        </w:rPr>
        <w:t xml:space="preserve"> sin poder privarlo o venderlo sin previa notificación a los creadores intelectuales. </w:t>
      </w:r>
    </w:p>
    <w:p w:rsidR="00051055" w:rsidRPr="00A50B51" w:rsidRDefault="00051055" w:rsidP="008E0A96">
      <w:pPr>
        <w:pStyle w:val="13"/>
        <w:tabs>
          <w:tab w:val="left" w:pos="1134"/>
        </w:tabs>
        <w:rPr>
          <w:rFonts w:cs="Times New Roman"/>
          <w:szCs w:val="24"/>
        </w:rPr>
      </w:pPr>
      <w:bookmarkStart w:id="342" w:name="_Toc347565992"/>
      <w:bookmarkStart w:id="343" w:name="_Toc399686746"/>
      <w:r w:rsidRPr="00A50B51">
        <w:rPr>
          <w:rFonts w:cs="Times New Roman"/>
          <w:szCs w:val="24"/>
        </w:rPr>
        <w:t>Mobile-D – Fase de inicialización</w:t>
      </w:r>
      <w:bookmarkEnd w:id="342"/>
      <w:bookmarkEnd w:id="343"/>
    </w:p>
    <w:p w:rsidR="00051055" w:rsidRPr="00A50B51" w:rsidRDefault="002854E0" w:rsidP="008E0A96">
      <w:pPr>
        <w:ind w:firstLine="709"/>
        <w:rPr>
          <w:szCs w:val="24"/>
          <w:lang w:eastAsia="es-CR"/>
        </w:rPr>
      </w:pPr>
      <w:r w:rsidRPr="00A50B51">
        <w:rPr>
          <w:szCs w:val="24"/>
          <w:lang w:eastAsia="es-CR"/>
        </w:rPr>
        <w:t xml:space="preserve">En la fase de inicialización, </w:t>
      </w:r>
      <w:r w:rsidR="0012289E" w:rsidRPr="00A50B51">
        <w:rPr>
          <w:szCs w:val="24"/>
          <w:lang w:eastAsia="es-CR"/>
        </w:rPr>
        <w:t>se dedica al trabajo de</w:t>
      </w:r>
      <w:r w:rsidR="00385606">
        <w:rPr>
          <w:szCs w:val="24"/>
          <w:lang w:eastAsia="es-CR"/>
        </w:rPr>
        <w:t xml:space="preserve"> investigación, </w:t>
      </w:r>
      <w:r w:rsidR="0012289E" w:rsidRPr="00A50B51">
        <w:rPr>
          <w:szCs w:val="24"/>
          <w:lang w:eastAsia="es-CR"/>
        </w:rPr>
        <w:t>definición de requerimientos, creación conceptual de la solución y preparación tecnológica para llevar a cabo el proyecto</w:t>
      </w:r>
      <w:r w:rsidR="00946B05" w:rsidRPr="00A50B51">
        <w:rPr>
          <w:szCs w:val="24"/>
          <w:lang w:eastAsia="es-CR"/>
        </w:rPr>
        <w:t>.</w:t>
      </w:r>
    </w:p>
    <w:p w:rsidR="00123AB3" w:rsidRPr="00A50B51" w:rsidRDefault="00123AB3" w:rsidP="008E0A96">
      <w:pPr>
        <w:pStyle w:val="13"/>
        <w:numPr>
          <w:ilvl w:val="3"/>
          <w:numId w:val="5"/>
        </w:numPr>
        <w:tabs>
          <w:tab w:val="left" w:pos="1134"/>
        </w:tabs>
        <w:rPr>
          <w:rFonts w:cs="Times New Roman"/>
          <w:szCs w:val="24"/>
        </w:rPr>
      </w:pPr>
      <w:bookmarkStart w:id="344" w:name="_Toc347565993"/>
      <w:bookmarkStart w:id="345" w:name="_Ref385591851"/>
      <w:bookmarkStart w:id="346" w:name="_Ref385591858"/>
      <w:bookmarkStart w:id="347" w:name="_Ref386048757"/>
      <w:bookmarkStart w:id="348" w:name="_Ref386048765"/>
      <w:bookmarkStart w:id="349" w:name="_Ref386480763"/>
      <w:bookmarkStart w:id="350" w:name="_Toc399686747"/>
      <w:r w:rsidRPr="00A50B51">
        <w:rPr>
          <w:rFonts w:cs="Times New Roman"/>
          <w:szCs w:val="24"/>
        </w:rPr>
        <w:t>Definición de requerimientos</w:t>
      </w:r>
      <w:bookmarkEnd w:id="344"/>
      <w:bookmarkEnd w:id="345"/>
      <w:bookmarkEnd w:id="346"/>
      <w:bookmarkEnd w:id="347"/>
      <w:bookmarkEnd w:id="348"/>
      <w:bookmarkEnd w:id="349"/>
      <w:bookmarkEnd w:id="350"/>
    </w:p>
    <w:p w:rsidR="00B24F58" w:rsidRPr="00A50B51" w:rsidRDefault="00B24F58" w:rsidP="008E0A96">
      <w:pPr>
        <w:ind w:firstLine="709"/>
        <w:rPr>
          <w:szCs w:val="24"/>
          <w:lang w:eastAsia="es-CR"/>
        </w:rPr>
      </w:pPr>
      <w:r w:rsidRPr="00A50B51">
        <w:rPr>
          <w:szCs w:val="24"/>
          <w:lang w:eastAsia="es-CR"/>
        </w:rPr>
        <w:t xml:space="preserve">Para la definición </w:t>
      </w:r>
      <w:r w:rsidR="00623F6A" w:rsidRPr="00A50B51">
        <w:rPr>
          <w:szCs w:val="24"/>
          <w:lang w:eastAsia="es-CR"/>
        </w:rPr>
        <w:t xml:space="preserve">de requerimientos </w:t>
      </w:r>
      <w:r w:rsidRPr="00A50B51">
        <w:rPr>
          <w:szCs w:val="24"/>
          <w:lang w:eastAsia="es-CR"/>
        </w:rPr>
        <w:t>se realizó</w:t>
      </w:r>
      <w:r w:rsidR="007F05F2" w:rsidRPr="00A50B51">
        <w:rPr>
          <w:szCs w:val="24"/>
          <w:lang w:eastAsia="es-CR"/>
        </w:rPr>
        <w:t xml:space="preserve"> un</w:t>
      </w:r>
      <w:r w:rsidRPr="00A50B51">
        <w:rPr>
          <w:szCs w:val="24"/>
          <w:lang w:eastAsia="es-CR"/>
        </w:rPr>
        <w:t xml:space="preserve"> análisis de aplicaciones móviles y sistemas Web i</w:t>
      </w:r>
      <w:r w:rsidR="00623F6A" w:rsidRPr="00A50B51">
        <w:rPr>
          <w:szCs w:val="24"/>
          <w:lang w:eastAsia="es-CR"/>
        </w:rPr>
        <w:t xml:space="preserve">mportantes ya existentes en </w:t>
      </w:r>
      <w:r w:rsidR="00C47A2F" w:rsidRPr="00A50B51">
        <w:rPr>
          <w:szCs w:val="24"/>
          <w:lang w:eastAsia="es-CR"/>
        </w:rPr>
        <w:t>esta</w:t>
      </w:r>
      <w:r w:rsidRPr="00A50B51">
        <w:rPr>
          <w:szCs w:val="24"/>
          <w:lang w:eastAsia="es-CR"/>
        </w:rPr>
        <w:t xml:space="preserve"> área de la salud, y se realizó un cuadro comparativo con las características más importantes que posee una aplicación de </w:t>
      </w:r>
      <w:r w:rsidR="00A1799E" w:rsidRPr="00A50B51">
        <w:rPr>
          <w:szCs w:val="24"/>
          <w:lang w:eastAsia="es-CR"/>
        </w:rPr>
        <w:t>este</w:t>
      </w:r>
      <w:r w:rsidRPr="00A50B51">
        <w:rPr>
          <w:szCs w:val="24"/>
          <w:lang w:eastAsia="es-CR"/>
        </w:rPr>
        <w:t xml:space="preserve"> tipo:</w:t>
      </w:r>
    </w:p>
    <w:p w:rsidR="00CC6517" w:rsidRPr="00A50B51" w:rsidRDefault="00CC6517" w:rsidP="008E0A96">
      <w:pPr>
        <w:spacing w:after="200" w:line="276" w:lineRule="auto"/>
        <w:rPr>
          <w:rFonts w:eastAsiaTheme="majorEastAsia"/>
          <w:bCs/>
          <w:szCs w:val="24"/>
        </w:rPr>
      </w:pPr>
      <w:r w:rsidRPr="00A50B51">
        <w:rPr>
          <w:b/>
          <w:szCs w:val="24"/>
        </w:rPr>
        <w:br w:type="pag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A50B51" w:rsidTr="00481D66">
        <w:trPr>
          <w:trHeight w:val="3600"/>
          <w:jc w:val="center"/>
        </w:trPr>
        <w:tc>
          <w:tcPr>
            <w:tcW w:w="4580" w:type="dxa"/>
            <w:tcBorders>
              <w:right w:val="single" w:sz="4" w:space="0" w:color="auto"/>
            </w:tcBorders>
            <w:shd w:val="clear" w:color="auto" w:fill="auto"/>
            <w:noWrap/>
            <w:vAlign w:val="bottom"/>
            <w:hideMark/>
          </w:tcPr>
          <w:p w:rsidR="0047218E" w:rsidRPr="00A50B51" w:rsidRDefault="0047218E" w:rsidP="00481D66">
            <w:pPr>
              <w:spacing w:line="240" w:lineRule="auto"/>
              <w:rPr>
                <w:color w:val="000000"/>
                <w:szCs w:val="24"/>
                <w:lang w:eastAsia="es-CR"/>
              </w:rPr>
            </w:pP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proofErr w:type="spellStart"/>
            <w:r w:rsidRPr="00A50B51">
              <w:rPr>
                <w:b/>
                <w:color w:val="000000"/>
                <w:szCs w:val="24"/>
                <w:lang w:eastAsia="es-CR"/>
              </w:rPr>
              <w:t>uHear</w:t>
            </w:r>
            <w:proofErr w:type="spellEnd"/>
            <w:r w:rsidRPr="00A50B51">
              <w:rPr>
                <w:b/>
                <w:color w:val="000000"/>
                <w:szCs w:val="24"/>
                <w:lang w:eastAsia="es-CR"/>
              </w:rPr>
              <w:t xml:space="preserve"> (</w:t>
            </w:r>
            <w:proofErr w:type="spellStart"/>
            <w:r w:rsidRPr="00A50B51">
              <w:rPr>
                <w:b/>
                <w:color w:val="000000"/>
                <w:szCs w:val="24"/>
                <w:lang w:eastAsia="es-CR"/>
              </w:rPr>
              <w:t>iOS</w:t>
            </w:r>
            <w:proofErr w:type="spellEnd"/>
            <w:r w:rsidRPr="00A50B51">
              <w:rPr>
                <w:b/>
                <w:color w:val="000000"/>
                <w:szCs w:val="24"/>
                <w:lang w:eastAsia="es-CR"/>
              </w:rPr>
              <w:t>)</w:t>
            </w:r>
          </w:p>
        </w:tc>
        <w:tc>
          <w:tcPr>
            <w:tcW w:w="960" w:type="dxa"/>
            <w:tcBorders>
              <w:left w:val="single" w:sz="4" w:space="0" w:color="auto"/>
              <w:righ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en </w:t>
            </w:r>
            <w:r w:rsidR="0072486F" w:rsidRPr="00A50B51">
              <w:rPr>
                <w:b/>
                <w:color w:val="000000"/>
                <w:szCs w:val="24"/>
                <w:lang w:eastAsia="es-CR"/>
              </w:rPr>
              <w:t>línea</w:t>
            </w:r>
            <w:r w:rsidRPr="00A50B51">
              <w:rPr>
                <w:b/>
                <w:color w:val="000000"/>
                <w:szCs w:val="24"/>
                <w:lang w:eastAsia="es-CR"/>
              </w:rPr>
              <w:t>: Pruebe su audición (Web)</w:t>
            </w: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auditivo (Web)</w:t>
            </w:r>
          </w:p>
        </w:tc>
        <w:tc>
          <w:tcPr>
            <w:tcW w:w="960" w:type="dxa"/>
            <w:tcBorders>
              <w:lef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w:t>
            </w:r>
            <w:proofErr w:type="spellStart"/>
            <w:r w:rsidRPr="00A50B51">
              <w:rPr>
                <w:b/>
                <w:color w:val="000000"/>
                <w:szCs w:val="24"/>
                <w:lang w:eastAsia="es-CR"/>
              </w:rPr>
              <w:t>yourhearing</w:t>
            </w:r>
            <w:proofErr w:type="spellEnd"/>
            <w:r w:rsidRPr="00A50B51">
              <w:rPr>
                <w:b/>
                <w:color w:val="000000"/>
                <w:szCs w:val="24"/>
                <w:lang w:eastAsia="es-CR"/>
              </w:rPr>
              <w:t xml:space="preserve"> (</w:t>
            </w:r>
            <w:proofErr w:type="spellStart"/>
            <w:r w:rsidRPr="00A50B51">
              <w:rPr>
                <w:b/>
                <w:color w:val="000000"/>
                <w:szCs w:val="24"/>
                <w:lang w:eastAsia="es-CR"/>
              </w:rPr>
              <w:t>Android</w:t>
            </w:r>
            <w:proofErr w:type="spellEnd"/>
            <w:r w:rsidRPr="00A50B51">
              <w:rPr>
                <w:b/>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Gratuito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Sensibilidad de oído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Habla en ruido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Cuestionario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Diferenciación de frecuencias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Instrucciones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Almacenamiento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Uso de gráficos durante/después de las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Acerca de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tiempo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sensibilidad por oído (derecho e izquierdo)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Explicación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Verificación de resultados falsos por parte del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Consejos para la salud auditiva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 xml:space="preserve">Compartir resultados (Facebook, </w:t>
            </w:r>
            <w:proofErr w:type="spellStart"/>
            <w:r w:rsidRPr="00A50B51">
              <w:rPr>
                <w:iCs/>
                <w:color w:val="000000"/>
                <w:szCs w:val="24"/>
                <w:lang w:eastAsia="es-CR"/>
              </w:rPr>
              <w:t>Twitter</w:t>
            </w:r>
            <w:proofErr w:type="spellEnd"/>
            <w:r w:rsidRPr="00A50B51">
              <w:rPr>
                <w:iCs/>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972CA5" w:rsidP="00481D66">
            <w:pPr>
              <w:spacing w:line="240" w:lineRule="auto"/>
              <w:rPr>
                <w:iCs/>
                <w:color w:val="000000"/>
                <w:szCs w:val="24"/>
                <w:lang w:eastAsia="es-CR"/>
              </w:rPr>
            </w:pPr>
            <w:r w:rsidRPr="00A50B51">
              <w:rPr>
                <w:iCs/>
                <w:color w:val="000000"/>
                <w:szCs w:val="24"/>
                <w:lang w:eastAsia="es-CR"/>
              </w:rPr>
              <w:t>Políticas</w:t>
            </w:r>
            <w:r w:rsidR="0047218E" w:rsidRPr="00A50B51">
              <w:rPr>
                <w:iCs/>
                <w:color w:val="000000"/>
                <w:szCs w:val="24"/>
                <w:lang w:eastAsia="es-CR"/>
              </w:rPr>
              <w:t xml:space="preserve"> de privacidad</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Soporte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al inicio de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durante la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color w:val="000000"/>
                <w:szCs w:val="24"/>
                <w:lang w:eastAsia="es-CR"/>
              </w:rPr>
            </w:pPr>
            <w:r w:rsidRPr="00A50B51">
              <w:rPr>
                <w:color w:val="000000"/>
                <w:szCs w:val="24"/>
                <w:lang w:eastAsia="es-CR"/>
              </w:rPr>
              <w:t>Perfiles de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bottom"/>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bl>
    <w:p w:rsidR="00946B05" w:rsidRPr="00A50B51" w:rsidRDefault="00276AC4" w:rsidP="008E0A96">
      <w:pPr>
        <w:pStyle w:val="Caption"/>
        <w:rPr>
          <w:sz w:val="24"/>
          <w:szCs w:val="24"/>
        </w:rPr>
      </w:pPr>
      <w:bookmarkStart w:id="351" w:name="_Ref384125019"/>
      <w:bookmarkStart w:id="352" w:name="_Toc399607160"/>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20662A">
        <w:rPr>
          <w:noProof/>
          <w:sz w:val="24"/>
          <w:szCs w:val="24"/>
        </w:rPr>
        <w:t>3</w:t>
      </w:r>
      <w:r w:rsidR="004D1EA8" w:rsidRPr="00A50B51">
        <w:rPr>
          <w:noProof/>
          <w:sz w:val="24"/>
          <w:szCs w:val="24"/>
        </w:rPr>
        <w:fldChar w:fldCharType="end"/>
      </w:r>
      <w:r w:rsidRPr="00A50B51">
        <w:rPr>
          <w:sz w:val="24"/>
          <w:szCs w:val="24"/>
        </w:rPr>
        <w:t xml:space="preserve"> - Comparación de aplicaciones de audiología existentes</w:t>
      </w:r>
      <w:bookmarkEnd w:id="351"/>
      <w:bookmarkEnd w:id="352"/>
    </w:p>
    <w:p w:rsidR="00B548D6" w:rsidRPr="00A50B51" w:rsidRDefault="00B548D6" w:rsidP="008E0A96">
      <w:pPr>
        <w:pStyle w:val="Caption"/>
        <w:rPr>
          <w:sz w:val="24"/>
          <w:szCs w:val="24"/>
        </w:rPr>
      </w:pPr>
      <w:r w:rsidRPr="00A50B51">
        <w:rPr>
          <w:sz w:val="24"/>
          <w:szCs w:val="24"/>
        </w:rPr>
        <w:t>Elaboración propia</w:t>
      </w:r>
    </w:p>
    <w:p w:rsidR="0072010D" w:rsidRPr="00A50B51" w:rsidRDefault="0072010D" w:rsidP="008E0A96">
      <w:pPr>
        <w:rPr>
          <w:szCs w:val="24"/>
        </w:rPr>
      </w:pPr>
    </w:p>
    <w:p w:rsidR="00C8181A" w:rsidRPr="00A50B51" w:rsidRDefault="00972CA5" w:rsidP="008E0A96">
      <w:pPr>
        <w:ind w:firstLine="709"/>
        <w:rPr>
          <w:szCs w:val="24"/>
          <w:lang w:eastAsia="es-CR"/>
        </w:rPr>
      </w:pPr>
      <w:r w:rsidRPr="00A50B51">
        <w:rPr>
          <w:szCs w:val="24"/>
          <w:lang w:eastAsia="es-CR"/>
        </w:rPr>
        <w:lastRenderedPageBreak/>
        <w:t>Luego de</w:t>
      </w:r>
      <w:r w:rsidR="00994178" w:rsidRPr="00A50B51">
        <w:rPr>
          <w:szCs w:val="24"/>
          <w:lang w:eastAsia="es-CR"/>
        </w:rPr>
        <w:t xml:space="preserve"> haber analizado las aplicaciones existentes,</w:t>
      </w:r>
      <w:r w:rsidR="00A1799E" w:rsidRPr="00A50B51">
        <w:rPr>
          <w:szCs w:val="24"/>
          <w:lang w:eastAsia="es-CR"/>
        </w:rPr>
        <w:t xml:space="preserve"> </w:t>
      </w:r>
      <w:r w:rsidR="00994178" w:rsidRPr="00A50B51">
        <w:rPr>
          <w:szCs w:val="24"/>
          <w:lang w:eastAsia="es-CR"/>
        </w:rPr>
        <w:t>y con la necesidad de la clínica en la realización de una aplicación móvil similar, se levanta una lista de requerimientos, la cual se detalla a continuación: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7F56" w:rsidRPr="00A50B51">
        <w:rPr>
          <w:rFonts w:ascii="Times New Roman" w:hAnsi="Times New Roman" w:cs="Times New Roman"/>
          <w:lang w:val="es-CR"/>
        </w:rPr>
        <w:t xml:space="preserve"> Las </w:t>
      </w:r>
      <w:r w:rsidR="006D73D9" w:rsidRPr="00A50B51">
        <w:rPr>
          <w:rFonts w:ascii="Times New Roman" w:hAnsi="Times New Roman" w:cs="Times New Roman"/>
          <w:lang w:val="es-CR"/>
        </w:rPr>
        <w:t xml:space="preserve">siguientes pantallas </w:t>
      </w:r>
      <w:r w:rsidR="008232F0" w:rsidRPr="00A50B51">
        <w:rPr>
          <w:rFonts w:ascii="Times New Roman" w:hAnsi="Times New Roman" w:cs="Times New Roman"/>
          <w:lang w:val="es-CR"/>
        </w:rPr>
        <w:t>s</w:t>
      </w:r>
      <w:r w:rsidR="00A1799E" w:rsidRPr="00A50B51">
        <w:rPr>
          <w:rFonts w:ascii="Times New Roman" w:hAnsi="Times New Roman" w:cs="Times New Roman"/>
          <w:lang w:val="es-CR"/>
        </w:rPr>
        <w:t>o</w:t>
      </w:r>
      <w:r w:rsidR="008232F0" w:rsidRPr="00A50B51">
        <w:rPr>
          <w:rFonts w:ascii="Times New Roman" w:hAnsi="Times New Roman" w:cs="Times New Roman"/>
          <w:lang w:val="es-CR"/>
        </w:rPr>
        <w:t xml:space="preserve">lo </w:t>
      </w:r>
      <w:r w:rsidR="006D73D9" w:rsidRPr="00A50B51">
        <w:rPr>
          <w:rFonts w:ascii="Times New Roman" w:hAnsi="Times New Roman" w:cs="Times New Roman"/>
          <w:lang w:val="es-CR"/>
        </w:rPr>
        <w:t>contendrán un botón de opciones</w:t>
      </w:r>
      <w:r w:rsidR="008232F0" w:rsidRPr="00A50B51">
        <w:rPr>
          <w:rFonts w:ascii="Times New Roman" w:hAnsi="Times New Roman" w:cs="Times New Roman"/>
          <w:lang w:val="es-CR"/>
        </w:rPr>
        <w:t xml:space="preserve"> con la opción</w:t>
      </w:r>
      <w:r w:rsidR="006D73D9" w:rsidRPr="00A50B51">
        <w:rPr>
          <w:rFonts w:ascii="Times New Roman" w:hAnsi="Times New Roman" w:cs="Times New Roman"/>
          <w:lang w:val="es-CR"/>
        </w:rPr>
        <w:t xml:space="preserve"> de </w:t>
      </w:r>
      <w:r w:rsidR="008232F0" w:rsidRPr="00A50B51">
        <w:rPr>
          <w:rFonts w:ascii="Times New Roman" w:hAnsi="Times New Roman" w:cs="Times New Roman"/>
          <w:lang w:val="es-CR"/>
        </w:rPr>
        <w:t>regresar</w:t>
      </w:r>
      <w:r w:rsidR="006D73D9"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Pantallas con las instrucciones de los exámenes.</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Pantallas </w:t>
      </w:r>
      <w:r w:rsidR="00480604" w:rsidRPr="00A50B51">
        <w:rPr>
          <w:rFonts w:ascii="Times New Roman" w:hAnsi="Times New Roman" w:cs="Times New Roman"/>
          <w:lang w:val="es-CR"/>
        </w:rPr>
        <w:t>de los exámenes</w:t>
      </w:r>
      <w:r w:rsidRPr="00A50B51">
        <w:rPr>
          <w:rFonts w:ascii="Times New Roman" w:hAnsi="Times New Roman" w:cs="Times New Roman"/>
          <w:lang w:val="es-CR"/>
        </w:rPr>
        <w:t xml:space="preserve"> se realiza un examen audiológico.</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 de resultados.</w:t>
      </w:r>
    </w:p>
    <w:p w:rsidR="00A23137" w:rsidRPr="00A50B51" w:rsidRDefault="00A23137"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Acerca de.</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REQ-FN-2</w:t>
      </w:r>
      <w:r w:rsidR="006D73D9" w:rsidRPr="00A50B51">
        <w:rPr>
          <w:rFonts w:ascii="Times New Roman" w:hAnsi="Times New Roman" w:cs="Times New Roman"/>
          <w:lang w:val="es-CR"/>
        </w:rPr>
        <w:t xml:space="preserve"> La aplicación móvil tendrá la opción de Acerca de, la cual contendrá: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versión de la aplicación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Especificación de que esta prueba no pretende remplazar la visita a un especialista.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REQ-FN-3</w:t>
      </w:r>
      <w:r w:rsidR="006D73D9" w:rsidRPr="00A50B51">
        <w:rPr>
          <w:rFonts w:ascii="Times New Roman" w:hAnsi="Times New Roman" w:cs="Times New Roman"/>
          <w:lang w:val="es-CR"/>
        </w:rPr>
        <w:t xml:space="preserve"> Al ingresar a la aplicación, esta desplegará los perfiles de usuario ingresados, junto con una opción para agregar un nuevo perfil y la opción de modificar los existentes. </w:t>
      </w:r>
      <w:r w:rsidR="008232F0" w:rsidRPr="00A50B51">
        <w:rPr>
          <w:rFonts w:ascii="Times New Roman" w:hAnsi="Times New Roman" w:cs="Times New Roman"/>
          <w:lang w:val="es-CR"/>
        </w:rPr>
        <w:t>Al presionar la opción de agregar</w:t>
      </w:r>
      <w:r w:rsidR="006D73D9" w:rsidRPr="00A50B51">
        <w:rPr>
          <w:rFonts w:ascii="Times New Roman" w:hAnsi="Times New Roman" w:cs="Times New Roman"/>
          <w:lang w:val="es-CR"/>
        </w:rPr>
        <w:t xml:space="preserve"> perfil</w:t>
      </w:r>
      <w:r w:rsidR="008232F0" w:rsidRPr="00A50B51">
        <w:rPr>
          <w:rFonts w:ascii="Times New Roman" w:hAnsi="Times New Roman" w:cs="Times New Roman"/>
          <w:lang w:val="es-CR"/>
        </w:rPr>
        <w:t xml:space="preserve"> se solicitará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 siguiente información: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Nombre</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Fecha de nacimiento (día/mes/año)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Correo electrónico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REQ-FN-4</w:t>
      </w:r>
      <w:r w:rsidR="006D73D9" w:rsidRPr="00A50B51">
        <w:rPr>
          <w:rFonts w:ascii="Times New Roman" w:hAnsi="Times New Roman" w:cs="Times New Roman"/>
          <w:lang w:val="es-CR"/>
        </w:rPr>
        <w:t xml:space="preserve"> Al ingresar a un perfil, la aplicación contendrá una pantalla principal, la cual tendrá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las diferentes pruebas de la aplicación junto con su duración aproximada.(Pantalla Principal)</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REQ-FN-5</w:t>
      </w:r>
      <w:r w:rsidR="006D73D9" w:rsidRPr="00A50B51">
        <w:rPr>
          <w:rFonts w:ascii="Times New Roman" w:hAnsi="Times New Roman" w:cs="Times New Roman"/>
          <w:lang w:val="es-CR"/>
        </w:rPr>
        <w:t xml:space="preserve"> Al presionar el botón de opciones (si está disponible, ver REQ-FN-</w:t>
      </w:r>
      <w:r w:rsidR="00057AFE" w:rsidRPr="00A50B51">
        <w:rPr>
          <w:rFonts w:ascii="Times New Roman" w:hAnsi="Times New Roman" w:cs="Times New Roman"/>
          <w:lang w:val="es-CR"/>
        </w:rPr>
        <w:t>1</w:t>
      </w:r>
      <w:r w:rsidR="006D73D9" w:rsidRPr="00A50B51">
        <w:rPr>
          <w:rFonts w:ascii="Times New Roman" w:hAnsi="Times New Roman" w:cs="Times New Roman"/>
          <w:lang w:val="es-CR"/>
        </w:rPr>
        <w:t>), aparecerán las siguientes acciones a realizar:</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Perfil</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Resultados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Artículos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Consultorio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Acerca </w:t>
      </w:r>
      <w:r w:rsidR="00333515" w:rsidRPr="00A50B51">
        <w:rPr>
          <w:rFonts w:ascii="Times New Roman" w:hAnsi="Times New Roman" w:cs="Times New Roman"/>
          <w:lang w:val="es-CR"/>
        </w:rPr>
        <w:t>d</w:t>
      </w:r>
      <w:r w:rsidRPr="00A50B51">
        <w:rPr>
          <w:rFonts w:ascii="Times New Roman" w:hAnsi="Times New Roman" w:cs="Times New Roman"/>
          <w:lang w:val="es-CR"/>
        </w:rPr>
        <w:t>e</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Regresar o salir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REQ-FN-6</w:t>
      </w:r>
      <w:r w:rsidR="006D73D9" w:rsidRPr="00A50B51">
        <w:rPr>
          <w:rFonts w:ascii="Times New Roman" w:hAnsi="Times New Roman" w:cs="Times New Roman"/>
          <w:lang w:val="es-CR"/>
        </w:rPr>
        <w:t xml:space="preserve"> Cada examen audiológico de la aplicación contendrá una pantalla de instrucciones, la cual le explicará al usuario los pasos para llevar a cabo la prueba.</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REQ-FN-7</w:t>
      </w:r>
      <w:r w:rsidR="006D73D9" w:rsidRPr="00A50B51">
        <w:rPr>
          <w:rFonts w:ascii="Times New Roman" w:hAnsi="Times New Roman" w:cs="Times New Roman"/>
          <w:lang w:val="es-CR"/>
        </w:rPr>
        <w:t xml:space="preserve"> El sistema almacenará los distintos resultados de los exámenes realizados en el </w:t>
      </w:r>
      <w:r w:rsidR="006D73D9" w:rsidRPr="00A50B51">
        <w:rPr>
          <w:rFonts w:ascii="Times New Roman" w:hAnsi="Times New Roman" w:cs="Times New Roman"/>
          <w:lang w:val="es-CR"/>
        </w:rPr>
        <w:lastRenderedPageBreak/>
        <w:t xml:space="preserve">dispositivo, los cuales podrán ser </w:t>
      </w:r>
      <w:r w:rsidR="000D21E1" w:rsidRPr="00A50B51">
        <w:rPr>
          <w:rFonts w:ascii="Times New Roman" w:hAnsi="Times New Roman" w:cs="Times New Roman"/>
          <w:lang w:val="es-CR"/>
        </w:rPr>
        <w:t>accedidos</w:t>
      </w:r>
      <w:r w:rsidR="006D73D9" w:rsidRPr="00A50B51">
        <w:rPr>
          <w:rFonts w:ascii="Times New Roman" w:hAnsi="Times New Roman" w:cs="Times New Roman"/>
          <w:lang w:val="es-CR"/>
        </w:rPr>
        <w:t xml:space="preserve"> en la pantalla de Opciones/Resultados</w:t>
      </w:r>
      <w:r w:rsidR="00747E49" w:rsidRPr="00A50B51">
        <w:rPr>
          <w:rFonts w:ascii="Times New Roman" w:hAnsi="Times New Roman" w:cs="Times New Roman"/>
          <w:lang w:val="es-CR"/>
        </w:rPr>
        <w:t>, ubicada dentro del perfil seleccionado</w:t>
      </w:r>
      <w:r w:rsidR="006D73D9" w:rsidRPr="00A50B51">
        <w:rPr>
          <w:rFonts w:ascii="Times New Roman" w:hAnsi="Times New Roman" w:cs="Times New Roman"/>
          <w:lang w:val="es-CR"/>
        </w:rPr>
        <w:t xml:space="preserve">. </w:t>
      </w:r>
      <w:r w:rsidR="00C47A2F" w:rsidRPr="00A50B51">
        <w:rPr>
          <w:rFonts w:ascii="Times New Roman" w:hAnsi="Times New Roman" w:cs="Times New Roman"/>
          <w:lang w:val="es-CR"/>
        </w:rPr>
        <w:t>Esta</w:t>
      </w:r>
      <w:r w:rsidR="006D73D9" w:rsidRPr="00A50B51">
        <w:rPr>
          <w:rFonts w:ascii="Times New Roman" w:hAnsi="Times New Roman" w:cs="Times New Roman"/>
          <w:lang w:val="es-CR"/>
        </w:rPr>
        <w:t xml:space="preserve"> desplegará: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lista de los resultados ordenados por fecha.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Un icono descriptivo del resultado, junto con el nombre </w:t>
      </w:r>
      <w:r w:rsidR="008232F0" w:rsidRPr="00A50B51">
        <w:rPr>
          <w:rFonts w:ascii="Times New Roman" w:hAnsi="Times New Roman" w:cs="Times New Roman"/>
          <w:lang w:val="es-CR"/>
        </w:rPr>
        <w:t>de la prueba</w:t>
      </w:r>
      <w:r w:rsidR="00577A43" w:rsidRPr="00A50B51">
        <w:rPr>
          <w:rFonts w:ascii="Times New Roman" w:hAnsi="Times New Roman" w:cs="Times New Roman"/>
          <w:lang w:val="es-CR"/>
        </w:rPr>
        <w:t xml:space="preserve">, resultado de la prueba y duración de </w:t>
      </w:r>
      <w:r w:rsidR="00333515" w:rsidRPr="00A50B51">
        <w:rPr>
          <w:rFonts w:ascii="Times New Roman" w:hAnsi="Times New Roman" w:cs="Times New Roman"/>
          <w:lang w:val="es-CR"/>
        </w:rPr>
        <w:t>esta</w:t>
      </w:r>
      <w:r w:rsidRPr="00A50B51">
        <w:rPr>
          <w:rFonts w:ascii="Times New Roman" w:hAnsi="Times New Roman" w:cs="Times New Roman"/>
          <w:lang w:val="es-CR"/>
        </w:rPr>
        <w:t>.</w:t>
      </w:r>
    </w:p>
    <w:p w:rsidR="00577A43" w:rsidRPr="00A50B51" w:rsidRDefault="00577A43"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Opción de eliminar, contactar, compartir.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REQ-FN-8</w:t>
      </w:r>
      <w:r w:rsidR="006D73D9" w:rsidRPr="00A50B51">
        <w:rPr>
          <w:rFonts w:ascii="Times New Roman" w:hAnsi="Times New Roman" w:cs="Times New Roman"/>
          <w:lang w:val="es-CR"/>
        </w:rPr>
        <w:t xml:space="preserve"> La pantalla </w:t>
      </w:r>
      <w:r w:rsidR="00577A43" w:rsidRPr="00A50B51">
        <w:rPr>
          <w:rFonts w:ascii="Times New Roman" w:hAnsi="Times New Roman" w:cs="Times New Roman"/>
          <w:lang w:val="es-CR"/>
        </w:rPr>
        <w:t>resultado</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accedida al final de cada prueba</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debe de tener el</w:t>
      </w:r>
      <w:r w:rsidR="006D73D9" w:rsidRPr="00A50B51">
        <w:rPr>
          <w:rFonts w:ascii="Times New Roman" w:hAnsi="Times New Roman" w:cs="Times New Roman"/>
          <w:lang w:val="es-CR"/>
        </w:rPr>
        <w:t xml:space="preserve"> detalle de</w:t>
      </w:r>
      <w:r w:rsidR="00577A43" w:rsidRPr="00A50B51">
        <w:rPr>
          <w:rFonts w:ascii="Times New Roman" w:hAnsi="Times New Roman" w:cs="Times New Roman"/>
          <w:lang w:val="es-CR"/>
        </w:rPr>
        <w:t>l</w:t>
      </w:r>
      <w:r w:rsidR="006D73D9" w:rsidRPr="00A50B51">
        <w:rPr>
          <w:rFonts w:ascii="Times New Roman" w:hAnsi="Times New Roman" w:cs="Times New Roman"/>
          <w:lang w:val="es-CR"/>
        </w:rPr>
        <w:t xml:space="preserve"> resu</w:t>
      </w:r>
      <w:r w:rsidR="00577A43" w:rsidRPr="00A50B51">
        <w:rPr>
          <w:rFonts w:ascii="Times New Roman" w:hAnsi="Times New Roman" w:cs="Times New Roman"/>
          <w:lang w:val="es-CR"/>
        </w:rPr>
        <w:t>ltado: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Gráfico del resultado obtenido.</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Despliegue</w:t>
      </w:r>
      <w:r w:rsidR="006D73D9" w:rsidRPr="00A50B51">
        <w:rPr>
          <w:rFonts w:ascii="Times New Roman" w:hAnsi="Times New Roman" w:cs="Times New Roman"/>
          <w:lang w:val="es-CR"/>
        </w:rPr>
        <w:t xml:space="preserve"> de diagnóstico final, el cual explicará el resultado para el usuario.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La fecha en la </w:t>
      </w:r>
      <w:r w:rsidR="00C442FB" w:rsidRPr="00A50B51">
        <w:rPr>
          <w:rFonts w:ascii="Times New Roman" w:hAnsi="Times New Roman" w:cs="Times New Roman"/>
          <w:lang w:val="es-CR"/>
        </w:rPr>
        <w:t>cual</w:t>
      </w:r>
      <w:r w:rsidRPr="00A50B51">
        <w:rPr>
          <w:rFonts w:ascii="Times New Roman" w:hAnsi="Times New Roman" w:cs="Times New Roman"/>
          <w:lang w:val="es-CR"/>
        </w:rPr>
        <w:t xml:space="preserve"> se hizo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duración de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Opciones para</w:t>
      </w:r>
      <w:r w:rsidRPr="00A50B51">
        <w:rPr>
          <w:rFonts w:ascii="Times New Roman" w:hAnsi="Times New Roman" w:cs="Times New Roman"/>
        </w:rPr>
        <w:t>:</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Contactar a la clínica audiológica.</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 xml:space="preserve">Compartir el resultado </w:t>
      </w:r>
      <w:r w:rsidR="008232F0" w:rsidRPr="00A50B51">
        <w:rPr>
          <w:rFonts w:ascii="Times New Roman" w:hAnsi="Times New Roman" w:cs="Times New Roman"/>
          <w:lang w:val="es-CR"/>
        </w:rPr>
        <w:t xml:space="preserve">con </w:t>
      </w:r>
      <w:r w:rsidRPr="00A50B51">
        <w:rPr>
          <w:rFonts w:ascii="Times New Roman" w:hAnsi="Times New Roman" w:cs="Times New Roman"/>
          <w:lang w:val="es-CR"/>
        </w:rPr>
        <w:t>las distintas aplicaciones sociales instaladas en el dispositivo.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REQ-FN-9</w:t>
      </w:r>
      <w:r w:rsidR="006D73D9" w:rsidRPr="00A50B51">
        <w:rPr>
          <w:rFonts w:ascii="Times New Roman" w:hAnsi="Times New Roman" w:cs="Times New Roman"/>
          <w:lang w:val="es-CR"/>
        </w:rPr>
        <w:t xml:space="preserve"> La opción de </w:t>
      </w:r>
      <w:r w:rsidR="00D17373" w:rsidRPr="00A50B51">
        <w:rPr>
          <w:rFonts w:ascii="Times New Roman" w:hAnsi="Times New Roman" w:cs="Times New Roman"/>
          <w:lang w:val="es-CR"/>
        </w:rPr>
        <w:t>Artículos</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 xml:space="preserve">desplegará </w:t>
      </w:r>
      <w:r w:rsidR="00D17373" w:rsidRPr="00A50B51">
        <w:rPr>
          <w:rFonts w:ascii="Times New Roman" w:hAnsi="Times New Roman" w:cs="Times New Roman"/>
          <w:lang w:val="es-CR"/>
        </w:rPr>
        <w:t xml:space="preserve">las publicaciones realizadas por el especialista de la clínica en el blog </w:t>
      </w:r>
      <w:r w:rsidR="006D73D9" w:rsidRPr="00A50B51">
        <w:rPr>
          <w:rFonts w:ascii="Times New Roman" w:hAnsi="Times New Roman" w:cs="Times New Roman"/>
          <w:lang w:val="es-CR"/>
        </w:rPr>
        <w:t xml:space="preserve"> para </w:t>
      </w:r>
      <w:r w:rsidR="00D17373" w:rsidRPr="00A50B51">
        <w:rPr>
          <w:rFonts w:ascii="Times New Roman" w:hAnsi="Times New Roman" w:cs="Times New Roman"/>
          <w:lang w:val="es-CR"/>
        </w:rPr>
        <w:t>vela</w:t>
      </w:r>
      <w:r w:rsidR="00EE7A35" w:rsidRPr="00A50B51">
        <w:rPr>
          <w:rFonts w:ascii="Times New Roman" w:hAnsi="Times New Roman" w:cs="Times New Roman"/>
          <w:lang w:val="es-CR"/>
        </w:rPr>
        <w:t xml:space="preserve">r </w:t>
      </w:r>
      <w:r w:rsidR="00D17373" w:rsidRPr="00A50B51">
        <w:rPr>
          <w:rFonts w:ascii="Times New Roman" w:hAnsi="Times New Roman" w:cs="Times New Roman"/>
          <w:lang w:val="es-CR"/>
        </w:rPr>
        <w:t>por</w:t>
      </w:r>
      <w:r w:rsidR="006D73D9" w:rsidRPr="00A50B51">
        <w:rPr>
          <w:rFonts w:ascii="Times New Roman" w:hAnsi="Times New Roman" w:cs="Times New Roman"/>
          <w:lang w:val="es-CR"/>
        </w:rPr>
        <w:t xml:space="preserve"> la salud auditiva del usuario.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0</w:t>
      </w:r>
      <w:r w:rsidR="006D73D9" w:rsidRPr="00A50B51">
        <w:rPr>
          <w:rFonts w:ascii="Times New Roman" w:hAnsi="Times New Roman" w:cs="Times New Roman"/>
          <w:lang w:val="es-CR"/>
        </w:rPr>
        <w:t xml:space="preserve"> Sensibilidad de oído-La aplicación co</w:t>
      </w:r>
      <w:r w:rsidR="002B29F0" w:rsidRPr="00A50B51">
        <w:rPr>
          <w:rFonts w:ascii="Times New Roman" w:hAnsi="Times New Roman" w:cs="Times New Roman"/>
          <w:lang w:val="es-CR"/>
        </w:rPr>
        <w:t>ntendrá un examen que medirá la</w:t>
      </w:r>
      <w:r w:rsidR="006D73D9" w:rsidRPr="00A50B51">
        <w:rPr>
          <w:rFonts w:ascii="Times New Roman" w:hAnsi="Times New Roman" w:cs="Times New Roman"/>
          <w:lang w:val="es-CR"/>
        </w:rPr>
        <w:t xml:space="preserve"> sensibilidad auditiva:</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Esta medición se realizará por oído (derecho u izquierdo).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sonidos será en igual cantidad, con las mismas frecuencias y pondrán a prueba cada oído.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Las frecuencias a utilizar serán establecidas por el especialista entre un rango de 250-8</w:t>
      </w:r>
      <w:r w:rsidR="00333515" w:rsidRPr="00A50B51">
        <w:rPr>
          <w:rFonts w:ascii="Times New Roman" w:hAnsi="Times New Roman" w:cs="Times New Roman"/>
          <w:lang w:val="es-CR"/>
        </w:rPr>
        <w:t xml:space="preserve"> </w:t>
      </w:r>
      <w:r w:rsidRPr="00A50B51">
        <w:rPr>
          <w:rFonts w:ascii="Times New Roman" w:hAnsi="Times New Roman" w:cs="Times New Roman"/>
          <w:lang w:val="es-CR"/>
        </w:rPr>
        <w:t>000 Hz.</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Los tonos a utilizar contendrán un volumen constante de 20 </w:t>
      </w:r>
      <w:proofErr w:type="spellStart"/>
      <w:r w:rsidRPr="00A50B51">
        <w:rPr>
          <w:rFonts w:ascii="Times New Roman" w:hAnsi="Times New Roman" w:cs="Times New Roman"/>
          <w:lang w:val="es-CR"/>
        </w:rPr>
        <w:t>db</w:t>
      </w:r>
      <w:proofErr w:type="spellEnd"/>
      <w:r w:rsidRPr="00A50B51">
        <w:rPr>
          <w:rFonts w:ascii="Times New Roman" w:hAnsi="Times New Roman" w:cs="Times New Roman"/>
          <w:lang w:val="es-CR"/>
        </w:rPr>
        <w:t>.</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La cantidad de tonos es de </w:t>
      </w:r>
      <w:r w:rsidR="00FC65E9" w:rsidRPr="00A50B51">
        <w:rPr>
          <w:rFonts w:ascii="Times New Roman" w:hAnsi="Times New Roman" w:cs="Times New Roman"/>
          <w:lang w:val="es-CR"/>
        </w:rPr>
        <w:t>4 en cada oído.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1</w:t>
      </w:r>
      <w:r w:rsidR="006D73D9" w:rsidRPr="00A50B51">
        <w:rPr>
          <w:rFonts w:ascii="Times New Roman" w:hAnsi="Times New Roman" w:cs="Times New Roman"/>
          <w:lang w:val="es-CR"/>
        </w:rPr>
        <w:t xml:space="preserve"> Habla en ruido- La aplicación contendrá un examen que debe: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Medir la capacidad del paciente para escuchar claramente palabras aun cuando exista ruido en el ambiente.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t>La cantidad de ruido y el volumen óptimo de las palabras será definida por el usuario.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lastRenderedPageBreak/>
        <w:t xml:space="preserve">La cantidad de palabras es de </w:t>
      </w:r>
      <w:r w:rsidR="00AF2726" w:rsidRPr="00A50B51">
        <w:rPr>
          <w:rFonts w:ascii="Times New Roman" w:hAnsi="Times New Roman" w:cs="Times New Roman"/>
          <w:color w:val="000000" w:themeColor="text1"/>
          <w:lang w:val="es-CR"/>
        </w:rPr>
        <w:t>X (</w:t>
      </w:r>
      <w:r w:rsidR="0011110B" w:rsidRPr="00A50B51">
        <w:rPr>
          <w:rFonts w:ascii="Times New Roman" w:hAnsi="Times New Roman" w:cs="Times New Roman"/>
          <w:color w:val="000000" w:themeColor="text1"/>
          <w:lang w:val="es-CR"/>
        </w:rPr>
        <w:t>por definir con el usuario)</w:t>
      </w:r>
      <w:r w:rsidR="008E0A96" w:rsidRPr="00A50B51">
        <w:rPr>
          <w:rFonts w:ascii="Times New Roman" w:hAnsi="Times New Roman" w:cs="Times New Roman"/>
          <w:color w:val="000000" w:themeColor="text1"/>
          <w:lang w:val="es-CR"/>
        </w:rPr>
        <w:t>.</w:t>
      </w:r>
    </w:p>
    <w:p w:rsidR="00DA096B" w:rsidRPr="00A50B51" w:rsidRDefault="00DA096B"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2</w:t>
      </w:r>
      <w:r w:rsidR="002B29F0" w:rsidRPr="00A50B51">
        <w:rPr>
          <w:rFonts w:ascii="Times New Roman" w:hAnsi="Times New Roman" w:cs="Times New Roman"/>
          <w:lang w:val="es-CR"/>
        </w:rPr>
        <w:t xml:space="preserve"> Las</w:t>
      </w:r>
      <w:r w:rsidRPr="00A50B51">
        <w:rPr>
          <w:rFonts w:ascii="Times New Roman" w:hAnsi="Times New Roman" w:cs="Times New Roman"/>
          <w:lang w:val="es-CR"/>
        </w:rPr>
        <w:t xml:space="preserve"> siguientes pantallas </w:t>
      </w:r>
      <w:r w:rsidR="00A1799E" w:rsidRPr="00A50B51">
        <w:rPr>
          <w:rFonts w:ascii="Times New Roman" w:hAnsi="Times New Roman" w:cs="Times New Roman"/>
          <w:lang w:val="es-CR"/>
        </w:rPr>
        <w:t>solo</w:t>
      </w:r>
      <w:r w:rsidRPr="00A50B51">
        <w:rPr>
          <w:rFonts w:ascii="Times New Roman" w:hAnsi="Times New Roman" w:cs="Times New Roman"/>
          <w:lang w:val="es-CR"/>
        </w:rPr>
        <w:t xml:space="preserve"> contendrán un botón de opciones con la opción de salir:</w:t>
      </w:r>
    </w:p>
    <w:p w:rsidR="00A23137" w:rsidRPr="00A50B51" w:rsidRDefault="00DA096B"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 pantalla inicial para agregar o escoger el perfil de la aplicación.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3</w:t>
      </w:r>
      <w:r w:rsidR="006D73D9" w:rsidRPr="00A50B51">
        <w:rPr>
          <w:rFonts w:ascii="Times New Roman" w:hAnsi="Times New Roman" w:cs="Times New Roman"/>
          <w:lang w:val="es-CR"/>
        </w:rPr>
        <w:t xml:space="preserve"> Cuestionario- La aplicación contendrá un examen que:</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Tendrá 1</w:t>
      </w:r>
      <w:r w:rsidR="00EE7A35" w:rsidRPr="00A50B51">
        <w:rPr>
          <w:rFonts w:ascii="Times New Roman" w:hAnsi="Times New Roman" w:cs="Times New Roman"/>
          <w:lang w:val="es-CR"/>
        </w:rPr>
        <w:t>0</w:t>
      </w:r>
      <w:r w:rsidRPr="00A50B51">
        <w:rPr>
          <w:rFonts w:ascii="Times New Roman" w:hAnsi="Times New Roman" w:cs="Times New Roman"/>
          <w:lang w:val="es-CR"/>
        </w:rPr>
        <w:t xml:space="preserve"> preguntas, de selección única.</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Según las respuestas establecerán </w:t>
      </w:r>
      <w:r w:rsidR="00EE7A35" w:rsidRPr="00A50B51">
        <w:rPr>
          <w:rFonts w:ascii="Times New Roman" w:hAnsi="Times New Roman" w:cs="Times New Roman"/>
          <w:lang w:val="es-CR"/>
        </w:rPr>
        <w:t>2</w:t>
      </w:r>
      <w:r w:rsidR="004C4377" w:rsidRPr="00A50B51">
        <w:rPr>
          <w:rFonts w:ascii="Times New Roman" w:hAnsi="Times New Roman" w:cs="Times New Roman"/>
          <w:lang w:val="es-CR"/>
        </w:rPr>
        <w:t xml:space="preserve"> </w:t>
      </w:r>
      <w:r w:rsidRPr="00A50B51">
        <w:rPr>
          <w:rFonts w:ascii="Times New Roman" w:hAnsi="Times New Roman" w:cs="Times New Roman"/>
          <w:lang w:val="es-CR"/>
        </w:rPr>
        <w:t>niveles de escucha</w:t>
      </w:r>
    </w:p>
    <w:p w:rsidR="004C112E" w:rsidRPr="00A50B51" w:rsidRDefault="006D73D9"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00EE7A35" w:rsidRPr="00A50B51">
        <w:rPr>
          <w:rFonts w:ascii="Times New Roman" w:hAnsi="Times New Roman" w:cs="Times New Roman"/>
        </w:rPr>
        <w:t>ó</w:t>
      </w:r>
      <w:r w:rsidRPr="00A50B51">
        <w:rPr>
          <w:rFonts w:ascii="Times New Roman" w:hAnsi="Times New Roman" w:cs="Times New Roman"/>
        </w:rPr>
        <w:t>ptima</w:t>
      </w:r>
      <w:proofErr w:type="spellEnd"/>
      <w:r w:rsidRPr="00A50B51">
        <w:rPr>
          <w:rFonts w:ascii="Times New Roman" w:hAnsi="Times New Roman" w:cs="Times New Roman"/>
        </w:rPr>
        <w:t>.</w:t>
      </w:r>
    </w:p>
    <w:p w:rsidR="004C112E" w:rsidRPr="00A50B51" w:rsidRDefault="004C112E"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Pr="00A50B51">
        <w:rPr>
          <w:rFonts w:ascii="Times New Roman" w:hAnsi="Times New Roman" w:cs="Times New Roman"/>
        </w:rPr>
        <w:t>moderada</w:t>
      </w:r>
      <w:proofErr w:type="spellEnd"/>
      <w:r w:rsidRPr="00A50B51">
        <w:rPr>
          <w:rFonts w:ascii="Times New Roman" w:hAnsi="Times New Roman" w:cs="Times New Roman"/>
        </w:rPr>
        <w:t>.</w:t>
      </w:r>
    </w:p>
    <w:p w:rsidR="006D73D9" w:rsidRPr="00A50B51" w:rsidRDefault="006D73D9"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w:t>
      </w:r>
      <w:r w:rsidR="000E43E7" w:rsidRPr="00A50B51">
        <w:rPr>
          <w:rFonts w:ascii="Times New Roman" w:hAnsi="Times New Roman" w:cs="Times New Roman"/>
          <w:b/>
          <w:lang w:val="es-CR"/>
        </w:rPr>
        <w:t>1</w:t>
      </w:r>
      <w:r w:rsidR="00EE7A35" w:rsidRPr="00A50B51">
        <w:rPr>
          <w:rFonts w:ascii="Times New Roman" w:hAnsi="Times New Roman" w:cs="Times New Roman"/>
          <w:b/>
          <w:lang w:val="es-CR"/>
        </w:rPr>
        <w:t>4</w:t>
      </w:r>
      <w:r w:rsidRPr="00A50B51">
        <w:rPr>
          <w:rFonts w:ascii="Times New Roman" w:hAnsi="Times New Roman" w:cs="Times New Roman"/>
          <w:lang w:val="es-CR"/>
        </w:rPr>
        <w:t xml:space="preserve"> Si el usuario escoge contactar a la Clínica Audiológica, se le presentara la opción de confirmar el envío de su perfil</w:t>
      </w:r>
      <w:r w:rsidR="00EE7A35" w:rsidRPr="00A50B51">
        <w:rPr>
          <w:rFonts w:ascii="Times New Roman" w:hAnsi="Times New Roman" w:cs="Times New Roman"/>
          <w:lang w:val="es-CR"/>
        </w:rPr>
        <w:t xml:space="preserve">, </w:t>
      </w:r>
      <w:r w:rsidRPr="00A50B51">
        <w:rPr>
          <w:rFonts w:ascii="Times New Roman" w:hAnsi="Times New Roman" w:cs="Times New Roman"/>
          <w:lang w:val="es-CR"/>
        </w:rPr>
        <w:t>los datos del mismo</w:t>
      </w:r>
      <w:r w:rsidR="00D17373" w:rsidRPr="00A50B51">
        <w:rPr>
          <w:rFonts w:ascii="Times New Roman" w:hAnsi="Times New Roman" w:cs="Times New Roman"/>
          <w:lang w:val="es-CR"/>
        </w:rPr>
        <w:t xml:space="preserve"> y el resultado de la prueba realizada</w:t>
      </w:r>
      <w:r w:rsidRPr="00A50B51">
        <w:rPr>
          <w:rFonts w:ascii="Times New Roman" w:hAnsi="Times New Roman" w:cs="Times New Roman"/>
          <w:lang w:val="es-CR"/>
        </w:rPr>
        <w:t>.</w:t>
      </w:r>
      <w:r w:rsidR="006676A7" w:rsidRPr="00A50B51">
        <w:rPr>
          <w:rFonts w:ascii="Times New Roman" w:hAnsi="Times New Roman" w:cs="Times New Roman"/>
          <w:lang w:val="es-CR"/>
        </w:rPr>
        <w:tab/>
      </w:r>
    </w:p>
    <w:p w:rsidR="00577A43" w:rsidRPr="00A50B51" w:rsidRDefault="00577A43"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REQ-FN-15</w:t>
      </w:r>
      <w:r w:rsidRPr="00A50B51">
        <w:rPr>
          <w:rFonts w:ascii="Times New Roman" w:hAnsi="Times New Roman" w:cs="Times New Roman"/>
          <w:lang w:val="es-CR"/>
        </w:rPr>
        <w:t xml:space="preserve"> Si el usuario selecciona la opción de Consultorio, se le presentarán los consultorios de la clínica Audinsa</w:t>
      </w:r>
      <w:r w:rsidR="00333515" w:rsidRPr="00A50B51">
        <w:rPr>
          <w:rFonts w:ascii="Times New Roman" w:hAnsi="Times New Roman" w:cs="Times New Roman"/>
          <w:lang w:val="es-CR"/>
        </w:rPr>
        <w:t>,</w:t>
      </w:r>
      <w:r w:rsidRPr="00A50B51">
        <w:rPr>
          <w:rFonts w:ascii="Times New Roman" w:hAnsi="Times New Roman" w:cs="Times New Roman"/>
          <w:lang w:val="es-CR"/>
        </w:rPr>
        <w:t xml:space="preserve"> S.A., configurados en el momento de entrega de la aplicación.</w:t>
      </w:r>
    </w:p>
    <w:p w:rsidR="00B941F6" w:rsidRPr="00A50B51" w:rsidRDefault="00AD0B2F" w:rsidP="008E0A96">
      <w:pPr>
        <w:pStyle w:val="13"/>
        <w:numPr>
          <w:ilvl w:val="3"/>
          <w:numId w:val="5"/>
        </w:numPr>
        <w:tabs>
          <w:tab w:val="left" w:pos="1134"/>
        </w:tabs>
        <w:rPr>
          <w:rFonts w:cs="Times New Roman"/>
          <w:szCs w:val="24"/>
        </w:rPr>
      </w:pPr>
      <w:bookmarkStart w:id="353" w:name="_Toc347565994"/>
      <w:bookmarkStart w:id="354" w:name="_Toc399686748"/>
      <w:r w:rsidRPr="00A50B51">
        <w:rPr>
          <w:rFonts w:cs="Times New Roman"/>
          <w:szCs w:val="24"/>
        </w:rPr>
        <w:t>Diseño conceptual de la solución</w:t>
      </w:r>
      <w:bookmarkEnd w:id="353"/>
      <w:bookmarkEnd w:id="354"/>
    </w:p>
    <w:p w:rsidR="0030775C" w:rsidRPr="00A50B51" w:rsidRDefault="0030775C" w:rsidP="008E0A96">
      <w:pPr>
        <w:ind w:firstLine="708"/>
        <w:rPr>
          <w:szCs w:val="24"/>
        </w:rPr>
      </w:pPr>
      <w:r w:rsidRPr="00A50B51">
        <w:rPr>
          <w:szCs w:val="24"/>
        </w:rPr>
        <w:t>La vista</w:t>
      </w:r>
      <w:r w:rsidR="00F76E80" w:rsidRPr="00A50B51">
        <w:rPr>
          <w:szCs w:val="24"/>
        </w:rPr>
        <w:t xml:space="preserve"> o diseño </w:t>
      </w:r>
      <w:r w:rsidRPr="00A50B51">
        <w:rPr>
          <w:szCs w:val="24"/>
        </w:rPr>
        <w:t xml:space="preserve">conceptual es usada para definir los requerimientos funcionales y la visión que los usuarios del negocio tienen de la aplicación y describir el modelo de negocio que la arquitectura debe cubrir. </w:t>
      </w:r>
    </w:p>
    <w:p w:rsidR="0030775C" w:rsidRPr="00A50B51" w:rsidRDefault="0030775C" w:rsidP="002B29F0">
      <w:pPr>
        <w:ind w:firstLine="708"/>
        <w:rPr>
          <w:szCs w:val="24"/>
        </w:rPr>
      </w:pPr>
      <w:r w:rsidRPr="00A50B51">
        <w:rPr>
          <w:szCs w:val="24"/>
        </w:rPr>
        <w:t>Esta vista estará descri</w:t>
      </w:r>
      <w:r w:rsidR="00F76E80" w:rsidRPr="00A50B51">
        <w:rPr>
          <w:szCs w:val="24"/>
        </w:rPr>
        <w:t>pta en términos de Casos de Uso</w:t>
      </w:r>
      <w:r w:rsidRPr="00A50B51">
        <w:rPr>
          <w:szCs w:val="24"/>
        </w:rPr>
        <w:t xml:space="preserve"> que definen la funcionalidad que</w:t>
      </w:r>
      <w:r w:rsidR="002B29F0" w:rsidRPr="00A50B51">
        <w:rPr>
          <w:szCs w:val="24"/>
        </w:rPr>
        <w:t xml:space="preserve"> la aplicación deberá brindar. </w:t>
      </w:r>
      <w:r w:rsidRPr="00A50B51">
        <w:rPr>
          <w:szCs w:val="24"/>
        </w:rPr>
        <w:t xml:space="preserve">Esta vista muestra los subsistemas y módulos en los que se divide la </w:t>
      </w:r>
      <w:r w:rsidR="00F76E80" w:rsidRPr="00A50B51">
        <w:rPr>
          <w:szCs w:val="24"/>
        </w:rPr>
        <w:t>aplicación:</w:t>
      </w:r>
    </w:p>
    <w:p w:rsidR="0030775C" w:rsidRPr="00A50B51" w:rsidRDefault="00CE5BD9" w:rsidP="0072187B">
      <w:pPr>
        <w:ind w:firstLine="708"/>
        <w:jc w:val="center"/>
        <w:rPr>
          <w:szCs w:val="24"/>
        </w:rPr>
      </w:pPr>
      <w:r w:rsidRPr="00A50B51">
        <w:rPr>
          <w:noProof/>
          <w:szCs w:val="24"/>
          <w:lang w:eastAsia="es-CR"/>
        </w:rPr>
        <w:lastRenderedPageBreak/>
        <w:drawing>
          <wp:inline distT="0" distB="0" distL="0" distR="0" wp14:anchorId="782C9BC2" wp14:editId="62606C77">
            <wp:extent cx="5963052" cy="4476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8784" t="3679" r="10810" b="6678"/>
                    <a:stretch/>
                  </pic:blipFill>
                  <pic:spPr bwMode="auto">
                    <a:xfrm>
                      <a:off x="0" y="0"/>
                      <a:ext cx="5996263" cy="4501396"/>
                    </a:xfrm>
                    <a:prstGeom prst="rect">
                      <a:avLst/>
                    </a:prstGeom>
                    <a:noFill/>
                    <a:ln>
                      <a:noFill/>
                    </a:ln>
                    <a:extLst>
                      <a:ext uri="{53640926-AAD7-44D8-BBD7-CCE9431645EC}">
                        <a14:shadowObscured xmlns:a14="http://schemas.microsoft.com/office/drawing/2010/main"/>
                      </a:ext>
                    </a:extLst>
                  </pic:spPr>
                </pic:pic>
              </a:graphicData>
            </a:graphic>
          </wp:inline>
        </w:drawing>
      </w:r>
    </w:p>
    <w:p w:rsidR="00955AAC" w:rsidRPr="00A50B51" w:rsidRDefault="00955AAC" w:rsidP="0072187B">
      <w:pPr>
        <w:pStyle w:val="Caption"/>
        <w:rPr>
          <w:sz w:val="24"/>
          <w:szCs w:val="24"/>
        </w:rPr>
      </w:pPr>
      <w:bookmarkStart w:id="355" w:name="_Toc343369212"/>
      <w:bookmarkStart w:id="356" w:name="_Toc399607116"/>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8</w:t>
      </w:r>
      <w:r w:rsidR="004D1EA8" w:rsidRPr="00A50B51">
        <w:rPr>
          <w:noProof/>
          <w:sz w:val="24"/>
          <w:szCs w:val="24"/>
        </w:rPr>
        <w:fldChar w:fldCharType="end"/>
      </w:r>
      <w:r w:rsidRPr="00A50B51">
        <w:rPr>
          <w:sz w:val="24"/>
          <w:szCs w:val="24"/>
        </w:rPr>
        <w:t xml:space="preserve"> – Módulos de la aplicación</w:t>
      </w:r>
      <w:bookmarkEnd w:id="355"/>
      <w:bookmarkEnd w:id="356"/>
    </w:p>
    <w:p w:rsidR="0030775C" w:rsidRPr="00A50B51" w:rsidRDefault="0030775C" w:rsidP="0072187B">
      <w:pPr>
        <w:pStyle w:val="Caption"/>
        <w:rPr>
          <w:sz w:val="24"/>
          <w:szCs w:val="24"/>
        </w:rPr>
      </w:pPr>
      <w:r w:rsidRPr="00A50B51">
        <w:rPr>
          <w:sz w:val="24"/>
          <w:szCs w:val="24"/>
        </w:rPr>
        <w:t>Elaboración propia</w:t>
      </w:r>
    </w:p>
    <w:p w:rsidR="002924D6" w:rsidRPr="00A50B51" w:rsidRDefault="002C7EE0" w:rsidP="008E0A96">
      <w:pPr>
        <w:pStyle w:val="13"/>
        <w:numPr>
          <w:ilvl w:val="4"/>
          <w:numId w:val="20"/>
        </w:numPr>
        <w:ind w:left="0" w:firstLine="0"/>
        <w:rPr>
          <w:rFonts w:cs="Times New Roman"/>
          <w:szCs w:val="24"/>
        </w:rPr>
      </w:pPr>
      <w:bookmarkStart w:id="357" w:name="_Toc347565995"/>
      <w:bookmarkStart w:id="358" w:name="_Toc399686749"/>
      <w:r w:rsidRPr="00A50B51">
        <w:rPr>
          <w:rFonts w:cs="Times New Roman"/>
          <w:szCs w:val="24"/>
        </w:rPr>
        <w:lastRenderedPageBreak/>
        <w:t>Diagrama de c</w:t>
      </w:r>
      <w:r w:rsidR="00955AAC" w:rsidRPr="00A50B51">
        <w:rPr>
          <w:rFonts w:cs="Times New Roman"/>
          <w:szCs w:val="24"/>
        </w:rPr>
        <w:t>asos de uso</w:t>
      </w:r>
      <w:bookmarkEnd w:id="357"/>
      <w:bookmarkEnd w:id="358"/>
    </w:p>
    <w:p w:rsidR="00822AE5" w:rsidRPr="00A50B51" w:rsidRDefault="00ED02E1" w:rsidP="0072187B">
      <w:pPr>
        <w:jc w:val="center"/>
        <w:rPr>
          <w:szCs w:val="24"/>
        </w:rPr>
      </w:pPr>
      <w:r w:rsidRPr="00A50B51">
        <w:rPr>
          <w:noProof/>
          <w:szCs w:val="24"/>
          <w:lang w:eastAsia="es-CR"/>
        </w:rPr>
        <w:drawing>
          <wp:inline distT="0" distB="0" distL="0" distR="0" wp14:anchorId="282E0F56" wp14:editId="0A0F249F">
            <wp:extent cx="6507126" cy="3179043"/>
            <wp:effectExtent l="0" t="0" r="825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06845" cy="3178906"/>
                    </a:xfrm>
                    <a:prstGeom prst="rect">
                      <a:avLst/>
                    </a:prstGeom>
                    <a:noFill/>
                    <a:ln>
                      <a:noFill/>
                    </a:ln>
                  </pic:spPr>
                </pic:pic>
              </a:graphicData>
            </a:graphic>
          </wp:inline>
        </w:drawing>
      </w:r>
      <w:r w:rsidR="007B0DAF" w:rsidRPr="00A50B51">
        <w:rPr>
          <w:noProof/>
          <w:szCs w:val="24"/>
          <w:lang w:eastAsia="es-CR"/>
        </w:rPr>
        <w:drawing>
          <wp:inline distT="0" distB="0" distL="0" distR="0" wp14:anchorId="01FC9B17" wp14:editId="52D68517">
            <wp:extent cx="6893142" cy="1499191"/>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5831" t="9098" r="4957" b="14225"/>
                    <a:stretch/>
                  </pic:blipFill>
                  <pic:spPr bwMode="auto">
                    <a:xfrm>
                      <a:off x="0" y="0"/>
                      <a:ext cx="6893142" cy="1499191"/>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59" w:name="_Toc343369213"/>
      <w:bookmarkStart w:id="360" w:name="_Toc399607117"/>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9</w:t>
      </w:r>
      <w:r w:rsidR="004D1EA8" w:rsidRPr="00A50B51">
        <w:rPr>
          <w:noProof/>
          <w:sz w:val="24"/>
          <w:szCs w:val="24"/>
        </w:rPr>
        <w:fldChar w:fldCharType="end"/>
      </w:r>
      <w:r w:rsidRPr="00A50B51">
        <w:rPr>
          <w:sz w:val="24"/>
          <w:szCs w:val="24"/>
        </w:rPr>
        <w:t xml:space="preserve"> – Casos de uso</w:t>
      </w:r>
      <w:bookmarkEnd w:id="359"/>
      <w:bookmarkEnd w:id="360"/>
    </w:p>
    <w:p w:rsidR="002D3421" w:rsidRPr="00A50B51" w:rsidRDefault="002D3421" w:rsidP="0072187B">
      <w:pPr>
        <w:pStyle w:val="Caption"/>
        <w:rPr>
          <w:sz w:val="24"/>
          <w:szCs w:val="24"/>
        </w:rPr>
      </w:pPr>
      <w:r w:rsidRPr="00A50B51">
        <w:rPr>
          <w:sz w:val="24"/>
          <w:szCs w:val="24"/>
        </w:rPr>
        <w:t>Elaboración propia</w:t>
      </w:r>
    </w:p>
    <w:p w:rsidR="002D3421" w:rsidRPr="00A50B51" w:rsidRDefault="002D3421" w:rsidP="008E0A96">
      <w:pPr>
        <w:spacing w:after="200" w:line="276" w:lineRule="auto"/>
        <w:rPr>
          <w:rFonts w:eastAsiaTheme="majorEastAsia"/>
          <w:b/>
          <w:bCs/>
          <w:szCs w:val="24"/>
        </w:rPr>
      </w:pPr>
      <w:r w:rsidRPr="00A50B51">
        <w:rPr>
          <w:szCs w:val="24"/>
        </w:rPr>
        <w:br w:type="page"/>
      </w:r>
    </w:p>
    <w:p w:rsidR="002D3421" w:rsidRPr="00A50B51" w:rsidRDefault="002D3421" w:rsidP="008E0A96">
      <w:pPr>
        <w:pStyle w:val="13"/>
        <w:numPr>
          <w:ilvl w:val="4"/>
          <w:numId w:val="20"/>
        </w:numPr>
        <w:tabs>
          <w:tab w:val="left" w:pos="1134"/>
        </w:tabs>
        <w:rPr>
          <w:rFonts w:cs="Times New Roman"/>
          <w:szCs w:val="24"/>
        </w:rPr>
      </w:pPr>
      <w:bookmarkStart w:id="361" w:name="_Toc347565996"/>
      <w:bookmarkStart w:id="362" w:name="_Toc399686750"/>
      <w:r w:rsidRPr="00A50B51">
        <w:rPr>
          <w:rFonts w:cs="Times New Roman"/>
          <w:szCs w:val="24"/>
        </w:rPr>
        <w:lastRenderedPageBreak/>
        <w:t>Diagrama de clases</w:t>
      </w:r>
      <w:bookmarkEnd w:id="361"/>
      <w:bookmarkEnd w:id="362"/>
    </w:p>
    <w:p w:rsidR="002D3421" w:rsidRPr="00A50B51" w:rsidRDefault="002D3421" w:rsidP="008E0A96">
      <w:pPr>
        <w:ind w:firstLine="708"/>
        <w:rPr>
          <w:szCs w:val="24"/>
        </w:rPr>
      </w:pPr>
      <w:r w:rsidRPr="00A50B51">
        <w:rPr>
          <w:szCs w:val="24"/>
        </w:rPr>
        <w:t>A continuación se presenta el diagrama de clases basado en la definición de requerimientos.</w:t>
      </w:r>
    </w:p>
    <w:p w:rsidR="002D3421" w:rsidRPr="00A50B51" w:rsidRDefault="00FB2ADE" w:rsidP="0072187B">
      <w:pPr>
        <w:pStyle w:val="Caption"/>
        <w:rPr>
          <w:sz w:val="24"/>
          <w:szCs w:val="24"/>
        </w:rPr>
      </w:pPr>
      <w:r w:rsidRPr="00A50B51">
        <w:rPr>
          <w:noProof/>
          <w:sz w:val="24"/>
          <w:szCs w:val="24"/>
          <w:lang w:eastAsia="es-CR"/>
        </w:rPr>
        <w:drawing>
          <wp:inline distT="0" distB="0" distL="0" distR="0" wp14:anchorId="0ABCA4FE" wp14:editId="02126265">
            <wp:extent cx="6007396" cy="67694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083" t="3776" r="3595"/>
                    <a:stretch/>
                  </pic:blipFill>
                  <pic:spPr bwMode="auto">
                    <a:xfrm>
                      <a:off x="0" y="0"/>
                      <a:ext cx="6010530" cy="6772939"/>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63" w:name="_Toc343369214"/>
      <w:bookmarkStart w:id="364" w:name="_Toc399607118"/>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10</w:t>
      </w:r>
      <w:r w:rsidR="004D1EA8" w:rsidRPr="00A50B51">
        <w:rPr>
          <w:noProof/>
          <w:sz w:val="24"/>
          <w:szCs w:val="24"/>
        </w:rPr>
        <w:fldChar w:fldCharType="end"/>
      </w:r>
      <w:r w:rsidRPr="00A50B51">
        <w:rPr>
          <w:sz w:val="24"/>
          <w:szCs w:val="24"/>
        </w:rPr>
        <w:t xml:space="preserve"> – Diagrama de clases</w:t>
      </w:r>
      <w:bookmarkEnd w:id="363"/>
      <w:bookmarkEnd w:id="364"/>
    </w:p>
    <w:p w:rsidR="003D5F01" w:rsidRPr="00A50B51" w:rsidRDefault="002D3421" w:rsidP="000F7FA8">
      <w:pPr>
        <w:pStyle w:val="Caption"/>
        <w:rPr>
          <w:rFonts w:eastAsiaTheme="majorEastAsia"/>
          <w:b w:val="0"/>
          <w:bCs w:val="0"/>
          <w:sz w:val="24"/>
          <w:szCs w:val="24"/>
        </w:rPr>
      </w:pPr>
      <w:r w:rsidRPr="00A50B51">
        <w:rPr>
          <w:sz w:val="24"/>
          <w:szCs w:val="24"/>
        </w:rPr>
        <w:t>Elaboración propia</w:t>
      </w:r>
      <w:r w:rsidR="003D5F01" w:rsidRPr="00A50B51">
        <w:rPr>
          <w:sz w:val="24"/>
          <w:szCs w:val="24"/>
        </w:rPr>
        <w:br w:type="page"/>
      </w:r>
    </w:p>
    <w:p w:rsidR="00955AAC" w:rsidRPr="00A50B51" w:rsidRDefault="00955AAC" w:rsidP="008E0A96">
      <w:pPr>
        <w:pStyle w:val="13"/>
        <w:numPr>
          <w:ilvl w:val="3"/>
          <w:numId w:val="19"/>
        </w:numPr>
        <w:tabs>
          <w:tab w:val="left" w:pos="1134"/>
        </w:tabs>
        <w:rPr>
          <w:rFonts w:cs="Times New Roman"/>
          <w:szCs w:val="24"/>
        </w:rPr>
      </w:pPr>
      <w:bookmarkStart w:id="365" w:name="_Toc347566000"/>
      <w:bookmarkStart w:id="366" w:name="_Ref394241045"/>
      <w:bookmarkStart w:id="367" w:name="_Toc399686751"/>
      <w:r w:rsidRPr="00A50B51">
        <w:rPr>
          <w:rFonts w:cs="Times New Roman"/>
          <w:szCs w:val="24"/>
        </w:rPr>
        <w:lastRenderedPageBreak/>
        <w:t>Diseño de interfaces</w:t>
      </w:r>
      <w:bookmarkEnd w:id="365"/>
      <w:bookmarkEnd w:id="366"/>
      <w:bookmarkEnd w:id="367"/>
    </w:p>
    <w:p w:rsidR="0070226F" w:rsidRPr="00A50B51" w:rsidRDefault="00585DA0" w:rsidP="008E0A96">
      <w:pPr>
        <w:ind w:firstLine="708"/>
        <w:rPr>
          <w:szCs w:val="24"/>
        </w:rPr>
      </w:pPr>
      <w:r w:rsidRPr="00A50B51">
        <w:rPr>
          <w:szCs w:val="24"/>
        </w:rPr>
        <w:t>Se detallan a continuación el prototipo realizado en las pantallas más significativas de la aplicación:</w:t>
      </w:r>
    </w:p>
    <w:p w:rsidR="00585DA0" w:rsidRPr="00A50B51" w:rsidRDefault="00874DD7" w:rsidP="0072187B">
      <w:pPr>
        <w:jc w:val="center"/>
        <w:rPr>
          <w:rStyle w:val="CommentReference"/>
          <w:sz w:val="24"/>
          <w:szCs w:val="24"/>
        </w:rPr>
      </w:pPr>
      <w:r w:rsidRPr="00A50B51">
        <w:rPr>
          <w:noProof/>
          <w:szCs w:val="24"/>
          <w:lang w:eastAsia="es-CR"/>
        </w:rPr>
        <w:drawing>
          <wp:inline distT="0" distB="0" distL="0" distR="0" wp14:anchorId="1655600F" wp14:editId="6452EF19">
            <wp:extent cx="2988860" cy="5294197"/>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99553" cy="5313137"/>
                    </a:xfrm>
                    <a:prstGeom prst="rect">
                      <a:avLst/>
                    </a:prstGeom>
                  </pic:spPr>
                </pic:pic>
              </a:graphicData>
            </a:graphic>
          </wp:inline>
        </w:drawing>
      </w:r>
      <w:r w:rsidR="003967C3" w:rsidRPr="00A50B51">
        <w:rPr>
          <w:noProof/>
          <w:szCs w:val="24"/>
          <w:lang w:eastAsia="es-CR"/>
        </w:rPr>
        <w:drawing>
          <wp:inline distT="0" distB="0" distL="0" distR="0" wp14:anchorId="5CAB8625" wp14:editId="3B462125">
            <wp:extent cx="2975212" cy="5295332"/>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74157" cy="5293454"/>
                    </a:xfrm>
                    <a:prstGeom prst="rect">
                      <a:avLst/>
                    </a:prstGeom>
                  </pic:spPr>
                </pic:pic>
              </a:graphicData>
            </a:graphic>
          </wp:inline>
        </w:drawing>
      </w:r>
    </w:p>
    <w:p w:rsidR="004A3F0B" w:rsidRPr="00A50B51" w:rsidRDefault="004A3F0B" w:rsidP="0072187B">
      <w:pPr>
        <w:jc w:val="center"/>
        <w:rPr>
          <w:b/>
          <w:szCs w:val="24"/>
        </w:rPr>
      </w:pPr>
    </w:p>
    <w:p w:rsidR="003B7E2A" w:rsidRPr="00A50B51" w:rsidRDefault="00E06F24" w:rsidP="0072187B">
      <w:pPr>
        <w:jc w:val="center"/>
        <w:rPr>
          <w:szCs w:val="24"/>
        </w:rPr>
      </w:pPr>
      <w:r w:rsidRPr="00A50B51">
        <w:rPr>
          <w:noProof/>
          <w:szCs w:val="24"/>
          <w:lang w:eastAsia="es-CR"/>
        </w:rPr>
        <w:lastRenderedPageBreak/>
        <w:drawing>
          <wp:inline distT="0" distB="0" distL="0" distR="0" wp14:anchorId="0C724AE8" wp14:editId="17B05E2E">
            <wp:extent cx="2598821" cy="461412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03524" cy="4622472"/>
                    </a:xfrm>
                    <a:prstGeom prst="rect">
                      <a:avLst/>
                    </a:prstGeom>
                  </pic:spPr>
                </pic:pic>
              </a:graphicData>
            </a:graphic>
          </wp:inline>
        </w:drawing>
      </w:r>
      <w:r w:rsidR="006B51F7" w:rsidRPr="00A50B51">
        <w:rPr>
          <w:noProof/>
          <w:szCs w:val="24"/>
          <w:lang w:eastAsia="es-CR"/>
        </w:rPr>
        <w:drawing>
          <wp:inline distT="0" distB="0" distL="0" distR="0" wp14:anchorId="6419D184" wp14:editId="4D87A7BE">
            <wp:extent cx="2587466" cy="4603531"/>
            <wp:effectExtent l="0" t="0" r="381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95756" cy="4618280"/>
                    </a:xfrm>
                    <a:prstGeom prst="rect">
                      <a:avLst/>
                    </a:prstGeom>
                  </pic:spPr>
                </pic:pic>
              </a:graphicData>
            </a:graphic>
          </wp:inline>
        </w:drawing>
      </w:r>
    </w:p>
    <w:p w:rsidR="00EA003E" w:rsidRPr="00A50B51" w:rsidRDefault="004A3F0B" w:rsidP="0072187B">
      <w:pPr>
        <w:jc w:val="center"/>
        <w:rPr>
          <w:szCs w:val="24"/>
        </w:rPr>
      </w:pPr>
      <w:r w:rsidRPr="00A50B51">
        <w:rPr>
          <w:szCs w:val="24"/>
        </w:rPr>
        <w:br w:type="textWrapping" w:clear="all"/>
      </w: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r w:rsidRPr="00A50B51">
        <w:rPr>
          <w:noProof/>
          <w:szCs w:val="24"/>
          <w:lang w:eastAsia="es-CR"/>
        </w:rPr>
        <w:lastRenderedPageBreak/>
        <w:drawing>
          <wp:inline distT="0" distB="0" distL="0" distR="0" wp14:anchorId="683B085A" wp14:editId="3BBC46DA">
            <wp:extent cx="2643314" cy="4698124"/>
            <wp:effectExtent l="0" t="0" r="508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6332" cy="4703488"/>
                    </a:xfrm>
                    <a:prstGeom prst="rect">
                      <a:avLst/>
                    </a:prstGeom>
                  </pic:spPr>
                </pic:pic>
              </a:graphicData>
            </a:graphic>
          </wp:inline>
        </w:drawing>
      </w:r>
      <w:r w:rsidR="00E75157" w:rsidRPr="00A50B51">
        <w:rPr>
          <w:noProof/>
          <w:szCs w:val="24"/>
          <w:lang w:eastAsia="es-CR"/>
        </w:rPr>
        <w:drawing>
          <wp:inline distT="0" distB="0" distL="0" distR="0" wp14:anchorId="40F6F116" wp14:editId="5C8BB54D">
            <wp:extent cx="2573397" cy="468588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70166" cy="4680006"/>
                    </a:xfrm>
                    <a:prstGeom prst="rect">
                      <a:avLst/>
                    </a:prstGeom>
                    <a:noFill/>
                    <a:ln>
                      <a:noFill/>
                    </a:ln>
                  </pic:spPr>
                </pic:pic>
              </a:graphicData>
            </a:graphic>
          </wp:inline>
        </w:drawing>
      </w:r>
    </w:p>
    <w:p w:rsidR="00EA003E" w:rsidRPr="00A50B51" w:rsidRDefault="00EA003E" w:rsidP="0072187B">
      <w:pPr>
        <w:pStyle w:val="Caption"/>
        <w:rPr>
          <w:sz w:val="24"/>
          <w:szCs w:val="24"/>
        </w:rPr>
      </w:pPr>
      <w:bookmarkStart w:id="368" w:name="_Toc343369217"/>
      <w:bookmarkStart w:id="369" w:name="_Toc399607119"/>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11</w:t>
      </w:r>
      <w:r w:rsidR="004D1EA8" w:rsidRPr="00A50B51">
        <w:rPr>
          <w:sz w:val="24"/>
          <w:szCs w:val="24"/>
        </w:rPr>
        <w:fldChar w:fldCharType="end"/>
      </w:r>
      <w:r w:rsidRPr="00A50B51">
        <w:rPr>
          <w:sz w:val="24"/>
          <w:szCs w:val="24"/>
        </w:rPr>
        <w:t xml:space="preserve"> – Diseño conceptual de la solución</w:t>
      </w:r>
      <w:bookmarkEnd w:id="368"/>
      <w:bookmarkEnd w:id="369"/>
    </w:p>
    <w:p w:rsidR="00B548D6" w:rsidRPr="00A50B51" w:rsidRDefault="00B548D6" w:rsidP="0072187B">
      <w:pPr>
        <w:pStyle w:val="Caption"/>
        <w:rPr>
          <w:sz w:val="24"/>
          <w:szCs w:val="24"/>
        </w:rPr>
      </w:pPr>
      <w:r w:rsidRPr="00A50B51">
        <w:rPr>
          <w:sz w:val="24"/>
          <w:szCs w:val="24"/>
        </w:rPr>
        <w:t>Elaboración propia</w:t>
      </w:r>
    </w:p>
    <w:p w:rsidR="00874DD7" w:rsidRPr="00A50B51" w:rsidRDefault="00874DD7" w:rsidP="00874DD7">
      <w:pPr>
        <w:rPr>
          <w:szCs w:val="24"/>
        </w:rPr>
      </w:pPr>
    </w:p>
    <w:p w:rsidR="00AD0B2F" w:rsidRPr="00A50B51" w:rsidRDefault="00AD0B2F" w:rsidP="008E0A96">
      <w:pPr>
        <w:pStyle w:val="13"/>
        <w:tabs>
          <w:tab w:val="left" w:pos="1134"/>
        </w:tabs>
        <w:rPr>
          <w:rFonts w:cs="Times New Roman"/>
          <w:szCs w:val="24"/>
        </w:rPr>
      </w:pPr>
      <w:bookmarkStart w:id="370" w:name="_Toc347566001"/>
      <w:bookmarkStart w:id="371" w:name="_Toc399686752"/>
      <w:r w:rsidRPr="00A50B51">
        <w:rPr>
          <w:rFonts w:cs="Times New Roman"/>
          <w:szCs w:val="24"/>
        </w:rPr>
        <w:lastRenderedPageBreak/>
        <w:t>Diseño de base de datos</w:t>
      </w:r>
      <w:bookmarkEnd w:id="370"/>
      <w:bookmarkEnd w:id="371"/>
    </w:p>
    <w:p w:rsidR="0011602A" w:rsidRPr="00A50B51" w:rsidRDefault="00FB2ADE" w:rsidP="0072187B">
      <w:pPr>
        <w:jc w:val="center"/>
        <w:rPr>
          <w:szCs w:val="24"/>
        </w:rPr>
      </w:pPr>
      <w:bookmarkStart w:id="372" w:name="_Toc345168655"/>
      <w:bookmarkStart w:id="373" w:name="_Toc347566002"/>
      <w:r w:rsidRPr="00A50B51">
        <w:rPr>
          <w:szCs w:val="24"/>
        </w:rPr>
        <w:softHyphen/>
      </w:r>
      <w:bookmarkEnd w:id="372"/>
      <w:bookmarkEnd w:id="373"/>
      <w:r w:rsidRPr="00A50B51">
        <w:rPr>
          <w:noProof/>
          <w:szCs w:val="24"/>
          <w:lang w:eastAsia="es-CR"/>
        </w:rPr>
        <w:drawing>
          <wp:inline distT="0" distB="0" distL="0" distR="0" wp14:anchorId="76B742C8" wp14:editId="6F89DD80">
            <wp:extent cx="6320511" cy="4938379"/>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2422" r="14507" b="9460"/>
                    <a:stretch/>
                  </pic:blipFill>
                  <pic:spPr bwMode="auto">
                    <a:xfrm>
                      <a:off x="0" y="0"/>
                      <a:ext cx="6339450" cy="4953177"/>
                    </a:xfrm>
                    <a:prstGeom prst="rect">
                      <a:avLst/>
                    </a:prstGeom>
                    <a:noFill/>
                    <a:ln>
                      <a:noFill/>
                    </a:ln>
                    <a:extLst>
                      <a:ext uri="{53640926-AAD7-44D8-BBD7-CCE9431645EC}">
                        <a14:shadowObscured xmlns:a14="http://schemas.microsoft.com/office/drawing/2010/main"/>
                      </a:ext>
                    </a:extLst>
                  </pic:spPr>
                </pic:pic>
              </a:graphicData>
            </a:graphic>
          </wp:inline>
        </w:drawing>
      </w:r>
    </w:p>
    <w:p w:rsidR="001A36B9" w:rsidRPr="00A50B51" w:rsidRDefault="001A36B9" w:rsidP="0072187B">
      <w:pPr>
        <w:pStyle w:val="Caption"/>
        <w:rPr>
          <w:sz w:val="24"/>
          <w:szCs w:val="24"/>
        </w:rPr>
      </w:pPr>
      <w:bookmarkStart w:id="374" w:name="_Toc39960712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12</w:t>
      </w:r>
      <w:r w:rsidR="004D1EA8" w:rsidRPr="00A50B51">
        <w:rPr>
          <w:noProof/>
          <w:sz w:val="24"/>
          <w:szCs w:val="24"/>
        </w:rPr>
        <w:fldChar w:fldCharType="end"/>
      </w:r>
      <w:r w:rsidRPr="00A50B51">
        <w:rPr>
          <w:sz w:val="24"/>
          <w:szCs w:val="24"/>
        </w:rPr>
        <w:t xml:space="preserve"> – Diseño de base de Datos</w:t>
      </w:r>
      <w:bookmarkEnd w:id="374"/>
    </w:p>
    <w:p w:rsidR="001A36B9" w:rsidRPr="00A50B51" w:rsidRDefault="001A36B9" w:rsidP="0072187B">
      <w:pPr>
        <w:pStyle w:val="Caption"/>
        <w:rPr>
          <w:sz w:val="24"/>
          <w:szCs w:val="24"/>
        </w:rPr>
      </w:pPr>
      <w:r w:rsidRPr="00A50B51">
        <w:rPr>
          <w:sz w:val="24"/>
          <w:szCs w:val="24"/>
        </w:rPr>
        <w:t>Elaboración propia</w:t>
      </w:r>
    </w:p>
    <w:p w:rsidR="00AD0B2F" w:rsidRPr="00A50B51" w:rsidRDefault="00AD0B2F" w:rsidP="008E0A96">
      <w:pPr>
        <w:pStyle w:val="13"/>
        <w:tabs>
          <w:tab w:val="left" w:pos="1134"/>
        </w:tabs>
        <w:rPr>
          <w:rFonts w:cs="Times New Roman"/>
          <w:szCs w:val="24"/>
        </w:rPr>
      </w:pPr>
      <w:bookmarkStart w:id="375" w:name="_Toc347566003"/>
      <w:bookmarkStart w:id="376" w:name="_Ref385592019"/>
      <w:bookmarkStart w:id="377" w:name="_Toc399686753"/>
      <w:r w:rsidRPr="00A50B51">
        <w:rPr>
          <w:rFonts w:cs="Times New Roman"/>
          <w:szCs w:val="24"/>
        </w:rPr>
        <w:t>Pruebas</w:t>
      </w:r>
      <w:bookmarkEnd w:id="375"/>
      <w:bookmarkEnd w:id="376"/>
      <w:bookmarkEnd w:id="377"/>
    </w:p>
    <w:p w:rsidR="00611D62" w:rsidRPr="00A50B51" w:rsidRDefault="00EC2DE3" w:rsidP="008E0A96">
      <w:pPr>
        <w:ind w:firstLine="568"/>
        <w:rPr>
          <w:szCs w:val="24"/>
        </w:rPr>
      </w:pPr>
      <w:r w:rsidRPr="00A50B51">
        <w:rPr>
          <w:szCs w:val="24"/>
        </w:rPr>
        <w:t>Se diseña una lista de los</w:t>
      </w:r>
      <w:r w:rsidR="00611D62" w:rsidRPr="00A50B51">
        <w:rPr>
          <w:szCs w:val="24"/>
        </w:rPr>
        <w:t xml:space="preserve"> posibles</w:t>
      </w:r>
      <w:r w:rsidRPr="00A50B51">
        <w:rPr>
          <w:szCs w:val="24"/>
        </w:rPr>
        <w:t xml:space="preserve"> escenarios,</w:t>
      </w:r>
      <w:r w:rsidR="00611D62" w:rsidRPr="00A50B51">
        <w:rPr>
          <w:szCs w:val="24"/>
        </w:rPr>
        <w:t xml:space="preserve"> agrupados por colores en donde el naranja se asocia con el examen de sensibilidad de oído, el celeste con la prueba de cuestionario, y el color gris es usado para las funcionalidades generales de la aplicación. </w:t>
      </w:r>
    </w:p>
    <w:p w:rsidR="008E70C4" w:rsidRPr="00A50B51" w:rsidRDefault="008E70C4" w:rsidP="008E0A96">
      <w:pPr>
        <w:ind w:firstLine="568"/>
        <w:rPr>
          <w:szCs w:val="24"/>
        </w:rPr>
      </w:pPr>
    </w:p>
    <w:p w:rsidR="00146419" w:rsidRPr="00A50B51" w:rsidRDefault="00611D62" w:rsidP="008E0A96">
      <w:pPr>
        <w:ind w:firstLine="568"/>
        <w:rPr>
          <w:b/>
          <w:bCs/>
          <w:szCs w:val="24"/>
        </w:rPr>
      </w:pPr>
      <w:r w:rsidRPr="00A50B51">
        <w:rPr>
          <w:szCs w:val="24"/>
        </w:rPr>
        <w:t xml:space="preserve">Con base en estas pruebas, </w:t>
      </w:r>
      <w:r w:rsidR="00EC2DE3" w:rsidRPr="00A50B51">
        <w:rPr>
          <w:szCs w:val="24"/>
        </w:rPr>
        <w:t xml:space="preserve">el usuario decidirá si aplican o no la realización de los </w:t>
      </w:r>
      <w:r w:rsidR="008E70C4" w:rsidRPr="00A50B51">
        <w:rPr>
          <w:szCs w:val="24"/>
        </w:rPr>
        <w:t>escenarios</w:t>
      </w:r>
      <w:r w:rsidR="00EC2DE3" w:rsidRPr="00A50B51">
        <w:rPr>
          <w:szCs w:val="24"/>
        </w:rPr>
        <w:t xml:space="preserve">. Dicha lista contiene una columna para establecer el resultado de la prueba y las observaciones para cada </w:t>
      </w:r>
      <w:r w:rsidR="00EC2DE3" w:rsidRPr="00A50B51">
        <w:rPr>
          <w:szCs w:val="24"/>
        </w:rPr>
        <w:lastRenderedPageBreak/>
        <w:t>escenario en caso de ser necesario</w:t>
      </w:r>
      <w:r w:rsidR="00DB2C05" w:rsidRPr="00A50B51">
        <w:rPr>
          <w:szCs w:val="24"/>
        </w:rPr>
        <w:t>.</w:t>
      </w:r>
      <w:r w:rsidR="001207CC" w:rsidRPr="00A50B51">
        <w:rPr>
          <w:szCs w:val="24"/>
        </w:rPr>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1207CC">
        <w:trPr>
          <w:trHeight w:val="1168"/>
          <w:jc w:val="center"/>
        </w:trPr>
        <w:tc>
          <w:tcPr>
            <w:tcW w:w="1077" w:type="dxa"/>
            <w:shd w:val="clear" w:color="000000" w:fill="366092"/>
            <w:noWrap/>
            <w:vAlign w:val="center"/>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98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27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200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Nombre</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Fecha de nacimiento (día/mes/año)</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Correo electrónico</w:t>
            </w:r>
          </w:p>
          <w:p w:rsidR="001207CC" w:rsidRPr="00A50B51"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988" w:type="dxa"/>
            <w:shd w:val="clear" w:color="000000" w:fill="C4BD97"/>
            <w:vAlign w:val="bottom"/>
          </w:tcPr>
          <w:p w:rsidR="001207CC" w:rsidRPr="00A50B51" w:rsidRDefault="001207CC" w:rsidP="00052FD8">
            <w:pPr>
              <w:spacing w:line="240" w:lineRule="auto"/>
              <w:jc w:val="left"/>
              <w:rPr>
                <w:color w:val="000000"/>
                <w:szCs w:val="24"/>
                <w:lang w:eastAsia="es-CR"/>
              </w:rPr>
            </w:pPr>
            <w:r w:rsidRPr="00A50B51">
              <w:rPr>
                <w:color w:val="000000"/>
                <w:szCs w:val="24"/>
                <w:lang w:eastAsia="es-CR"/>
              </w:rPr>
              <w:t>Agregar Perfil satisfactoriamente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El sistema valida que se completen los campos Nombre, correo electrónico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Funcionalidad adecuada del botón agregar y cancelar en la pantalla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modificado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en la pantalla de modificar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eliminado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al seleccionar eliminar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10</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13</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muestra mensaje del resultado correcto.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acceder al menú de opciones en el resultado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20</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tiene 10 preguntas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w:t>
            </w:r>
            <w:r w:rsidR="00333515" w:rsidRPr="00A50B51">
              <w:rPr>
                <w:color w:val="000000"/>
                <w:szCs w:val="24"/>
                <w:lang w:eastAsia="es-CR"/>
              </w:rPr>
              <w:t>,</w:t>
            </w:r>
            <w:r w:rsidRPr="00A50B51">
              <w:rPr>
                <w:color w:val="000000"/>
                <w:szCs w:val="24"/>
                <w:lang w:eastAsia="es-CR"/>
              </w:rPr>
              <w:t xml:space="preserve">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28</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contactar y compartir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acceder al menú de opciones.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funciona el menú de opciones. Anote observaciones</w:t>
            </w:r>
            <w:r w:rsidR="00333515" w:rsidRPr="00A50B51">
              <w:rPr>
                <w:color w:val="000000"/>
                <w:szCs w:val="24"/>
                <w:lang w:eastAsia="es-CR"/>
              </w:rPr>
              <w:t>,</w:t>
            </w:r>
            <w:r w:rsidRPr="00A50B51">
              <w:rPr>
                <w:color w:val="000000"/>
                <w:szCs w:val="24"/>
                <w:lang w:eastAsia="es-CR"/>
              </w:rPr>
              <w:t xml:space="preserve"> si</w:t>
            </w:r>
            <w:r w:rsidR="00333515" w:rsidRPr="00A50B51">
              <w:rPr>
                <w:color w:val="000000"/>
                <w:szCs w:val="24"/>
                <w:lang w:eastAsia="es-CR"/>
              </w:rPr>
              <w:t xml:space="preserve"> </w:t>
            </w:r>
            <w:r w:rsidRPr="00A50B51">
              <w:rPr>
                <w:color w:val="000000"/>
                <w:szCs w:val="24"/>
                <w:lang w:eastAsia="es-CR"/>
              </w:rPr>
              <w:t>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988" w:type="dxa"/>
            <w:shd w:val="clear" w:color="000000" w:fill="F79646"/>
            <w:vAlign w:val="bottom"/>
            <w:hideMark/>
          </w:tcPr>
          <w:p w:rsidR="001207CC" w:rsidRPr="00A50B51" w:rsidRDefault="001207CC" w:rsidP="00333515">
            <w:pPr>
              <w:spacing w:line="240" w:lineRule="auto"/>
              <w:jc w:val="left"/>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333515"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w:t>
            </w:r>
            <w:r w:rsidR="00333515" w:rsidRPr="00A50B51">
              <w:rPr>
                <w:color w:val="000000"/>
                <w:szCs w:val="24"/>
                <w:lang w:eastAsia="es-CR"/>
              </w:rPr>
              <w:t>por</w:t>
            </w:r>
            <w:r w:rsidRPr="00A50B51">
              <w:rPr>
                <w:color w:val="000000"/>
                <w:szCs w:val="24"/>
                <w:lang w:eastAsia="es-CR"/>
              </w:rPr>
              <w:t xml:space="preserve">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988" w:type="dxa"/>
            <w:shd w:val="clear" w:color="000000" w:fill="C4BD97"/>
            <w:vAlign w:val="bottom"/>
            <w:hideMark/>
          </w:tcPr>
          <w:p w:rsidR="001207CC" w:rsidRPr="00A50B51" w:rsidRDefault="001207CC" w:rsidP="00052FD8">
            <w:pPr>
              <w:spacing w:after="240" w:line="240" w:lineRule="auto"/>
              <w:jc w:val="left"/>
              <w:rPr>
                <w:color w:val="000000"/>
                <w:szCs w:val="24"/>
                <w:lang w:eastAsia="es-CR"/>
              </w:rPr>
            </w:pPr>
            <w:r w:rsidRPr="00A50B51">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Aplicación permite acceder a la opción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988" w:type="dxa"/>
            <w:shd w:val="clear" w:color="000000" w:fill="C4BD97"/>
            <w:vAlign w:val="bottom"/>
            <w:hideMark/>
          </w:tcPr>
          <w:p w:rsidR="001207CC" w:rsidRPr="00A50B51" w:rsidRDefault="001207CC" w:rsidP="0033433A">
            <w:pPr>
              <w:spacing w:line="240" w:lineRule="auto"/>
              <w:jc w:val="left"/>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xml:space="preserve">◦ Acerca </w:t>
            </w:r>
            <w:r w:rsidR="0033433A" w:rsidRPr="00A50B51">
              <w:rPr>
                <w:color w:val="000000"/>
                <w:szCs w:val="24"/>
                <w:lang w:eastAsia="es-CR"/>
              </w:rPr>
              <w:t>d</w:t>
            </w:r>
            <w:r w:rsidRPr="00A50B51">
              <w:rPr>
                <w:color w:val="000000"/>
                <w:szCs w:val="24"/>
                <w:lang w:eastAsia="es-CR"/>
              </w:rPr>
              <w:t>e</w:t>
            </w:r>
            <w:r w:rsidRPr="00A50B51">
              <w:rPr>
                <w:color w:val="000000"/>
                <w:szCs w:val="24"/>
                <w:lang w:eastAsia="es-CR"/>
              </w:rPr>
              <w:br/>
              <w:t>◦ Regresar o salir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Consultorio, presentará los consultorios de la clínica Audinsa</w:t>
            </w:r>
            <w:r w:rsidR="00F341A0" w:rsidRPr="00A50B51">
              <w:rPr>
                <w:color w:val="000000"/>
                <w:szCs w:val="24"/>
                <w:lang w:eastAsia="es-CR"/>
              </w:rPr>
              <w:t>,</w:t>
            </w:r>
            <w:r w:rsidRPr="00A50B51">
              <w:rPr>
                <w:color w:val="000000"/>
                <w:szCs w:val="24"/>
                <w:lang w:eastAsia="es-CR"/>
              </w:rPr>
              <w:t xml:space="preserve"> S.A., configurados en el momento de entrega de la aplicación.</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bl>
    <w:p w:rsidR="00146419" w:rsidRPr="00A50B51" w:rsidRDefault="00FC1B38" w:rsidP="0072187B">
      <w:pPr>
        <w:pStyle w:val="Caption"/>
        <w:rPr>
          <w:sz w:val="24"/>
          <w:szCs w:val="24"/>
        </w:rPr>
      </w:pPr>
      <w:bookmarkStart w:id="378" w:name="_Toc399607161"/>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20662A">
        <w:rPr>
          <w:noProof/>
          <w:sz w:val="24"/>
          <w:szCs w:val="24"/>
        </w:rPr>
        <w:t>4</w:t>
      </w:r>
      <w:r w:rsidR="004D1EA8" w:rsidRPr="00A50B51">
        <w:rPr>
          <w:noProof/>
          <w:sz w:val="24"/>
          <w:szCs w:val="24"/>
        </w:rPr>
        <w:fldChar w:fldCharType="end"/>
      </w:r>
      <w:r w:rsidRPr="00A50B51">
        <w:rPr>
          <w:sz w:val="24"/>
          <w:szCs w:val="24"/>
        </w:rPr>
        <w:t xml:space="preserve"> - </w:t>
      </w:r>
      <w:r w:rsidR="00146419" w:rsidRPr="00A50B51">
        <w:rPr>
          <w:sz w:val="24"/>
          <w:szCs w:val="24"/>
        </w:rPr>
        <w:t>Escenarios de pruebas</w:t>
      </w:r>
      <w:bookmarkEnd w:id="378"/>
    </w:p>
    <w:p w:rsidR="00146419" w:rsidRPr="00A50B51" w:rsidRDefault="00146419" w:rsidP="0072187B">
      <w:pPr>
        <w:pStyle w:val="Caption"/>
        <w:rPr>
          <w:sz w:val="24"/>
          <w:szCs w:val="24"/>
        </w:rPr>
      </w:pPr>
      <w:r w:rsidRPr="00A50B51">
        <w:rPr>
          <w:sz w:val="24"/>
          <w:szCs w:val="24"/>
        </w:rPr>
        <w:t>Elaboración propia</w:t>
      </w:r>
    </w:p>
    <w:p w:rsidR="00D248C0" w:rsidRPr="00A50B51" w:rsidRDefault="00AD0B2F" w:rsidP="008E0A96">
      <w:pPr>
        <w:pStyle w:val="13"/>
        <w:tabs>
          <w:tab w:val="left" w:pos="1134"/>
        </w:tabs>
        <w:rPr>
          <w:rFonts w:cs="Times New Roman"/>
          <w:szCs w:val="24"/>
        </w:rPr>
      </w:pPr>
      <w:bookmarkStart w:id="379" w:name="_Toc347566006"/>
      <w:bookmarkStart w:id="380" w:name="_Ref385592837"/>
      <w:bookmarkStart w:id="381" w:name="_Ref385593388"/>
      <w:bookmarkStart w:id="382" w:name="_Toc399686754"/>
      <w:r w:rsidRPr="00A50B51">
        <w:rPr>
          <w:rFonts w:cs="Times New Roman"/>
          <w:szCs w:val="24"/>
        </w:rPr>
        <w:lastRenderedPageBreak/>
        <w:t>Resultados</w:t>
      </w:r>
      <w:bookmarkEnd w:id="379"/>
      <w:bookmarkEnd w:id="380"/>
      <w:bookmarkEnd w:id="381"/>
      <w:bookmarkEnd w:id="382"/>
    </w:p>
    <w:p w:rsidR="00650522" w:rsidRPr="00A50B51" w:rsidRDefault="00650522" w:rsidP="008E0A96">
      <w:pPr>
        <w:ind w:firstLine="568"/>
        <w:rPr>
          <w:szCs w:val="24"/>
        </w:rPr>
      </w:pPr>
      <w:r w:rsidRPr="00A50B51">
        <w:rPr>
          <w:szCs w:val="24"/>
        </w:rPr>
        <w:t>Las columnas número y descripción son las diseñadas para las pruebas. Por otro lado las columnas Resultado y Observaci</w:t>
      </w:r>
      <w:r w:rsidR="008E70C4" w:rsidRPr="00A50B51">
        <w:rPr>
          <w:szCs w:val="24"/>
        </w:rPr>
        <w:t>ones</w:t>
      </w:r>
      <w:r w:rsidRPr="00A50B51">
        <w:rPr>
          <w:szCs w:val="24"/>
        </w:rPr>
        <w:t xml:space="preserve"> son completadas por el usuario al realizar cada una de las pruebas. La columna final permite evidenciar si las observaciones y resultados eran acordes a las pruebas creadas y si la aplicación requirió de un ajuste.</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798"/>
        <w:gridCol w:w="1594"/>
        <w:gridCol w:w="1985"/>
        <w:gridCol w:w="187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A50B51">
        <w:trPr>
          <w:trHeight w:val="1168"/>
          <w:jc w:val="center"/>
        </w:trPr>
        <w:tc>
          <w:tcPr>
            <w:tcW w:w="1077"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79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187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Nombre</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Fecha de nacimiento (día/mes/año)</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Correo electrónico</w:t>
            </w:r>
          </w:p>
          <w:p w:rsidR="001207CC" w:rsidRPr="00A50B51" w:rsidRDefault="001207CC" w:rsidP="0072187B">
            <w:pPr>
              <w:spacing w:line="240" w:lineRule="auto"/>
              <w:jc w:val="center"/>
              <w:rPr>
                <w:color w:val="000000"/>
                <w:szCs w:val="24"/>
                <w:lang w:eastAsia="es-CR"/>
              </w:rPr>
            </w:pP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se indica el formato de la fecha de nacimiento </w:t>
            </w:r>
            <w:proofErr w:type="spellStart"/>
            <w:r w:rsidRPr="00A50B51">
              <w:rPr>
                <w:color w:val="000000"/>
                <w:szCs w:val="24"/>
                <w:lang w:eastAsia="es-CR"/>
              </w:rPr>
              <w:t>dd</w:t>
            </w:r>
            <w:proofErr w:type="spellEnd"/>
            <w:r w:rsidRPr="00A50B51">
              <w:rPr>
                <w:color w:val="000000"/>
                <w:szCs w:val="24"/>
                <w:lang w:eastAsia="es-CR"/>
              </w:rPr>
              <w:t>/mm/</w:t>
            </w:r>
            <w:proofErr w:type="spellStart"/>
            <w:r w:rsidRPr="00A50B51">
              <w:rPr>
                <w:color w:val="000000"/>
                <w:szCs w:val="24"/>
                <w:lang w:eastAsia="es-CR"/>
              </w:rPr>
              <w:t>aa</w:t>
            </w:r>
            <w:proofErr w:type="spellEnd"/>
            <w:r w:rsidRPr="00A50B51">
              <w:rPr>
                <w:color w:val="000000"/>
                <w:szCs w:val="24"/>
                <w:lang w:eastAsia="es-CR"/>
              </w:rPr>
              <w:t xml:space="preserve"> y a la hora de enviar la información a la clínica la fecha no se coloca con formato de fecha, por ejemplo pone: </w:t>
            </w:r>
            <w:proofErr w:type="spellStart"/>
            <w:r w:rsidRPr="00A50B51">
              <w:rPr>
                <w:color w:val="000000"/>
                <w:szCs w:val="24"/>
                <w:lang w:eastAsia="es-CR"/>
              </w:rPr>
              <w:t>Fri</w:t>
            </w:r>
            <w:proofErr w:type="spellEnd"/>
            <w:r w:rsidRPr="00A50B51">
              <w:rPr>
                <w:color w:val="000000"/>
                <w:szCs w:val="24"/>
                <w:lang w:eastAsia="es-CR"/>
              </w:rPr>
              <w:t xml:space="preserve"> Mar 06 00:00:00 CST 1987</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realiza el ajuste solicitado.</w:t>
            </w:r>
          </w:p>
        </w:tc>
      </w:tr>
      <w:tr w:rsidR="001207CC" w:rsidRPr="00A50B51" w:rsidTr="00A50B51">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798" w:type="dxa"/>
            <w:shd w:val="clear" w:color="000000" w:fill="C4BD97"/>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Agregar Perfil satisfactoriamente</w:t>
            </w:r>
          </w:p>
        </w:tc>
        <w:tc>
          <w:tcPr>
            <w:tcW w:w="1594" w:type="dxa"/>
            <w:shd w:val="clear" w:color="auto" w:fill="auto"/>
            <w:noWrap/>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El sistema valida que se completen los campos Nombre, correo electrónico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Funcionalidad adecuada del botón agregar y cancelar en la pantalla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modificado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en la pantalla de modificar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eliminado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al seleccionar eliminar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Sistema permite seleccionar examen </w:t>
            </w:r>
            <w:r w:rsidRPr="00A50B51">
              <w:rPr>
                <w:color w:val="000000"/>
                <w:szCs w:val="24"/>
                <w:lang w:eastAsia="es-CR"/>
              </w:rPr>
              <w:lastRenderedPageBreak/>
              <w:t>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10</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 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13</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muestra mensaje del resultado correcto.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semáforo de resultado es acorde al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cuestionario, funciona el menú de opciones presionando el </w:t>
            </w:r>
            <w:r w:rsidRPr="00A50B51">
              <w:rPr>
                <w:color w:val="000000"/>
                <w:szCs w:val="24"/>
                <w:lang w:eastAsia="es-CR"/>
              </w:rPr>
              <w:lastRenderedPageBreak/>
              <w:t>botón de menú del teléfono.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Dentro del examen cuestionario solo </w:t>
            </w:r>
            <w:r w:rsidRPr="00A50B51">
              <w:rPr>
                <w:color w:val="000000"/>
                <w:szCs w:val="24"/>
                <w:lang w:eastAsia="es-CR"/>
              </w:rPr>
              <w:lastRenderedPageBreak/>
              <w:t>se  puede acceder a "Regresar" presionando el menú del teléfono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observación </w:t>
            </w:r>
            <w:r w:rsidRPr="00A50B51">
              <w:rPr>
                <w:color w:val="000000"/>
                <w:szCs w:val="24"/>
                <w:lang w:eastAsia="es-CR"/>
              </w:rPr>
              <w:lastRenderedPageBreak/>
              <w:t>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20</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tiene 10 preguntas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permite seleccionar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w:t>
            </w:r>
            <w:proofErr w:type="spellStart"/>
            <w:r w:rsidRPr="003D48B6">
              <w:rPr>
                <w:i/>
                <w:color w:val="000000"/>
                <w:szCs w:val="24"/>
                <w:lang w:eastAsia="es-CR"/>
              </w:rPr>
              <w:t>Settings</w:t>
            </w:r>
            <w:proofErr w:type="spellEnd"/>
            <w:r w:rsidRPr="00A50B51">
              <w:rPr>
                <w:color w:val="000000"/>
                <w:szCs w:val="24"/>
                <w:lang w:eastAsia="es-CR"/>
              </w:rPr>
              <w:t>"</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del examen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 xml:space="preserve">Examen Sensibilidad de oído, semáforo de resultado es acorde </w:t>
            </w:r>
            <w:r w:rsidR="00D06EC7" w:rsidRPr="00A50B51">
              <w:rPr>
                <w:color w:val="000000"/>
                <w:szCs w:val="24"/>
                <w:lang w:eastAsia="es-CR"/>
              </w:rPr>
              <w:t>con el</w:t>
            </w:r>
            <w:r w:rsidRPr="00A50B51">
              <w:rPr>
                <w:color w:val="000000"/>
                <w:szCs w:val="24"/>
                <w:lang w:eastAsia="es-CR"/>
              </w:rPr>
              <w:t xml:space="preserve">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28</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contactar y compartir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Sensibilidad de oído, </w:t>
            </w:r>
            <w:r w:rsidRPr="00A50B51">
              <w:rPr>
                <w:color w:val="000000"/>
                <w:szCs w:val="24"/>
                <w:lang w:eastAsia="es-CR"/>
              </w:rPr>
              <w:lastRenderedPageBreak/>
              <w:t>permite acceder al menú de opciones.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 única opción </w:t>
            </w:r>
            <w:r w:rsidRPr="00A50B51">
              <w:rPr>
                <w:color w:val="000000"/>
                <w:szCs w:val="24"/>
                <w:lang w:eastAsia="es-CR"/>
              </w:rPr>
              <w:lastRenderedPageBreak/>
              <w:t>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w:t>
            </w:r>
            <w:r w:rsidRPr="00A50B51">
              <w:rPr>
                <w:color w:val="000000"/>
                <w:szCs w:val="24"/>
                <w:lang w:eastAsia="es-CR"/>
              </w:rPr>
              <w:lastRenderedPageBreak/>
              <w:t>observación.</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funciona el menú de opciones.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A50B51">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7A51E2"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a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Los exámenes realizados en el dispositivo, son accedidos en la pantalla de Opciones/Resultados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798" w:type="dxa"/>
            <w:shd w:val="clear" w:color="000000" w:fill="C4BD97"/>
            <w:vAlign w:val="bottom"/>
            <w:hideMark/>
          </w:tcPr>
          <w:p w:rsidR="001207CC" w:rsidRPr="00A50B51" w:rsidRDefault="001207CC" w:rsidP="0072187B">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presionar el resultado se muestra menú para compartir, contactar, eliminar.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r>
            <w:r w:rsidRPr="00A50B51">
              <w:rPr>
                <w:color w:val="000000"/>
                <w:szCs w:val="24"/>
                <w:lang w:eastAsia="es-CR"/>
              </w:rPr>
              <w:lastRenderedPageBreak/>
              <w:t>◦ Pantalla de resultados.</w:t>
            </w:r>
            <w:r w:rsidRPr="00A50B51">
              <w:rPr>
                <w:color w:val="000000"/>
                <w:szCs w:val="24"/>
                <w:lang w:eastAsia="es-CR"/>
              </w:rPr>
              <w:br/>
              <w:t>◦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Acerca de. Solo sale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aplica la observación ni resultado reprobado  según los requerimientos el </w:t>
            </w:r>
            <w:r w:rsidRPr="00A50B51">
              <w:rPr>
                <w:color w:val="000000"/>
                <w:szCs w:val="24"/>
                <w:lang w:eastAsia="es-CR"/>
              </w:rPr>
              <w:lastRenderedPageBreak/>
              <w:t>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Aplicación permite acceder a la opción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¿Se puede poner, abajo de la versión, la página WEB de </w:t>
            </w:r>
            <w:r w:rsidR="00050A78" w:rsidRPr="00A50B51">
              <w:rPr>
                <w:color w:val="000000"/>
                <w:szCs w:val="24"/>
                <w:lang w:eastAsia="es-CR"/>
              </w:rPr>
              <w:t>A</w:t>
            </w:r>
            <w:r w:rsidRPr="00A50B51">
              <w:rPr>
                <w:color w:val="000000"/>
                <w:szCs w:val="24"/>
                <w:lang w:eastAsia="es-CR"/>
              </w:rPr>
              <w:t>udinsa y un mensaje que diga "Todos los Derechos de autor reservados baja la marca AUDINSA"?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al perfil se despliegan  las pruebas junto con su duración aproximada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Acerca De</w:t>
            </w:r>
            <w:r w:rsidRPr="00A50B51">
              <w:rPr>
                <w:color w:val="000000"/>
                <w:szCs w:val="24"/>
                <w:lang w:eastAsia="es-CR"/>
              </w:rPr>
              <w:br/>
              <w:t>◦ Regresar o salir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¿Podemos sacar de aquí la opción artículos y colocarlos afuera en la opción de los exámenes como "ARTICULOS DE INTERES"?</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Consultorio, presentará los consultorios de la clínica Audinsa</w:t>
            </w:r>
            <w:r w:rsidR="00D06EC7" w:rsidRPr="00A50B51">
              <w:rPr>
                <w:color w:val="000000"/>
                <w:szCs w:val="24"/>
                <w:lang w:eastAsia="es-CR"/>
              </w:rPr>
              <w:t>,</w:t>
            </w:r>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Las direcciones están incorrectas. No se ve claramente la </w:t>
            </w:r>
            <w:r w:rsidRPr="00A50B51">
              <w:rPr>
                <w:color w:val="000000"/>
                <w:szCs w:val="24"/>
                <w:lang w:eastAsia="es-CR"/>
              </w:rPr>
              <w:lastRenderedPageBreak/>
              <w:t>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RESUELTO, estado cambio a PASA</w:t>
            </w:r>
          </w:p>
        </w:tc>
      </w:tr>
    </w:tbl>
    <w:p w:rsidR="00AD0B2F" w:rsidRPr="00A50B51" w:rsidRDefault="00AD0B2F" w:rsidP="0072187B">
      <w:pPr>
        <w:pStyle w:val="Default"/>
        <w:jc w:val="center"/>
        <w:rPr>
          <w:color w:val="auto"/>
          <w:lang w:val="es-CR"/>
        </w:rPr>
      </w:pPr>
    </w:p>
    <w:p w:rsidR="00650522" w:rsidRPr="00A50B51" w:rsidRDefault="00650522" w:rsidP="0072187B">
      <w:pPr>
        <w:pStyle w:val="Caption"/>
        <w:rPr>
          <w:sz w:val="24"/>
          <w:szCs w:val="24"/>
        </w:rPr>
      </w:pPr>
      <w:bookmarkStart w:id="383" w:name="_Toc399607162"/>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20662A">
        <w:rPr>
          <w:noProof/>
          <w:sz w:val="24"/>
          <w:szCs w:val="24"/>
        </w:rPr>
        <w:t>5</w:t>
      </w:r>
      <w:r w:rsidR="004D1EA8" w:rsidRPr="00A50B51">
        <w:rPr>
          <w:noProof/>
          <w:sz w:val="24"/>
          <w:szCs w:val="24"/>
        </w:rPr>
        <w:fldChar w:fldCharType="end"/>
      </w:r>
      <w:r w:rsidRPr="00A50B51">
        <w:rPr>
          <w:sz w:val="24"/>
          <w:szCs w:val="24"/>
        </w:rPr>
        <w:t xml:space="preserve"> - Resultados de pruebas</w:t>
      </w:r>
      <w:bookmarkEnd w:id="383"/>
    </w:p>
    <w:p w:rsidR="00650522" w:rsidRDefault="00650522" w:rsidP="0072187B">
      <w:pPr>
        <w:pStyle w:val="Caption"/>
        <w:rPr>
          <w:sz w:val="24"/>
          <w:szCs w:val="24"/>
        </w:rPr>
      </w:pPr>
      <w:r w:rsidRPr="00A50B51">
        <w:rPr>
          <w:sz w:val="24"/>
          <w:szCs w:val="24"/>
        </w:rPr>
        <w:t>Elaboración propia</w:t>
      </w:r>
    </w:p>
    <w:p w:rsidR="001A6F80" w:rsidRDefault="001A6F80" w:rsidP="001A6F80">
      <w:p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384" w:name="_Toc347566007"/>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385" w:name="_Toc399686755"/>
      <w:r w:rsidRPr="00E2576F">
        <w:t xml:space="preserve">CAPÍTULO </w:t>
      </w:r>
      <w:r w:rsidR="00D06EC7" w:rsidRPr="00E2576F">
        <w:t>IV</w:t>
      </w:r>
      <w:bookmarkEnd w:id="384"/>
      <w:r w:rsidR="00E2576F">
        <w:t xml:space="preserve"> – Análisis retrospectivo</w:t>
      </w:r>
      <w:bookmarkEnd w:id="385"/>
    </w:p>
    <w:p w:rsidR="00E2576F" w:rsidRDefault="00E2576F">
      <w:pPr>
        <w:spacing w:after="200" w:line="276" w:lineRule="auto"/>
        <w:jc w:val="left"/>
        <w:rPr>
          <w:rFonts w:eastAsia="Calibri"/>
          <w:b/>
          <w:bCs/>
          <w:kern w:val="32"/>
          <w:sz w:val="32"/>
          <w:szCs w:val="32"/>
          <w:lang w:eastAsia="es-CR"/>
        </w:rPr>
      </w:pPr>
      <w:r>
        <w:br w:type="page"/>
      </w:r>
    </w:p>
    <w:p w:rsidR="00951E5B" w:rsidRPr="00A50B51" w:rsidRDefault="00AD0B2F" w:rsidP="008E0A96">
      <w:pPr>
        <w:pStyle w:val="12"/>
        <w:tabs>
          <w:tab w:val="left" w:pos="1134"/>
        </w:tabs>
        <w:spacing w:after="200" w:line="276" w:lineRule="auto"/>
        <w:rPr>
          <w:sz w:val="24"/>
          <w:szCs w:val="24"/>
        </w:rPr>
      </w:pPr>
      <w:bookmarkStart w:id="386" w:name="_Toc347566008"/>
      <w:bookmarkStart w:id="387" w:name="_Toc399686756"/>
      <w:r w:rsidRPr="00A50B51">
        <w:rPr>
          <w:sz w:val="24"/>
          <w:szCs w:val="24"/>
        </w:rPr>
        <w:lastRenderedPageBreak/>
        <w:t>Análisis Retrospectivo o Análisis de Resultados</w:t>
      </w:r>
      <w:bookmarkEnd w:id="386"/>
      <w:bookmarkEnd w:id="387"/>
    </w:p>
    <w:p w:rsidR="00951E5B" w:rsidRPr="00A50B51" w:rsidRDefault="00951E5B" w:rsidP="008E0A96">
      <w:pPr>
        <w:pStyle w:val="13"/>
        <w:rPr>
          <w:rFonts w:cs="Times New Roman"/>
          <w:szCs w:val="24"/>
        </w:rPr>
      </w:pPr>
      <w:bookmarkStart w:id="388" w:name="_Toc399686757"/>
      <w:r w:rsidRPr="00A50B51">
        <w:rPr>
          <w:rFonts w:cs="Times New Roman"/>
          <w:szCs w:val="24"/>
        </w:rPr>
        <w:t>General</w:t>
      </w:r>
      <w:bookmarkEnd w:id="388"/>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 xml:space="preserve">Proporcionar una herramienta utilizando </w:t>
      </w:r>
      <w:r w:rsidR="004C5D25">
        <w:rPr>
          <w:szCs w:val="24"/>
          <w:lang w:eastAsia="es-CR"/>
        </w:rPr>
        <w:t>teléfonos</w:t>
      </w:r>
      <w:r w:rsidR="004C5D25" w:rsidRPr="00A50B51">
        <w:rPr>
          <w:szCs w:val="24"/>
          <w:lang w:eastAsia="es-CR"/>
        </w:rPr>
        <w:t xml:space="preserve"> </w:t>
      </w:r>
      <w:r w:rsidRPr="00A50B51">
        <w:rPr>
          <w:szCs w:val="24"/>
          <w:lang w:eastAsia="es-CR"/>
        </w:rPr>
        <w:t>móviles inteligentes a la clínica Audinsa, para facilitar el análisis, diagnóstico y prevención de enfermedades relacionadas con los niveles de audición de sus pacientes.</w:t>
      </w:r>
    </w:p>
    <w:p w:rsidR="00B63AF5" w:rsidRPr="00A50B51" w:rsidRDefault="00B63AF5" w:rsidP="008E0A96">
      <w:pPr>
        <w:ind w:firstLine="708"/>
        <w:rPr>
          <w:szCs w:val="24"/>
          <w:lang w:eastAsia="es-CR"/>
        </w:rPr>
      </w:pPr>
    </w:p>
    <w:p w:rsidR="0020193E" w:rsidRPr="00A50B51" w:rsidRDefault="00AC6670" w:rsidP="008E0A96">
      <w:pPr>
        <w:ind w:firstLine="708"/>
        <w:rPr>
          <w:szCs w:val="24"/>
          <w:lang w:eastAsia="es-CR"/>
        </w:rPr>
      </w:pPr>
      <w:r w:rsidRPr="00A50B51">
        <w:rPr>
          <w:szCs w:val="24"/>
          <w:lang w:eastAsia="es-CR"/>
        </w:rPr>
        <w:t xml:space="preserve">El objetivo de este proyecto </w:t>
      </w:r>
      <w:r w:rsidR="00747116" w:rsidRPr="00A50B51">
        <w:rPr>
          <w:szCs w:val="24"/>
          <w:lang w:eastAsia="es-CR"/>
        </w:rPr>
        <w:t>está</w:t>
      </w:r>
      <w:r w:rsidRPr="00A50B51">
        <w:rPr>
          <w:szCs w:val="24"/>
          <w:lang w:eastAsia="es-CR"/>
        </w:rPr>
        <w:t xml:space="preserve"> enfocado al </w:t>
      </w:r>
      <w:r w:rsidR="00747116" w:rsidRPr="00A50B51">
        <w:rPr>
          <w:szCs w:val="24"/>
          <w:lang w:eastAsia="es-CR"/>
        </w:rPr>
        <w:t>área</w:t>
      </w:r>
      <w:r w:rsidRPr="00A50B51">
        <w:rPr>
          <w:szCs w:val="24"/>
          <w:lang w:eastAsia="es-CR"/>
        </w:rPr>
        <w:t xml:space="preserve"> de salud auditiva de los pacientes de la </w:t>
      </w:r>
      <w:r w:rsidR="00747116" w:rsidRPr="00A50B51">
        <w:rPr>
          <w:szCs w:val="24"/>
          <w:lang w:eastAsia="es-CR"/>
        </w:rPr>
        <w:t xml:space="preserve">clínica </w:t>
      </w:r>
      <w:r w:rsidRPr="00A50B51">
        <w:rPr>
          <w:szCs w:val="24"/>
          <w:lang w:eastAsia="es-CR"/>
        </w:rPr>
        <w:t>Audi</w:t>
      </w:r>
      <w:r w:rsidR="00B63AF5" w:rsidRPr="00A50B51">
        <w:rPr>
          <w:szCs w:val="24"/>
          <w:lang w:eastAsia="es-CR"/>
        </w:rPr>
        <w:t>nsa</w:t>
      </w:r>
      <w:r w:rsidR="00D06EC7" w:rsidRPr="00A50B51">
        <w:rPr>
          <w:szCs w:val="24"/>
          <w:lang w:eastAsia="es-CR"/>
        </w:rPr>
        <w:t>,</w:t>
      </w:r>
      <w:r w:rsidR="00B63AF5" w:rsidRPr="00A50B51">
        <w:rPr>
          <w:szCs w:val="24"/>
          <w:lang w:eastAsia="es-CR"/>
        </w:rPr>
        <w:t xml:space="preserve"> S.A., </w:t>
      </w:r>
      <w:r w:rsidR="0020193E" w:rsidRPr="00A50B51">
        <w:rPr>
          <w:szCs w:val="24"/>
          <w:lang w:eastAsia="es-CR"/>
        </w:rPr>
        <w:t xml:space="preserve">mediante un aplicativo </w:t>
      </w:r>
      <w:r w:rsidRPr="00A50B51">
        <w:rPr>
          <w:szCs w:val="24"/>
          <w:lang w:eastAsia="es-CR"/>
        </w:rPr>
        <w:t>que brinda la oportunidad de realizar pruebas auditivas definidas por un especialista.</w:t>
      </w:r>
      <w:r w:rsidR="00747116" w:rsidRPr="00A50B51">
        <w:rPr>
          <w:szCs w:val="24"/>
          <w:lang w:eastAsia="es-CR"/>
        </w:rPr>
        <w:t xml:space="preserve"> Posteriormente</w:t>
      </w:r>
      <w:r w:rsidR="001C2B3C" w:rsidRPr="00A50B51">
        <w:rPr>
          <w:szCs w:val="24"/>
          <w:lang w:eastAsia="es-CR"/>
        </w:rPr>
        <w:t>,</w:t>
      </w:r>
      <w:r w:rsidR="00747116" w:rsidRPr="00A50B51">
        <w:rPr>
          <w:szCs w:val="24"/>
          <w:lang w:eastAsia="es-CR"/>
        </w:rPr>
        <w:t xml:space="preserve"> l</w:t>
      </w:r>
      <w:r w:rsidRPr="00A50B51">
        <w:rPr>
          <w:szCs w:val="24"/>
          <w:lang w:eastAsia="es-CR"/>
        </w:rPr>
        <w:t xml:space="preserve">a </w:t>
      </w:r>
      <w:r w:rsidR="0020193E" w:rsidRPr="00A50B51">
        <w:rPr>
          <w:szCs w:val="24"/>
          <w:lang w:eastAsia="es-CR"/>
        </w:rPr>
        <w:t>aplicación</w:t>
      </w:r>
      <w:r w:rsidR="00D06EC7" w:rsidRPr="00A50B51">
        <w:rPr>
          <w:szCs w:val="24"/>
          <w:lang w:eastAsia="es-CR"/>
        </w:rPr>
        <w:t xml:space="preserve"> </w:t>
      </w:r>
      <w:r w:rsidR="0020193E" w:rsidRPr="00A50B51">
        <w:rPr>
          <w:szCs w:val="24"/>
          <w:lang w:eastAsia="es-CR"/>
        </w:rPr>
        <w:t xml:space="preserve">brinda un </w:t>
      </w:r>
      <w:r w:rsidR="001C2B3C" w:rsidRPr="00A50B51">
        <w:rPr>
          <w:szCs w:val="24"/>
          <w:lang w:eastAsia="es-CR"/>
        </w:rPr>
        <w:t>diagnó</w:t>
      </w:r>
      <w:r w:rsidR="0020193E" w:rsidRPr="00A50B51">
        <w:rPr>
          <w:szCs w:val="24"/>
          <w:lang w:eastAsia="es-CR"/>
        </w:rPr>
        <w:t xml:space="preserve">stico </w:t>
      </w:r>
      <w:r w:rsidR="001C2B3C" w:rsidRPr="00A50B51">
        <w:rPr>
          <w:szCs w:val="24"/>
          <w:lang w:eastAsia="es-CR"/>
        </w:rPr>
        <w:t>de las pruebas</w:t>
      </w:r>
      <w:r w:rsidR="00D06EC7" w:rsidRPr="00A50B51">
        <w:rPr>
          <w:szCs w:val="24"/>
          <w:lang w:eastAsia="es-CR"/>
        </w:rPr>
        <w:t xml:space="preserve"> </w:t>
      </w:r>
      <w:r w:rsidR="00B63AF5" w:rsidRPr="00A50B51">
        <w:rPr>
          <w:szCs w:val="24"/>
          <w:lang w:eastAsia="es-CR"/>
        </w:rPr>
        <w:t>y</w:t>
      </w:r>
      <w:r w:rsidR="00D06EC7" w:rsidRPr="00A50B51">
        <w:rPr>
          <w:szCs w:val="24"/>
          <w:lang w:eastAsia="es-CR"/>
        </w:rPr>
        <w:t xml:space="preserve"> </w:t>
      </w:r>
      <w:r w:rsidR="00747116" w:rsidRPr="00A50B51">
        <w:rPr>
          <w:szCs w:val="24"/>
          <w:lang w:eastAsia="es-CR"/>
        </w:rPr>
        <w:t>ofrece</w:t>
      </w:r>
      <w:r w:rsidR="0020193E" w:rsidRPr="00A50B51">
        <w:rPr>
          <w:szCs w:val="24"/>
          <w:lang w:eastAsia="es-CR"/>
        </w:rPr>
        <w:t xml:space="preserve"> la opción de acceder a información relevante publicada por el o la profesional de la clínica</w:t>
      </w:r>
      <w:r w:rsidR="001C2B3C" w:rsidRPr="00A50B51">
        <w:rPr>
          <w:szCs w:val="24"/>
          <w:lang w:eastAsia="es-CR"/>
        </w:rPr>
        <w:t>,</w:t>
      </w:r>
      <w:r w:rsidR="0020193E" w:rsidRPr="00A50B51">
        <w:rPr>
          <w:szCs w:val="24"/>
          <w:lang w:eastAsia="es-CR"/>
        </w:rPr>
        <w:t xml:space="preserve"> cuyo tema </w:t>
      </w:r>
      <w:r w:rsidR="00747116" w:rsidRPr="00A50B51">
        <w:rPr>
          <w:szCs w:val="24"/>
          <w:lang w:eastAsia="es-CR"/>
        </w:rPr>
        <w:t>está</w:t>
      </w:r>
      <w:r w:rsidR="0020193E" w:rsidRPr="00A50B51">
        <w:rPr>
          <w:szCs w:val="24"/>
          <w:lang w:eastAsia="es-CR"/>
        </w:rPr>
        <w:t xml:space="preserve">  relacionado a los diferentes cuidados o avances en el tema auditivo.</w:t>
      </w:r>
    </w:p>
    <w:p w:rsidR="0020193E" w:rsidRPr="00A50B51" w:rsidRDefault="0020193E" w:rsidP="008E0A96">
      <w:pPr>
        <w:ind w:firstLine="708"/>
        <w:rPr>
          <w:szCs w:val="24"/>
          <w:lang w:eastAsia="es-CR"/>
        </w:rPr>
      </w:pPr>
    </w:p>
    <w:p w:rsidR="005B2E33" w:rsidRPr="00A50B51" w:rsidRDefault="005B2E33" w:rsidP="008E0A96">
      <w:pPr>
        <w:ind w:firstLine="708"/>
        <w:rPr>
          <w:szCs w:val="24"/>
          <w:lang w:eastAsia="es-CR"/>
        </w:rPr>
      </w:pPr>
      <w:r w:rsidRPr="00A50B51">
        <w:rPr>
          <w:szCs w:val="24"/>
          <w:lang w:eastAsia="es-CR"/>
        </w:rPr>
        <w:t xml:space="preserve">La metodología empleada permite en la </w:t>
      </w:r>
      <w:r w:rsidRPr="00A50B51">
        <w:rPr>
          <w:szCs w:val="24"/>
        </w:rPr>
        <w:t>Exploración, realizar un estudio de factibilidad y un plan de proyecto</w:t>
      </w:r>
      <w:r w:rsidR="00D06EC7" w:rsidRPr="00A50B51">
        <w:rPr>
          <w:szCs w:val="24"/>
        </w:rPr>
        <w:t xml:space="preserve"> para</w:t>
      </w:r>
      <w:r w:rsidRPr="00A50B51">
        <w:rPr>
          <w:szCs w:val="24"/>
        </w:rPr>
        <w:t xml:space="preserve"> dar paso a la fase inicial</w:t>
      </w:r>
      <w:r w:rsidR="00B63AF5" w:rsidRPr="00A50B51">
        <w:rPr>
          <w:szCs w:val="24"/>
        </w:rPr>
        <w:t xml:space="preserve">. En </w:t>
      </w:r>
      <w:r w:rsidR="00C47A2F" w:rsidRPr="00A50B51">
        <w:rPr>
          <w:szCs w:val="24"/>
        </w:rPr>
        <w:t>esta</w:t>
      </w:r>
      <w:r w:rsidR="00B63AF5" w:rsidRPr="00A50B51">
        <w:rPr>
          <w:szCs w:val="24"/>
        </w:rPr>
        <w:t>,</w:t>
      </w:r>
      <w:r w:rsidRPr="00A50B51">
        <w:rPr>
          <w:szCs w:val="24"/>
        </w:rPr>
        <w:t xml:space="preserve"> mediante una investigación</w:t>
      </w:r>
      <w:r w:rsidR="00B63AF5" w:rsidRPr="00A50B51">
        <w:rPr>
          <w:szCs w:val="24"/>
        </w:rPr>
        <w:t xml:space="preserve"> se</w:t>
      </w:r>
      <w:r w:rsidRPr="00A50B51">
        <w:rPr>
          <w:szCs w:val="24"/>
        </w:rPr>
        <w:t xml:space="preserve"> determina la plataforma de </w:t>
      </w:r>
      <w:proofErr w:type="spellStart"/>
      <w:r w:rsidRPr="00A50B51">
        <w:rPr>
          <w:szCs w:val="24"/>
          <w:lang w:eastAsia="es-CR"/>
        </w:rPr>
        <w:t>Android</w:t>
      </w:r>
      <w:proofErr w:type="spellEnd"/>
      <w:r w:rsidRPr="00A50B51">
        <w:rPr>
          <w:szCs w:val="24"/>
        </w:rPr>
        <w:t xml:space="preserve"> como la mejor opción para</w:t>
      </w:r>
      <w:r w:rsidR="00B63AF5" w:rsidRPr="00A50B51">
        <w:rPr>
          <w:szCs w:val="24"/>
        </w:rPr>
        <w:t xml:space="preserve"> desarrollar</w:t>
      </w:r>
      <w:r w:rsidRPr="00A50B51">
        <w:rPr>
          <w:szCs w:val="24"/>
        </w:rPr>
        <w:t xml:space="preserve"> este aplicativo. Seguidamente</w:t>
      </w:r>
      <w:r w:rsidR="00B63AF5" w:rsidRPr="00A50B51">
        <w:rPr>
          <w:szCs w:val="24"/>
        </w:rPr>
        <w:t>,</w:t>
      </w:r>
      <w:r w:rsidRPr="00A50B51">
        <w:rPr>
          <w:szCs w:val="24"/>
        </w:rPr>
        <w:t xml:space="preserve"> las comparaciones entre aplicaciones similares llevan a establecer las funcionalidades mínimas que la aplicación móvil debe de tener. Aqu</w:t>
      </w:r>
      <w:r w:rsidR="002B29F0" w:rsidRPr="00A50B51">
        <w:rPr>
          <w:szCs w:val="24"/>
        </w:rPr>
        <w:t xml:space="preserve">í es en donde se </w:t>
      </w:r>
      <w:r w:rsidRPr="00A50B51">
        <w:rPr>
          <w:szCs w:val="24"/>
          <w:lang w:eastAsia="es-CR"/>
        </w:rPr>
        <w:t>inicia el planteamiento o diseño de Audinsa con la toma inicial de requerimientos. En este punto, los analistas junto con el usuario dedican sesiones de trabajo para definir los requisitos del aplicativo.</w:t>
      </w:r>
    </w:p>
    <w:p w:rsidR="00747116" w:rsidRPr="00A50B51" w:rsidRDefault="00747116" w:rsidP="008E0A96">
      <w:pPr>
        <w:ind w:firstLine="708"/>
        <w:rPr>
          <w:szCs w:val="24"/>
          <w:lang w:eastAsia="es-CR"/>
        </w:rPr>
      </w:pPr>
    </w:p>
    <w:p w:rsidR="00747116" w:rsidRPr="00A50B51" w:rsidRDefault="00721965" w:rsidP="008E0A96">
      <w:pPr>
        <w:ind w:firstLine="708"/>
        <w:rPr>
          <w:szCs w:val="24"/>
          <w:lang w:eastAsia="es-CR"/>
        </w:rPr>
      </w:pPr>
      <w:r>
        <w:rPr>
          <w:szCs w:val="24"/>
          <w:lang w:eastAsia="es-CR"/>
        </w:rPr>
        <w:t xml:space="preserve">La aplicación </w:t>
      </w:r>
      <w:r w:rsidR="007D2624">
        <w:rPr>
          <w:szCs w:val="24"/>
          <w:lang w:eastAsia="es-CR"/>
        </w:rPr>
        <w:t>AUDINSA Salud Auditiva</w:t>
      </w:r>
      <w:r>
        <w:rPr>
          <w:szCs w:val="24"/>
          <w:lang w:eastAsia="es-CR"/>
        </w:rPr>
        <w:t xml:space="preserve"> es el producto generado en l</w:t>
      </w:r>
      <w:r w:rsidRPr="00A50B51">
        <w:rPr>
          <w:szCs w:val="24"/>
          <w:lang w:eastAsia="es-CR"/>
        </w:rPr>
        <w:t xml:space="preserve">a </w:t>
      </w:r>
      <w:r>
        <w:rPr>
          <w:szCs w:val="24"/>
          <w:lang w:eastAsia="es-CR"/>
        </w:rPr>
        <w:t xml:space="preserve">fase de producción. En </w:t>
      </w:r>
      <w:r w:rsidR="00136FF3">
        <w:rPr>
          <w:szCs w:val="24"/>
          <w:lang w:eastAsia="es-CR"/>
        </w:rPr>
        <w:t>esta fase, se</w:t>
      </w:r>
      <w:r>
        <w:rPr>
          <w:szCs w:val="24"/>
          <w:lang w:eastAsia="es-CR"/>
        </w:rPr>
        <w:t xml:space="preserve"> desarrollan cada uno de los requerimientos solicitados</w:t>
      </w:r>
      <w:r w:rsidR="004C5D25">
        <w:rPr>
          <w:szCs w:val="24"/>
          <w:lang w:eastAsia="es-CR"/>
        </w:rPr>
        <w:t>,</w:t>
      </w:r>
      <w:r>
        <w:rPr>
          <w:szCs w:val="24"/>
          <w:lang w:eastAsia="es-CR"/>
        </w:rPr>
        <w:t xml:space="preserve"> </w:t>
      </w:r>
      <w:r w:rsidR="004C5D25">
        <w:rPr>
          <w:szCs w:val="24"/>
          <w:lang w:eastAsia="es-CR"/>
        </w:rPr>
        <w:t xml:space="preserve">dando </w:t>
      </w:r>
      <w:r>
        <w:rPr>
          <w:szCs w:val="24"/>
          <w:lang w:eastAsia="es-CR"/>
        </w:rPr>
        <w:t xml:space="preserve">origen </w:t>
      </w:r>
      <w:r w:rsidR="00136FF3">
        <w:rPr>
          <w:szCs w:val="24"/>
          <w:lang w:eastAsia="es-CR"/>
        </w:rPr>
        <w:t xml:space="preserve">a la aplicación que </w:t>
      </w:r>
      <w:r>
        <w:rPr>
          <w:szCs w:val="24"/>
          <w:lang w:eastAsia="es-CR"/>
        </w:rPr>
        <w:t>se crea para ser utilizadas en teléfonos móviles inteligentes</w:t>
      </w:r>
      <w:r w:rsidR="004C5D25">
        <w:rPr>
          <w:szCs w:val="24"/>
          <w:lang w:eastAsia="es-CR"/>
        </w:rPr>
        <w:t xml:space="preserve"> con sistema operativo </w:t>
      </w:r>
      <w:proofErr w:type="spellStart"/>
      <w:r w:rsidR="004C5D25">
        <w:rPr>
          <w:szCs w:val="24"/>
          <w:lang w:eastAsia="es-CR"/>
        </w:rPr>
        <w:t>Android</w:t>
      </w:r>
      <w:proofErr w:type="spellEnd"/>
      <w:r w:rsidR="004C5D25">
        <w:rPr>
          <w:szCs w:val="24"/>
          <w:lang w:eastAsia="es-CR"/>
        </w:rPr>
        <w:t xml:space="preserve"> y así</w:t>
      </w:r>
      <w:r>
        <w:rPr>
          <w:szCs w:val="24"/>
          <w:lang w:eastAsia="es-CR"/>
        </w:rPr>
        <w:t xml:space="preserve"> </w:t>
      </w:r>
      <w:r w:rsidR="004C5D25">
        <w:rPr>
          <w:szCs w:val="24"/>
          <w:lang w:eastAsia="es-CR"/>
        </w:rPr>
        <w:t>permite</w:t>
      </w:r>
      <w:r w:rsidR="00747116" w:rsidRPr="00A50B51">
        <w:rPr>
          <w:szCs w:val="24"/>
          <w:lang w:eastAsia="es-CR"/>
        </w:rPr>
        <w:t xml:space="preserve"> </w:t>
      </w:r>
      <w:r>
        <w:rPr>
          <w:szCs w:val="24"/>
          <w:lang w:eastAsia="es-CR"/>
        </w:rPr>
        <w:t>cumplir con el objetivo general del proyecto</w:t>
      </w:r>
      <w:ins w:id="389" w:author="Beto" w:date="2014-08-30T14:40:00Z">
        <w:r w:rsidR="004C5D25">
          <w:rPr>
            <w:szCs w:val="24"/>
            <w:lang w:eastAsia="es-CR"/>
          </w:rPr>
          <w:t>,</w:t>
        </w:r>
      </w:ins>
      <w:r>
        <w:rPr>
          <w:szCs w:val="24"/>
          <w:lang w:eastAsia="es-CR"/>
        </w:rPr>
        <w:t xml:space="preserve"> logrando apoyar </w:t>
      </w:r>
      <w:r w:rsidR="00747116" w:rsidRPr="00A50B51">
        <w:rPr>
          <w:szCs w:val="24"/>
          <w:lang w:eastAsia="es-CR"/>
        </w:rPr>
        <w:t>la labor de la clínica Audinsa SA de analizar, diagnosticar y dar información para la prevención de enfermedades</w:t>
      </w:r>
      <w:r w:rsidR="001C2B3C" w:rsidRPr="00A50B51">
        <w:rPr>
          <w:szCs w:val="24"/>
          <w:lang w:eastAsia="es-CR"/>
        </w:rPr>
        <w:t xml:space="preserve"> a sus pacientes.</w:t>
      </w:r>
      <w:r w:rsidRPr="00721965">
        <w:rPr>
          <w:szCs w:val="24"/>
          <w:lang w:eastAsia="es-CR"/>
        </w:rPr>
        <w:t xml:space="preserve"> </w:t>
      </w:r>
      <w:r>
        <w:rPr>
          <w:szCs w:val="24"/>
          <w:lang w:eastAsia="es-CR"/>
        </w:rPr>
        <w:t xml:space="preserve">Esto </w:t>
      </w:r>
      <w:r w:rsidRPr="00A50B51">
        <w:rPr>
          <w:szCs w:val="24"/>
          <w:lang w:eastAsia="es-CR"/>
        </w:rPr>
        <w:t>mediante los exámenes</w:t>
      </w:r>
      <w:r>
        <w:rPr>
          <w:szCs w:val="24"/>
          <w:lang w:eastAsia="es-CR"/>
        </w:rPr>
        <w:t xml:space="preserve"> y funcionalidades</w:t>
      </w:r>
      <w:r w:rsidRPr="00A50B51">
        <w:rPr>
          <w:szCs w:val="24"/>
          <w:lang w:eastAsia="es-CR"/>
        </w:rPr>
        <w:t xml:space="preserve"> definid</w:t>
      </w:r>
      <w:r>
        <w:rPr>
          <w:szCs w:val="24"/>
          <w:lang w:eastAsia="es-CR"/>
        </w:rPr>
        <w:t>a</w:t>
      </w:r>
      <w:r w:rsidRPr="00A50B51">
        <w:rPr>
          <w:szCs w:val="24"/>
          <w:lang w:eastAsia="es-CR"/>
        </w:rPr>
        <w:t>s</w:t>
      </w:r>
      <w:r>
        <w:rPr>
          <w:szCs w:val="24"/>
          <w:lang w:eastAsia="es-CR"/>
        </w:rPr>
        <w:t xml:space="preserve"> en los requerimientos.</w:t>
      </w:r>
    </w:p>
    <w:p w:rsidR="0020193E" w:rsidRPr="00A50B51" w:rsidRDefault="0020193E" w:rsidP="008E0A96">
      <w:pPr>
        <w:ind w:firstLine="708"/>
        <w:rPr>
          <w:szCs w:val="24"/>
          <w:lang w:eastAsia="es-CR"/>
        </w:rPr>
      </w:pPr>
    </w:p>
    <w:p w:rsidR="004A452E" w:rsidRDefault="005B2E33" w:rsidP="004A452E">
      <w:pPr>
        <w:ind w:firstLine="708"/>
        <w:rPr>
          <w:szCs w:val="24"/>
        </w:rPr>
      </w:pPr>
      <w:r w:rsidRPr="00A50B51">
        <w:rPr>
          <w:szCs w:val="24"/>
          <w:lang w:eastAsia="es-CR"/>
        </w:rPr>
        <w:t>E</w:t>
      </w:r>
      <w:r w:rsidR="0020193E" w:rsidRPr="00A50B51">
        <w:rPr>
          <w:szCs w:val="24"/>
          <w:lang w:eastAsia="es-CR"/>
        </w:rPr>
        <w:t xml:space="preserve">s importante mencionar que los colaboradores de la clínica </w:t>
      </w:r>
      <w:r w:rsidR="00747116" w:rsidRPr="00A50B51">
        <w:rPr>
          <w:szCs w:val="24"/>
          <w:lang w:eastAsia="es-CR"/>
        </w:rPr>
        <w:t xml:space="preserve">siempre apoyaron la realización del proyecto, por lo cual las reuniones y la definición de un grupo de </w:t>
      </w:r>
      <w:r w:rsidRPr="00A50B51">
        <w:rPr>
          <w:szCs w:val="24"/>
          <w:lang w:eastAsia="es-CR"/>
        </w:rPr>
        <w:t xml:space="preserve">trabajo usando </w:t>
      </w:r>
      <w:r w:rsidR="00747116" w:rsidRPr="00A50B51">
        <w:rPr>
          <w:szCs w:val="24"/>
          <w:lang w:eastAsia="es-CR"/>
        </w:rPr>
        <w:t>mensajería</w:t>
      </w:r>
      <w:r w:rsidRPr="00A50B51">
        <w:rPr>
          <w:szCs w:val="24"/>
          <w:lang w:eastAsia="es-CR"/>
        </w:rPr>
        <w:t>,</w:t>
      </w:r>
      <w:r w:rsidR="00747116" w:rsidRPr="00A50B51">
        <w:rPr>
          <w:szCs w:val="24"/>
          <w:lang w:eastAsia="es-CR"/>
        </w:rPr>
        <w:t xml:space="preserve"> permitieron estar en contacto directo en todo momento.</w:t>
      </w:r>
      <w:r w:rsidR="00385606">
        <w:rPr>
          <w:szCs w:val="24"/>
          <w:lang w:eastAsia="es-CR"/>
        </w:rPr>
        <w:t xml:space="preserve"> </w:t>
      </w:r>
      <w:r w:rsidR="00362C20">
        <w:rPr>
          <w:szCs w:val="24"/>
        </w:rPr>
        <w:t xml:space="preserve">Finalmente, luego de la fase de producción </w:t>
      </w:r>
      <w:r w:rsidRPr="00A50B51">
        <w:rPr>
          <w:szCs w:val="24"/>
        </w:rPr>
        <w:t>mencionada</w:t>
      </w:r>
      <w:r w:rsidR="00385606">
        <w:rPr>
          <w:szCs w:val="24"/>
        </w:rPr>
        <w:t>,</w:t>
      </w:r>
      <w:r w:rsidRPr="00A50B51">
        <w:rPr>
          <w:szCs w:val="24"/>
        </w:rPr>
        <w:t xml:space="preserve"> las </w:t>
      </w:r>
      <w:r w:rsidRPr="00A50B51">
        <w:rPr>
          <w:szCs w:val="24"/>
        </w:rPr>
        <w:lastRenderedPageBreak/>
        <w:t>últimas acciones permiten estabilizar</w:t>
      </w:r>
      <w:r w:rsidR="00385606">
        <w:rPr>
          <w:szCs w:val="24"/>
        </w:rPr>
        <w:t xml:space="preserve"> y probar</w:t>
      </w:r>
      <w:r w:rsidRPr="00A50B51">
        <w:rPr>
          <w:szCs w:val="24"/>
        </w:rPr>
        <w:t xml:space="preserve"> falla</w:t>
      </w:r>
      <w:r w:rsidR="00233D14">
        <w:rPr>
          <w:szCs w:val="24"/>
        </w:rPr>
        <w:t>s</w:t>
      </w:r>
      <w:r w:rsidRPr="00A50B51">
        <w:rPr>
          <w:szCs w:val="24"/>
        </w:rPr>
        <w:t xml:space="preserve"> que impida que el sistema completo </w:t>
      </w:r>
      <w:r w:rsidR="00BF30A9" w:rsidRPr="00A50B51">
        <w:rPr>
          <w:szCs w:val="24"/>
        </w:rPr>
        <w:t>funcione</w:t>
      </w:r>
      <w:r w:rsidRPr="00A50B51">
        <w:rPr>
          <w:szCs w:val="24"/>
        </w:rPr>
        <w:t xml:space="preserve"> correctamente</w:t>
      </w:r>
      <w:r w:rsidR="00874DD7" w:rsidRPr="00A50B51">
        <w:rPr>
          <w:szCs w:val="24"/>
        </w:rPr>
        <w:t>.</w:t>
      </w:r>
      <w:r w:rsidR="004A452E">
        <w:rPr>
          <w:szCs w:val="24"/>
        </w:rPr>
        <w:t xml:space="preserve"> </w:t>
      </w:r>
    </w:p>
    <w:p w:rsidR="0041665F" w:rsidRPr="0041665F" w:rsidRDefault="0041665F" w:rsidP="0041665F">
      <w:pPr>
        <w:ind w:firstLine="708"/>
        <w:rPr>
          <w:ins w:id="390" w:author="Personal" w:date="2014-08-23T17:38:00Z"/>
          <w:rFonts w:eastAsiaTheme="majorEastAsia"/>
          <w:bCs/>
          <w:szCs w:val="24"/>
        </w:rPr>
      </w:pPr>
      <w:commentRangeStart w:id="391"/>
      <w:ins w:id="392" w:author="Personal" w:date="2014-08-23T17:38:00Z">
        <w:r w:rsidRPr="0041665F">
          <w:rPr>
            <w:rFonts w:eastAsiaTheme="majorEastAsia"/>
            <w:bCs/>
            <w:szCs w:val="24"/>
          </w:rPr>
          <w:t>E</w:t>
        </w:r>
        <w:commentRangeEnd w:id="391"/>
        <w:r w:rsidRPr="0041665F">
          <w:rPr>
            <w:rStyle w:val="CommentReference"/>
          </w:rPr>
          <w:commentReference w:id="391"/>
        </w:r>
        <w:r w:rsidRPr="0041665F">
          <w:rPr>
            <w:rFonts w:eastAsiaTheme="majorEastAsia"/>
            <w:bCs/>
            <w:szCs w:val="24"/>
          </w:rPr>
          <w:t xml:space="preserve">n palabras propias del dueño del producto (ver Anexo </w:t>
        </w:r>
        <w:r w:rsidRPr="0041665F">
          <w:rPr>
            <w:rFonts w:eastAsiaTheme="majorEastAsia"/>
            <w:bCs/>
            <w:szCs w:val="24"/>
          </w:rPr>
          <w:fldChar w:fldCharType="begin"/>
        </w:r>
        <w:r w:rsidRPr="0041665F">
          <w:rPr>
            <w:rFonts w:eastAsiaTheme="majorEastAsia"/>
            <w:bCs/>
            <w:szCs w:val="24"/>
          </w:rPr>
          <w:instrText xml:space="preserve"> REF _Ref394738981 \h  \* MERGEFORMAT </w:instrText>
        </w:r>
      </w:ins>
      <w:r w:rsidRPr="0041665F">
        <w:rPr>
          <w:rFonts w:eastAsiaTheme="majorEastAsia"/>
          <w:bCs/>
          <w:szCs w:val="24"/>
        </w:rPr>
      </w:r>
      <w:ins w:id="393" w:author="Personal" w:date="2014-08-23T17:38:00Z">
        <w:r w:rsidRPr="0041665F">
          <w:rPr>
            <w:rFonts w:eastAsiaTheme="majorEastAsia"/>
            <w:bCs/>
            <w:szCs w:val="24"/>
          </w:rPr>
          <w:fldChar w:fldCharType="separate"/>
        </w:r>
      </w:ins>
      <w:r w:rsidR="0020662A">
        <w:rPr>
          <w:szCs w:val="24"/>
        </w:rPr>
        <w:t>Razones de la creación de la aplicación móvil Audinsa</w:t>
      </w:r>
      <w:ins w:id="394" w:author="Personal" w:date="2014-08-23T17:38:00Z">
        <w:r w:rsidRPr="0041665F">
          <w:rPr>
            <w:rFonts w:eastAsiaTheme="majorEastAsia"/>
            <w:bCs/>
            <w:szCs w:val="24"/>
          </w:rPr>
          <w:fldChar w:fldCharType="end"/>
        </w:r>
        <w:r w:rsidRPr="0041665F">
          <w:rPr>
            <w:rFonts w:eastAsiaTheme="majorEastAsia"/>
            <w:bCs/>
            <w:szCs w:val="24"/>
          </w:rPr>
          <w:t>), el beneficio que obtiene la empresa con el cumplimiento de este objetivo radica en:</w:t>
        </w:r>
      </w:ins>
    </w:p>
    <w:p w:rsidR="0041665F" w:rsidRPr="0041665F" w:rsidRDefault="0041665F" w:rsidP="0041665F">
      <w:pPr>
        <w:pStyle w:val="ListParagraph"/>
        <w:numPr>
          <w:ilvl w:val="0"/>
          <w:numId w:val="33"/>
        </w:numPr>
        <w:rPr>
          <w:ins w:id="395" w:author="Personal" w:date="2014-08-23T17:38:00Z"/>
          <w:rFonts w:eastAsiaTheme="majorEastAsia"/>
          <w:bCs/>
        </w:rPr>
      </w:pPr>
      <w:ins w:id="396" w:author="Personal" w:date="2014-08-23T17:38:00Z">
        <w:r w:rsidRPr="0041665F">
          <w:rPr>
            <w:rFonts w:eastAsiaTheme="majorEastAsia"/>
            <w:bCs/>
          </w:rPr>
          <w:t xml:space="preserve">La originalidad de la idea: En Costa Rica no </w:t>
        </w:r>
        <w:proofErr w:type="spellStart"/>
        <w:r w:rsidRPr="0041665F">
          <w:rPr>
            <w:rFonts w:eastAsiaTheme="majorEastAsia"/>
            <w:bCs/>
          </w:rPr>
          <w:t>exist</w:t>
        </w:r>
        <w:r w:rsidRPr="0041665F">
          <w:rPr>
            <w:rFonts w:eastAsiaTheme="majorEastAsia"/>
            <w:bCs/>
            <w:lang w:val="es-CR"/>
          </w:rPr>
          <w:t>ía</w:t>
        </w:r>
        <w:proofErr w:type="spellEnd"/>
        <w:r w:rsidRPr="0041665F">
          <w:rPr>
            <w:rFonts w:eastAsiaTheme="majorEastAsia"/>
            <w:bCs/>
            <w:lang w:val="es-CR"/>
          </w:rPr>
          <w:t xml:space="preserve"> una aplicación sobre salud auditiva.</w:t>
        </w:r>
      </w:ins>
    </w:p>
    <w:p w:rsidR="0041665F" w:rsidRPr="0041665F" w:rsidRDefault="0041665F" w:rsidP="0041665F">
      <w:pPr>
        <w:pStyle w:val="ListParagraph"/>
        <w:numPr>
          <w:ilvl w:val="0"/>
          <w:numId w:val="33"/>
        </w:numPr>
        <w:rPr>
          <w:ins w:id="397" w:author="Personal" w:date="2014-08-23T17:38:00Z"/>
          <w:rFonts w:eastAsiaTheme="majorEastAsia"/>
          <w:bCs/>
        </w:rPr>
      </w:pPr>
      <w:ins w:id="398" w:author="Personal" w:date="2014-08-23T17:38:00Z">
        <w:r w:rsidRPr="0041665F">
          <w:rPr>
            <w:rFonts w:eastAsiaTheme="majorEastAsia"/>
            <w:bCs/>
          </w:rPr>
          <w:t>Dar a conocer la página web</w:t>
        </w:r>
        <w:r w:rsidRPr="0041665F">
          <w:rPr>
            <w:rFonts w:eastAsiaTheme="majorEastAsia"/>
            <w:bCs/>
            <w:lang w:val="es-CR"/>
          </w:rPr>
          <w:t>: Audinsa ya tenía aplicaciones digitales como la página web.</w:t>
        </w:r>
      </w:ins>
    </w:p>
    <w:p w:rsidR="0041665F" w:rsidRPr="0041665F" w:rsidRDefault="0041665F" w:rsidP="0041665F">
      <w:pPr>
        <w:pStyle w:val="ListParagraph"/>
        <w:numPr>
          <w:ilvl w:val="0"/>
          <w:numId w:val="33"/>
        </w:numPr>
        <w:rPr>
          <w:ins w:id="399" w:author="Personal" w:date="2014-08-23T17:38:00Z"/>
          <w:rFonts w:eastAsiaTheme="majorEastAsia"/>
          <w:bCs/>
        </w:rPr>
      </w:pPr>
      <w:ins w:id="400" w:author="Personal" w:date="2014-08-23T17:38:00Z">
        <w:r w:rsidRPr="0041665F">
          <w:rPr>
            <w:rFonts w:eastAsiaTheme="majorEastAsia"/>
            <w:bCs/>
          </w:rPr>
          <w:t>Dar a conocer la clínica en la aplicación móvil</w:t>
        </w:r>
        <w:r w:rsidRPr="0041665F">
          <w:rPr>
            <w:rFonts w:eastAsiaTheme="majorEastAsia"/>
            <w:bCs/>
            <w:lang w:val="es-CR"/>
          </w:rPr>
          <w:t>: Otras aplicaciones similares no incluyen ubicación de la clínica, artículo y tamizaje auditivo.</w:t>
        </w:r>
      </w:ins>
    </w:p>
    <w:p w:rsidR="0041665F" w:rsidRPr="0041665F" w:rsidRDefault="0041665F" w:rsidP="0041665F">
      <w:pPr>
        <w:pStyle w:val="ListParagraph"/>
        <w:numPr>
          <w:ilvl w:val="0"/>
          <w:numId w:val="33"/>
        </w:numPr>
        <w:rPr>
          <w:ins w:id="401" w:author="Personal" w:date="2014-08-23T17:38:00Z"/>
          <w:rFonts w:eastAsiaTheme="majorEastAsia"/>
          <w:bCs/>
        </w:rPr>
      </w:pPr>
      <w:ins w:id="402" w:author="Personal" w:date="2014-08-23T17:38:00Z">
        <w:r w:rsidRPr="0041665F">
          <w:rPr>
            <w:rFonts w:eastAsiaTheme="majorEastAsia"/>
            <w:bCs/>
          </w:rPr>
          <w:t>Ofrecer servicios de contactar a la clínica y solicitar citas</w:t>
        </w:r>
        <w:r w:rsidRPr="0041665F">
          <w:rPr>
            <w:rFonts w:eastAsiaTheme="majorEastAsia"/>
            <w:bCs/>
            <w:lang w:val="es-CR"/>
          </w:rPr>
          <w:t>: No existe en el mercado ninguna aplicación sobre salud auditiva que permita al usuario solicitar una cita directamente a la clínica.</w:t>
        </w:r>
      </w:ins>
    </w:p>
    <w:p w:rsidR="0041665F" w:rsidRPr="0041665F" w:rsidRDefault="0041665F" w:rsidP="0041665F">
      <w:pPr>
        <w:ind w:firstLine="708"/>
        <w:rPr>
          <w:ins w:id="403" w:author="Personal" w:date="2014-08-23T17:38:00Z"/>
          <w:rFonts w:eastAsiaTheme="majorEastAsia"/>
          <w:bCs/>
          <w:szCs w:val="24"/>
        </w:rPr>
      </w:pPr>
    </w:p>
    <w:p w:rsidR="0041665F" w:rsidRPr="0041665F" w:rsidRDefault="0041665F" w:rsidP="0041665F">
      <w:pPr>
        <w:ind w:firstLine="708"/>
        <w:rPr>
          <w:ins w:id="404" w:author="Personal" w:date="2014-08-23T17:38:00Z"/>
          <w:szCs w:val="24"/>
          <w:lang w:eastAsia="es-CR"/>
        </w:rPr>
      </w:pPr>
      <w:ins w:id="405" w:author="Personal" w:date="2014-08-23T17:38:00Z">
        <w:r w:rsidRPr="0041665F">
          <w:rPr>
            <w:rFonts w:eastAsiaTheme="majorEastAsia"/>
            <w:bCs/>
            <w:szCs w:val="24"/>
          </w:rPr>
          <w:t>Finalmente destaca que la elección de que la aplicación sea móvil se da por el auge de esta nueva tecnología en el mercado costarricense, y porque el uso de la misma le permite acercarse a las personas, ya que, actualmente la población costarricense omite realizar un control adecuado de su sentido de la audición.</w:t>
        </w:r>
        <w:r w:rsidRPr="0041665F">
          <w:rPr>
            <w:szCs w:val="24"/>
            <w:lang w:eastAsia="es-CR"/>
          </w:rPr>
          <w:t xml:space="preserve"> </w:t>
        </w:r>
      </w:ins>
    </w:p>
    <w:p w:rsidR="0041665F" w:rsidRPr="0041665F" w:rsidRDefault="0041665F" w:rsidP="0041665F">
      <w:pPr>
        <w:ind w:firstLine="708"/>
        <w:rPr>
          <w:ins w:id="406" w:author="Personal" w:date="2014-08-23T17:38:00Z"/>
          <w:szCs w:val="24"/>
          <w:lang w:eastAsia="es-CR"/>
        </w:rPr>
      </w:pPr>
    </w:p>
    <w:p w:rsidR="0041665F" w:rsidRDefault="0041665F" w:rsidP="0041665F">
      <w:pPr>
        <w:ind w:firstLine="708"/>
        <w:rPr>
          <w:ins w:id="407" w:author="Personal" w:date="2014-08-23T17:38:00Z"/>
          <w:szCs w:val="24"/>
          <w:lang w:eastAsia="es-CR"/>
        </w:rPr>
      </w:pPr>
      <w:ins w:id="408" w:author="Personal" w:date="2014-08-23T17:38:00Z">
        <w:r w:rsidRPr="0041665F">
          <w:rPr>
            <w:szCs w:val="24"/>
            <w:lang w:eastAsia="es-CR"/>
          </w:rPr>
          <w:t>La realización de este objetivo permite solventar la problemática actual de la clínica Audinsa, la cual tiene la necesidad de incorporar la tecnología móvil para apoyar su misión y visión, y así mejorar el servicio que brinda.</w:t>
        </w:r>
        <w:r>
          <w:rPr>
            <w:szCs w:val="24"/>
            <w:lang w:eastAsia="es-CR"/>
          </w:rPr>
          <w:t xml:space="preserve"> </w:t>
        </w:r>
      </w:ins>
    </w:p>
    <w:p w:rsidR="007F1B15" w:rsidRDefault="007F1B15" w:rsidP="0041665F">
      <w:pPr>
        <w:ind w:firstLine="708"/>
        <w:rPr>
          <w:szCs w:val="24"/>
          <w:lang w:eastAsia="es-CR"/>
        </w:rPr>
      </w:pPr>
    </w:p>
    <w:p w:rsidR="007F1B15" w:rsidRPr="00BA0011" w:rsidRDefault="007F1B15" w:rsidP="00874DD7">
      <w:pPr>
        <w:ind w:firstLine="708"/>
        <w:rPr>
          <w:rFonts w:eastAsiaTheme="majorEastAsia"/>
          <w:bCs/>
          <w:szCs w:val="24"/>
        </w:rPr>
      </w:pPr>
    </w:p>
    <w:p w:rsidR="00951E5B" w:rsidRPr="00A50B51" w:rsidRDefault="00951E5B" w:rsidP="008E0A96">
      <w:pPr>
        <w:pStyle w:val="13"/>
        <w:tabs>
          <w:tab w:val="left" w:pos="1134"/>
        </w:tabs>
        <w:rPr>
          <w:rFonts w:cs="Times New Roman"/>
          <w:szCs w:val="24"/>
        </w:rPr>
      </w:pPr>
      <w:bookmarkStart w:id="409" w:name="_Toc399686758"/>
      <w:r w:rsidRPr="00A50B51">
        <w:rPr>
          <w:rFonts w:cs="Times New Roman"/>
          <w:szCs w:val="24"/>
        </w:rPr>
        <w:t>Específicos</w:t>
      </w:r>
      <w:bookmarkEnd w:id="409"/>
    </w:p>
    <w:p w:rsidR="00F1036B" w:rsidRPr="00A50B51"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Investigar las diferentes plataformas móviles</w:t>
      </w:r>
      <w:r w:rsidR="00E13FBE">
        <w:rPr>
          <w:szCs w:val="24"/>
          <w:lang w:eastAsia="es-CR"/>
        </w:rPr>
        <w:t xml:space="preserve"> en el mercado actual</w:t>
      </w:r>
      <w:r w:rsidRPr="00A50B51">
        <w:rPr>
          <w:szCs w:val="24"/>
          <w:lang w:eastAsia="es-CR"/>
        </w:rPr>
        <w:t xml:space="preserve"> para escoger la opción más adecuada a emplear en la arquitectura de la solución.</w:t>
      </w:r>
    </w:p>
    <w:p w:rsidR="00A91DC6" w:rsidRPr="00A50B51" w:rsidRDefault="00A91DC6" w:rsidP="008E0A96">
      <w:pPr>
        <w:ind w:firstLine="708"/>
        <w:rPr>
          <w:szCs w:val="24"/>
          <w:lang w:eastAsia="es-CR"/>
        </w:rPr>
      </w:pPr>
    </w:p>
    <w:p w:rsidR="0041665F" w:rsidRDefault="0041665F" w:rsidP="0041665F">
      <w:pPr>
        <w:ind w:firstLine="708"/>
        <w:rPr>
          <w:ins w:id="410" w:author="Personal" w:date="2014-08-23T17:40:00Z"/>
          <w:szCs w:val="24"/>
          <w:lang w:eastAsia="es-CR"/>
        </w:rPr>
      </w:pPr>
      <w:commentRangeStart w:id="411"/>
      <w:ins w:id="412" w:author="Personal" w:date="2014-08-23T17:40:00Z">
        <w:r>
          <w:rPr>
            <w:szCs w:val="24"/>
            <w:lang w:eastAsia="es-CR"/>
          </w:rPr>
          <w:t>Los</w:t>
        </w:r>
        <w:commentRangeEnd w:id="411"/>
        <w:r>
          <w:rPr>
            <w:rStyle w:val="CommentReference"/>
          </w:rPr>
          <w:commentReference w:id="411"/>
        </w:r>
        <w:r>
          <w:rPr>
            <w:szCs w:val="24"/>
            <w:lang w:eastAsia="es-CR"/>
          </w:rPr>
          <w:t xml:space="preserve"> sistemas operativos móviles son utilizados en dispositivos de tamaño reducido que pueden ser traslados de un lugar a otro de manera sencilla y que disponen en su mayoría de una capacidad de procesamiento que permite al usuario realizar tareas, en su mayoría sencillas. Se consideran reducidos porque sus dimensiones son menores que las de una computadora, ya sea portátil o de escritorio.</w:t>
        </w:r>
      </w:ins>
    </w:p>
    <w:p w:rsidR="0013278B" w:rsidRDefault="0013278B" w:rsidP="0013278B">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Desde un principio se analizaron diferentes plataformas móviles disponibles en el mercado y sus ventajas y desventajas. </w:t>
      </w:r>
      <w:r w:rsidR="004A3AD4">
        <w:rPr>
          <w:szCs w:val="24"/>
          <w:lang w:eastAsia="es-CR"/>
        </w:rPr>
        <w:t>El análisis incluyó</w:t>
      </w:r>
      <w:r w:rsidRPr="00A50B51">
        <w:rPr>
          <w:szCs w:val="24"/>
          <w:lang w:eastAsia="es-CR"/>
        </w:rPr>
        <w:t xml:space="preserve"> un listado de si</w:t>
      </w:r>
      <w:r w:rsidR="002B29F0" w:rsidRPr="00A50B51">
        <w:rPr>
          <w:szCs w:val="24"/>
          <w:lang w:eastAsia="es-CR"/>
        </w:rPr>
        <w:t>stemas operativos móviles y sus</w:t>
      </w:r>
      <w:r w:rsidRPr="00A50B51">
        <w:rPr>
          <w:szCs w:val="24"/>
          <w:lang w:eastAsia="es-CR"/>
        </w:rPr>
        <w:t xml:space="preserve"> características (Ver </w:t>
      </w:r>
      <w:r w:rsidR="00723CD1">
        <w:fldChar w:fldCharType="begin"/>
      </w:r>
      <w:r w:rsidR="00723CD1">
        <w:instrText xml:space="preserve"> REF _Ref384124832 \h  \* MERGEFORMAT </w:instrText>
      </w:r>
      <w:r w:rsidR="00723CD1">
        <w:fldChar w:fldCharType="separate"/>
      </w:r>
      <w:r w:rsidR="0020662A" w:rsidRPr="00A50B51">
        <w:rPr>
          <w:szCs w:val="24"/>
        </w:rPr>
        <w:t>Sistema operativo móvil o SO móvil</w:t>
      </w:r>
      <w:r w:rsidR="00723CD1">
        <w:fldChar w:fldCharType="end"/>
      </w:r>
      <w:r w:rsidRPr="00A50B51">
        <w:rPr>
          <w:szCs w:val="24"/>
          <w:lang w:eastAsia="es-CR"/>
        </w:rPr>
        <w:t xml:space="preserve">), </w:t>
      </w:r>
      <w:r w:rsidR="00E873D9">
        <w:rPr>
          <w:szCs w:val="24"/>
          <w:lang w:eastAsia="es-CR"/>
        </w:rPr>
        <w:t xml:space="preserve">esto con la intención de </w:t>
      </w:r>
      <w:r w:rsidRPr="00A50B51">
        <w:rPr>
          <w:szCs w:val="24"/>
          <w:lang w:eastAsia="es-CR"/>
        </w:rPr>
        <w:t>establec</w:t>
      </w:r>
      <w:r w:rsidR="00E873D9">
        <w:rPr>
          <w:szCs w:val="24"/>
          <w:lang w:eastAsia="es-CR"/>
        </w:rPr>
        <w:t>er</w:t>
      </w:r>
      <w:r w:rsidRPr="00A50B51">
        <w:rPr>
          <w:szCs w:val="24"/>
          <w:lang w:eastAsia="es-CR"/>
        </w:rPr>
        <w:t xml:space="preserve"> las fortalezas de cada sistema operativo.</w:t>
      </w:r>
    </w:p>
    <w:p w:rsidR="002B29F0" w:rsidRPr="00A50B51" w:rsidRDefault="002B29F0" w:rsidP="008E0A96">
      <w:pPr>
        <w:ind w:firstLine="708"/>
        <w:rPr>
          <w:szCs w:val="24"/>
          <w:lang w:eastAsia="es-CR"/>
        </w:rPr>
      </w:pPr>
    </w:p>
    <w:p w:rsidR="00E13FBE" w:rsidRDefault="00366CD5" w:rsidP="00366CD5">
      <w:pPr>
        <w:ind w:firstLine="708"/>
        <w:rPr>
          <w:szCs w:val="24"/>
          <w:lang w:eastAsia="es-CR"/>
        </w:rPr>
      </w:pPr>
      <w:r>
        <w:rPr>
          <w:szCs w:val="24"/>
          <w:lang w:eastAsia="es-CR"/>
        </w:rPr>
        <w:t xml:space="preserve">Como parte de la investigación se consultan artículos y sitios que permiten conocer sobre el uso de los sistemas operativos en costa rica. El sitio </w:t>
      </w:r>
      <w:proofErr w:type="spellStart"/>
      <w:r w:rsidRPr="00E13FBE">
        <w:rPr>
          <w:szCs w:val="24"/>
          <w:lang w:eastAsia="es-CR"/>
        </w:rPr>
        <w:t>StatCounter</w:t>
      </w:r>
      <w:proofErr w:type="spellEnd"/>
      <w:r w:rsidRPr="00E13FBE">
        <w:rPr>
          <w:szCs w:val="24"/>
          <w:lang w:eastAsia="es-CR"/>
        </w:rPr>
        <w:t xml:space="preserve">, empresa de análisis de visitación web, ubicada en </w:t>
      </w:r>
      <w:proofErr w:type="spellStart"/>
      <w:r w:rsidRPr="00E13FBE">
        <w:rPr>
          <w:szCs w:val="24"/>
          <w:lang w:eastAsia="es-CR"/>
        </w:rPr>
        <w:t>Dublin</w:t>
      </w:r>
      <w:proofErr w:type="spellEnd"/>
      <w:r w:rsidRPr="00E13FBE">
        <w:rPr>
          <w:szCs w:val="24"/>
          <w:lang w:eastAsia="es-CR"/>
        </w:rPr>
        <w:t xml:space="preserve">. Permite obtener estadísticas </w:t>
      </w:r>
      <w:r w:rsidR="00873776" w:rsidRPr="00E13FBE">
        <w:rPr>
          <w:szCs w:val="24"/>
          <w:lang w:eastAsia="es-CR"/>
        </w:rPr>
        <w:t>relevantes</w:t>
      </w:r>
      <w:r w:rsidRPr="00E13FBE">
        <w:rPr>
          <w:szCs w:val="24"/>
          <w:lang w:eastAsia="es-CR"/>
        </w:rPr>
        <w:t xml:space="preserve"> acerca del estado de los sistemas operativos móviles en el país. E</w:t>
      </w:r>
      <w:r w:rsidR="00873776" w:rsidRPr="00E13FBE">
        <w:rPr>
          <w:szCs w:val="24"/>
          <w:lang w:eastAsia="es-CR"/>
        </w:rPr>
        <w:t>l siguiente grá</w:t>
      </w:r>
      <w:r w:rsidRPr="00E13FBE">
        <w:rPr>
          <w:szCs w:val="24"/>
          <w:lang w:eastAsia="es-CR"/>
        </w:rPr>
        <w:t>fico</w:t>
      </w:r>
      <w:r w:rsidR="00873776" w:rsidRPr="00E13FBE">
        <w:rPr>
          <w:szCs w:val="24"/>
          <w:lang w:eastAsia="es-CR"/>
        </w:rPr>
        <w:t xml:space="preserve"> agrupa información desde </w:t>
      </w:r>
      <w:hyperlink r:id="rId50" w:history="1">
        <w:r w:rsidR="00873776" w:rsidRPr="00E13FBE">
          <w:rPr>
            <w:szCs w:val="24"/>
            <w:lang w:eastAsia="es-CR"/>
          </w:rPr>
          <w:t>Nov</w:t>
        </w:r>
        <w:r w:rsidR="004F3A8A" w:rsidRPr="00E13FBE">
          <w:rPr>
            <w:szCs w:val="24"/>
            <w:lang w:eastAsia="es-CR"/>
          </w:rPr>
          <w:t>iem</w:t>
        </w:r>
        <w:r w:rsidR="00873776" w:rsidRPr="00E13FBE">
          <w:rPr>
            <w:szCs w:val="24"/>
            <w:lang w:eastAsia="es-CR"/>
          </w:rPr>
          <w:t xml:space="preserve">bre 2012 hasta </w:t>
        </w:r>
      </w:hyperlink>
      <w:r w:rsidR="00873776" w:rsidRPr="00E13FBE">
        <w:rPr>
          <w:szCs w:val="24"/>
          <w:lang w:eastAsia="es-CR"/>
        </w:rPr>
        <w:t>junio 2014, y m</w:t>
      </w:r>
      <w:r w:rsidRPr="00E13FBE">
        <w:rPr>
          <w:szCs w:val="24"/>
          <w:lang w:eastAsia="es-CR"/>
        </w:rPr>
        <w:t xml:space="preserve">uestra como </w:t>
      </w:r>
      <w:proofErr w:type="spellStart"/>
      <w:r w:rsidRPr="00E13FBE">
        <w:rPr>
          <w:szCs w:val="24"/>
          <w:lang w:eastAsia="es-CR"/>
        </w:rPr>
        <w:t>Android</w:t>
      </w:r>
      <w:proofErr w:type="spellEnd"/>
      <w:r w:rsidRPr="00E13FBE">
        <w:rPr>
          <w:szCs w:val="24"/>
          <w:lang w:eastAsia="es-CR"/>
        </w:rPr>
        <w:t xml:space="preserve"> se posiciona de manera abrumadora</w:t>
      </w:r>
      <w:r w:rsidR="00873776" w:rsidRPr="00E13FBE">
        <w:rPr>
          <w:szCs w:val="24"/>
          <w:lang w:eastAsia="es-CR"/>
        </w:rPr>
        <w:t xml:space="preserve"> con un 49,6 %</w:t>
      </w:r>
      <w:r w:rsidRPr="00E13FBE">
        <w:rPr>
          <w:szCs w:val="24"/>
          <w:lang w:eastAsia="es-CR"/>
        </w:rPr>
        <w:t xml:space="preserve"> sobre los demás sistemas operativos móviles</w:t>
      </w:r>
      <w:r w:rsidR="00873776" w:rsidRPr="00E13FBE">
        <w:rPr>
          <w:szCs w:val="24"/>
          <w:lang w:eastAsia="es-CR"/>
        </w:rPr>
        <w:t>.</w:t>
      </w:r>
    </w:p>
    <w:p w:rsidR="00366CD5" w:rsidRPr="00E13FBE" w:rsidRDefault="00366CD5" w:rsidP="00366CD5">
      <w:pPr>
        <w:ind w:firstLine="708"/>
        <w:rPr>
          <w:szCs w:val="24"/>
          <w:lang w:eastAsia="es-CR"/>
        </w:rPr>
      </w:pPr>
      <w:r w:rsidRPr="00E13FBE">
        <w:rPr>
          <w:szCs w:val="24"/>
          <w:lang w:eastAsia="es-CR"/>
        </w:rPr>
        <w:t xml:space="preserve"> </w:t>
      </w:r>
    </w:p>
    <w:p w:rsidR="00E13FBE" w:rsidRDefault="00E13FBE" w:rsidP="00E13FBE">
      <w:pPr>
        <w:ind w:firstLine="708"/>
        <w:rPr>
          <w:szCs w:val="24"/>
          <w:lang w:eastAsia="es-CR"/>
        </w:rPr>
      </w:pPr>
    </w:p>
    <w:p w:rsidR="00873776" w:rsidRDefault="00873776" w:rsidP="00873776">
      <w:pPr>
        <w:keepNext/>
        <w:ind w:firstLine="708"/>
      </w:pPr>
      <w:r>
        <w:rPr>
          <w:noProof/>
          <w:lang w:eastAsia="es-CR"/>
        </w:rPr>
        <w:drawing>
          <wp:inline distT="0" distB="0" distL="0" distR="0" wp14:anchorId="55F87E5A" wp14:editId="391437A9">
            <wp:extent cx="5612130" cy="324485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3244850"/>
                    </a:xfrm>
                    <a:prstGeom prst="rect">
                      <a:avLst/>
                    </a:prstGeom>
                  </pic:spPr>
                </pic:pic>
              </a:graphicData>
            </a:graphic>
          </wp:inline>
        </w:drawing>
      </w:r>
    </w:p>
    <w:p w:rsidR="00873776" w:rsidRPr="0020662A" w:rsidRDefault="00ED6A4D" w:rsidP="00ED6A4D">
      <w:pPr>
        <w:pStyle w:val="Caption"/>
        <w:rPr>
          <w:sz w:val="24"/>
          <w:szCs w:val="24"/>
        </w:rPr>
      </w:pPr>
      <w:bookmarkStart w:id="413" w:name="_Toc399607361"/>
      <w:r w:rsidRPr="0020662A">
        <w:rPr>
          <w:sz w:val="24"/>
          <w:szCs w:val="24"/>
        </w:rPr>
        <w:t xml:space="preserve">Gráfico </w:t>
      </w:r>
      <w:r w:rsidRPr="0020662A">
        <w:rPr>
          <w:sz w:val="24"/>
          <w:szCs w:val="24"/>
        </w:rPr>
        <w:fldChar w:fldCharType="begin"/>
      </w:r>
      <w:r w:rsidRPr="0020662A">
        <w:rPr>
          <w:sz w:val="24"/>
          <w:szCs w:val="24"/>
        </w:rPr>
        <w:instrText xml:space="preserve"> SEQ Gráfico \* ARABIC </w:instrText>
      </w:r>
      <w:r w:rsidRPr="0020662A">
        <w:rPr>
          <w:sz w:val="24"/>
          <w:szCs w:val="24"/>
        </w:rPr>
        <w:fldChar w:fldCharType="separate"/>
      </w:r>
      <w:r w:rsidR="0020662A">
        <w:rPr>
          <w:noProof/>
          <w:sz w:val="24"/>
          <w:szCs w:val="24"/>
        </w:rPr>
        <w:t>1</w:t>
      </w:r>
      <w:r w:rsidRPr="0020662A">
        <w:rPr>
          <w:sz w:val="24"/>
          <w:szCs w:val="24"/>
        </w:rPr>
        <w:fldChar w:fldCharType="end"/>
      </w:r>
      <w:r w:rsidRPr="0020662A">
        <w:rPr>
          <w:sz w:val="24"/>
          <w:szCs w:val="24"/>
        </w:rPr>
        <w:t xml:space="preserve"> </w:t>
      </w:r>
      <w:r w:rsidR="00873776" w:rsidRPr="0020662A">
        <w:rPr>
          <w:sz w:val="24"/>
          <w:szCs w:val="24"/>
        </w:rPr>
        <w:t>–</w:t>
      </w:r>
      <w:r w:rsidRPr="0020662A">
        <w:rPr>
          <w:sz w:val="24"/>
          <w:szCs w:val="24"/>
        </w:rPr>
        <w:t xml:space="preserve"> </w:t>
      </w:r>
      <w:r w:rsidR="00873776" w:rsidRPr="0020662A">
        <w:rPr>
          <w:sz w:val="24"/>
          <w:szCs w:val="24"/>
        </w:rPr>
        <w:t>Principales sistemas operativos en Costa Rica</w:t>
      </w:r>
      <w:bookmarkEnd w:id="413"/>
    </w:p>
    <w:p w:rsidR="00873776" w:rsidRPr="0020662A" w:rsidRDefault="00693CFA" w:rsidP="0020662A">
      <w:pPr>
        <w:pStyle w:val="Caption"/>
        <w:rPr>
          <w:sz w:val="24"/>
          <w:szCs w:val="24"/>
        </w:rPr>
      </w:pPr>
      <w:sdt>
        <w:sdtPr>
          <w:rPr>
            <w:sz w:val="24"/>
            <w:szCs w:val="24"/>
          </w:rPr>
          <w:id w:val="-1903519716"/>
          <w:citation/>
        </w:sdtPr>
        <w:sdtContent>
          <w:r w:rsidR="00873776" w:rsidRPr="0020662A">
            <w:rPr>
              <w:sz w:val="24"/>
              <w:szCs w:val="24"/>
            </w:rPr>
            <w:fldChar w:fldCharType="begin"/>
          </w:r>
          <w:r w:rsidR="0020662A">
            <w:rPr>
              <w:sz w:val="24"/>
              <w:szCs w:val="24"/>
            </w:rPr>
            <w:instrText xml:space="preserve">CITATION Sta14 \l 5130 </w:instrText>
          </w:r>
          <w:r w:rsidR="00873776" w:rsidRPr="0020662A">
            <w:rPr>
              <w:sz w:val="24"/>
              <w:szCs w:val="24"/>
            </w:rPr>
            <w:fldChar w:fldCharType="separate"/>
          </w:r>
          <w:r w:rsidR="0020662A" w:rsidRPr="0020662A">
            <w:rPr>
              <w:noProof/>
              <w:sz w:val="24"/>
              <w:szCs w:val="24"/>
            </w:rPr>
            <w:t>(StatCounter, 2014)</w:t>
          </w:r>
          <w:r w:rsidR="00873776" w:rsidRPr="0020662A">
            <w:rPr>
              <w:sz w:val="24"/>
              <w:szCs w:val="24"/>
            </w:rPr>
            <w:fldChar w:fldCharType="end"/>
          </w:r>
        </w:sdtContent>
      </w:sdt>
    </w:p>
    <w:p w:rsidR="00E13FBE" w:rsidRDefault="00E13FBE" w:rsidP="004F3A8A">
      <w:pPr>
        <w:jc w:val="center"/>
      </w:pPr>
    </w:p>
    <w:p w:rsidR="00E13FBE" w:rsidRDefault="00E13FBE" w:rsidP="00E13FBE">
      <w:pPr>
        <w:ind w:firstLine="708"/>
        <w:rPr>
          <w:szCs w:val="24"/>
          <w:lang w:eastAsia="es-CR"/>
        </w:rPr>
      </w:pPr>
      <w:r w:rsidRPr="00E13FBE">
        <w:rPr>
          <w:szCs w:val="24"/>
          <w:lang w:eastAsia="es-CR"/>
        </w:rPr>
        <w:t xml:space="preserve">En el artículo del editorial de tecnología de La Nación: </w:t>
      </w:r>
      <w:proofErr w:type="spellStart"/>
      <w:r w:rsidRPr="00E13FBE">
        <w:rPr>
          <w:szCs w:val="24"/>
          <w:lang w:eastAsia="es-CR"/>
        </w:rPr>
        <w:t>Android</w:t>
      </w:r>
      <w:proofErr w:type="spellEnd"/>
      <w:r w:rsidRPr="00E13FBE">
        <w:rPr>
          <w:szCs w:val="24"/>
          <w:lang w:eastAsia="es-CR"/>
        </w:rPr>
        <w:t xml:space="preserve"> ‘viste’ al 79% de los celulares vendidos, se afirma que “Casi ocho de cada diez teléfonos inteligentes vendidos en el mundo, en 2013, funcionan con el sist</w:t>
      </w:r>
      <w:r>
        <w:rPr>
          <w:szCs w:val="24"/>
          <w:lang w:eastAsia="es-CR"/>
        </w:rPr>
        <w:t xml:space="preserve">ema operativo </w:t>
      </w:r>
      <w:proofErr w:type="spellStart"/>
      <w:r>
        <w:rPr>
          <w:szCs w:val="24"/>
          <w:lang w:eastAsia="es-CR"/>
        </w:rPr>
        <w:t>Android</w:t>
      </w:r>
      <w:proofErr w:type="spellEnd"/>
      <w:r>
        <w:rPr>
          <w:szCs w:val="24"/>
          <w:lang w:eastAsia="es-CR"/>
        </w:rPr>
        <w:t xml:space="preserve"> de Google. </w:t>
      </w:r>
      <w:r w:rsidRPr="00E13FBE">
        <w:rPr>
          <w:szCs w:val="24"/>
          <w:lang w:eastAsia="es-CR"/>
        </w:rPr>
        <w:t>El informe de la firma de investigación </w:t>
      </w:r>
      <w:proofErr w:type="spellStart"/>
      <w:r w:rsidR="00693CFA">
        <w:fldChar w:fldCharType="begin"/>
      </w:r>
      <w:r w:rsidR="00693CFA">
        <w:instrText xml:space="preserve"> HYPERLINK "http://www.strategyanalytics.com/default.aspx?mod=pressreleaseviewer&amp;a0=5471" \t "_blank" </w:instrText>
      </w:r>
      <w:r w:rsidR="00693CFA">
        <w:fldChar w:fldCharType="separate"/>
      </w:r>
      <w:r w:rsidRPr="00E13FBE">
        <w:rPr>
          <w:szCs w:val="24"/>
          <w:lang w:eastAsia="es-CR"/>
        </w:rPr>
        <w:t>Strategy</w:t>
      </w:r>
      <w:proofErr w:type="spellEnd"/>
      <w:r w:rsidRPr="00E13FBE">
        <w:rPr>
          <w:szCs w:val="24"/>
          <w:lang w:eastAsia="es-CR"/>
        </w:rPr>
        <w:t xml:space="preserve"> </w:t>
      </w:r>
      <w:proofErr w:type="spellStart"/>
      <w:r w:rsidRPr="00E13FBE">
        <w:rPr>
          <w:szCs w:val="24"/>
          <w:lang w:eastAsia="es-CR"/>
        </w:rPr>
        <w:lastRenderedPageBreak/>
        <w:t>Analytics</w:t>
      </w:r>
      <w:proofErr w:type="spellEnd"/>
      <w:r w:rsidR="00693CFA">
        <w:rPr>
          <w:szCs w:val="24"/>
          <w:lang w:eastAsia="es-CR"/>
        </w:rPr>
        <w:fldChar w:fldCharType="end"/>
      </w:r>
      <w:r w:rsidRPr="00E13FBE">
        <w:rPr>
          <w:szCs w:val="24"/>
          <w:lang w:eastAsia="es-CR"/>
        </w:rPr>
        <w:t xml:space="preserve"> confirma el ascenso de </w:t>
      </w:r>
      <w:proofErr w:type="spellStart"/>
      <w:r w:rsidRPr="00E13FBE">
        <w:rPr>
          <w:szCs w:val="24"/>
          <w:lang w:eastAsia="es-CR"/>
        </w:rPr>
        <w:t>Android</w:t>
      </w:r>
      <w:proofErr w:type="spellEnd"/>
      <w:r w:rsidRPr="00E13FBE">
        <w:rPr>
          <w:szCs w:val="24"/>
          <w:lang w:eastAsia="es-CR"/>
        </w:rPr>
        <w:t>, usado en 78,9% de los </w:t>
      </w:r>
      <w:proofErr w:type="spellStart"/>
      <w:r w:rsidRPr="00E13FBE">
        <w:rPr>
          <w:szCs w:val="24"/>
          <w:lang w:eastAsia="es-CR"/>
        </w:rPr>
        <w:t>smartphones</w:t>
      </w:r>
      <w:proofErr w:type="spellEnd"/>
      <w:r w:rsidRPr="00E13FBE">
        <w:rPr>
          <w:szCs w:val="24"/>
          <w:lang w:eastAsia="es-CR"/>
        </w:rPr>
        <w:t xml:space="preserve">, que ha ampliado su ventaja sobre el </w:t>
      </w:r>
      <w:proofErr w:type="spellStart"/>
      <w:r w:rsidRPr="00E13FBE">
        <w:rPr>
          <w:szCs w:val="24"/>
          <w:lang w:eastAsia="es-CR"/>
        </w:rPr>
        <w:t>iOS</w:t>
      </w:r>
      <w:proofErr w:type="spellEnd"/>
      <w:r w:rsidRPr="00E13FBE">
        <w:rPr>
          <w:szCs w:val="24"/>
          <w:lang w:eastAsia="es-CR"/>
        </w:rPr>
        <w:t xml:space="preserve"> de Apple, la plataforma del iPhone y otros dispositivos. </w:t>
      </w:r>
      <w:sdt>
        <w:sdtPr>
          <w:rPr>
            <w:szCs w:val="24"/>
            <w:lang w:eastAsia="es-CR"/>
          </w:rPr>
          <w:id w:val="-1992322918"/>
          <w:citation/>
        </w:sdtPr>
        <w:sdtContent>
          <w:r w:rsidRPr="00E13FBE">
            <w:rPr>
              <w:szCs w:val="24"/>
              <w:lang w:eastAsia="es-CR"/>
            </w:rPr>
            <w:fldChar w:fldCharType="begin"/>
          </w:r>
          <w:r w:rsidR="0020662A">
            <w:rPr>
              <w:szCs w:val="24"/>
              <w:lang w:eastAsia="es-CR"/>
            </w:rPr>
            <w:instrText xml:space="preserve">CITATION LaN14 \l 5130 </w:instrText>
          </w:r>
          <w:r w:rsidRPr="00E13FBE">
            <w:rPr>
              <w:szCs w:val="24"/>
              <w:lang w:eastAsia="es-CR"/>
            </w:rPr>
            <w:fldChar w:fldCharType="separate"/>
          </w:r>
          <w:r w:rsidR="0020662A" w:rsidRPr="0020662A">
            <w:rPr>
              <w:noProof/>
              <w:szCs w:val="24"/>
              <w:lang w:eastAsia="es-CR"/>
            </w:rPr>
            <w:t>(La Nación, 2014)</w:t>
          </w:r>
          <w:r w:rsidRPr="00E13FBE">
            <w:rPr>
              <w:szCs w:val="24"/>
              <w:lang w:eastAsia="es-CR"/>
            </w:rPr>
            <w:fldChar w:fldCharType="end"/>
          </w:r>
        </w:sdtContent>
      </w:sdt>
      <w:r>
        <w:rPr>
          <w:szCs w:val="24"/>
          <w:lang w:eastAsia="es-CR"/>
        </w:rPr>
        <w:t xml:space="preserve">. </w:t>
      </w:r>
    </w:p>
    <w:p w:rsidR="00E13FBE" w:rsidRPr="00873776" w:rsidRDefault="00E13FBE" w:rsidP="00E13FBE"/>
    <w:p w:rsidR="00366CD5" w:rsidRDefault="00F757C7" w:rsidP="00F757C7">
      <w:pPr>
        <w:ind w:firstLine="708"/>
        <w:rPr>
          <w:szCs w:val="24"/>
          <w:lang w:eastAsia="es-CR"/>
        </w:rPr>
      </w:pPr>
      <w:r w:rsidRPr="00A50B51">
        <w:rPr>
          <w:szCs w:val="24"/>
          <w:lang w:eastAsia="es-CR"/>
        </w:rPr>
        <w:t>Al tener las características de cada sistema operativo</w:t>
      </w:r>
      <w:r>
        <w:rPr>
          <w:szCs w:val="24"/>
          <w:lang w:eastAsia="es-CR"/>
        </w:rPr>
        <w:t>,</w:t>
      </w:r>
      <w:r w:rsidRPr="00A50B51">
        <w:rPr>
          <w:szCs w:val="24"/>
          <w:lang w:eastAsia="es-CR"/>
        </w:rPr>
        <w:t xml:space="preserve"> la factibilidad técnica (ver Sección </w:t>
      </w:r>
      <w:r>
        <w:fldChar w:fldCharType="begin"/>
      </w:r>
      <w:r>
        <w:instrText xml:space="preserve"> REF _Ref385077747 \r \h  \* MERGEFORMAT </w:instrText>
      </w:r>
      <w:r>
        <w:fldChar w:fldCharType="separate"/>
      </w:r>
      <w:r w:rsidR="0020662A" w:rsidRPr="0020662A">
        <w:rPr>
          <w:szCs w:val="24"/>
          <w:lang w:eastAsia="es-CR"/>
        </w:rPr>
        <w:t>3.1.1.3.1</w:t>
      </w:r>
      <w:r>
        <w:fldChar w:fldCharType="end"/>
      </w:r>
      <w:r w:rsidRPr="00A50B51">
        <w:rPr>
          <w:szCs w:val="24"/>
          <w:lang w:eastAsia="es-CR"/>
        </w:rPr>
        <w:t xml:space="preserve">) </w:t>
      </w:r>
      <w:r>
        <w:rPr>
          <w:szCs w:val="24"/>
          <w:lang w:eastAsia="es-CR"/>
        </w:rPr>
        <w:t xml:space="preserve">y las </w:t>
      </w:r>
      <w:r w:rsidR="00831D07">
        <w:rPr>
          <w:szCs w:val="24"/>
          <w:lang w:eastAsia="es-CR"/>
        </w:rPr>
        <w:t>información</w:t>
      </w:r>
      <w:r>
        <w:rPr>
          <w:szCs w:val="24"/>
          <w:lang w:eastAsia="es-CR"/>
        </w:rPr>
        <w:t xml:space="preserve"> de los artículos o sitios mencionados, </w:t>
      </w:r>
      <w:r w:rsidRPr="00A50B51">
        <w:rPr>
          <w:szCs w:val="24"/>
          <w:lang w:eastAsia="es-CR"/>
        </w:rPr>
        <w:t xml:space="preserve">se decide realizar la solución de </w:t>
      </w:r>
      <w:r>
        <w:rPr>
          <w:szCs w:val="24"/>
          <w:lang w:eastAsia="es-CR"/>
        </w:rPr>
        <w:t>AUDINSA Salud Auditiva</w:t>
      </w:r>
      <w:r w:rsidRPr="00A50B51">
        <w:rPr>
          <w:szCs w:val="24"/>
          <w:lang w:eastAsia="es-CR"/>
        </w:rPr>
        <w:t xml:space="preserve"> en el sistema operativo </w:t>
      </w:r>
      <w:proofErr w:type="spellStart"/>
      <w:r w:rsidRPr="00A50B51">
        <w:rPr>
          <w:szCs w:val="24"/>
          <w:lang w:eastAsia="es-CR"/>
        </w:rPr>
        <w:t>Android</w:t>
      </w:r>
      <w:proofErr w:type="spellEnd"/>
      <w:r w:rsidRPr="00A50B51">
        <w:rPr>
          <w:szCs w:val="24"/>
          <w:lang w:eastAsia="es-CR"/>
        </w:rPr>
        <w:t xml:space="preserve">. </w:t>
      </w:r>
      <w:r>
        <w:rPr>
          <w:szCs w:val="24"/>
          <w:lang w:eastAsia="es-CR"/>
        </w:rPr>
        <w:t>Finalmente</w:t>
      </w:r>
      <w:r w:rsidRPr="00A50B51">
        <w:rPr>
          <w:szCs w:val="24"/>
          <w:lang w:eastAsia="es-CR"/>
        </w:rPr>
        <w:t>, se toman en cuenta factores como: buscar</w:t>
      </w:r>
      <w:r>
        <w:rPr>
          <w:szCs w:val="24"/>
          <w:lang w:eastAsia="es-CR"/>
        </w:rPr>
        <w:t xml:space="preserve"> </w:t>
      </w:r>
      <w:r w:rsidRPr="00A50B51">
        <w:rPr>
          <w:szCs w:val="24"/>
          <w:lang w:eastAsia="es-CR"/>
        </w:rPr>
        <w:t>la flexibilidad que se encuentra en el código abierto con el fin de tener mayor control de los diferentes componentes de audio del teléfono, así como programar sin el hecho de requerir licencias ni computadoras de gran valor económico para realizar el proyecto.</w:t>
      </w:r>
    </w:p>
    <w:p w:rsidR="00F757C7" w:rsidRDefault="00F757C7" w:rsidP="00F757C7">
      <w:pPr>
        <w:ind w:firstLine="708"/>
        <w:rPr>
          <w:szCs w:val="24"/>
          <w:lang w:eastAsia="es-CR"/>
        </w:rPr>
      </w:pPr>
    </w:p>
    <w:p w:rsidR="004A452E" w:rsidRPr="00A50B51" w:rsidRDefault="00F757C7" w:rsidP="00874DD7">
      <w:pPr>
        <w:ind w:firstLine="708"/>
        <w:rPr>
          <w:szCs w:val="24"/>
          <w:lang w:eastAsia="es-CR"/>
        </w:rPr>
      </w:pPr>
      <w:r>
        <w:rPr>
          <w:szCs w:val="24"/>
          <w:lang w:eastAsia="es-CR"/>
        </w:rPr>
        <w:t>La información anterior</w:t>
      </w:r>
      <w:r w:rsidR="00E873D9">
        <w:rPr>
          <w:szCs w:val="24"/>
          <w:lang w:eastAsia="es-CR"/>
        </w:rPr>
        <w:t xml:space="preserve"> contribuye a la realización del objetivo general, pues la  selección del sistema operativo </w:t>
      </w:r>
      <w:proofErr w:type="spellStart"/>
      <w:r w:rsidR="00E873D9">
        <w:rPr>
          <w:szCs w:val="24"/>
          <w:lang w:eastAsia="es-CR"/>
        </w:rPr>
        <w:t>Android</w:t>
      </w:r>
      <w:proofErr w:type="spellEnd"/>
      <w:r w:rsidR="00E873D9">
        <w:rPr>
          <w:szCs w:val="24"/>
          <w:lang w:eastAsia="es-CR"/>
        </w:rPr>
        <w:t>, como la opción más adecuada para emplear en la arquitectura de la solución, permite a</w:t>
      </w:r>
      <w:r w:rsidR="004A452E">
        <w:rPr>
          <w:szCs w:val="24"/>
          <w:lang w:eastAsia="es-CR"/>
        </w:rPr>
        <w:t xml:space="preserve"> los ingenieros </w:t>
      </w:r>
      <w:r w:rsidR="00E873D9">
        <w:rPr>
          <w:szCs w:val="24"/>
          <w:lang w:eastAsia="es-CR"/>
        </w:rPr>
        <w:t>definir e iniciar</w:t>
      </w:r>
      <w:r w:rsidR="004A452E">
        <w:rPr>
          <w:szCs w:val="24"/>
          <w:lang w:eastAsia="es-CR"/>
        </w:rPr>
        <w:t xml:space="preserve"> con el proceso de investigación, instalación y capacitación en las herramientas seleccionadas. Esta tarea</w:t>
      </w:r>
      <w:r w:rsidR="008D4337">
        <w:rPr>
          <w:szCs w:val="24"/>
          <w:lang w:eastAsia="es-CR"/>
        </w:rPr>
        <w:t xml:space="preserve"> de capacitación,</w:t>
      </w:r>
      <w:r w:rsidR="004A452E">
        <w:rPr>
          <w:szCs w:val="24"/>
          <w:lang w:eastAsia="es-CR"/>
        </w:rPr>
        <w:t xml:space="preserve"> se convierte en una de las más arduas durante el proyecto,</w:t>
      </w:r>
      <w:r w:rsidR="008D4337">
        <w:rPr>
          <w:szCs w:val="24"/>
          <w:lang w:eastAsia="es-CR"/>
        </w:rPr>
        <w:t xml:space="preserve"> pues el desconocimiento lleva a los programadores a iniciar un desafiante proceso</w:t>
      </w:r>
      <w:r w:rsidR="00C80CE8">
        <w:rPr>
          <w:szCs w:val="24"/>
          <w:lang w:eastAsia="es-CR"/>
        </w:rPr>
        <w:t>,</w:t>
      </w:r>
      <w:r w:rsidR="008D4337">
        <w:rPr>
          <w:szCs w:val="24"/>
          <w:lang w:eastAsia="es-CR"/>
        </w:rPr>
        <w:t xml:space="preserve"> que</w:t>
      </w:r>
      <w:r w:rsidR="00C80CE8">
        <w:rPr>
          <w:szCs w:val="24"/>
          <w:lang w:eastAsia="es-CR"/>
        </w:rPr>
        <w:t>,</w:t>
      </w:r>
      <w:r w:rsidR="008D4337">
        <w:rPr>
          <w:szCs w:val="24"/>
          <w:lang w:eastAsia="es-CR"/>
        </w:rPr>
        <w:t xml:space="preserve"> a lo largo de un año requirió de al menos del cincuenta por ciento de las horas semanales definidas en el cronograma inicial, siendo necesario la solicitud de una prórroga de seis meses para poder cumplir </w:t>
      </w:r>
      <w:r w:rsidR="00E873D9">
        <w:rPr>
          <w:szCs w:val="24"/>
          <w:lang w:eastAsia="es-CR"/>
        </w:rPr>
        <w:t xml:space="preserve">con las </w:t>
      </w:r>
      <w:r w:rsidR="00C80CE8">
        <w:rPr>
          <w:szCs w:val="24"/>
          <w:lang w:eastAsia="es-CR"/>
        </w:rPr>
        <w:t>tareas,</w:t>
      </w:r>
      <w:r w:rsidR="00E873D9">
        <w:rPr>
          <w:szCs w:val="24"/>
          <w:lang w:eastAsia="es-CR"/>
        </w:rPr>
        <w:t xml:space="preserve"> sin que los retrasos impactaran el objetivo del proyecto.</w:t>
      </w:r>
    </w:p>
    <w:p w:rsidR="00A50B51" w:rsidRDefault="00A50B51">
      <w:pPr>
        <w:spacing w:after="200" w:line="276" w:lineRule="auto"/>
        <w:jc w:val="left"/>
        <w:rPr>
          <w:szCs w:val="24"/>
          <w:lang w:eastAsia="es-CR"/>
        </w:rPr>
      </w:pPr>
      <w:r>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Evaluar las aplicaciones existentes en el área de la salud auditiva para definir las funcionalidades mínimas  a implementar.</w:t>
      </w:r>
    </w:p>
    <w:p w:rsidR="00A91DC6" w:rsidRPr="00A50B51" w:rsidRDefault="00A91DC6" w:rsidP="008E0A96">
      <w:pPr>
        <w:ind w:firstLine="708"/>
        <w:rPr>
          <w:szCs w:val="24"/>
          <w:lang w:eastAsia="es-CR"/>
        </w:rPr>
      </w:pPr>
    </w:p>
    <w:p w:rsidR="003B2756" w:rsidRPr="00A50B51" w:rsidRDefault="003B2756" w:rsidP="008E0A96">
      <w:pPr>
        <w:ind w:firstLine="708"/>
        <w:rPr>
          <w:szCs w:val="24"/>
          <w:lang w:eastAsia="es-CR"/>
        </w:rPr>
      </w:pPr>
      <w:r w:rsidRPr="00A50B51">
        <w:rPr>
          <w:szCs w:val="24"/>
          <w:lang w:eastAsia="es-CR"/>
        </w:rPr>
        <w:t xml:space="preserve">En conjunto, los analistas y la especialista de la clínica se dan a la tarea de seleccionar </w:t>
      </w:r>
      <w:r w:rsidR="00313EA3" w:rsidRPr="00A50B51">
        <w:rPr>
          <w:szCs w:val="24"/>
          <w:lang w:eastAsia="es-CR"/>
        </w:rPr>
        <w:t>las</w:t>
      </w:r>
      <w:r w:rsidRPr="00A50B51">
        <w:rPr>
          <w:szCs w:val="24"/>
          <w:lang w:eastAsia="es-CR"/>
        </w:rPr>
        <w:t xml:space="preserve"> aplicaciones</w:t>
      </w:r>
      <w:r w:rsidR="00D01131" w:rsidRPr="00A50B51">
        <w:rPr>
          <w:szCs w:val="24"/>
          <w:lang w:eastAsia="es-CR"/>
        </w:rPr>
        <w:t xml:space="preserve"> existentes relacionadas al tema auditivo</w:t>
      </w:r>
      <w:r w:rsidRPr="00A50B51">
        <w:rPr>
          <w:szCs w:val="24"/>
          <w:lang w:eastAsia="es-CR"/>
        </w:rPr>
        <w:t xml:space="preserve">. </w:t>
      </w:r>
      <w:r w:rsidR="005E6264">
        <w:rPr>
          <w:szCs w:val="24"/>
          <w:lang w:eastAsia="es-CR"/>
        </w:rPr>
        <w:t>Esta revisión surge</w:t>
      </w:r>
      <w:r w:rsidR="004240F1">
        <w:rPr>
          <w:szCs w:val="24"/>
          <w:lang w:eastAsia="es-CR"/>
        </w:rPr>
        <w:t xml:space="preserve"> </w:t>
      </w:r>
      <w:r w:rsidR="005E6264">
        <w:rPr>
          <w:szCs w:val="24"/>
          <w:lang w:eastAsia="es-CR"/>
        </w:rPr>
        <w:t xml:space="preserve">para verificar si las necesidades de la empresa existen o no en el mercado actual y definir la </w:t>
      </w:r>
      <w:r w:rsidR="00576B1B">
        <w:rPr>
          <w:szCs w:val="24"/>
          <w:lang w:eastAsia="es-CR"/>
        </w:rPr>
        <w:t>mejor manera de llevar a cabo el proyecto.</w:t>
      </w:r>
    </w:p>
    <w:p w:rsidR="00EC3FB2" w:rsidRPr="00A50B51" w:rsidRDefault="00EC3FB2" w:rsidP="008E0A96">
      <w:pPr>
        <w:rPr>
          <w:szCs w:val="24"/>
          <w:lang w:eastAsia="es-CR"/>
        </w:rPr>
      </w:pPr>
    </w:p>
    <w:p w:rsidR="0002698A" w:rsidRPr="00A50B51" w:rsidRDefault="00EC3FB2" w:rsidP="00C80CE8">
      <w:pPr>
        <w:ind w:firstLine="708"/>
        <w:rPr>
          <w:szCs w:val="24"/>
        </w:rPr>
      </w:pPr>
      <w:r w:rsidRPr="00A50B51">
        <w:rPr>
          <w:szCs w:val="24"/>
          <w:lang w:eastAsia="es-CR"/>
        </w:rPr>
        <w:t xml:space="preserve">Luego de la selección </w:t>
      </w:r>
      <w:r w:rsidR="0002698A" w:rsidRPr="00A50B51">
        <w:rPr>
          <w:szCs w:val="24"/>
          <w:lang w:eastAsia="es-CR"/>
        </w:rPr>
        <w:t xml:space="preserve">realizada, </w:t>
      </w:r>
      <w:r w:rsidRPr="00A50B51">
        <w:rPr>
          <w:szCs w:val="24"/>
          <w:lang w:eastAsia="es-CR"/>
        </w:rPr>
        <w:t>se procede a detallar</w:t>
      </w:r>
      <w:r w:rsidR="0002698A" w:rsidRPr="00A50B51">
        <w:rPr>
          <w:szCs w:val="24"/>
          <w:lang w:eastAsia="es-CR"/>
        </w:rPr>
        <w:t>:</w:t>
      </w:r>
      <w:r w:rsidR="003E7978">
        <w:rPr>
          <w:szCs w:val="24"/>
          <w:lang w:eastAsia="es-CR"/>
        </w:rPr>
        <w:t xml:space="preserve"> el diseño gráfico</w:t>
      </w:r>
      <w:r w:rsidR="0002698A" w:rsidRPr="00A50B51">
        <w:rPr>
          <w:szCs w:val="24"/>
          <w:lang w:eastAsia="es-CR"/>
        </w:rPr>
        <w:t xml:space="preserve">, los exámenes, la interpretación de resultados y demás funcionalidades que posee cada </w:t>
      </w:r>
      <w:r w:rsidR="003E7978">
        <w:rPr>
          <w:szCs w:val="24"/>
          <w:lang w:eastAsia="es-CR"/>
        </w:rPr>
        <w:t>aplicativo que formó parte de la selección mencionada</w:t>
      </w:r>
      <w:r w:rsidR="003E7978" w:rsidRPr="00A50B51">
        <w:rPr>
          <w:szCs w:val="24"/>
          <w:lang w:eastAsia="es-CR"/>
        </w:rPr>
        <w:t xml:space="preserve"> </w:t>
      </w:r>
      <w:r w:rsidR="0002698A" w:rsidRPr="00A50B51">
        <w:rPr>
          <w:szCs w:val="24"/>
          <w:lang w:eastAsia="es-CR"/>
        </w:rPr>
        <w:t>(Ver</w:t>
      </w:r>
      <w:r w:rsidR="00C80CE8">
        <w:rPr>
          <w:szCs w:val="24"/>
          <w:lang w:eastAsia="es-CR"/>
        </w:rPr>
        <w:t xml:space="preserve"> </w:t>
      </w:r>
      <w:r w:rsidR="00C80CE8">
        <w:rPr>
          <w:szCs w:val="24"/>
        </w:rPr>
        <w:fldChar w:fldCharType="begin"/>
      </w:r>
      <w:r w:rsidR="00C80CE8">
        <w:rPr>
          <w:szCs w:val="24"/>
          <w:lang w:eastAsia="es-CR"/>
        </w:rPr>
        <w:instrText xml:space="preserve"> REF _Ref394742896 \h </w:instrText>
      </w:r>
      <w:r w:rsidR="00C80CE8">
        <w:rPr>
          <w:szCs w:val="24"/>
        </w:rPr>
      </w:r>
      <w:r w:rsidR="00C80CE8">
        <w:rPr>
          <w:szCs w:val="24"/>
        </w:rPr>
        <w:fldChar w:fldCharType="separate"/>
      </w:r>
      <w:r w:rsidR="0020662A" w:rsidRPr="00A50B51">
        <w:rPr>
          <w:szCs w:val="24"/>
        </w:rPr>
        <w:t>Análisis de aplicaciones similares</w:t>
      </w:r>
      <w:r w:rsidR="00C80CE8">
        <w:rPr>
          <w:szCs w:val="24"/>
        </w:rPr>
        <w:fldChar w:fldCharType="end"/>
      </w:r>
      <w:r w:rsidR="00C80CE8">
        <w:rPr>
          <w:szCs w:val="24"/>
        </w:rPr>
        <w:t>)</w:t>
      </w:r>
    </w:p>
    <w:p w:rsidR="0002698A" w:rsidRPr="00A50B51" w:rsidRDefault="0002698A" w:rsidP="008E0A96">
      <w:pPr>
        <w:rPr>
          <w:szCs w:val="24"/>
          <w:lang w:eastAsia="es-CR"/>
        </w:rPr>
      </w:pPr>
    </w:p>
    <w:p w:rsidR="0002698A" w:rsidRPr="00A50B51" w:rsidRDefault="00313EA3" w:rsidP="008E0A96">
      <w:pPr>
        <w:ind w:firstLine="708"/>
        <w:rPr>
          <w:szCs w:val="24"/>
        </w:rPr>
      </w:pPr>
      <w:r w:rsidRPr="00A50B51">
        <w:rPr>
          <w:szCs w:val="24"/>
          <w:lang w:eastAsia="es-CR"/>
        </w:rPr>
        <w:t>Las</w:t>
      </w:r>
      <w:r w:rsidR="0002698A" w:rsidRPr="00A50B51">
        <w:rPr>
          <w:szCs w:val="24"/>
          <w:lang w:eastAsia="es-CR"/>
        </w:rPr>
        <w:t xml:space="preserve"> s</w:t>
      </w:r>
      <w:r w:rsidRPr="00A50B51">
        <w:rPr>
          <w:szCs w:val="24"/>
          <w:lang w:eastAsia="es-CR"/>
        </w:rPr>
        <w:t>i</w:t>
      </w:r>
      <w:r w:rsidR="0002698A" w:rsidRPr="00A50B51">
        <w:rPr>
          <w:szCs w:val="24"/>
          <w:lang w:eastAsia="es-CR"/>
        </w:rPr>
        <w:t>militudes y diferencias</w:t>
      </w:r>
      <w:r w:rsidRPr="00A50B51">
        <w:rPr>
          <w:szCs w:val="24"/>
          <w:lang w:eastAsia="es-CR"/>
        </w:rPr>
        <w:t xml:space="preserve"> definidas</w:t>
      </w:r>
      <w:r w:rsidR="007A51E2" w:rsidRPr="00A50B51">
        <w:rPr>
          <w:szCs w:val="24"/>
          <w:lang w:eastAsia="es-CR"/>
        </w:rPr>
        <w:t xml:space="preserve"> </w:t>
      </w:r>
      <w:r w:rsidRPr="00A50B51">
        <w:rPr>
          <w:szCs w:val="24"/>
          <w:lang w:eastAsia="es-CR"/>
        </w:rPr>
        <w:t>dan paso al proceso de selección.</w:t>
      </w:r>
      <w:r w:rsidRPr="00A50B51">
        <w:rPr>
          <w:szCs w:val="24"/>
        </w:rPr>
        <w:t xml:space="preserve"> Este proceso junto con l</w:t>
      </w:r>
      <w:r w:rsidR="00D01131" w:rsidRPr="00A50B51">
        <w:rPr>
          <w:szCs w:val="24"/>
        </w:rPr>
        <w:t>o</w:t>
      </w:r>
      <w:r w:rsidRPr="00A50B51">
        <w:rPr>
          <w:szCs w:val="24"/>
        </w:rPr>
        <w:t xml:space="preserve">s </w:t>
      </w:r>
      <w:r w:rsidR="00D01131" w:rsidRPr="00A50B51">
        <w:rPr>
          <w:szCs w:val="24"/>
        </w:rPr>
        <w:t xml:space="preserve">resultados de las </w:t>
      </w:r>
      <w:r w:rsidRPr="00A50B51">
        <w:rPr>
          <w:szCs w:val="24"/>
        </w:rPr>
        <w:t>comparaciones</w:t>
      </w:r>
      <w:r w:rsidR="00D01131" w:rsidRPr="00A50B51">
        <w:rPr>
          <w:szCs w:val="24"/>
        </w:rPr>
        <w:t xml:space="preserve"> entre aplicaciones similares</w:t>
      </w:r>
      <w:r w:rsidR="007A51E2" w:rsidRPr="00A50B51">
        <w:rPr>
          <w:szCs w:val="24"/>
        </w:rPr>
        <w:t xml:space="preserve"> </w:t>
      </w:r>
      <w:r w:rsidR="00A91DC6" w:rsidRPr="00A50B51">
        <w:rPr>
          <w:szCs w:val="24"/>
        </w:rPr>
        <w:t>(</w:t>
      </w:r>
      <w:r w:rsidRPr="00A50B51">
        <w:rPr>
          <w:szCs w:val="24"/>
        </w:rPr>
        <w:t>Ver</w:t>
      </w:r>
      <w:r w:rsidR="007A51E2" w:rsidRPr="00A50B51">
        <w:rPr>
          <w:szCs w:val="24"/>
        </w:rPr>
        <w:t xml:space="preserve"> </w:t>
      </w:r>
      <w:r w:rsidR="00723CD1">
        <w:fldChar w:fldCharType="begin"/>
      </w:r>
      <w:r w:rsidR="00723CD1">
        <w:instrText xml:space="preserve"> REF _Ref384125019 \h  \* MERGEFORMAT </w:instrText>
      </w:r>
      <w:r w:rsidR="00723CD1">
        <w:fldChar w:fldCharType="separate"/>
      </w:r>
      <w:r w:rsidR="0020662A" w:rsidRPr="00A50B51">
        <w:rPr>
          <w:szCs w:val="24"/>
        </w:rPr>
        <w:t xml:space="preserve">Tabla </w:t>
      </w:r>
      <w:r w:rsidR="0020662A">
        <w:rPr>
          <w:noProof/>
          <w:szCs w:val="24"/>
        </w:rPr>
        <w:t>3</w:t>
      </w:r>
      <w:r w:rsidR="0020662A" w:rsidRPr="00A50B51">
        <w:rPr>
          <w:szCs w:val="24"/>
        </w:rPr>
        <w:t xml:space="preserve"> - Comparación de aplicaciones de audiología existentes</w:t>
      </w:r>
      <w:r w:rsidR="00723CD1">
        <w:fldChar w:fldCharType="end"/>
      </w:r>
      <w:r w:rsidRPr="00A50B51">
        <w:rPr>
          <w:szCs w:val="24"/>
        </w:rPr>
        <w:t>) lleva a</w:t>
      </w:r>
      <w:r w:rsidR="00D01131" w:rsidRPr="00A50B51">
        <w:rPr>
          <w:szCs w:val="24"/>
        </w:rPr>
        <w:t>l usuario de la clínica a</w:t>
      </w:r>
      <w:r w:rsidRPr="00A50B51">
        <w:rPr>
          <w:szCs w:val="24"/>
        </w:rPr>
        <w:t xml:space="preserve"> establecer las funcionalidades que la aplicación móvil debe de tener.</w:t>
      </w:r>
    </w:p>
    <w:p w:rsidR="00313EA3" w:rsidRPr="00A50B51" w:rsidRDefault="00313EA3" w:rsidP="008E0A96">
      <w:pPr>
        <w:rPr>
          <w:szCs w:val="24"/>
        </w:rPr>
      </w:pPr>
    </w:p>
    <w:p w:rsidR="0041665F" w:rsidRDefault="00313EA3" w:rsidP="0041665F">
      <w:pPr>
        <w:ind w:firstLine="708"/>
        <w:rPr>
          <w:ins w:id="414" w:author="Personal" w:date="2014-08-23T17:43:00Z"/>
          <w:szCs w:val="24"/>
          <w:lang w:eastAsia="es-CR"/>
        </w:rPr>
      </w:pPr>
      <w:r w:rsidRPr="00A50B51">
        <w:rPr>
          <w:szCs w:val="24"/>
        </w:rPr>
        <w:t>En este punto de la fase inicial</w:t>
      </w:r>
      <w:r w:rsidR="001A64AD" w:rsidRPr="00A50B51">
        <w:rPr>
          <w:szCs w:val="24"/>
        </w:rPr>
        <w:t>,</w:t>
      </w:r>
      <w:r w:rsidR="007A51E2" w:rsidRPr="00A50B51">
        <w:rPr>
          <w:szCs w:val="24"/>
        </w:rPr>
        <w:t xml:space="preserve"> </w:t>
      </w:r>
      <w:r w:rsidR="00D01131" w:rsidRPr="00A50B51">
        <w:rPr>
          <w:szCs w:val="24"/>
          <w:lang w:eastAsia="es-CR"/>
        </w:rPr>
        <w:t>se genera la lista de requerim</w:t>
      </w:r>
      <w:r w:rsidR="00EE7A35" w:rsidRPr="00A50B51">
        <w:rPr>
          <w:szCs w:val="24"/>
          <w:lang w:eastAsia="es-CR"/>
        </w:rPr>
        <w:t>ientos</w:t>
      </w:r>
      <w:r w:rsidR="007A51E2" w:rsidRPr="00A50B51">
        <w:rPr>
          <w:szCs w:val="24"/>
          <w:lang w:eastAsia="es-CR"/>
        </w:rPr>
        <w:t xml:space="preserve"> </w:t>
      </w:r>
      <w:r w:rsidR="00D01131" w:rsidRPr="00A50B51">
        <w:rPr>
          <w:szCs w:val="24"/>
          <w:lang w:eastAsia="es-CR"/>
        </w:rPr>
        <w:t xml:space="preserve">y </w:t>
      </w:r>
      <w:r w:rsidR="001A64AD" w:rsidRPr="00A50B51">
        <w:rPr>
          <w:szCs w:val="24"/>
          <w:lang w:eastAsia="es-CR"/>
        </w:rPr>
        <w:t>así</w:t>
      </w:r>
      <w:r w:rsidR="00D01131" w:rsidRPr="00A50B51">
        <w:rPr>
          <w:szCs w:val="24"/>
          <w:lang w:eastAsia="es-CR"/>
        </w:rPr>
        <w:t xml:space="preserve"> se logra cumplir </w:t>
      </w:r>
      <w:r w:rsidR="001A64AD" w:rsidRPr="00A50B51">
        <w:rPr>
          <w:szCs w:val="24"/>
          <w:lang w:eastAsia="es-CR"/>
        </w:rPr>
        <w:t xml:space="preserve">la definición </w:t>
      </w:r>
      <w:r w:rsidR="00D01131" w:rsidRPr="00A50B51">
        <w:rPr>
          <w:szCs w:val="24"/>
          <w:lang w:eastAsia="es-CR"/>
        </w:rPr>
        <w:t xml:space="preserve">de las funcionalidades mínimas </w:t>
      </w:r>
      <w:r w:rsidR="001A64AD" w:rsidRPr="00A50B51">
        <w:rPr>
          <w:szCs w:val="24"/>
          <w:lang w:eastAsia="es-CR"/>
        </w:rPr>
        <w:t>a implementar luego de evaluar las aplicaciones existentes</w:t>
      </w:r>
      <w:r w:rsidR="00532ACC" w:rsidRPr="00A50B51">
        <w:rPr>
          <w:szCs w:val="24"/>
          <w:lang w:eastAsia="es-CR"/>
        </w:rPr>
        <w:t xml:space="preserve"> (Ver </w:t>
      </w:r>
      <w:commentRangeStart w:id="415"/>
      <w:r w:rsidR="00723CD1">
        <w:fldChar w:fldCharType="begin"/>
      </w:r>
      <w:r w:rsidR="00723CD1">
        <w:instrText xml:space="preserve"> REF _Ref386048765 \h  \* MERGEFORMAT </w:instrText>
      </w:r>
      <w:r w:rsidR="00723CD1">
        <w:fldChar w:fldCharType="separate"/>
      </w:r>
      <w:r w:rsidR="0020662A" w:rsidRPr="00A50B51">
        <w:rPr>
          <w:szCs w:val="24"/>
        </w:rPr>
        <w:t>Definición de requerimientos</w:t>
      </w:r>
      <w:r w:rsidR="00723CD1">
        <w:fldChar w:fldCharType="end"/>
      </w:r>
      <w:commentRangeEnd w:id="415"/>
      <w:r w:rsidR="0041665F">
        <w:rPr>
          <w:rStyle w:val="CommentReference"/>
        </w:rPr>
        <w:commentReference w:id="415"/>
      </w:r>
      <w:ins w:id="416" w:author="Personal" w:date="2014-08-23T17:43:00Z">
        <w:r w:rsidR="0041665F" w:rsidRPr="00A50B51">
          <w:rPr>
            <w:szCs w:val="24"/>
            <w:lang w:eastAsia="es-CR"/>
          </w:rPr>
          <w:t>).</w:t>
        </w:r>
        <w:r w:rsidR="0041665F" w:rsidRPr="00226148">
          <w:rPr>
            <w:szCs w:val="24"/>
            <w:lang w:eastAsia="es-CR"/>
          </w:rPr>
          <w:t xml:space="preserve"> </w:t>
        </w:r>
        <w:r w:rsidR="0041665F">
          <w:rPr>
            <w:szCs w:val="24"/>
            <w:lang w:eastAsia="es-CR"/>
          </w:rPr>
          <w:t>Los requerimientos 9 y 15 nacen como una propuesta de los ingenieros para ayudar a la clínica con su objetivo de acercarse a sus clientes, mediante consejos y la opción de ubicar las oficinas en donde se puede encontrar a los profesionales de la empresa.</w:t>
        </w:r>
      </w:ins>
    </w:p>
    <w:p w:rsidR="00C80CE8" w:rsidRDefault="00C80CE8" w:rsidP="008E0A96">
      <w:pPr>
        <w:ind w:firstLine="708"/>
        <w:rPr>
          <w:szCs w:val="24"/>
          <w:lang w:eastAsia="es-CR"/>
        </w:rPr>
      </w:pPr>
    </w:p>
    <w:p w:rsidR="004240F1" w:rsidRDefault="004F5AD0" w:rsidP="008E0A96">
      <w:pPr>
        <w:ind w:firstLine="708"/>
        <w:rPr>
          <w:szCs w:val="24"/>
          <w:lang w:eastAsia="es-CR"/>
        </w:rPr>
      </w:pPr>
      <w:r>
        <w:rPr>
          <w:szCs w:val="24"/>
          <w:lang w:eastAsia="es-CR"/>
        </w:rPr>
        <w:t>Asimismo</w:t>
      </w:r>
      <w:r w:rsidR="00226148">
        <w:rPr>
          <w:szCs w:val="24"/>
          <w:lang w:eastAsia="es-CR"/>
        </w:rPr>
        <w:t>,</w:t>
      </w:r>
      <w:r>
        <w:rPr>
          <w:szCs w:val="24"/>
          <w:lang w:eastAsia="es-CR"/>
        </w:rPr>
        <w:t xml:space="preserve"> se identifica</w:t>
      </w:r>
      <w:r w:rsidR="00226148">
        <w:rPr>
          <w:szCs w:val="24"/>
          <w:lang w:eastAsia="es-CR"/>
        </w:rPr>
        <w:t xml:space="preserve">n funcionalidades </w:t>
      </w:r>
      <w:r>
        <w:rPr>
          <w:szCs w:val="24"/>
          <w:lang w:eastAsia="es-CR"/>
        </w:rPr>
        <w:t>que ninguna de las aplicaciones existentes</w:t>
      </w:r>
      <w:r w:rsidR="00226148">
        <w:rPr>
          <w:szCs w:val="24"/>
          <w:lang w:eastAsia="es-CR"/>
        </w:rPr>
        <w:t xml:space="preserve"> tienen y que son requeridas por la empresa Audinsa. </w:t>
      </w:r>
      <w:r w:rsidR="004240F1">
        <w:rPr>
          <w:szCs w:val="24"/>
          <w:lang w:eastAsia="es-CR"/>
        </w:rPr>
        <w:t>Esto permite obtener ideas para crear los requerimientos que den paso al producto final.</w:t>
      </w:r>
    </w:p>
    <w:p w:rsidR="00226148" w:rsidRDefault="00226148" w:rsidP="00226148">
      <w:pPr>
        <w:ind w:firstLine="708"/>
        <w:rPr>
          <w:szCs w:val="24"/>
          <w:lang w:eastAsia="es-CR"/>
        </w:rPr>
      </w:pPr>
    </w:p>
    <w:p w:rsidR="0041665F" w:rsidRPr="00A50B51" w:rsidRDefault="0041665F" w:rsidP="0041665F">
      <w:pPr>
        <w:ind w:firstLine="708"/>
        <w:rPr>
          <w:ins w:id="417" w:author="Personal" w:date="2014-08-23T17:43:00Z"/>
          <w:szCs w:val="24"/>
          <w:lang w:eastAsia="es-CR"/>
        </w:rPr>
      </w:pPr>
      <w:commentRangeStart w:id="418"/>
      <w:ins w:id="419" w:author="Personal" w:date="2014-08-23T17:43:00Z">
        <w:r>
          <w:rPr>
            <w:szCs w:val="24"/>
            <w:lang w:eastAsia="es-CR"/>
          </w:rPr>
          <w:t>Posterior</w:t>
        </w:r>
        <w:commentRangeEnd w:id="418"/>
        <w:r>
          <w:rPr>
            <w:rStyle w:val="CommentReference"/>
          </w:rPr>
          <w:commentReference w:id="418"/>
        </w:r>
        <w:r>
          <w:rPr>
            <w:szCs w:val="24"/>
            <w:lang w:eastAsia="es-CR"/>
          </w:rPr>
          <w:t xml:space="preserve"> a la definición, los ingenieros brindan el diseño de interfaces (Ver </w:t>
        </w:r>
        <w:r>
          <w:rPr>
            <w:szCs w:val="24"/>
            <w:lang w:eastAsia="es-CR"/>
          </w:rPr>
          <w:fldChar w:fldCharType="begin"/>
        </w:r>
        <w:r>
          <w:rPr>
            <w:szCs w:val="24"/>
            <w:lang w:eastAsia="es-CR"/>
          </w:rPr>
          <w:instrText xml:space="preserve"> REF _Ref394241045 \h </w:instrText>
        </w:r>
      </w:ins>
      <w:r>
        <w:rPr>
          <w:szCs w:val="24"/>
          <w:lang w:eastAsia="es-CR"/>
        </w:rPr>
      </w:r>
      <w:ins w:id="420" w:author="Personal" w:date="2014-08-23T17:43:00Z">
        <w:r>
          <w:rPr>
            <w:szCs w:val="24"/>
            <w:lang w:eastAsia="es-CR"/>
          </w:rPr>
          <w:fldChar w:fldCharType="separate"/>
        </w:r>
      </w:ins>
      <w:r w:rsidR="0020662A" w:rsidRPr="00A50B51">
        <w:rPr>
          <w:szCs w:val="24"/>
        </w:rPr>
        <w:t>Diseño de interfaces</w:t>
      </w:r>
      <w:ins w:id="421" w:author="Personal" w:date="2014-08-23T17:43:00Z">
        <w:r>
          <w:rPr>
            <w:szCs w:val="24"/>
            <w:lang w:eastAsia="es-CR"/>
          </w:rPr>
          <w:fldChar w:fldCharType="end"/>
        </w:r>
        <w:r>
          <w:rPr>
            <w:szCs w:val="24"/>
            <w:lang w:eastAsia="es-CR"/>
          </w:rPr>
          <w:t>), el cual es analizado en conjunto con el usuario. Esto permite definir un gran porcentaje de la herramienta que se indica en el objetivo general.</w:t>
        </w:r>
      </w:ins>
    </w:p>
    <w:p w:rsidR="008E1BE5" w:rsidRDefault="008E1BE5" w:rsidP="00150C23">
      <w:pPr>
        <w:ind w:firstLine="708"/>
        <w:rPr>
          <w:szCs w:val="24"/>
          <w:highlight w:val="yellow"/>
          <w:lang w:eastAsia="es-CR"/>
        </w:rPr>
      </w:pP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Determinar los tipos y niveles de sonidos que normalmente se dejan de percibir para decidir en las pruebas los sonidos que se van a incluir.</w:t>
      </w:r>
    </w:p>
    <w:p w:rsidR="00BE2F1B" w:rsidRPr="00A50B51" w:rsidRDefault="00BE2F1B" w:rsidP="008E0A96">
      <w:pPr>
        <w:rPr>
          <w:szCs w:val="24"/>
          <w:lang w:eastAsia="es-CR"/>
        </w:rPr>
      </w:pPr>
    </w:p>
    <w:p w:rsidR="007C58C7" w:rsidRPr="00A50B51" w:rsidRDefault="00BE2F1B" w:rsidP="000715D0">
      <w:pPr>
        <w:ind w:firstLine="708"/>
        <w:rPr>
          <w:szCs w:val="24"/>
        </w:rPr>
      </w:pPr>
      <w:r w:rsidRPr="00A50B51">
        <w:rPr>
          <w:szCs w:val="24"/>
        </w:rPr>
        <w:t>En el cumplimiento de este objetivo es de suma importancia la experiencia y conocimiento de la especialista de la clínica Audinsa S.A., quien mediante una reunión</w:t>
      </w:r>
      <w:r w:rsidR="0032690B" w:rsidRPr="00A50B51">
        <w:rPr>
          <w:szCs w:val="24"/>
        </w:rPr>
        <w:t xml:space="preserve"> (Ver</w:t>
      </w:r>
      <w:r w:rsidR="000715D0">
        <w:rPr>
          <w:szCs w:val="24"/>
        </w:rPr>
        <w:t xml:space="preserve"> </w:t>
      </w:r>
      <w:r w:rsidR="000715D0">
        <w:rPr>
          <w:szCs w:val="24"/>
        </w:rPr>
        <w:fldChar w:fldCharType="begin"/>
      </w:r>
      <w:r w:rsidR="000715D0">
        <w:rPr>
          <w:szCs w:val="24"/>
        </w:rPr>
        <w:instrText xml:space="preserve"> REF _Ref394745743 \h </w:instrText>
      </w:r>
      <w:r w:rsidR="000715D0">
        <w:rPr>
          <w:szCs w:val="24"/>
        </w:rPr>
      </w:r>
      <w:r w:rsidR="000715D0">
        <w:rPr>
          <w:szCs w:val="24"/>
        </w:rPr>
        <w:fldChar w:fldCharType="separate"/>
      </w:r>
      <w:r w:rsidR="0020662A">
        <w:rPr>
          <w:szCs w:val="24"/>
        </w:rPr>
        <w:t>Minutas</w:t>
      </w:r>
      <w:r w:rsidR="000715D0">
        <w:rPr>
          <w:szCs w:val="24"/>
        </w:rPr>
        <w:fldChar w:fldCharType="end"/>
      </w:r>
      <w:r w:rsidR="0032690B" w:rsidRPr="00A50B51">
        <w:rPr>
          <w:szCs w:val="24"/>
        </w:rPr>
        <w:t xml:space="preserve">), </w:t>
      </w:r>
      <w:r w:rsidRPr="00A50B51">
        <w:rPr>
          <w:szCs w:val="24"/>
        </w:rPr>
        <w:t>indica que los sonidos que se dejan de percibir varían según la pérdida auditiva</w:t>
      </w:r>
      <w:r w:rsidR="007C58C7" w:rsidRPr="00A50B51">
        <w:rPr>
          <w:szCs w:val="24"/>
        </w:rPr>
        <w:t>.</w:t>
      </w:r>
    </w:p>
    <w:p w:rsidR="00CC364D" w:rsidRPr="00A50B51" w:rsidRDefault="00CC364D" w:rsidP="008E0A96">
      <w:pPr>
        <w:ind w:firstLine="708"/>
        <w:rPr>
          <w:szCs w:val="24"/>
        </w:rPr>
      </w:pPr>
    </w:p>
    <w:p w:rsidR="00CC364D" w:rsidRPr="00A50B51" w:rsidRDefault="004B06E7" w:rsidP="008E0A96">
      <w:pPr>
        <w:ind w:firstLine="708"/>
        <w:rPr>
          <w:szCs w:val="24"/>
        </w:rPr>
      </w:pPr>
      <w:r w:rsidRPr="00A50B51">
        <w:rPr>
          <w:szCs w:val="24"/>
        </w:rPr>
        <w:t>En esta misma reunión se describe l</w:t>
      </w:r>
      <w:r w:rsidR="00361FBC" w:rsidRPr="00A50B51">
        <w:rPr>
          <w:szCs w:val="24"/>
        </w:rPr>
        <w:t>a audición normal</w:t>
      </w:r>
      <w:r w:rsidR="00CC364D" w:rsidRPr="00A50B51">
        <w:rPr>
          <w:szCs w:val="24"/>
        </w:rPr>
        <w:t>,</w:t>
      </w:r>
      <w:r w:rsidR="00361FBC" w:rsidRPr="00A50B51">
        <w:rPr>
          <w:szCs w:val="24"/>
        </w:rPr>
        <w:t xml:space="preserve"> de sonido</w:t>
      </w:r>
      <w:r w:rsidR="00CC364D" w:rsidRPr="00A50B51">
        <w:rPr>
          <w:szCs w:val="24"/>
        </w:rPr>
        <w:t xml:space="preserve">s del lenguaje, </w:t>
      </w:r>
      <w:r w:rsidRPr="00A50B51">
        <w:rPr>
          <w:szCs w:val="24"/>
        </w:rPr>
        <w:t>como aquella</w:t>
      </w:r>
      <w:r w:rsidR="00CC364D" w:rsidRPr="00A50B51">
        <w:rPr>
          <w:szCs w:val="24"/>
        </w:rPr>
        <w:t xml:space="preserve"> que</w:t>
      </w:r>
      <w:r w:rsidR="00361FBC" w:rsidRPr="00A50B51">
        <w:rPr>
          <w:szCs w:val="24"/>
        </w:rPr>
        <w:t xml:space="preserve"> está entre 0 </w:t>
      </w:r>
      <w:proofErr w:type="spellStart"/>
      <w:r w:rsidR="00361FBC" w:rsidRPr="00A50B51">
        <w:rPr>
          <w:szCs w:val="24"/>
        </w:rPr>
        <w:t>db</w:t>
      </w:r>
      <w:proofErr w:type="spellEnd"/>
      <w:r w:rsidR="00361FBC" w:rsidRPr="00A50B51">
        <w:rPr>
          <w:szCs w:val="24"/>
        </w:rPr>
        <w:t xml:space="preserve"> – 20 </w:t>
      </w:r>
      <w:proofErr w:type="spellStart"/>
      <w:r w:rsidR="00361FBC" w:rsidRPr="00A50B51">
        <w:rPr>
          <w:szCs w:val="24"/>
        </w:rPr>
        <w:t>db</w:t>
      </w:r>
      <w:proofErr w:type="spellEnd"/>
      <w:r w:rsidR="00CC364D" w:rsidRPr="00A50B51">
        <w:rPr>
          <w:szCs w:val="24"/>
        </w:rPr>
        <w:t>. Esto para</w:t>
      </w:r>
      <w:r w:rsidR="00361FBC" w:rsidRPr="00A50B51">
        <w:rPr>
          <w:szCs w:val="24"/>
        </w:rPr>
        <w:t xml:space="preserve"> cualquier frecuencia.</w:t>
      </w:r>
      <w:r w:rsidR="00CC364D" w:rsidRPr="00A50B51">
        <w:rPr>
          <w:szCs w:val="24"/>
        </w:rPr>
        <w:t xml:space="preserve"> Según el análisis realizado por </w:t>
      </w:r>
      <w:r w:rsidR="007C58C7" w:rsidRPr="00A50B51">
        <w:rPr>
          <w:szCs w:val="24"/>
        </w:rPr>
        <w:t>la especialista</w:t>
      </w:r>
      <w:r w:rsidR="00CC364D" w:rsidRPr="00A50B51">
        <w:rPr>
          <w:szCs w:val="24"/>
        </w:rPr>
        <w:t>, el empleo de frecuencias: tonos graves y agudos en un rango de decibeles es aceptable para definir los sonidos que se van a incluir, buscando detectar en la prueba si existe algún fallo.</w:t>
      </w:r>
      <w:r w:rsidRPr="00A50B51">
        <w:rPr>
          <w:szCs w:val="24"/>
        </w:rPr>
        <w:t xml:space="preserve"> En este punto se establecen las frecuencias a emplear, iniciando en 250 y finalizando en </w:t>
      </w:r>
      <w:r w:rsidR="007A51E2" w:rsidRPr="00A50B51">
        <w:rPr>
          <w:szCs w:val="24"/>
        </w:rPr>
        <w:t xml:space="preserve"> </w:t>
      </w:r>
      <w:r w:rsidRPr="00A50B51">
        <w:rPr>
          <w:szCs w:val="24"/>
        </w:rPr>
        <w:t>8</w:t>
      </w:r>
      <w:r w:rsidR="007A51E2" w:rsidRPr="00A50B51">
        <w:rPr>
          <w:szCs w:val="24"/>
        </w:rPr>
        <w:t xml:space="preserve"> </w:t>
      </w:r>
      <w:r w:rsidRPr="00A50B51">
        <w:rPr>
          <w:szCs w:val="24"/>
        </w:rPr>
        <w:t>000 Hertz.</w:t>
      </w:r>
    </w:p>
    <w:p w:rsidR="00860579" w:rsidRPr="00A50B51" w:rsidRDefault="00860579" w:rsidP="008E0A96">
      <w:pPr>
        <w:ind w:firstLine="708"/>
        <w:rPr>
          <w:szCs w:val="24"/>
        </w:rPr>
      </w:pPr>
    </w:p>
    <w:p w:rsidR="00CC364D" w:rsidRPr="00A50B51" w:rsidRDefault="004B06E7" w:rsidP="008E0A96">
      <w:pPr>
        <w:ind w:firstLine="708"/>
        <w:rPr>
          <w:szCs w:val="24"/>
        </w:rPr>
      </w:pPr>
      <w:r w:rsidRPr="00A50B51">
        <w:rPr>
          <w:szCs w:val="24"/>
        </w:rPr>
        <w:t>Luego</w:t>
      </w:r>
      <w:r w:rsidR="00CC364D" w:rsidRPr="00A50B51">
        <w:rPr>
          <w:szCs w:val="24"/>
        </w:rPr>
        <w:t xml:space="preserve"> se define que la aplicación a desarrollar debe de g</w:t>
      </w:r>
      <w:r w:rsidR="00361FBC" w:rsidRPr="00A50B51">
        <w:rPr>
          <w:szCs w:val="24"/>
        </w:rPr>
        <w:t>enerar cuatro tonos</w:t>
      </w:r>
      <w:r w:rsidRPr="00A50B51">
        <w:rPr>
          <w:szCs w:val="24"/>
        </w:rPr>
        <w:t>, en 20 decibeles,</w:t>
      </w:r>
      <w:r w:rsidR="00361FBC" w:rsidRPr="00A50B51">
        <w:rPr>
          <w:szCs w:val="24"/>
        </w:rPr>
        <w:t xml:space="preserve"> para cada oído</w:t>
      </w:r>
      <w:r w:rsidRPr="00A50B51">
        <w:rPr>
          <w:szCs w:val="24"/>
        </w:rPr>
        <w:t>.</w:t>
      </w:r>
      <w:r w:rsidR="00CC364D" w:rsidRPr="00A50B51">
        <w:rPr>
          <w:szCs w:val="24"/>
        </w:rPr>
        <w:t xml:space="preserve"> Y así, </w:t>
      </w:r>
      <w:r w:rsidRPr="00A50B51">
        <w:rPr>
          <w:szCs w:val="24"/>
        </w:rPr>
        <w:t xml:space="preserve">se </w:t>
      </w:r>
      <w:r w:rsidR="00CC364D" w:rsidRPr="00A50B51">
        <w:rPr>
          <w:szCs w:val="24"/>
        </w:rPr>
        <w:t xml:space="preserve">establece que los sonidos que nos interesan estudiar son los del lenguaje, y por ello se define que la aplicación a realizar solo evalúe de 250 </w:t>
      </w:r>
      <w:r w:rsidRPr="00A50B51">
        <w:rPr>
          <w:szCs w:val="24"/>
        </w:rPr>
        <w:t xml:space="preserve">Hertz </w:t>
      </w:r>
      <w:r w:rsidR="00CC364D" w:rsidRPr="00A50B51">
        <w:rPr>
          <w:szCs w:val="24"/>
        </w:rPr>
        <w:t>a 8</w:t>
      </w:r>
      <w:r w:rsidR="007A51E2" w:rsidRPr="00A50B51">
        <w:rPr>
          <w:szCs w:val="24"/>
        </w:rPr>
        <w:t xml:space="preserve"> </w:t>
      </w:r>
      <w:r w:rsidR="00CC364D" w:rsidRPr="00A50B51">
        <w:rPr>
          <w:szCs w:val="24"/>
        </w:rPr>
        <w:t>000</w:t>
      </w:r>
      <w:r w:rsidRPr="00A50B51">
        <w:rPr>
          <w:szCs w:val="24"/>
        </w:rPr>
        <w:t xml:space="preserve"> Hertz. Contemplando, al mismo tiempo, </w:t>
      </w:r>
      <w:r w:rsidR="00CC364D" w:rsidRPr="00A50B51">
        <w:rPr>
          <w:szCs w:val="24"/>
        </w:rPr>
        <w:t xml:space="preserve">los sonidos utilizados en tamizaje que van desde 500 </w:t>
      </w:r>
      <w:r w:rsidRPr="00A50B51">
        <w:rPr>
          <w:szCs w:val="24"/>
        </w:rPr>
        <w:t xml:space="preserve">Hertz </w:t>
      </w:r>
      <w:r w:rsidR="00CC364D" w:rsidRPr="00A50B51">
        <w:rPr>
          <w:szCs w:val="24"/>
        </w:rPr>
        <w:t>a 6</w:t>
      </w:r>
      <w:r w:rsidR="0033433A" w:rsidRPr="00A50B51">
        <w:rPr>
          <w:szCs w:val="24"/>
        </w:rPr>
        <w:t xml:space="preserve"> </w:t>
      </w:r>
      <w:r w:rsidR="00CC364D" w:rsidRPr="00A50B51">
        <w:rPr>
          <w:szCs w:val="24"/>
        </w:rPr>
        <w:t xml:space="preserve">000 </w:t>
      </w:r>
      <w:r w:rsidRPr="00A50B51">
        <w:rPr>
          <w:szCs w:val="24"/>
        </w:rPr>
        <w:t>Hertz</w:t>
      </w:r>
      <w:r w:rsidR="00CC364D" w:rsidRPr="00A50B51">
        <w:rPr>
          <w:szCs w:val="24"/>
        </w:rPr>
        <w:t>.</w:t>
      </w:r>
    </w:p>
    <w:p w:rsidR="00860579" w:rsidRPr="00A50B51" w:rsidRDefault="00860579" w:rsidP="008E0A96">
      <w:pPr>
        <w:ind w:firstLine="708"/>
        <w:rPr>
          <w:szCs w:val="24"/>
        </w:rPr>
      </w:pPr>
    </w:p>
    <w:p w:rsidR="00CC364D" w:rsidRDefault="004B06E7" w:rsidP="008E0A96">
      <w:pPr>
        <w:ind w:firstLine="708"/>
        <w:rPr>
          <w:szCs w:val="24"/>
        </w:rPr>
      </w:pPr>
      <w:r w:rsidRPr="00A50B51">
        <w:rPr>
          <w:szCs w:val="24"/>
        </w:rPr>
        <w:t>Finalmente</w:t>
      </w:r>
      <w:r w:rsidR="00CC364D" w:rsidRPr="00A50B51">
        <w:rPr>
          <w:szCs w:val="24"/>
        </w:rPr>
        <w:t>,</w:t>
      </w:r>
      <w:r w:rsidRPr="00A50B51">
        <w:rPr>
          <w:szCs w:val="24"/>
        </w:rPr>
        <w:t xml:space="preserve"> se </w:t>
      </w:r>
      <w:r w:rsidR="00CC364D" w:rsidRPr="00A50B51">
        <w:rPr>
          <w:szCs w:val="24"/>
        </w:rPr>
        <w:t xml:space="preserve">establece que los sonidos se seleccionan </w:t>
      </w:r>
      <w:r w:rsidRPr="00A50B51">
        <w:rPr>
          <w:szCs w:val="24"/>
        </w:rPr>
        <w:t xml:space="preserve">en </w:t>
      </w:r>
      <w:r w:rsidR="00CC364D" w:rsidRPr="00A50B51">
        <w:rPr>
          <w:szCs w:val="24"/>
        </w:rPr>
        <w:t>esos rangos porque cuando no se perciben</w:t>
      </w:r>
      <w:r w:rsidRPr="00A50B51">
        <w:rPr>
          <w:szCs w:val="24"/>
        </w:rPr>
        <w:t>,</w:t>
      </w:r>
      <w:r w:rsidR="00CC364D" w:rsidRPr="00A50B51">
        <w:rPr>
          <w:szCs w:val="24"/>
        </w:rPr>
        <w:t xml:space="preserve"> es cuando se determina que existe una posible lesión </w:t>
      </w:r>
      <w:commentRangeStart w:id="422"/>
      <w:r w:rsidR="00CC364D" w:rsidRPr="00A50B51">
        <w:rPr>
          <w:szCs w:val="24"/>
        </w:rPr>
        <w:t>auditiva</w:t>
      </w:r>
      <w:commentRangeEnd w:id="422"/>
      <w:r w:rsidR="0041665F">
        <w:rPr>
          <w:rStyle w:val="CommentReference"/>
        </w:rPr>
        <w:commentReference w:id="422"/>
      </w:r>
      <w:r w:rsidR="00CC364D" w:rsidRPr="00A50B51">
        <w:rPr>
          <w:szCs w:val="24"/>
        </w:rPr>
        <w:t>.</w:t>
      </w:r>
    </w:p>
    <w:p w:rsidR="00412EA3" w:rsidRDefault="00412EA3" w:rsidP="008E0A96">
      <w:pPr>
        <w:ind w:firstLine="708"/>
        <w:rPr>
          <w:szCs w:val="24"/>
        </w:rPr>
      </w:pPr>
    </w:p>
    <w:p w:rsidR="0041665F" w:rsidRPr="00A50B51" w:rsidRDefault="0041665F" w:rsidP="0041665F">
      <w:pPr>
        <w:ind w:firstLine="708"/>
        <w:rPr>
          <w:ins w:id="423" w:author="Personal" w:date="2014-08-23T17:45:00Z"/>
          <w:szCs w:val="24"/>
        </w:rPr>
      </w:pPr>
      <w:ins w:id="424" w:author="Personal" w:date="2014-08-23T17:45:00Z">
        <w:r>
          <w:rPr>
            <w:szCs w:val="24"/>
          </w:rPr>
          <w:t>La realización satisfactoria de este objetivo permite brindar el insumo requerido para crear una de las pruebas definidas. La prueba de diferenciación de frecuencias, es creada</w:t>
        </w:r>
      </w:ins>
      <w:ins w:id="425" w:author="Personal" w:date="2014-09-21T18:53:00Z">
        <w:r w:rsidR="00F97447">
          <w:rPr>
            <w:szCs w:val="24"/>
          </w:rPr>
          <w:t xml:space="preserve"> </w:t>
        </w:r>
      </w:ins>
      <w:ins w:id="426" w:author="Personal" w:date="2014-08-23T17:45:00Z">
        <w:r>
          <w:rPr>
            <w:szCs w:val="24"/>
          </w:rPr>
          <w:t xml:space="preserve">por el usuario y desarrollada por los ingenieros según </w:t>
        </w:r>
        <w:r w:rsidR="00F97447">
          <w:rPr>
            <w:szCs w:val="24"/>
          </w:rPr>
          <w:t>el rango definido anteriormente</w:t>
        </w:r>
      </w:ins>
      <w:ins w:id="427" w:author="Personal" w:date="2014-09-21T18:54:00Z">
        <w:r w:rsidR="00F97447">
          <w:rPr>
            <w:szCs w:val="24"/>
          </w:rPr>
          <w:t xml:space="preserve">, para lo cual se utiliza la herramienta Adobe </w:t>
        </w:r>
        <w:proofErr w:type="spellStart"/>
        <w:r w:rsidR="00F97447">
          <w:rPr>
            <w:szCs w:val="24"/>
          </w:rPr>
          <w:t>Audition</w:t>
        </w:r>
      </w:ins>
      <w:proofErr w:type="spellEnd"/>
      <w:ins w:id="428" w:author="Personal" w:date="2014-09-21T18:58:00Z">
        <w:r w:rsidR="00F97447">
          <w:rPr>
            <w:szCs w:val="24"/>
          </w:rPr>
          <w:t xml:space="preserve"> </w:t>
        </w:r>
      </w:ins>
      <w:ins w:id="429" w:author="Personal" w:date="2014-09-21T18:57:00Z">
        <w:r w:rsidR="00F97447">
          <w:rPr>
            <w:szCs w:val="24"/>
          </w:rPr>
          <w:t>(ver nota al pie de página)</w:t>
        </w:r>
      </w:ins>
      <w:ins w:id="430" w:author="Personal" w:date="2014-09-21T18:58:00Z">
        <w:r w:rsidR="00F97447">
          <w:rPr>
            <w:szCs w:val="24"/>
          </w:rPr>
          <w:t>.</w:t>
        </w:r>
        <w:r w:rsidR="00F97447">
          <w:rPr>
            <w:rStyle w:val="FootnoteReference"/>
            <w:szCs w:val="24"/>
          </w:rPr>
          <w:footnoteReference w:id="3"/>
        </w:r>
      </w:ins>
    </w:p>
    <w:p w:rsidR="008E1BE5" w:rsidRDefault="00EE7A35" w:rsidP="00150C23">
      <w:pPr>
        <w:ind w:firstLine="708"/>
        <w:rPr>
          <w:szCs w:val="24"/>
          <w:highlight w:val="red"/>
          <w:lang w:eastAsia="es-CR"/>
        </w:rPr>
      </w:pPr>
      <w:r w:rsidRPr="00A50B51">
        <w:rPr>
          <w:szCs w:val="24"/>
          <w:highlight w:val="red"/>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Identificar el equipo auricular más apropiado para la aplicación de la prueba desde un dispositivo móvil.</w:t>
      </w:r>
    </w:p>
    <w:p w:rsidR="005913D4" w:rsidRPr="00A50B51" w:rsidRDefault="005913D4" w:rsidP="008E0A96">
      <w:pPr>
        <w:rPr>
          <w:szCs w:val="24"/>
          <w:lang w:eastAsia="es-CR"/>
        </w:rPr>
      </w:pPr>
    </w:p>
    <w:p w:rsidR="00A63088" w:rsidRPr="00A50B51" w:rsidRDefault="00B6148A" w:rsidP="008E0A96">
      <w:pPr>
        <w:ind w:firstLine="709"/>
        <w:rPr>
          <w:szCs w:val="24"/>
          <w:lang w:eastAsia="es-CR"/>
        </w:rPr>
      </w:pPr>
      <w:r w:rsidRPr="00A50B51">
        <w:rPr>
          <w:szCs w:val="24"/>
          <w:lang w:eastAsia="es-CR"/>
        </w:rPr>
        <w:t>La finalidad de este objetivo consiste en determinar cuáles son</w:t>
      </w:r>
      <w:r w:rsidR="007C58C7" w:rsidRPr="00A50B51">
        <w:rPr>
          <w:szCs w:val="24"/>
          <w:lang w:eastAsia="es-CR"/>
        </w:rPr>
        <w:t xml:space="preserve"> las características de</w:t>
      </w:r>
      <w:r w:rsidRPr="00A50B51">
        <w:rPr>
          <w:szCs w:val="24"/>
          <w:lang w:eastAsia="es-CR"/>
        </w:rPr>
        <w:t xml:space="preserve"> los auriculares óptimos para realizar pruebas audiológicas de la aplicación desarrollada. Los investigadores se dieron a la tarea de </w:t>
      </w:r>
      <w:r w:rsidR="002D6899" w:rsidRPr="00A50B51">
        <w:rPr>
          <w:szCs w:val="24"/>
          <w:lang w:eastAsia="es-CR"/>
        </w:rPr>
        <w:t>averiguar</w:t>
      </w:r>
      <w:r w:rsidRPr="00A50B51">
        <w:rPr>
          <w:szCs w:val="24"/>
          <w:lang w:eastAsia="es-CR"/>
        </w:rPr>
        <w:t xml:space="preserve"> las características técnicas de los auriculares y sus niveles de intensidad soportados (ver </w:t>
      </w:r>
      <w:r w:rsidR="00723CD1">
        <w:fldChar w:fldCharType="begin"/>
      </w:r>
      <w:r w:rsidR="00723CD1">
        <w:instrText xml:space="preserve"> REF _Ref384149258 \h  \* MERGEFORMAT </w:instrText>
      </w:r>
      <w:r w:rsidR="00723CD1">
        <w:fldChar w:fldCharType="separate"/>
      </w:r>
      <w:r w:rsidR="0020662A" w:rsidRPr="00A50B51">
        <w:rPr>
          <w:szCs w:val="24"/>
        </w:rPr>
        <w:t>Características técnicas</w:t>
      </w:r>
      <w:r w:rsidR="00723CD1">
        <w:fldChar w:fldCharType="end"/>
      </w:r>
      <w:r w:rsidRPr="00A50B51">
        <w:rPr>
          <w:szCs w:val="24"/>
          <w:lang w:eastAsia="es-CR"/>
        </w:rPr>
        <w:t>)</w:t>
      </w:r>
      <w:r w:rsidR="002D6899" w:rsidRPr="00A50B51">
        <w:rPr>
          <w:szCs w:val="24"/>
          <w:lang w:eastAsia="es-CR"/>
        </w:rPr>
        <w:t xml:space="preserve"> para definir las características que se deben considerar al seleccionar los audífonos adecuados.</w:t>
      </w:r>
    </w:p>
    <w:p w:rsidR="002D6899" w:rsidRPr="00A50B51" w:rsidRDefault="002D6899" w:rsidP="008E0A96">
      <w:pPr>
        <w:rPr>
          <w:szCs w:val="24"/>
          <w:lang w:eastAsia="es-CR"/>
        </w:rPr>
      </w:pPr>
    </w:p>
    <w:p w:rsidR="00A63088" w:rsidRPr="00A50B51" w:rsidRDefault="002D6899" w:rsidP="008E0A96">
      <w:pPr>
        <w:ind w:firstLine="709"/>
        <w:rPr>
          <w:szCs w:val="24"/>
          <w:lang w:eastAsia="es-CR"/>
        </w:rPr>
      </w:pPr>
      <w:r w:rsidRPr="00A50B51">
        <w:rPr>
          <w:szCs w:val="24"/>
          <w:lang w:eastAsia="es-CR"/>
        </w:rPr>
        <w:t>En conjunto con la especialista s</w:t>
      </w:r>
      <w:r w:rsidR="00A63088" w:rsidRPr="00A50B51">
        <w:rPr>
          <w:szCs w:val="24"/>
          <w:lang w:eastAsia="es-CR"/>
        </w:rPr>
        <w:t xml:space="preserve">e determina que cualquier auricular estéreo permite realizar las pruebas de la aplicación siempre y cuando se cumplan con las condiciones establecidas en el apartado de instrucciones de la prueba (ver </w:t>
      </w:r>
      <w:r w:rsidR="007C58C7" w:rsidRPr="00A50B51">
        <w:rPr>
          <w:szCs w:val="24"/>
          <w:lang w:eastAsia="es-CR"/>
        </w:rPr>
        <w:t>imágenes</w:t>
      </w:r>
      <w:r w:rsidR="00A63088" w:rsidRPr="00A50B51">
        <w:rPr>
          <w:szCs w:val="24"/>
          <w:lang w:eastAsia="es-CR"/>
        </w:rPr>
        <w:t>)</w:t>
      </w:r>
    </w:p>
    <w:p w:rsidR="00A63088"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08E9D061" wp14:editId="0CEBCB72">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73980" cy="822960"/>
                    </a:xfrm>
                    <a:prstGeom prst="rect">
                      <a:avLst/>
                    </a:prstGeom>
                  </pic:spPr>
                </pic:pic>
              </a:graphicData>
            </a:graphic>
          </wp:inline>
        </w:drawing>
      </w:r>
    </w:p>
    <w:p w:rsidR="00CD19D9" w:rsidRPr="00A50B51" w:rsidRDefault="00CD19D9" w:rsidP="0072187B">
      <w:pPr>
        <w:pStyle w:val="Caption"/>
        <w:rPr>
          <w:sz w:val="24"/>
          <w:szCs w:val="24"/>
          <w:lang w:eastAsia="es-CR"/>
        </w:rPr>
      </w:pPr>
      <w:bookmarkStart w:id="442" w:name="_Toc39960712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13</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442"/>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pStyle w:val="Caption"/>
        <w:jc w:val="both"/>
        <w:rPr>
          <w:sz w:val="24"/>
          <w:szCs w:val="24"/>
          <w:lang w:eastAsia="es-CR"/>
        </w:rPr>
      </w:pPr>
    </w:p>
    <w:p w:rsidR="00A63088" w:rsidRPr="00A50B51" w:rsidRDefault="00A63088" w:rsidP="008E0A96">
      <w:pPr>
        <w:ind w:firstLine="709"/>
        <w:rPr>
          <w:szCs w:val="24"/>
          <w:lang w:eastAsia="es-CR"/>
        </w:rPr>
      </w:pPr>
      <w:r w:rsidRPr="00A50B51">
        <w:rPr>
          <w:szCs w:val="24"/>
          <w:lang w:eastAsia="es-CR"/>
        </w:rPr>
        <w:t xml:space="preserve">El lugar donde se realiza la prueba es de suma importancia, ya que el usuario no puede obtener un resultado confiable si el </w:t>
      </w:r>
      <w:r w:rsidR="007C58C7" w:rsidRPr="00A50B51">
        <w:rPr>
          <w:szCs w:val="24"/>
          <w:lang w:eastAsia="es-CR"/>
        </w:rPr>
        <w:t>lugar</w:t>
      </w:r>
      <w:r w:rsidRPr="00A50B51">
        <w:rPr>
          <w:szCs w:val="24"/>
          <w:lang w:eastAsia="es-CR"/>
        </w:rPr>
        <w:t xml:space="preserve"> donde realiza la prueba no es silencioso.</w:t>
      </w:r>
    </w:p>
    <w:p w:rsidR="00EE7A35"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4CE87C5A" wp14:editId="0DF75B6B">
            <wp:extent cx="4805241" cy="77480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20888" cy="777332"/>
                    </a:xfrm>
                    <a:prstGeom prst="rect">
                      <a:avLst/>
                    </a:prstGeom>
                  </pic:spPr>
                </pic:pic>
              </a:graphicData>
            </a:graphic>
          </wp:inline>
        </w:drawing>
      </w:r>
    </w:p>
    <w:p w:rsidR="00CD19D9" w:rsidRPr="00A50B51" w:rsidRDefault="00CD19D9" w:rsidP="0072187B">
      <w:pPr>
        <w:pStyle w:val="Caption"/>
        <w:rPr>
          <w:sz w:val="24"/>
          <w:szCs w:val="24"/>
          <w:lang w:eastAsia="es-CR"/>
        </w:rPr>
      </w:pPr>
      <w:bookmarkStart w:id="443" w:name="_Toc39960712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14</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443"/>
    </w:p>
    <w:p w:rsidR="00CD19D9" w:rsidRPr="00A50B51" w:rsidRDefault="00CD19D9" w:rsidP="0072187B">
      <w:pPr>
        <w:pStyle w:val="Caption"/>
        <w:rPr>
          <w:sz w:val="24"/>
          <w:szCs w:val="24"/>
        </w:rPr>
      </w:pPr>
      <w:r w:rsidRPr="00A50B51">
        <w:rPr>
          <w:sz w:val="24"/>
          <w:szCs w:val="24"/>
        </w:rPr>
        <w:t>Elaboración propia</w:t>
      </w:r>
    </w:p>
    <w:p w:rsidR="00284B9A" w:rsidRPr="00A50B51" w:rsidRDefault="00A63088" w:rsidP="008E0A96">
      <w:pPr>
        <w:spacing w:after="200" w:line="276" w:lineRule="auto"/>
        <w:ind w:firstLine="709"/>
        <w:rPr>
          <w:szCs w:val="24"/>
          <w:lang w:eastAsia="es-CR"/>
        </w:rPr>
      </w:pPr>
      <w:r w:rsidRPr="00A50B51">
        <w:rPr>
          <w:szCs w:val="24"/>
          <w:lang w:eastAsia="es-CR"/>
        </w:rPr>
        <w:t xml:space="preserve">La característica particular de esta prueba requiere de un tipo de audífono estéreo en buen estado. El dispositivo móvil genera sonidos en las frecuencias establecidas para los diferentes oídos, y así </w:t>
      </w:r>
      <w:r w:rsidR="00940AE2" w:rsidRPr="00A50B51">
        <w:rPr>
          <w:szCs w:val="24"/>
          <w:lang w:eastAsia="es-CR"/>
        </w:rPr>
        <w:t>despliega</w:t>
      </w:r>
      <w:r w:rsidRPr="00A50B51">
        <w:rPr>
          <w:szCs w:val="24"/>
          <w:lang w:eastAsia="es-CR"/>
        </w:rPr>
        <w:t xml:space="preserve"> un resultado del estado auditivo en ambos oídos.</w:t>
      </w:r>
    </w:p>
    <w:p w:rsidR="00CD19D9" w:rsidRPr="00A50B51" w:rsidRDefault="00284B9A" w:rsidP="0072187B">
      <w:pPr>
        <w:spacing w:after="200" w:line="276" w:lineRule="auto"/>
        <w:jc w:val="center"/>
        <w:rPr>
          <w:szCs w:val="24"/>
          <w:lang w:eastAsia="es-CR"/>
        </w:rPr>
      </w:pPr>
      <w:r w:rsidRPr="00A50B51">
        <w:rPr>
          <w:noProof/>
          <w:szCs w:val="24"/>
          <w:lang w:eastAsia="es-CR"/>
        </w:rPr>
        <w:lastRenderedPageBreak/>
        <w:drawing>
          <wp:inline distT="0" distB="0" distL="0" distR="0" wp14:anchorId="657ADFBA" wp14:editId="35E5C3D4">
            <wp:extent cx="4933507" cy="639648"/>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16149"/>
                    <a:stretch/>
                  </pic:blipFill>
                  <pic:spPr bwMode="auto">
                    <a:xfrm>
                      <a:off x="0" y="0"/>
                      <a:ext cx="4947898" cy="64151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CD19D9" w:rsidP="0072187B">
      <w:pPr>
        <w:pStyle w:val="Caption"/>
        <w:rPr>
          <w:sz w:val="24"/>
          <w:szCs w:val="24"/>
        </w:rPr>
      </w:pPr>
      <w:bookmarkStart w:id="444" w:name="_Toc39960712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15</w:t>
      </w:r>
      <w:r w:rsidR="004D1EA8" w:rsidRPr="00A50B51">
        <w:rPr>
          <w:noProof/>
          <w:sz w:val="24"/>
          <w:szCs w:val="24"/>
        </w:rPr>
        <w:fldChar w:fldCharType="end"/>
      </w:r>
      <w:r w:rsidR="00B50F38" w:rsidRPr="00A50B51">
        <w:rPr>
          <w:sz w:val="24"/>
          <w:szCs w:val="24"/>
        </w:rPr>
        <w:t xml:space="preserve"> – I</w:t>
      </w:r>
      <w:r w:rsidR="00B50F38" w:rsidRPr="00A50B51">
        <w:rPr>
          <w:sz w:val="24"/>
          <w:szCs w:val="24"/>
          <w:lang w:eastAsia="es-CR"/>
        </w:rPr>
        <w:t>nstrucciones de la prueba Sensibilidad de oído.</w:t>
      </w:r>
      <w:bookmarkEnd w:id="444"/>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spacing w:after="200" w:line="276" w:lineRule="auto"/>
        <w:rPr>
          <w:szCs w:val="24"/>
          <w:lang w:eastAsia="es-CR"/>
        </w:rPr>
      </w:pPr>
    </w:p>
    <w:p w:rsidR="00284B9A" w:rsidRPr="00A50B51" w:rsidRDefault="00284B9A" w:rsidP="008E0A96">
      <w:pPr>
        <w:ind w:firstLine="709"/>
        <w:rPr>
          <w:szCs w:val="24"/>
          <w:lang w:eastAsia="es-CR"/>
        </w:rPr>
      </w:pPr>
      <w:r w:rsidRPr="00A50B51">
        <w:rPr>
          <w:szCs w:val="24"/>
          <w:lang w:eastAsia="es-CR"/>
        </w:rPr>
        <w:t>La aplicación valida que el volumen del dispositivo móvil esté al 100%. Esto es porque se necesita generar sonidos en una intensidad definida por el audiólogo.</w:t>
      </w:r>
    </w:p>
    <w:p w:rsidR="00E82CD9" w:rsidRPr="00A50B51" w:rsidRDefault="00E82CD9" w:rsidP="008E0A96">
      <w:pPr>
        <w:spacing w:after="200" w:line="276" w:lineRule="auto"/>
        <w:rPr>
          <w:szCs w:val="24"/>
          <w:lang w:eastAsia="es-CR"/>
        </w:rPr>
      </w:pPr>
    </w:p>
    <w:p w:rsidR="00940AE2" w:rsidRPr="00A50B51" w:rsidRDefault="00940AE2" w:rsidP="008E0A96">
      <w:pPr>
        <w:ind w:firstLine="708"/>
        <w:rPr>
          <w:szCs w:val="24"/>
          <w:lang w:eastAsia="es-CR"/>
        </w:rPr>
      </w:pPr>
      <w:r w:rsidRPr="00A50B51">
        <w:rPr>
          <w:szCs w:val="24"/>
          <w:lang w:eastAsia="es-CR"/>
        </w:rPr>
        <w:t xml:space="preserve">De esta manera se determina que el objetivo se cumpla, primero, con la investigación realizada </w:t>
      </w:r>
      <w:r w:rsidR="007C58C7" w:rsidRPr="00A50B51">
        <w:rPr>
          <w:szCs w:val="24"/>
          <w:lang w:eastAsia="es-CR"/>
        </w:rPr>
        <w:t>sobre la característica de los auriculares en general;</w:t>
      </w:r>
      <w:r w:rsidRPr="00A50B51">
        <w:rPr>
          <w:szCs w:val="24"/>
          <w:lang w:eastAsia="es-CR"/>
        </w:rPr>
        <w:t xml:space="preserve"> y segundo,</w:t>
      </w:r>
      <w:r w:rsidR="007C58C7" w:rsidRPr="00A50B51">
        <w:rPr>
          <w:szCs w:val="24"/>
          <w:lang w:eastAsia="es-CR"/>
        </w:rPr>
        <w:t xml:space="preserve"> es necesario</w:t>
      </w:r>
      <w:r w:rsidRPr="00A50B51">
        <w:rPr>
          <w:szCs w:val="24"/>
          <w:lang w:eastAsia="es-CR"/>
        </w:rPr>
        <w:t xml:space="preserve"> que el usuario cumpla las precondiciones de las pruebas.</w:t>
      </w:r>
    </w:p>
    <w:p w:rsidR="00E82CD9" w:rsidRPr="00A50B51" w:rsidRDefault="00E82CD9"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Diseñar una aplicación basada en tecnología móvil para que sea utilizada por las personas que desean conocer su estado auditivo y  que disponen de teléfonos inteligentes.</w:t>
      </w:r>
    </w:p>
    <w:p w:rsidR="00EE7A35" w:rsidRPr="00A50B51" w:rsidRDefault="00EE7A35" w:rsidP="008E0A96">
      <w:pPr>
        <w:ind w:firstLine="708"/>
        <w:rPr>
          <w:szCs w:val="24"/>
          <w:lang w:eastAsia="es-CR"/>
        </w:rPr>
      </w:pPr>
    </w:p>
    <w:p w:rsidR="00324A74" w:rsidRPr="00A50B51" w:rsidRDefault="00324A74" w:rsidP="008E0A96">
      <w:pPr>
        <w:ind w:firstLine="708"/>
        <w:rPr>
          <w:szCs w:val="24"/>
          <w:lang w:eastAsia="es-CR"/>
        </w:rPr>
      </w:pPr>
      <w:r w:rsidRPr="00A50B51">
        <w:rPr>
          <w:szCs w:val="24"/>
          <w:lang w:eastAsia="es-CR"/>
        </w:rPr>
        <w:t xml:space="preserve">La selección de </w:t>
      </w:r>
      <w:r w:rsidR="006D40D9" w:rsidRPr="00A50B51">
        <w:rPr>
          <w:szCs w:val="24"/>
          <w:lang w:eastAsia="es-CR"/>
        </w:rPr>
        <w:t xml:space="preserve">la plataforma </w:t>
      </w:r>
      <w:proofErr w:type="spellStart"/>
      <w:r w:rsidRPr="00A50B51">
        <w:rPr>
          <w:szCs w:val="24"/>
          <w:lang w:eastAsia="es-CR"/>
        </w:rPr>
        <w:t>Android</w:t>
      </w:r>
      <w:proofErr w:type="spellEnd"/>
      <w:r w:rsidR="00664CAE" w:rsidRPr="00A50B51">
        <w:rPr>
          <w:szCs w:val="24"/>
          <w:lang w:eastAsia="es-CR"/>
        </w:rPr>
        <w:t xml:space="preserve"> d</w:t>
      </w:r>
      <w:r w:rsidR="006D40D9" w:rsidRPr="00A50B51">
        <w:rPr>
          <w:szCs w:val="24"/>
          <w:lang w:eastAsia="es-CR"/>
        </w:rPr>
        <w:t>a pas</w:t>
      </w:r>
      <w:r w:rsidR="0088605A" w:rsidRPr="00A50B51">
        <w:rPr>
          <w:szCs w:val="24"/>
          <w:lang w:eastAsia="es-CR"/>
        </w:rPr>
        <w:t>o</w:t>
      </w:r>
      <w:r w:rsidR="006D40D9" w:rsidRPr="00A50B51">
        <w:rPr>
          <w:szCs w:val="24"/>
          <w:lang w:eastAsia="es-CR"/>
        </w:rPr>
        <w:t xml:space="preserve"> a</w:t>
      </w:r>
      <w:r w:rsidRPr="00A50B51">
        <w:rPr>
          <w:szCs w:val="24"/>
          <w:lang w:eastAsia="es-CR"/>
        </w:rPr>
        <w:t xml:space="preserve"> crear la aplicación móvil </w:t>
      </w:r>
      <w:del w:id="445" w:author="Personal" w:date="2014-08-23T19:20:00Z">
        <w:r w:rsidRPr="00A50B51" w:rsidDel="007D2624">
          <w:rPr>
            <w:szCs w:val="24"/>
            <w:lang w:eastAsia="es-CR"/>
          </w:rPr>
          <w:delText xml:space="preserve">Audinsa </w:delText>
        </w:r>
        <w:r w:rsidR="006D40D9" w:rsidRPr="00A50B51" w:rsidDel="007D2624">
          <w:rPr>
            <w:szCs w:val="24"/>
            <w:lang w:eastAsia="es-CR"/>
          </w:rPr>
          <w:delText>Audiología</w:delText>
        </w:r>
        <w:r w:rsidR="00C91A09" w:rsidRPr="00A50B51" w:rsidDel="007D2624">
          <w:rPr>
            <w:szCs w:val="24"/>
            <w:lang w:eastAsia="es-CR"/>
          </w:rPr>
          <w:delText xml:space="preserve"> Móvil</w:delText>
        </w:r>
      </w:del>
      <w:ins w:id="446" w:author="Personal" w:date="2014-08-23T19:20:00Z">
        <w:r w:rsidR="007D2624">
          <w:rPr>
            <w:szCs w:val="24"/>
            <w:lang w:eastAsia="es-CR"/>
          </w:rPr>
          <w:t>AUDINSA Salud Auditiva</w:t>
        </w:r>
      </w:ins>
      <w:r w:rsidRPr="00A50B51">
        <w:rPr>
          <w:szCs w:val="24"/>
          <w:lang w:eastAsia="es-CR"/>
        </w:rPr>
        <w:t>, para teléfonos inteligentes</w:t>
      </w:r>
      <w:r w:rsidR="00267844" w:rsidRPr="00A50B51">
        <w:rPr>
          <w:szCs w:val="24"/>
          <w:lang w:eastAsia="es-CR"/>
        </w:rPr>
        <w:t>. Mediante las si</w:t>
      </w:r>
      <w:r w:rsidR="006D40D9" w:rsidRPr="00A50B51">
        <w:rPr>
          <w:szCs w:val="24"/>
          <w:lang w:eastAsia="es-CR"/>
        </w:rPr>
        <w:t xml:space="preserve">guientes pantallas se evidencia </w:t>
      </w:r>
      <w:r w:rsidR="00267844" w:rsidRPr="00A50B51">
        <w:rPr>
          <w:szCs w:val="24"/>
          <w:lang w:eastAsia="es-CR"/>
        </w:rPr>
        <w:t>la creación de dicha aplicación y sus principales funcionalidades</w:t>
      </w:r>
      <w:r w:rsidRPr="00A50B51">
        <w:rPr>
          <w:szCs w:val="24"/>
          <w:lang w:eastAsia="es-CR"/>
        </w:rPr>
        <w:t>:</w:t>
      </w:r>
    </w:p>
    <w:p w:rsidR="00324A74" w:rsidRPr="00A50B51" w:rsidRDefault="00324A74" w:rsidP="008E0A96">
      <w:pPr>
        <w:rPr>
          <w:szCs w:val="24"/>
          <w:lang w:eastAsia="es-CR"/>
        </w:rPr>
      </w:pPr>
    </w:p>
    <w:p w:rsidR="00C13D57" w:rsidRPr="00A50B51" w:rsidRDefault="0019345F" w:rsidP="0072187B">
      <w:pPr>
        <w:jc w:val="center"/>
        <w:rPr>
          <w:szCs w:val="24"/>
          <w:lang w:eastAsia="es-CR"/>
        </w:rPr>
      </w:pPr>
      <w:r>
        <w:rPr>
          <w:noProof/>
          <w:lang w:eastAsia="es-CR"/>
        </w:rPr>
        <w:drawing>
          <wp:inline distT="0" distB="0" distL="0" distR="0" wp14:anchorId="4A966D03" wp14:editId="07E0F37F">
            <wp:extent cx="3718560" cy="23012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718560" cy="2301240"/>
                    </a:xfrm>
                    <a:prstGeom prst="rect">
                      <a:avLst/>
                    </a:prstGeom>
                  </pic:spPr>
                </pic:pic>
              </a:graphicData>
            </a:graphic>
          </wp:inline>
        </w:drawing>
      </w:r>
    </w:p>
    <w:p w:rsidR="00CD19D9" w:rsidRPr="00A50B51" w:rsidRDefault="00267844" w:rsidP="0072187B">
      <w:pPr>
        <w:pStyle w:val="Caption"/>
        <w:rPr>
          <w:sz w:val="24"/>
          <w:szCs w:val="24"/>
        </w:rPr>
      </w:pPr>
      <w:bookmarkStart w:id="447" w:name="_Toc39960712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16</w:t>
      </w:r>
      <w:r w:rsidR="004D1EA8" w:rsidRPr="00A50B51">
        <w:rPr>
          <w:noProof/>
          <w:sz w:val="24"/>
          <w:szCs w:val="24"/>
        </w:rPr>
        <w:fldChar w:fldCharType="end"/>
      </w:r>
      <w:r w:rsidRPr="00A50B51">
        <w:rPr>
          <w:sz w:val="24"/>
          <w:szCs w:val="24"/>
        </w:rPr>
        <w:t xml:space="preserve"> – Aplicación Audinsa Audiología instalada en un dispositivo </w:t>
      </w:r>
      <w:r w:rsidR="00CD19D9" w:rsidRPr="00A50B51">
        <w:rPr>
          <w:sz w:val="24"/>
          <w:szCs w:val="24"/>
        </w:rPr>
        <w:t>inteligente.</w:t>
      </w:r>
      <w:bookmarkEnd w:id="447"/>
    </w:p>
    <w:p w:rsidR="00267844"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rPr>
          <w:szCs w:val="24"/>
        </w:rPr>
      </w:pPr>
    </w:p>
    <w:p w:rsidR="00CD19D9" w:rsidRPr="00A50B51" w:rsidRDefault="00CD19D9" w:rsidP="008E0A96">
      <w:pPr>
        <w:rPr>
          <w:szCs w:val="24"/>
        </w:rPr>
      </w:pPr>
    </w:p>
    <w:p w:rsidR="00C13D57" w:rsidRPr="00A50B51" w:rsidRDefault="00C13D57" w:rsidP="008E0A96">
      <w:pPr>
        <w:rPr>
          <w:szCs w:val="24"/>
          <w:lang w:eastAsia="es-CR"/>
        </w:rPr>
      </w:pPr>
    </w:p>
    <w:p w:rsidR="00267844" w:rsidRPr="00A50B51" w:rsidRDefault="0019345F" w:rsidP="0072187B">
      <w:pPr>
        <w:spacing w:after="200" w:line="276" w:lineRule="auto"/>
        <w:jc w:val="center"/>
        <w:rPr>
          <w:szCs w:val="24"/>
          <w:lang w:eastAsia="es-CR"/>
        </w:rPr>
      </w:pPr>
      <w:r>
        <w:rPr>
          <w:noProof/>
          <w:szCs w:val="24"/>
          <w:lang w:eastAsia="es-CR"/>
        </w:rPr>
        <w:lastRenderedPageBreak/>
        <w:t xml:space="preserve"> </w:t>
      </w:r>
      <w:r>
        <w:rPr>
          <w:noProof/>
          <w:lang w:eastAsia="es-CR"/>
        </w:rPr>
        <w:drawing>
          <wp:inline distT="0" distB="0" distL="0" distR="0" wp14:anchorId="5BE9F5B9" wp14:editId="3984A8F4">
            <wp:extent cx="3733800" cy="58064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33800" cy="5806440"/>
                    </a:xfrm>
                    <a:prstGeom prst="rect">
                      <a:avLst/>
                    </a:prstGeom>
                  </pic:spPr>
                </pic:pic>
              </a:graphicData>
            </a:graphic>
          </wp:inline>
        </w:drawing>
      </w:r>
    </w:p>
    <w:p w:rsidR="00CD19D9" w:rsidRPr="00A50B51" w:rsidRDefault="00267844" w:rsidP="0072187B">
      <w:pPr>
        <w:pStyle w:val="Caption"/>
        <w:rPr>
          <w:sz w:val="24"/>
          <w:szCs w:val="24"/>
        </w:rPr>
      </w:pPr>
      <w:bookmarkStart w:id="448" w:name="_Toc39960712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17</w:t>
      </w:r>
      <w:r w:rsidR="004D1EA8" w:rsidRPr="00A50B51">
        <w:rPr>
          <w:noProof/>
          <w:sz w:val="24"/>
          <w:szCs w:val="24"/>
        </w:rPr>
        <w:fldChar w:fldCharType="end"/>
      </w:r>
      <w:r w:rsidRPr="00A50B51">
        <w:rPr>
          <w:sz w:val="24"/>
          <w:szCs w:val="24"/>
        </w:rPr>
        <w:t xml:space="preserve"> – Aplicación Audinsa Audiología</w:t>
      </w:r>
      <w:r w:rsidR="002A4A6F" w:rsidRPr="00A50B51">
        <w:rPr>
          <w:sz w:val="24"/>
          <w:szCs w:val="24"/>
        </w:rPr>
        <w:t>,</w:t>
      </w:r>
      <w:r w:rsidRPr="00A50B51">
        <w:rPr>
          <w:sz w:val="24"/>
          <w:szCs w:val="24"/>
        </w:rPr>
        <w:t xml:space="preserve"> pantalla de </w:t>
      </w:r>
      <w:r w:rsidR="00860CBE" w:rsidRPr="00A50B51">
        <w:rPr>
          <w:sz w:val="24"/>
          <w:szCs w:val="24"/>
        </w:rPr>
        <w:t>inicio</w:t>
      </w:r>
      <w:r w:rsidR="00CD19D9" w:rsidRPr="00A50B51">
        <w:rPr>
          <w:sz w:val="24"/>
          <w:szCs w:val="24"/>
        </w:rPr>
        <w:t>.</w:t>
      </w:r>
      <w:bookmarkEnd w:id="448"/>
    </w:p>
    <w:p w:rsidR="00CD19D9" w:rsidRPr="00A50B51" w:rsidRDefault="00CD19D9" w:rsidP="0072187B">
      <w:pPr>
        <w:pStyle w:val="Caption"/>
        <w:rPr>
          <w:sz w:val="24"/>
          <w:szCs w:val="24"/>
        </w:rPr>
      </w:pPr>
      <w:r w:rsidRPr="00A50B51">
        <w:rPr>
          <w:sz w:val="24"/>
          <w:szCs w:val="24"/>
        </w:rPr>
        <w:t>Elaboración propia</w:t>
      </w:r>
    </w:p>
    <w:p w:rsidR="00267844" w:rsidRPr="00A50B51" w:rsidRDefault="007543D5" w:rsidP="0072187B">
      <w:pPr>
        <w:pStyle w:val="Caption"/>
        <w:rPr>
          <w:sz w:val="24"/>
          <w:szCs w:val="24"/>
        </w:rPr>
      </w:pPr>
      <w:r>
        <w:rPr>
          <w:noProof/>
          <w:lang w:eastAsia="es-CR"/>
        </w:rPr>
        <w:lastRenderedPageBreak/>
        <w:drawing>
          <wp:inline distT="0" distB="0" distL="0" distR="0" wp14:anchorId="31525DF3" wp14:editId="3FEB0DCB">
            <wp:extent cx="3733800" cy="58216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33800" cy="5821680"/>
                    </a:xfrm>
                    <a:prstGeom prst="rect">
                      <a:avLst/>
                    </a:prstGeom>
                  </pic:spPr>
                </pic:pic>
              </a:graphicData>
            </a:graphic>
          </wp:inline>
        </w:drawing>
      </w:r>
    </w:p>
    <w:p w:rsidR="00CD19D9" w:rsidRPr="00A50B51" w:rsidRDefault="00267844" w:rsidP="0072187B">
      <w:pPr>
        <w:pStyle w:val="Caption"/>
        <w:rPr>
          <w:sz w:val="24"/>
          <w:szCs w:val="24"/>
        </w:rPr>
      </w:pPr>
      <w:bookmarkStart w:id="449" w:name="_Toc39960712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18</w:t>
      </w:r>
      <w:r w:rsidR="004D1EA8" w:rsidRPr="00A50B51">
        <w:rPr>
          <w:noProof/>
          <w:sz w:val="24"/>
          <w:szCs w:val="24"/>
        </w:rPr>
        <w:fldChar w:fldCharType="end"/>
      </w:r>
      <w:r w:rsidRPr="00A50B51">
        <w:rPr>
          <w:sz w:val="24"/>
          <w:szCs w:val="24"/>
        </w:rPr>
        <w:t xml:space="preserve"> – Aplicación Audinsa Audiología pantalla de creación de perfil</w:t>
      </w:r>
      <w:r w:rsidR="00CD19D9" w:rsidRPr="00A50B51">
        <w:rPr>
          <w:sz w:val="24"/>
          <w:szCs w:val="24"/>
        </w:rPr>
        <w:t>.</w:t>
      </w:r>
      <w:bookmarkEnd w:id="449"/>
    </w:p>
    <w:p w:rsidR="00CD19D9" w:rsidRPr="00A50B51" w:rsidRDefault="00CD19D9" w:rsidP="0072187B">
      <w:pPr>
        <w:pStyle w:val="Caption"/>
        <w:rPr>
          <w:sz w:val="24"/>
          <w:szCs w:val="24"/>
        </w:rPr>
      </w:pPr>
      <w:r w:rsidRPr="00A50B51">
        <w:rPr>
          <w:sz w:val="24"/>
          <w:szCs w:val="24"/>
        </w:rPr>
        <w:t>Elaboración propia</w:t>
      </w:r>
    </w:p>
    <w:p w:rsidR="00267844" w:rsidRPr="00A50B51" w:rsidRDefault="00267844" w:rsidP="0072187B">
      <w:pPr>
        <w:pStyle w:val="Caption"/>
        <w:rPr>
          <w:sz w:val="24"/>
          <w:szCs w:val="24"/>
        </w:rPr>
      </w:pPr>
    </w:p>
    <w:p w:rsidR="00267844" w:rsidRPr="00A50B51" w:rsidRDefault="0019345F" w:rsidP="0019345F">
      <w:pPr>
        <w:tabs>
          <w:tab w:val="left" w:pos="6845"/>
        </w:tabs>
        <w:jc w:val="center"/>
        <w:rPr>
          <w:szCs w:val="24"/>
          <w:lang w:eastAsia="es-CR"/>
        </w:rPr>
      </w:pPr>
      <w:r>
        <w:rPr>
          <w:noProof/>
          <w:lang w:eastAsia="es-CR"/>
        </w:rPr>
        <w:lastRenderedPageBreak/>
        <w:drawing>
          <wp:inline distT="0" distB="0" distL="0" distR="0" wp14:anchorId="377CE868" wp14:editId="4DECB872">
            <wp:extent cx="3710940" cy="583692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710940" cy="5836920"/>
                    </a:xfrm>
                    <a:prstGeom prst="rect">
                      <a:avLst/>
                    </a:prstGeom>
                  </pic:spPr>
                </pic:pic>
              </a:graphicData>
            </a:graphic>
          </wp:inline>
        </w:drawing>
      </w:r>
      <w:r w:rsidR="00202BD0" w:rsidRPr="00A50B51">
        <w:rPr>
          <w:szCs w:val="24"/>
          <w:lang w:eastAsia="es-CR"/>
        </w:rPr>
        <w:br w:type="textWrapping" w:clear="all"/>
      </w:r>
    </w:p>
    <w:p w:rsidR="00CD19D9" w:rsidRPr="00A50B51" w:rsidRDefault="00860CBE" w:rsidP="0072187B">
      <w:pPr>
        <w:pStyle w:val="Caption"/>
        <w:rPr>
          <w:sz w:val="24"/>
          <w:szCs w:val="24"/>
        </w:rPr>
      </w:pPr>
      <w:bookmarkStart w:id="450" w:name="_Toc39960712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19</w:t>
      </w:r>
      <w:r w:rsidR="004D1EA8" w:rsidRPr="00A50B51">
        <w:rPr>
          <w:noProof/>
          <w:sz w:val="24"/>
          <w:szCs w:val="24"/>
        </w:rPr>
        <w:fldChar w:fldCharType="end"/>
      </w:r>
      <w:r w:rsidR="00E82CD9" w:rsidRPr="00A50B51">
        <w:rPr>
          <w:sz w:val="24"/>
          <w:szCs w:val="24"/>
        </w:rPr>
        <w:t>– Aplicación Audinsa Audiología</w:t>
      </w:r>
      <w:r w:rsidRPr="00A50B51">
        <w:rPr>
          <w:sz w:val="24"/>
          <w:szCs w:val="24"/>
        </w:rPr>
        <w:t>, pantalla con perfil creado</w:t>
      </w:r>
      <w:r w:rsidR="00CD19D9" w:rsidRPr="00A50B51">
        <w:rPr>
          <w:sz w:val="24"/>
          <w:szCs w:val="24"/>
        </w:rPr>
        <w:t>.</w:t>
      </w:r>
      <w:bookmarkEnd w:id="450"/>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0D6CBF04" wp14:editId="1FE8A883">
            <wp:extent cx="3733800" cy="57912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3800" cy="5791200"/>
                    </a:xfrm>
                    <a:prstGeom prst="rect">
                      <a:avLst/>
                    </a:prstGeom>
                  </pic:spPr>
                </pic:pic>
              </a:graphicData>
            </a:graphic>
          </wp:inline>
        </w:drawing>
      </w:r>
    </w:p>
    <w:p w:rsidR="00CD19D9" w:rsidRPr="00A50B51" w:rsidRDefault="00860CBE" w:rsidP="0072187B">
      <w:pPr>
        <w:pStyle w:val="Caption"/>
        <w:rPr>
          <w:sz w:val="24"/>
          <w:szCs w:val="24"/>
        </w:rPr>
      </w:pPr>
      <w:bookmarkStart w:id="451" w:name="_Toc39960712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20</w:t>
      </w:r>
      <w:r w:rsidR="004D1EA8" w:rsidRPr="00A50B51">
        <w:rPr>
          <w:noProof/>
          <w:sz w:val="24"/>
          <w:szCs w:val="24"/>
        </w:rPr>
        <w:fldChar w:fldCharType="end"/>
      </w:r>
      <w:r w:rsidRPr="00A50B51">
        <w:rPr>
          <w:sz w:val="24"/>
          <w:szCs w:val="24"/>
        </w:rPr>
        <w:t xml:space="preserve"> – Aplicación Audinsa Audiología, pantalla con listado de exámenes</w:t>
      </w:r>
      <w:r w:rsidR="00CD19D9" w:rsidRPr="00A50B51">
        <w:rPr>
          <w:sz w:val="24"/>
          <w:szCs w:val="24"/>
        </w:rPr>
        <w:t>.</w:t>
      </w:r>
      <w:bookmarkEnd w:id="451"/>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3B957BF0" wp14:editId="70C07190">
            <wp:extent cx="3726180" cy="5852160"/>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26180" cy="5852160"/>
                    </a:xfrm>
                    <a:prstGeom prst="rect">
                      <a:avLst/>
                    </a:prstGeom>
                  </pic:spPr>
                </pic:pic>
              </a:graphicData>
            </a:graphic>
          </wp:inline>
        </w:drawing>
      </w:r>
    </w:p>
    <w:p w:rsidR="00CD19D9" w:rsidRPr="00A50B51" w:rsidRDefault="00860CBE" w:rsidP="0072187B">
      <w:pPr>
        <w:pStyle w:val="Caption"/>
        <w:rPr>
          <w:sz w:val="24"/>
          <w:szCs w:val="24"/>
        </w:rPr>
      </w:pPr>
      <w:bookmarkStart w:id="452" w:name="_Toc39960712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21</w:t>
      </w:r>
      <w:r w:rsidR="004D1EA8" w:rsidRPr="00A50B51">
        <w:rPr>
          <w:noProof/>
          <w:sz w:val="24"/>
          <w:szCs w:val="24"/>
        </w:rPr>
        <w:fldChar w:fldCharType="end"/>
      </w:r>
      <w:r w:rsidRPr="00A50B51">
        <w:rPr>
          <w:sz w:val="24"/>
          <w:szCs w:val="24"/>
        </w:rPr>
        <w:t xml:space="preserve"> – Aplicación Audinsa </w:t>
      </w:r>
      <w:r w:rsidR="008617B7" w:rsidRPr="00A50B51">
        <w:rPr>
          <w:sz w:val="24"/>
          <w:szCs w:val="24"/>
        </w:rPr>
        <w:t>Audiología,</w:t>
      </w:r>
      <w:r w:rsidRPr="00A50B51">
        <w:rPr>
          <w:sz w:val="24"/>
          <w:szCs w:val="24"/>
        </w:rPr>
        <w:t xml:space="preserve"> pantalla con menú de opciones</w:t>
      </w:r>
      <w:r w:rsidR="00CD19D9" w:rsidRPr="00A50B51">
        <w:rPr>
          <w:sz w:val="24"/>
          <w:szCs w:val="24"/>
        </w:rPr>
        <w:t>.</w:t>
      </w:r>
      <w:bookmarkEnd w:id="452"/>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21D1972D" wp14:editId="00A1688D">
            <wp:extent cx="4173771" cy="72606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188" t="1769" r="32598" b="-1769"/>
                    <a:stretch/>
                  </pic:blipFill>
                  <pic:spPr bwMode="auto">
                    <a:xfrm>
                      <a:off x="0" y="0"/>
                      <a:ext cx="4197631" cy="7302115"/>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453" w:name="_Toc39960713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22</w:t>
      </w:r>
      <w:r w:rsidR="004D1EA8" w:rsidRPr="00A50B51">
        <w:rPr>
          <w:noProof/>
          <w:sz w:val="24"/>
          <w:szCs w:val="24"/>
        </w:rPr>
        <w:fldChar w:fldCharType="end"/>
      </w:r>
      <w:r w:rsidRPr="00A50B51">
        <w:rPr>
          <w:sz w:val="24"/>
          <w:szCs w:val="24"/>
        </w:rPr>
        <w:t xml:space="preserve"> – Aplicación Audinsa Audiología, pantalla instrucciones de examen Sensibilidad de oído.</w:t>
      </w:r>
      <w:bookmarkEnd w:id="453"/>
    </w:p>
    <w:p w:rsidR="00CD19D9" w:rsidRPr="00A50B51" w:rsidRDefault="00CD19D9" w:rsidP="0072187B">
      <w:pPr>
        <w:pStyle w:val="Caption"/>
        <w:rPr>
          <w:sz w:val="24"/>
          <w:szCs w:val="24"/>
        </w:rPr>
      </w:pPr>
      <w:r w:rsidRPr="00A50B51">
        <w:rPr>
          <w:sz w:val="24"/>
          <w:szCs w:val="24"/>
        </w:rPr>
        <w:t>Elaboración propia</w:t>
      </w:r>
    </w:p>
    <w:p w:rsidR="00860CBE" w:rsidRPr="00A50B51" w:rsidRDefault="00860CBE" w:rsidP="0072187B">
      <w:pPr>
        <w:pStyle w:val="Caption"/>
        <w:rPr>
          <w:sz w:val="24"/>
          <w:szCs w:val="24"/>
        </w:rPr>
      </w:pPr>
    </w:p>
    <w:p w:rsidR="00860579" w:rsidRPr="00A50B51" w:rsidRDefault="00202BD0" w:rsidP="0072187B">
      <w:pPr>
        <w:jc w:val="center"/>
        <w:rPr>
          <w:szCs w:val="24"/>
        </w:rPr>
      </w:pPr>
      <w:r w:rsidRPr="00A50B51">
        <w:rPr>
          <w:noProof/>
          <w:szCs w:val="24"/>
          <w:lang w:eastAsia="es-CR"/>
        </w:rPr>
        <w:drawing>
          <wp:inline distT="0" distB="0" distL="0" distR="0" wp14:anchorId="4B349C79" wp14:editId="3C63B117">
            <wp:extent cx="4101304" cy="6878472"/>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 r="-87" b="5627"/>
                    <a:stretch/>
                  </pic:blipFill>
                  <pic:spPr bwMode="auto">
                    <a:xfrm>
                      <a:off x="0" y="0"/>
                      <a:ext cx="4111684" cy="6895880"/>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A50B51" w:rsidRDefault="00CD19D9" w:rsidP="0072187B">
      <w:pPr>
        <w:pStyle w:val="Caption"/>
        <w:rPr>
          <w:sz w:val="24"/>
          <w:szCs w:val="24"/>
        </w:rPr>
      </w:pPr>
      <w:bookmarkStart w:id="454" w:name="_Toc39960713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23</w:t>
      </w:r>
      <w:r w:rsidR="004D1EA8" w:rsidRPr="00A50B51">
        <w:rPr>
          <w:noProof/>
          <w:sz w:val="24"/>
          <w:szCs w:val="24"/>
        </w:rPr>
        <w:fldChar w:fldCharType="end"/>
      </w:r>
      <w:r w:rsidRPr="00A50B51">
        <w:rPr>
          <w:sz w:val="24"/>
          <w:szCs w:val="24"/>
        </w:rPr>
        <w:t xml:space="preserve"> – Aplicación Audinsa Audiología, pantalla </w:t>
      </w:r>
      <w:r w:rsidR="00523BD2" w:rsidRPr="00A50B51">
        <w:rPr>
          <w:sz w:val="24"/>
          <w:szCs w:val="24"/>
        </w:rPr>
        <w:t>prueba de Sensibilidad de oído.</w:t>
      </w:r>
      <w:bookmarkEnd w:id="454"/>
    </w:p>
    <w:p w:rsidR="00CD19D9" w:rsidRPr="00A50B51" w:rsidRDefault="00523BD2" w:rsidP="0072187B">
      <w:pPr>
        <w:jc w:val="center"/>
        <w:rPr>
          <w:szCs w:val="24"/>
          <w:lang w:eastAsia="es-CR"/>
        </w:rPr>
      </w:pPr>
      <w:r w:rsidRPr="00A50B51">
        <w:rPr>
          <w:b/>
          <w:bCs/>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578D8A35" wp14:editId="6BFBFEB3">
            <wp:extent cx="4039394" cy="6851176"/>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32088"/>
                    <a:stretch/>
                  </pic:blipFill>
                  <pic:spPr bwMode="auto">
                    <a:xfrm>
                      <a:off x="0" y="0"/>
                      <a:ext cx="4047813" cy="6865456"/>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455" w:name="_Toc39960713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24</w:t>
      </w:r>
      <w:r w:rsidR="004D1EA8" w:rsidRPr="00A50B51">
        <w:rPr>
          <w:noProof/>
          <w:sz w:val="24"/>
          <w:szCs w:val="24"/>
        </w:rPr>
        <w:fldChar w:fldCharType="end"/>
      </w:r>
      <w:r w:rsidRPr="00A50B51">
        <w:rPr>
          <w:sz w:val="24"/>
          <w:szCs w:val="24"/>
        </w:rPr>
        <w:t xml:space="preserve"> – Aplicación Audinsa Audiología, pantalla instrucciones de examen Cuestionario.</w:t>
      </w:r>
      <w:bookmarkEnd w:id="455"/>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3D670500" wp14:editId="3437A119">
            <wp:extent cx="3985146" cy="6810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r="32597"/>
                    <a:stretch/>
                  </pic:blipFill>
                  <pic:spPr bwMode="auto">
                    <a:xfrm>
                      <a:off x="0" y="0"/>
                      <a:ext cx="3990680" cy="6819704"/>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456" w:name="_Toc39960713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25</w:t>
      </w:r>
      <w:r w:rsidR="004D1EA8" w:rsidRPr="00A50B51">
        <w:rPr>
          <w:noProof/>
          <w:sz w:val="24"/>
          <w:szCs w:val="24"/>
        </w:rPr>
        <w:fldChar w:fldCharType="end"/>
      </w:r>
      <w:r w:rsidRPr="00A50B51">
        <w:rPr>
          <w:sz w:val="24"/>
          <w:szCs w:val="24"/>
        </w:rPr>
        <w:t xml:space="preserve"> – Aplicación Audinsa Audiología, pantalla del examen Cuestionario.</w:t>
      </w:r>
      <w:bookmarkEnd w:id="456"/>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886CAA" w:rsidP="0072187B">
      <w:pPr>
        <w:jc w:val="center"/>
        <w:rPr>
          <w:szCs w:val="24"/>
          <w:highlight w:val="yellow"/>
          <w:lang w:eastAsia="es-CR"/>
        </w:rPr>
      </w:pPr>
      <w:r w:rsidRPr="00A50B51">
        <w:rPr>
          <w:noProof/>
          <w:szCs w:val="24"/>
          <w:lang w:eastAsia="es-CR"/>
        </w:rPr>
        <w:lastRenderedPageBreak/>
        <w:drawing>
          <wp:inline distT="0" distB="0" distL="0" distR="0" wp14:anchorId="552C1C97" wp14:editId="1851A4E6">
            <wp:extent cx="4039737" cy="7185435"/>
            <wp:effectExtent l="0" t="0" r="0" b="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42733" cy="7190763"/>
                    </a:xfrm>
                    <a:prstGeom prst="rect">
                      <a:avLst/>
                    </a:prstGeom>
                    <a:noFill/>
                    <a:ln>
                      <a:noFill/>
                    </a:ln>
                  </pic:spPr>
                </pic:pic>
              </a:graphicData>
            </a:graphic>
          </wp:inline>
        </w:drawing>
      </w:r>
    </w:p>
    <w:p w:rsidR="00523BD2" w:rsidRPr="00A50B51" w:rsidRDefault="00860CBE" w:rsidP="0072187B">
      <w:pPr>
        <w:pStyle w:val="Caption"/>
        <w:rPr>
          <w:sz w:val="24"/>
          <w:szCs w:val="24"/>
        </w:rPr>
      </w:pPr>
      <w:bookmarkStart w:id="457" w:name="_Toc39960713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26</w:t>
      </w:r>
      <w:r w:rsidR="004D1EA8" w:rsidRPr="00A50B51">
        <w:rPr>
          <w:noProof/>
          <w:sz w:val="24"/>
          <w:szCs w:val="24"/>
        </w:rPr>
        <w:fldChar w:fldCharType="end"/>
      </w:r>
      <w:r w:rsidRPr="00A50B51">
        <w:rPr>
          <w:sz w:val="24"/>
          <w:szCs w:val="24"/>
        </w:rPr>
        <w:t xml:space="preserve"> – Aplicación Audinsa Audiología, pantalla resultado de examen Cuestionario.</w:t>
      </w:r>
      <w:bookmarkEnd w:id="457"/>
    </w:p>
    <w:p w:rsidR="00860CBE" w:rsidRPr="00A50B51" w:rsidRDefault="00523BD2" w:rsidP="0072187B">
      <w:pPr>
        <w:pStyle w:val="Caption"/>
        <w:rPr>
          <w:sz w:val="24"/>
          <w:szCs w:val="24"/>
        </w:rPr>
      </w:pPr>
      <w:r w:rsidRPr="00A50B51">
        <w:rPr>
          <w:sz w:val="24"/>
          <w:szCs w:val="24"/>
        </w:rPr>
        <w:t>Elaboración propia</w:t>
      </w:r>
    </w:p>
    <w:p w:rsidR="00324A74" w:rsidRPr="00A50B51" w:rsidRDefault="00324A74"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F03984" w:rsidRPr="00A50B51" w:rsidRDefault="00F039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drawing>
          <wp:inline distT="0" distB="0" distL="0" distR="0" wp14:anchorId="0F2FCF71" wp14:editId="3835EB42">
            <wp:extent cx="4440759" cy="6569242"/>
            <wp:effectExtent l="0" t="0" r="0" b="3175"/>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16832"/>
                    <a:stretch/>
                  </pic:blipFill>
                  <pic:spPr bwMode="auto">
                    <a:xfrm>
                      <a:off x="0" y="0"/>
                      <a:ext cx="4439090" cy="6566773"/>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A50B51" w:rsidRDefault="00215284" w:rsidP="0072187B">
      <w:pPr>
        <w:pStyle w:val="Caption"/>
        <w:rPr>
          <w:sz w:val="24"/>
          <w:szCs w:val="24"/>
        </w:rPr>
      </w:pPr>
      <w:bookmarkStart w:id="458" w:name="_Toc39960713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27</w:t>
      </w:r>
      <w:r w:rsidR="004D1EA8" w:rsidRPr="00A50B51">
        <w:rPr>
          <w:noProof/>
          <w:sz w:val="24"/>
          <w:szCs w:val="24"/>
        </w:rPr>
        <w:fldChar w:fldCharType="end"/>
      </w:r>
      <w:r w:rsidRPr="00A50B51">
        <w:rPr>
          <w:sz w:val="24"/>
          <w:szCs w:val="24"/>
        </w:rPr>
        <w:t xml:space="preserve"> – Aplicación Audinsa Audiología, pantalla opciones sobre los resultados</w:t>
      </w:r>
      <w:r w:rsidR="00523BD2" w:rsidRPr="00A50B51">
        <w:rPr>
          <w:sz w:val="24"/>
          <w:szCs w:val="24"/>
        </w:rPr>
        <w:t>.</w:t>
      </w:r>
      <w:bookmarkEnd w:id="458"/>
    </w:p>
    <w:p w:rsidR="00523BD2" w:rsidRPr="00A50B51" w:rsidRDefault="00523BD2" w:rsidP="0072187B">
      <w:pPr>
        <w:pStyle w:val="Caption"/>
        <w:rPr>
          <w:sz w:val="24"/>
          <w:szCs w:val="24"/>
        </w:rPr>
      </w:pPr>
      <w:r w:rsidRPr="00A50B51">
        <w:rPr>
          <w:sz w:val="24"/>
          <w:szCs w:val="24"/>
        </w:rPr>
        <w:t>Elaboración propia</w:t>
      </w:r>
    </w:p>
    <w:p w:rsidR="00523BD2" w:rsidRPr="00A50B51" w:rsidRDefault="00523BD2" w:rsidP="0072187B">
      <w:pPr>
        <w:jc w:val="center"/>
        <w:rPr>
          <w:szCs w:val="24"/>
        </w:rPr>
      </w:pPr>
    </w:p>
    <w:p w:rsidR="00215284" w:rsidRPr="00A50B51" w:rsidRDefault="002152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lastRenderedPageBreak/>
        <w:drawing>
          <wp:inline distT="0" distB="0" distL="0" distR="0" wp14:anchorId="078F0837" wp14:editId="153AD32A">
            <wp:extent cx="3936218" cy="7001302"/>
            <wp:effectExtent l="0" t="0" r="762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43541" cy="7014328"/>
                    </a:xfrm>
                    <a:prstGeom prst="rect">
                      <a:avLst/>
                    </a:prstGeom>
                    <a:noFill/>
                    <a:ln>
                      <a:noFill/>
                    </a:ln>
                  </pic:spPr>
                </pic:pic>
              </a:graphicData>
            </a:graphic>
          </wp:inline>
        </w:drawing>
      </w:r>
    </w:p>
    <w:p w:rsidR="00215284" w:rsidRPr="00A50B51" w:rsidRDefault="00215284" w:rsidP="0072187B">
      <w:pPr>
        <w:pStyle w:val="Caption"/>
        <w:rPr>
          <w:sz w:val="24"/>
          <w:szCs w:val="24"/>
        </w:rPr>
      </w:pPr>
      <w:bookmarkStart w:id="459" w:name="_Toc39960713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28</w:t>
      </w:r>
      <w:r w:rsidR="004D1EA8" w:rsidRPr="00A50B51">
        <w:rPr>
          <w:noProof/>
          <w:sz w:val="24"/>
          <w:szCs w:val="24"/>
        </w:rPr>
        <w:fldChar w:fldCharType="end"/>
      </w:r>
      <w:r w:rsidRPr="00A50B51">
        <w:rPr>
          <w:sz w:val="24"/>
          <w:szCs w:val="24"/>
        </w:rPr>
        <w:t xml:space="preserve"> – Aplicación Audinsa Audiología, pantalla de acción compartir en pantalla resultados.</w:t>
      </w:r>
      <w:bookmarkEnd w:id="459"/>
    </w:p>
    <w:p w:rsidR="00C91A09" w:rsidRPr="00A50B51" w:rsidRDefault="00C91A09" w:rsidP="00C91A09">
      <w:pPr>
        <w:pStyle w:val="Caption"/>
        <w:rPr>
          <w:sz w:val="24"/>
          <w:szCs w:val="24"/>
        </w:rPr>
      </w:pPr>
      <w:r w:rsidRPr="00A50B51">
        <w:rPr>
          <w:sz w:val="24"/>
          <w:szCs w:val="24"/>
        </w:rPr>
        <w:t>Elaboración propia</w:t>
      </w:r>
    </w:p>
    <w:p w:rsidR="00215284" w:rsidRPr="00A50B51" w:rsidRDefault="00E626DE" w:rsidP="0072187B">
      <w:pPr>
        <w:jc w:val="center"/>
        <w:rPr>
          <w:szCs w:val="24"/>
          <w:highlight w:val="yellow"/>
          <w:lang w:eastAsia="es-CR"/>
        </w:rPr>
      </w:pPr>
      <w:r w:rsidRPr="00A50B51">
        <w:rPr>
          <w:noProof/>
          <w:szCs w:val="24"/>
          <w:lang w:eastAsia="es-CR"/>
        </w:rPr>
        <w:lastRenderedPageBreak/>
        <w:drawing>
          <wp:anchor distT="0" distB="0" distL="114300" distR="114300" simplePos="0" relativeHeight="251705856" behindDoc="0" locked="0" layoutInCell="1" allowOverlap="1" wp14:anchorId="0CC3BA0B" wp14:editId="4BC4EBEC">
            <wp:simplePos x="0" y="0"/>
            <wp:positionH relativeFrom="column">
              <wp:posOffset>1179830</wp:posOffset>
            </wp:positionH>
            <wp:positionV relativeFrom="paragraph">
              <wp:posOffset>446405</wp:posOffset>
            </wp:positionV>
            <wp:extent cx="4321810" cy="6825615"/>
            <wp:effectExtent l="0" t="0" r="254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1810" cy="6825615"/>
                    </a:xfrm>
                    <a:prstGeom prst="rect">
                      <a:avLst/>
                    </a:prstGeom>
                    <a:noFill/>
                    <a:ln>
                      <a:noFill/>
                    </a:ln>
                  </pic:spPr>
                </pic:pic>
              </a:graphicData>
            </a:graphic>
          </wp:anchor>
        </w:drawing>
      </w:r>
    </w:p>
    <w:p w:rsidR="00703E7A" w:rsidRPr="00A50B51" w:rsidRDefault="00523BD2" w:rsidP="0072187B">
      <w:pPr>
        <w:pStyle w:val="Caption"/>
        <w:rPr>
          <w:sz w:val="24"/>
          <w:szCs w:val="24"/>
        </w:rPr>
      </w:pPr>
      <w:bookmarkStart w:id="460" w:name="_Toc39960713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29</w:t>
      </w:r>
      <w:r w:rsidR="004D1EA8" w:rsidRPr="00A50B51">
        <w:rPr>
          <w:noProof/>
          <w:sz w:val="24"/>
          <w:szCs w:val="24"/>
        </w:rPr>
        <w:fldChar w:fldCharType="end"/>
      </w:r>
      <w:r w:rsidRPr="00A50B51">
        <w:rPr>
          <w:sz w:val="24"/>
          <w:szCs w:val="24"/>
        </w:rPr>
        <w:t xml:space="preserve"> – Aplicación Audinsa Audiología, pantalla Artículos (blog de la clínica).</w:t>
      </w:r>
      <w:bookmarkEnd w:id="460"/>
    </w:p>
    <w:p w:rsidR="00523BD2" w:rsidRPr="00A50B51" w:rsidRDefault="00703E7A" w:rsidP="0072187B">
      <w:pPr>
        <w:pStyle w:val="Caption"/>
        <w:rPr>
          <w:sz w:val="24"/>
          <w:szCs w:val="24"/>
        </w:rPr>
      </w:pPr>
      <w:r w:rsidRPr="00A50B51">
        <w:rPr>
          <w:sz w:val="24"/>
          <w:szCs w:val="24"/>
        </w:rPr>
        <w:t>Elaboración propia</w:t>
      </w:r>
    </w:p>
    <w:p w:rsidR="004F7745" w:rsidRPr="00A50B51" w:rsidRDefault="004F7745" w:rsidP="0072187B">
      <w:pPr>
        <w:spacing w:after="200" w:line="276" w:lineRule="auto"/>
        <w:jc w:val="center"/>
        <w:rPr>
          <w:szCs w:val="24"/>
          <w:highlight w:val="yellow"/>
          <w:lang w:eastAsia="es-CR"/>
        </w:rPr>
      </w:pPr>
      <w:r w:rsidRPr="00A50B51">
        <w:rPr>
          <w:szCs w:val="24"/>
          <w:highlight w:val="yellow"/>
          <w:lang w:eastAsia="es-CR"/>
        </w:rPr>
        <w:br w:type="page"/>
      </w:r>
    </w:p>
    <w:p w:rsidR="004F7745" w:rsidRPr="00A50B51" w:rsidRDefault="004F7745" w:rsidP="0072187B">
      <w:pPr>
        <w:pStyle w:val="Caption"/>
        <w:rPr>
          <w:sz w:val="24"/>
          <w:szCs w:val="24"/>
        </w:rPr>
      </w:pPr>
    </w:p>
    <w:p w:rsidR="004F7745" w:rsidRPr="00A50B51" w:rsidRDefault="00481D66" w:rsidP="0072187B">
      <w:pPr>
        <w:pStyle w:val="Caption"/>
        <w:rPr>
          <w:sz w:val="24"/>
          <w:szCs w:val="24"/>
        </w:rPr>
      </w:pPr>
      <w:r w:rsidRPr="00A50B51">
        <w:rPr>
          <w:noProof/>
          <w:sz w:val="24"/>
          <w:szCs w:val="24"/>
          <w:lang w:eastAsia="es-CR"/>
        </w:rPr>
        <w:drawing>
          <wp:inline distT="0" distB="0" distL="0" distR="0" wp14:anchorId="5C9B91DA" wp14:editId="57373F38">
            <wp:extent cx="4398579" cy="7170514"/>
            <wp:effectExtent l="0" t="0" r="2540" b="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 t="-1" r="376" b="-209"/>
                    <a:stretch/>
                  </pic:blipFill>
                  <pic:spPr bwMode="auto">
                    <a:xfrm>
                      <a:off x="0" y="0"/>
                      <a:ext cx="4398579" cy="7170514"/>
                    </a:xfrm>
                    <a:prstGeom prst="rect">
                      <a:avLst/>
                    </a:prstGeom>
                    <a:noFill/>
                    <a:ln>
                      <a:noFill/>
                    </a:ln>
                    <a:extLst>
                      <a:ext uri="{53640926-AAD7-44D8-BBD7-CCE9431645EC}">
                        <a14:shadowObscured xmlns:a14="http://schemas.microsoft.com/office/drawing/2010/main"/>
                      </a:ext>
                    </a:extLst>
                  </pic:spPr>
                </pic:pic>
              </a:graphicData>
            </a:graphic>
          </wp:inline>
        </w:drawing>
      </w:r>
    </w:p>
    <w:p w:rsidR="004F7745" w:rsidRPr="00A50B51" w:rsidRDefault="004F7745" w:rsidP="0072187B">
      <w:pPr>
        <w:pStyle w:val="Caption"/>
        <w:rPr>
          <w:sz w:val="24"/>
          <w:szCs w:val="24"/>
        </w:rPr>
      </w:pPr>
      <w:bookmarkStart w:id="461" w:name="_Toc39960713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30</w:t>
      </w:r>
      <w:r w:rsidR="004D1EA8" w:rsidRPr="00A50B51">
        <w:rPr>
          <w:noProof/>
          <w:sz w:val="24"/>
          <w:szCs w:val="24"/>
        </w:rPr>
        <w:fldChar w:fldCharType="end"/>
      </w:r>
      <w:r w:rsidRPr="00A50B51">
        <w:rPr>
          <w:sz w:val="24"/>
          <w:szCs w:val="24"/>
        </w:rPr>
        <w:t xml:space="preserve"> – Aplicación Audinsa Audiología, </w:t>
      </w:r>
      <w:r w:rsidR="0010711A" w:rsidRPr="00A50B51">
        <w:rPr>
          <w:sz w:val="24"/>
          <w:szCs w:val="24"/>
        </w:rPr>
        <w:t>pantalla consultorios</w:t>
      </w:r>
      <w:r w:rsidRPr="00A50B51">
        <w:rPr>
          <w:sz w:val="24"/>
          <w:szCs w:val="24"/>
        </w:rPr>
        <w:t>.</w:t>
      </w:r>
      <w:bookmarkEnd w:id="461"/>
    </w:p>
    <w:p w:rsidR="004F7745" w:rsidRPr="00A50B51" w:rsidRDefault="004F7745" w:rsidP="0072187B">
      <w:pPr>
        <w:pStyle w:val="Caption"/>
        <w:rPr>
          <w:sz w:val="24"/>
          <w:szCs w:val="24"/>
        </w:rPr>
      </w:pPr>
      <w:r w:rsidRPr="00A50B51">
        <w:rPr>
          <w:sz w:val="24"/>
          <w:szCs w:val="24"/>
        </w:rPr>
        <w:t>Elaboración propia</w:t>
      </w:r>
    </w:p>
    <w:p w:rsidR="00DB3002" w:rsidRPr="00A50B51" w:rsidRDefault="00DB3002" w:rsidP="0072187B">
      <w:pPr>
        <w:jc w:val="center"/>
        <w:rPr>
          <w:szCs w:val="24"/>
          <w:highlight w:val="yellow"/>
          <w:lang w:eastAsia="es-CR"/>
        </w:rPr>
      </w:pPr>
    </w:p>
    <w:p w:rsidR="0010711A" w:rsidRPr="00A50B51" w:rsidRDefault="0010711A" w:rsidP="0072187B">
      <w:pPr>
        <w:jc w:val="center"/>
        <w:rPr>
          <w:szCs w:val="24"/>
          <w:highlight w:val="yellow"/>
          <w:lang w:eastAsia="es-CR"/>
        </w:rPr>
      </w:pPr>
    </w:p>
    <w:p w:rsidR="0010711A" w:rsidRPr="00A50B51" w:rsidRDefault="007543D5" w:rsidP="0072187B">
      <w:pPr>
        <w:jc w:val="center"/>
        <w:rPr>
          <w:szCs w:val="24"/>
          <w:highlight w:val="yellow"/>
          <w:lang w:eastAsia="es-CR"/>
        </w:rPr>
      </w:pPr>
      <w:r>
        <w:rPr>
          <w:noProof/>
          <w:lang w:eastAsia="es-CR"/>
        </w:rPr>
        <w:drawing>
          <wp:inline distT="0" distB="0" distL="0" distR="0" wp14:anchorId="7D813E2D" wp14:editId="623B47B2">
            <wp:extent cx="3726180" cy="5814060"/>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26180" cy="5814060"/>
                    </a:xfrm>
                    <a:prstGeom prst="rect">
                      <a:avLst/>
                    </a:prstGeom>
                  </pic:spPr>
                </pic:pic>
              </a:graphicData>
            </a:graphic>
          </wp:inline>
        </w:drawing>
      </w:r>
    </w:p>
    <w:p w:rsidR="00DB3002" w:rsidRPr="00A50B51" w:rsidRDefault="00860CBE" w:rsidP="0072187B">
      <w:pPr>
        <w:pStyle w:val="Caption"/>
        <w:rPr>
          <w:sz w:val="24"/>
          <w:szCs w:val="24"/>
        </w:rPr>
      </w:pPr>
      <w:bookmarkStart w:id="462" w:name="_Toc39960713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31</w:t>
      </w:r>
      <w:r w:rsidR="004D1EA8" w:rsidRPr="00A50B51">
        <w:rPr>
          <w:noProof/>
          <w:sz w:val="24"/>
          <w:szCs w:val="24"/>
        </w:rPr>
        <w:fldChar w:fldCharType="end"/>
      </w:r>
      <w:r w:rsidRPr="00A50B51">
        <w:rPr>
          <w:sz w:val="24"/>
          <w:szCs w:val="24"/>
        </w:rPr>
        <w:t xml:space="preserve"> – Aplicación Audinsa Audiología, pantalla Acciones sobre el  perfil.</w:t>
      </w:r>
      <w:bookmarkEnd w:id="462"/>
    </w:p>
    <w:p w:rsidR="00860CBE" w:rsidRPr="00A50B51" w:rsidRDefault="00DB3002" w:rsidP="0072187B">
      <w:pPr>
        <w:pStyle w:val="Caption"/>
        <w:rPr>
          <w:sz w:val="24"/>
          <w:szCs w:val="24"/>
        </w:rPr>
      </w:pPr>
      <w:r w:rsidRPr="00A50B51">
        <w:rPr>
          <w:sz w:val="24"/>
          <w:szCs w:val="24"/>
        </w:rPr>
        <w:t>Elaboración propia</w:t>
      </w:r>
    </w:p>
    <w:p w:rsidR="007070D4" w:rsidRPr="00A50B51" w:rsidRDefault="007070D4"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173A618A" wp14:editId="35BCB7DC">
            <wp:extent cx="3726180" cy="5821680"/>
            <wp:effectExtent l="0" t="0" r="762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26180" cy="5821680"/>
                    </a:xfrm>
                    <a:prstGeom prst="rect">
                      <a:avLst/>
                    </a:prstGeom>
                  </pic:spPr>
                </pic:pic>
              </a:graphicData>
            </a:graphic>
          </wp:inline>
        </w:drawing>
      </w:r>
    </w:p>
    <w:p w:rsidR="00DB3002" w:rsidRPr="00A50B51" w:rsidRDefault="00860CBE" w:rsidP="0072187B">
      <w:pPr>
        <w:pStyle w:val="Caption"/>
        <w:rPr>
          <w:sz w:val="24"/>
          <w:szCs w:val="24"/>
        </w:rPr>
      </w:pPr>
      <w:bookmarkStart w:id="463" w:name="_Toc39960714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32</w:t>
      </w:r>
      <w:r w:rsidR="004D1EA8" w:rsidRPr="00A50B51">
        <w:rPr>
          <w:noProof/>
          <w:sz w:val="24"/>
          <w:szCs w:val="24"/>
        </w:rPr>
        <w:fldChar w:fldCharType="end"/>
      </w:r>
      <w:r w:rsidRPr="00A50B51">
        <w:rPr>
          <w:sz w:val="24"/>
          <w:szCs w:val="24"/>
        </w:rPr>
        <w:t xml:space="preserve"> – Aplicación Audinsa Audiología, pantalla </w:t>
      </w:r>
      <w:r w:rsidR="00E82CD9" w:rsidRPr="00A50B51">
        <w:rPr>
          <w:sz w:val="24"/>
          <w:szCs w:val="24"/>
        </w:rPr>
        <w:t>confirmación</w:t>
      </w:r>
      <w:r w:rsidRPr="00A50B51">
        <w:rPr>
          <w:sz w:val="24"/>
          <w:szCs w:val="24"/>
        </w:rPr>
        <w:t xml:space="preserve"> del </w:t>
      </w:r>
      <w:r w:rsidR="00910A13" w:rsidRPr="00A50B51">
        <w:rPr>
          <w:sz w:val="24"/>
          <w:szCs w:val="24"/>
        </w:rPr>
        <w:t xml:space="preserve">eliminación del </w:t>
      </w:r>
      <w:r w:rsidRPr="00A50B51">
        <w:rPr>
          <w:sz w:val="24"/>
          <w:szCs w:val="24"/>
        </w:rPr>
        <w:t>perfil.</w:t>
      </w:r>
      <w:bookmarkEnd w:id="463"/>
    </w:p>
    <w:p w:rsidR="00860CBE" w:rsidRPr="00A50B51" w:rsidRDefault="00DB300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23E64CC3" wp14:editId="551BA683">
            <wp:extent cx="3756660" cy="58445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56660" cy="5844540"/>
                    </a:xfrm>
                    <a:prstGeom prst="rect">
                      <a:avLst/>
                    </a:prstGeom>
                  </pic:spPr>
                </pic:pic>
              </a:graphicData>
            </a:graphic>
          </wp:inline>
        </w:drawing>
      </w:r>
    </w:p>
    <w:p w:rsidR="00DB3002" w:rsidRPr="00A50B51" w:rsidRDefault="00910A13" w:rsidP="0072187B">
      <w:pPr>
        <w:pStyle w:val="Caption"/>
        <w:rPr>
          <w:sz w:val="24"/>
          <w:szCs w:val="24"/>
        </w:rPr>
      </w:pPr>
      <w:bookmarkStart w:id="464" w:name="_Toc39960714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33</w:t>
      </w:r>
      <w:r w:rsidR="004D1EA8" w:rsidRPr="00A50B51">
        <w:rPr>
          <w:noProof/>
          <w:sz w:val="24"/>
          <w:szCs w:val="24"/>
        </w:rPr>
        <w:fldChar w:fldCharType="end"/>
      </w:r>
      <w:r w:rsidRPr="00A50B51">
        <w:rPr>
          <w:sz w:val="24"/>
          <w:szCs w:val="24"/>
        </w:rPr>
        <w:t xml:space="preserve"> – Aplicación Audinsa Audiología, pantalla perfil eliminado satisfactoriamente.</w:t>
      </w:r>
      <w:bookmarkEnd w:id="464"/>
    </w:p>
    <w:p w:rsidR="00910A13" w:rsidRPr="00A50B51" w:rsidRDefault="00DB3002"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p>
    <w:p w:rsidR="00324A74" w:rsidRPr="00A50B51" w:rsidRDefault="007543D5" w:rsidP="0072187B">
      <w:pPr>
        <w:jc w:val="center"/>
        <w:rPr>
          <w:szCs w:val="24"/>
          <w:highlight w:val="yellow"/>
          <w:lang w:eastAsia="es-CR"/>
        </w:rPr>
      </w:pPr>
      <w:r>
        <w:rPr>
          <w:noProof/>
          <w:lang w:eastAsia="es-CR"/>
        </w:rPr>
        <w:lastRenderedPageBreak/>
        <w:drawing>
          <wp:inline distT="0" distB="0" distL="0" distR="0" wp14:anchorId="20CFC8FB" wp14:editId="5E5E1368">
            <wp:extent cx="3726180" cy="57988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26180" cy="5798820"/>
                    </a:xfrm>
                    <a:prstGeom prst="rect">
                      <a:avLst/>
                    </a:prstGeom>
                  </pic:spPr>
                </pic:pic>
              </a:graphicData>
            </a:graphic>
          </wp:inline>
        </w:drawing>
      </w:r>
    </w:p>
    <w:p w:rsidR="00324A74" w:rsidRPr="00A50B51" w:rsidRDefault="00324A74" w:rsidP="0072187B">
      <w:pPr>
        <w:pStyle w:val="Caption"/>
        <w:rPr>
          <w:sz w:val="24"/>
          <w:szCs w:val="24"/>
        </w:rPr>
      </w:pPr>
      <w:bookmarkStart w:id="465" w:name="_Toc39960714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34</w:t>
      </w:r>
      <w:r w:rsidR="004D1EA8" w:rsidRPr="00A50B51">
        <w:rPr>
          <w:noProof/>
          <w:sz w:val="24"/>
          <w:szCs w:val="24"/>
        </w:rPr>
        <w:fldChar w:fldCharType="end"/>
      </w:r>
      <w:r w:rsidRPr="00A50B51">
        <w:rPr>
          <w:sz w:val="24"/>
          <w:szCs w:val="24"/>
        </w:rPr>
        <w:t xml:space="preserve"> – Imágenes de a</w:t>
      </w:r>
      <w:r w:rsidRPr="00A50B51">
        <w:rPr>
          <w:sz w:val="24"/>
          <w:szCs w:val="24"/>
          <w:lang w:eastAsia="es-CR"/>
        </w:rPr>
        <w:t>plicación basada en tecnología móvil para conocer el estado auditivo</w:t>
      </w:r>
      <w:bookmarkEnd w:id="465"/>
    </w:p>
    <w:p w:rsidR="00324A74" w:rsidRPr="00A50B51" w:rsidRDefault="00324A74" w:rsidP="0072187B">
      <w:pPr>
        <w:pStyle w:val="Caption"/>
        <w:rPr>
          <w:sz w:val="24"/>
          <w:szCs w:val="24"/>
        </w:rPr>
      </w:pPr>
      <w:r w:rsidRPr="00A50B51">
        <w:rPr>
          <w:sz w:val="24"/>
          <w:szCs w:val="24"/>
        </w:rPr>
        <w:t>Elaboración propia</w:t>
      </w:r>
    </w:p>
    <w:p w:rsidR="004C072D" w:rsidRDefault="00CA01CD" w:rsidP="004C072D">
      <w:pPr>
        <w:ind w:firstLine="708"/>
        <w:rPr>
          <w:ins w:id="466" w:author="Personal" w:date="2014-08-23T17:47:00Z"/>
          <w:szCs w:val="24"/>
          <w:lang w:eastAsia="es-CR"/>
        </w:rPr>
      </w:pPr>
      <w:r w:rsidRPr="00A50B51">
        <w:rPr>
          <w:szCs w:val="24"/>
          <w:lang w:eastAsia="es-CR"/>
        </w:rPr>
        <w:t>Las imágenes anteriores demuestran el cumplimiento</w:t>
      </w:r>
      <w:r w:rsidR="007A51E2" w:rsidRPr="00A50B51">
        <w:rPr>
          <w:szCs w:val="24"/>
          <w:lang w:eastAsia="es-CR"/>
        </w:rPr>
        <w:t xml:space="preserve"> </w:t>
      </w:r>
      <w:r w:rsidRPr="00A50B51">
        <w:rPr>
          <w:szCs w:val="24"/>
          <w:lang w:eastAsia="es-CR"/>
        </w:rPr>
        <w:t xml:space="preserve">exitoso del objetivo, evidenciando la creación de una aplicación que cumple con los requerimientos establecidos, </w:t>
      </w:r>
      <w:r w:rsidR="001F5EDB" w:rsidRPr="00A50B51">
        <w:rPr>
          <w:szCs w:val="24"/>
          <w:lang w:eastAsia="es-CR"/>
        </w:rPr>
        <w:t xml:space="preserve">siendo </w:t>
      </w:r>
      <w:r w:rsidR="00C47A2F" w:rsidRPr="00A50B51">
        <w:rPr>
          <w:szCs w:val="24"/>
          <w:lang w:eastAsia="es-CR"/>
        </w:rPr>
        <w:t>esta</w:t>
      </w:r>
      <w:r w:rsidR="001F5EDB" w:rsidRPr="00A50B51">
        <w:rPr>
          <w:szCs w:val="24"/>
          <w:lang w:eastAsia="es-CR"/>
        </w:rPr>
        <w:t xml:space="preserve"> la herramienta de tecnología </w:t>
      </w:r>
      <w:r w:rsidR="00CF005B" w:rsidRPr="00A50B51">
        <w:rPr>
          <w:szCs w:val="24"/>
          <w:lang w:eastAsia="es-CR"/>
        </w:rPr>
        <w:t>móvil</w:t>
      </w:r>
      <w:r w:rsidR="001F5EDB" w:rsidRPr="00A50B51">
        <w:rPr>
          <w:szCs w:val="24"/>
          <w:lang w:eastAsia="es-CR"/>
        </w:rPr>
        <w:t xml:space="preserve"> creada para</w:t>
      </w:r>
      <w:r w:rsidRPr="00A50B51">
        <w:rPr>
          <w:szCs w:val="24"/>
          <w:lang w:eastAsia="es-CR"/>
        </w:rPr>
        <w:t xml:space="preserve"> personas que dese</w:t>
      </w:r>
      <w:r w:rsidR="00290471" w:rsidRPr="00A50B51">
        <w:rPr>
          <w:szCs w:val="24"/>
          <w:lang w:eastAsia="es-CR"/>
        </w:rPr>
        <w:t>an conocer su estado auditivo y</w:t>
      </w:r>
      <w:r w:rsidRPr="00A50B51">
        <w:rPr>
          <w:szCs w:val="24"/>
          <w:lang w:eastAsia="es-CR"/>
        </w:rPr>
        <w:t xml:space="preserve"> que dis</w:t>
      </w:r>
      <w:r w:rsidR="001F5EDB" w:rsidRPr="00A50B51">
        <w:rPr>
          <w:szCs w:val="24"/>
          <w:lang w:eastAsia="es-CR"/>
        </w:rPr>
        <w:t>ponen de teléfonos inteligentes.</w:t>
      </w:r>
      <w:r w:rsidR="006433B1">
        <w:rPr>
          <w:szCs w:val="24"/>
          <w:lang w:eastAsia="es-CR"/>
        </w:rPr>
        <w:t xml:space="preserve"> </w:t>
      </w:r>
      <w:commentRangeStart w:id="467"/>
      <w:ins w:id="468" w:author="Personal" w:date="2014-08-23T17:47:00Z">
        <w:r w:rsidR="004C072D">
          <w:rPr>
            <w:szCs w:val="24"/>
            <w:lang w:eastAsia="es-CR"/>
          </w:rPr>
          <w:t>Este</w:t>
        </w:r>
        <w:commentRangeEnd w:id="467"/>
        <w:r w:rsidR="004C072D">
          <w:rPr>
            <w:rStyle w:val="CommentReference"/>
          </w:rPr>
          <w:commentReference w:id="467"/>
        </w:r>
        <w:r w:rsidR="004C072D">
          <w:rPr>
            <w:szCs w:val="24"/>
            <w:lang w:eastAsia="es-CR"/>
          </w:rPr>
          <w:t xml:space="preserve"> objetivo contribuyendo con el objetivo general de </w:t>
        </w:r>
        <w:r w:rsidR="004C072D" w:rsidRPr="00BA75A9">
          <w:rPr>
            <w:szCs w:val="24"/>
            <w:lang w:eastAsia="es-CR"/>
          </w:rPr>
          <w:t xml:space="preserve">facilitar </w:t>
        </w:r>
        <w:r w:rsidR="004C072D">
          <w:rPr>
            <w:szCs w:val="24"/>
            <w:lang w:eastAsia="es-CR"/>
          </w:rPr>
          <w:t>e</w:t>
        </w:r>
        <w:r w:rsidR="004C072D" w:rsidRPr="00BA75A9">
          <w:rPr>
            <w:szCs w:val="24"/>
            <w:lang w:eastAsia="es-CR"/>
          </w:rPr>
          <w:t>l análisis, diagnóstico y prevención de enfermedades</w:t>
        </w:r>
        <w:r w:rsidR="004C072D">
          <w:rPr>
            <w:szCs w:val="24"/>
            <w:lang w:eastAsia="es-CR"/>
          </w:rPr>
          <w:t xml:space="preserve"> </w:t>
        </w:r>
        <w:r w:rsidR="004C072D" w:rsidRPr="00BA75A9">
          <w:rPr>
            <w:szCs w:val="24"/>
            <w:lang w:eastAsia="es-CR"/>
          </w:rPr>
          <w:t>relacionadas con los niveles de audición de sus pacientes.</w:t>
        </w:r>
      </w:ins>
    </w:p>
    <w:p w:rsidR="004C072D" w:rsidRDefault="004C072D" w:rsidP="004C072D">
      <w:pPr>
        <w:ind w:firstLine="708"/>
        <w:rPr>
          <w:ins w:id="469" w:author="Personal" w:date="2014-08-23T17:47:00Z"/>
          <w:szCs w:val="24"/>
          <w:lang w:eastAsia="es-CR"/>
        </w:rPr>
      </w:pPr>
    </w:p>
    <w:p w:rsidR="004C072D" w:rsidRDefault="004C072D" w:rsidP="004C072D">
      <w:pPr>
        <w:ind w:firstLine="708"/>
        <w:rPr>
          <w:ins w:id="470" w:author="Personal" w:date="2014-08-23T17:47:00Z"/>
          <w:szCs w:val="24"/>
          <w:lang w:eastAsia="es-CR"/>
        </w:rPr>
      </w:pPr>
      <w:ins w:id="471" w:author="Personal" w:date="2014-08-23T17:47:00Z">
        <w:r>
          <w:rPr>
            <w:szCs w:val="24"/>
            <w:lang w:eastAsia="es-CR"/>
          </w:rPr>
          <w:lastRenderedPageBreak/>
          <w:t xml:space="preserve"> La definición de las interfaces y de los mensajes establecidos por el dueño del producto, buscan informar en todo momento al usuario, acerca de la variedad de opciones de la aplicación. La misma además de los exámenes, busca que el usuario contacte a la clínica. Esto mediante un correo, una aproximación al blog, o una revisión de las oficinas definidas en los mapas de Google. </w:t>
        </w:r>
      </w:ins>
    </w:p>
    <w:p w:rsidR="004C072D" w:rsidRDefault="004C072D" w:rsidP="004C072D">
      <w:pPr>
        <w:ind w:firstLine="708"/>
        <w:rPr>
          <w:ins w:id="472" w:author="Personal" w:date="2014-08-23T17:47:00Z"/>
          <w:szCs w:val="24"/>
          <w:lang w:eastAsia="es-CR"/>
        </w:rPr>
      </w:pPr>
    </w:p>
    <w:p w:rsidR="004C072D" w:rsidRDefault="004C072D" w:rsidP="004C072D">
      <w:pPr>
        <w:ind w:firstLine="708"/>
        <w:rPr>
          <w:ins w:id="473" w:author="Personal" w:date="2014-08-23T17:47:00Z"/>
          <w:szCs w:val="24"/>
          <w:lang w:eastAsia="es-CR"/>
        </w:rPr>
      </w:pPr>
      <w:ins w:id="474" w:author="Personal" w:date="2014-08-23T17:47:00Z">
        <w:r>
          <w:rPr>
            <w:szCs w:val="24"/>
            <w:lang w:eastAsia="es-CR"/>
          </w:rPr>
          <w:t xml:space="preserve">El aplicativo es creado </w:t>
        </w:r>
        <w:r w:rsidRPr="006433B1">
          <w:rPr>
            <w:szCs w:val="24"/>
            <w:lang w:eastAsia="es-CR"/>
          </w:rPr>
          <w:t>para una población específica</w:t>
        </w:r>
        <w:r>
          <w:rPr>
            <w:szCs w:val="24"/>
            <w:lang w:eastAsia="es-CR"/>
          </w:rPr>
          <w:t xml:space="preserve"> y contribuye en temas de desplazamiento, tiempo y economía, generando </w:t>
        </w:r>
        <w:r w:rsidRPr="006433B1">
          <w:rPr>
            <w:szCs w:val="24"/>
            <w:lang w:eastAsia="es-CR"/>
          </w:rPr>
          <w:t xml:space="preserve">altas </w:t>
        </w:r>
        <w:r>
          <w:rPr>
            <w:szCs w:val="24"/>
            <w:lang w:eastAsia="es-CR"/>
          </w:rPr>
          <w:t>posibilidades de que finalmente los usuarios contacten o puedan ser contactados por los especialistas.</w:t>
        </w:r>
      </w:ins>
    </w:p>
    <w:p w:rsidR="004C072D" w:rsidRDefault="004C072D" w:rsidP="004C072D">
      <w:pPr>
        <w:ind w:firstLine="708"/>
        <w:rPr>
          <w:ins w:id="475" w:author="Personal" w:date="2014-08-23T17:47:00Z"/>
          <w:szCs w:val="24"/>
          <w:lang w:eastAsia="es-CR"/>
        </w:rPr>
      </w:pPr>
    </w:p>
    <w:p w:rsidR="00A50B51" w:rsidRDefault="004C072D" w:rsidP="004C072D">
      <w:pPr>
        <w:ind w:firstLine="708"/>
        <w:rPr>
          <w:szCs w:val="24"/>
          <w:lang w:eastAsia="es-CR"/>
        </w:rPr>
      </w:pPr>
      <w:ins w:id="476" w:author="Personal" w:date="2014-08-23T17:47:00Z">
        <w:r>
          <w:rPr>
            <w:szCs w:val="24"/>
            <w:lang w:eastAsia="es-CR"/>
          </w:rPr>
          <w:t>La aplicación b</w:t>
        </w:r>
        <w:r w:rsidRPr="006433B1">
          <w:rPr>
            <w:szCs w:val="24"/>
            <w:lang w:eastAsia="es-CR"/>
          </w:rPr>
          <w:t xml:space="preserve">rinda </w:t>
        </w:r>
        <w:r>
          <w:rPr>
            <w:szCs w:val="24"/>
            <w:lang w:eastAsia="es-CR"/>
          </w:rPr>
          <w:t xml:space="preserve">una importante </w:t>
        </w:r>
        <w:r w:rsidRPr="006433B1">
          <w:rPr>
            <w:szCs w:val="24"/>
            <w:lang w:eastAsia="es-CR"/>
          </w:rPr>
          <w:t xml:space="preserve">comodidad </w:t>
        </w:r>
        <w:r>
          <w:rPr>
            <w:szCs w:val="24"/>
            <w:lang w:eastAsia="es-CR"/>
          </w:rPr>
          <w:t>para las personas que inicialmente no busquen una aproximación directa con los especialistas. Sin embargo permite crear</w:t>
        </w:r>
        <w:r w:rsidRPr="006433B1">
          <w:rPr>
            <w:szCs w:val="24"/>
            <w:lang w:eastAsia="es-CR"/>
          </w:rPr>
          <w:t xml:space="preserve"> un acercamiento </w:t>
        </w:r>
        <w:r>
          <w:rPr>
            <w:szCs w:val="24"/>
            <w:lang w:eastAsia="es-CR"/>
          </w:rPr>
          <w:t>importante, que a la larga brindará a los usuarios la posibilidad de</w:t>
        </w:r>
        <w:r w:rsidRPr="006433B1">
          <w:rPr>
            <w:szCs w:val="24"/>
            <w:lang w:eastAsia="es-CR"/>
          </w:rPr>
          <w:t xml:space="preserve"> sentirse más</w:t>
        </w:r>
        <w:r>
          <w:rPr>
            <w:szCs w:val="24"/>
            <w:lang w:eastAsia="es-CR"/>
          </w:rPr>
          <w:t xml:space="preserve"> có</w:t>
        </w:r>
        <w:r w:rsidRPr="006433B1">
          <w:rPr>
            <w:szCs w:val="24"/>
            <w:lang w:eastAsia="es-CR"/>
          </w:rPr>
          <w:t>modo</w:t>
        </w:r>
        <w:r>
          <w:rPr>
            <w:szCs w:val="24"/>
            <w:lang w:eastAsia="es-CR"/>
          </w:rPr>
          <w:t>s</w:t>
        </w:r>
        <w:r w:rsidRPr="006433B1">
          <w:rPr>
            <w:szCs w:val="24"/>
            <w:lang w:eastAsia="es-CR"/>
          </w:rPr>
          <w:t xml:space="preserve"> </w:t>
        </w:r>
        <w:r>
          <w:rPr>
            <w:szCs w:val="24"/>
            <w:lang w:eastAsia="es-CR"/>
          </w:rPr>
          <w:t xml:space="preserve">en esta </w:t>
        </w:r>
        <w:r w:rsidRPr="006433B1">
          <w:rPr>
            <w:szCs w:val="24"/>
            <w:lang w:eastAsia="es-CR"/>
          </w:rPr>
          <w:t>área de la</w:t>
        </w:r>
        <w:r>
          <w:rPr>
            <w:szCs w:val="24"/>
            <w:lang w:eastAsia="es-CR"/>
          </w:rPr>
          <w:t xml:space="preserve"> salud, la cual, es de suma importancia, pero actualmente no es conocida por gran cantidad</w:t>
        </w:r>
        <w:r w:rsidRPr="006433B1">
          <w:rPr>
            <w:szCs w:val="24"/>
            <w:lang w:eastAsia="es-CR"/>
          </w:rPr>
          <w:t xml:space="preserve"> de la población </w:t>
        </w:r>
        <w:r>
          <w:rPr>
            <w:szCs w:val="24"/>
            <w:lang w:eastAsia="es-CR"/>
          </w:rPr>
          <w:t>que</w:t>
        </w:r>
        <w:r w:rsidRPr="006433B1">
          <w:rPr>
            <w:szCs w:val="24"/>
            <w:lang w:eastAsia="es-CR"/>
          </w:rPr>
          <w:t xml:space="preserve"> no cuida</w:t>
        </w:r>
        <w:r>
          <w:rPr>
            <w:szCs w:val="24"/>
            <w:lang w:eastAsia="es-CR"/>
          </w:rPr>
          <w:t xml:space="preserve"> de manera preventiva el sentido de la audición</w:t>
        </w:r>
        <w:r w:rsidRPr="006433B1">
          <w:rPr>
            <w:szCs w:val="24"/>
            <w:lang w:eastAsia="es-CR"/>
          </w:rPr>
          <w:t>.</w:t>
        </w:r>
      </w:ins>
      <w:r w:rsid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Realizar pruebas de </w:t>
      </w:r>
      <w:r w:rsidR="005153F1" w:rsidRPr="00A50B51">
        <w:rPr>
          <w:szCs w:val="24"/>
          <w:lang w:eastAsia="es-CR"/>
        </w:rPr>
        <w:t xml:space="preserve">la </w:t>
      </w:r>
      <w:r w:rsidRPr="00A50B51">
        <w:rPr>
          <w:szCs w:val="24"/>
          <w:lang w:eastAsia="es-CR"/>
        </w:rPr>
        <w:t>aplicación para evaluar el nivel de aceptación de la aplicación</w:t>
      </w:r>
      <w:r w:rsidR="00705B51" w:rsidRPr="00A50B51">
        <w:rPr>
          <w:szCs w:val="24"/>
          <w:lang w:eastAsia="es-CR"/>
        </w:rPr>
        <w:t xml:space="preserve"> para el profesional de la clínica</w:t>
      </w:r>
      <w:r w:rsidRPr="00A50B51">
        <w:rPr>
          <w:szCs w:val="24"/>
          <w:lang w:eastAsia="es-CR"/>
        </w:rPr>
        <w:t>.</w:t>
      </w:r>
    </w:p>
    <w:p w:rsidR="007E3899" w:rsidRPr="00A50B51" w:rsidRDefault="007E3899" w:rsidP="008E0A96">
      <w:pPr>
        <w:ind w:firstLine="708"/>
        <w:rPr>
          <w:szCs w:val="24"/>
          <w:lang w:eastAsia="es-CR"/>
        </w:rPr>
      </w:pPr>
    </w:p>
    <w:p w:rsidR="008B3143" w:rsidRDefault="008B3143" w:rsidP="008E0A96">
      <w:pPr>
        <w:ind w:firstLine="708"/>
        <w:rPr>
          <w:ins w:id="477" w:author="Personal" w:date="2014-08-24T16:22:00Z"/>
          <w:szCs w:val="24"/>
          <w:lang w:eastAsia="es-CR"/>
        </w:rPr>
      </w:pPr>
      <w:r w:rsidRPr="00A50B51">
        <w:rPr>
          <w:szCs w:val="24"/>
          <w:lang w:eastAsia="es-CR"/>
        </w:rPr>
        <w:t xml:space="preserve">Luego de las pruebas aplicadas por los programadores en cada iteración y tomando como base los requerimientos planteados (Ver </w:t>
      </w:r>
      <w:r w:rsidR="00723CD1">
        <w:fldChar w:fldCharType="begin"/>
      </w:r>
      <w:r w:rsidR="00723CD1">
        <w:instrText xml:space="preserve"> REF _Ref385591858 \h  \* MERGEFORMAT </w:instrText>
      </w:r>
      <w:r w:rsidR="00723CD1">
        <w:fldChar w:fldCharType="separate"/>
      </w:r>
      <w:r w:rsidR="0020662A" w:rsidRPr="00A50B51">
        <w:rPr>
          <w:szCs w:val="24"/>
          <w:lang w:eastAsia="es-CR"/>
        </w:rPr>
        <w:t>Definición de requerimientos</w:t>
      </w:r>
      <w:r w:rsidR="00723CD1">
        <w:fldChar w:fldCharType="end"/>
      </w:r>
      <w:r w:rsidRPr="00A50B51">
        <w:rPr>
          <w:szCs w:val="24"/>
          <w:lang w:eastAsia="es-CR"/>
        </w:rPr>
        <w:t xml:space="preserve">), se determina que las pruebas finales deben de ser realizadas </w:t>
      </w:r>
      <w:r w:rsidR="002313F9" w:rsidRPr="00A50B51">
        <w:rPr>
          <w:szCs w:val="24"/>
          <w:lang w:eastAsia="es-CR"/>
        </w:rPr>
        <w:t xml:space="preserve">por </w:t>
      </w:r>
      <w:r w:rsidR="0095484B" w:rsidRPr="00A50B51">
        <w:rPr>
          <w:szCs w:val="24"/>
          <w:lang w:eastAsia="es-CR"/>
        </w:rPr>
        <w:t>la profesional de la clínica</w:t>
      </w:r>
      <w:r w:rsidR="002313F9" w:rsidRPr="00A50B51">
        <w:rPr>
          <w:szCs w:val="24"/>
          <w:lang w:eastAsia="es-CR"/>
        </w:rPr>
        <w:t>.</w:t>
      </w:r>
      <w:r w:rsidR="007A51E2" w:rsidRPr="00A50B51">
        <w:rPr>
          <w:szCs w:val="24"/>
          <w:lang w:eastAsia="es-CR"/>
        </w:rPr>
        <w:t xml:space="preserve"> </w:t>
      </w:r>
      <w:r w:rsidR="002313F9" w:rsidRPr="00A50B51">
        <w:rPr>
          <w:szCs w:val="24"/>
          <w:lang w:eastAsia="es-CR"/>
        </w:rPr>
        <w:t>Pues al ser la p</w:t>
      </w:r>
      <w:r w:rsidR="00EA3E2D" w:rsidRPr="00A50B51">
        <w:rPr>
          <w:szCs w:val="24"/>
          <w:lang w:eastAsia="es-CR"/>
        </w:rPr>
        <w:t>atrocinadora</w:t>
      </w:r>
      <w:r w:rsidR="002313F9" w:rsidRPr="00A50B51">
        <w:rPr>
          <w:szCs w:val="24"/>
          <w:lang w:eastAsia="es-CR"/>
        </w:rPr>
        <w:t>,</w:t>
      </w:r>
      <w:r w:rsidR="00EA3E2D" w:rsidRPr="00A50B51">
        <w:rPr>
          <w:szCs w:val="24"/>
          <w:lang w:eastAsia="es-CR"/>
        </w:rPr>
        <w:t xml:space="preserve"> es quien debe de indicar </w:t>
      </w:r>
      <w:r w:rsidRPr="00A50B51">
        <w:rPr>
          <w:szCs w:val="24"/>
          <w:lang w:eastAsia="es-CR"/>
        </w:rPr>
        <w:t>el grado de aceptación que la aplicación tiene</w:t>
      </w:r>
      <w:r w:rsidR="0095484B" w:rsidRPr="00A50B51">
        <w:rPr>
          <w:szCs w:val="24"/>
          <w:lang w:eastAsia="es-CR"/>
        </w:rPr>
        <w:t xml:space="preserve"> para Audinsa</w:t>
      </w:r>
      <w:r w:rsidR="007A51E2" w:rsidRPr="00A50B51">
        <w:rPr>
          <w:szCs w:val="24"/>
          <w:lang w:eastAsia="es-CR"/>
        </w:rPr>
        <w:t>,</w:t>
      </w:r>
      <w:r w:rsidR="0095484B" w:rsidRPr="00A50B51">
        <w:rPr>
          <w:szCs w:val="24"/>
          <w:lang w:eastAsia="es-CR"/>
        </w:rPr>
        <w:t xml:space="preserve"> S.A</w:t>
      </w:r>
      <w:r w:rsidRPr="00A50B51">
        <w:rPr>
          <w:szCs w:val="24"/>
          <w:lang w:eastAsia="es-CR"/>
        </w:rPr>
        <w:t xml:space="preserve">. </w:t>
      </w:r>
    </w:p>
    <w:p w:rsidR="00844366" w:rsidRDefault="00844366" w:rsidP="008E0A96">
      <w:pPr>
        <w:ind w:firstLine="708"/>
        <w:rPr>
          <w:ins w:id="478" w:author="Personal" w:date="2014-08-24T16:15:00Z"/>
          <w:szCs w:val="24"/>
          <w:lang w:eastAsia="es-CR"/>
        </w:rPr>
      </w:pPr>
    </w:p>
    <w:p w:rsidR="00113AB2" w:rsidRDefault="00FC53B0" w:rsidP="008E0A96">
      <w:pPr>
        <w:ind w:firstLine="708"/>
        <w:rPr>
          <w:ins w:id="479" w:author="Personal" w:date="2014-08-24T16:39:00Z"/>
          <w:szCs w:val="24"/>
          <w:lang w:eastAsia="es-CR"/>
        </w:rPr>
      </w:pPr>
      <w:ins w:id="480" w:author="Personal" w:date="2014-08-24T16:18:00Z">
        <w:r>
          <w:rPr>
            <w:szCs w:val="24"/>
            <w:lang w:eastAsia="es-CR"/>
          </w:rPr>
          <w:t xml:space="preserve">En las primeras </w:t>
        </w:r>
      </w:ins>
      <w:ins w:id="481" w:author="Personal" w:date="2014-08-24T16:20:00Z">
        <w:r>
          <w:rPr>
            <w:szCs w:val="24"/>
            <w:lang w:eastAsia="es-CR"/>
          </w:rPr>
          <w:t>nueve</w:t>
        </w:r>
      </w:ins>
      <w:ins w:id="482" w:author="Personal" w:date="2014-08-24T16:18:00Z">
        <w:r>
          <w:rPr>
            <w:szCs w:val="24"/>
            <w:lang w:eastAsia="es-CR"/>
          </w:rPr>
          <w:t xml:space="preserve"> iteraciones las </w:t>
        </w:r>
      </w:ins>
      <w:ins w:id="483" w:author="Personal" w:date="2014-08-24T16:20:00Z">
        <w:r>
          <w:rPr>
            <w:szCs w:val="24"/>
            <w:lang w:eastAsia="es-CR"/>
          </w:rPr>
          <w:t xml:space="preserve">pruebas </w:t>
        </w:r>
      </w:ins>
      <w:ins w:id="484" w:author="Personal" w:date="2014-08-24T16:18:00Z">
        <w:r>
          <w:rPr>
            <w:szCs w:val="24"/>
            <w:lang w:eastAsia="es-CR"/>
          </w:rPr>
          <w:t>fueron desarrolladas por los desarrolladores, esto seg</w:t>
        </w:r>
      </w:ins>
      <w:ins w:id="485" w:author="Personal" w:date="2014-08-24T16:19:00Z">
        <w:r>
          <w:rPr>
            <w:szCs w:val="24"/>
            <w:lang w:eastAsia="es-CR"/>
          </w:rPr>
          <w:t xml:space="preserve">ún el avance de los requerimientos. </w:t>
        </w:r>
      </w:ins>
      <w:ins w:id="486" w:author="Personal" w:date="2014-08-24T16:39:00Z">
        <w:r w:rsidR="00113AB2">
          <w:rPr>
            <w:szCs w:val="24"/>
            <w:lang w:eastAsia="es-CR"/>
          </w:rPr>
          <w:t>Las mismas son pruebas</w:t>
        </w:r>
      </w:ins>
      <w:ins w:id="487" w:author="Personal" w:date="2014-08-24T16:19:00Z">
        <w:r>
          <w:rPr>
            <w:szCs w:val="24"/>
            <w:lang w:eastAsia="es-CR"/>
          </w:rPr>
          <w:t xml:space="preserve"> individuales</w:t>
        </w:r>
      </w:ins>
      <w:ins w:id="488" w:author="Personal" w:date="2014-08-24T16:39:00Z">
        <w:r w:rsidR="00113AB2">
          <w:rPr>
            <w:szCs w:val="24"/>
            <w:lang w:eastAsia="es-CR"/>
          </w:rPr>
          <w:t>, realizadas</w:t>
        </w:r>
      </w:ins>
      <w:ins w:id="489" w:author="Personal" w:date="2014-08-24T16:22:00Z">
        <w:r w:rsidR="00844366">
          <w:rPr>
            <w:szCs w:val="24"/>
            <w:lang w:eastAsia="es-CR"/>
          </w:rPr>
          <w:t xml:space="preserve"> </w:t>
        </w:r>
        <w:r w:rsidR="00113AB2">
          <w:rPr>
            <w:szCs w:val="24"/>
            <w:lang w:eastAsia="es-CR"/>
          </w:rPr>
          <w:t>sobre cada uno de los módulos.</w:t>
        </w:r>
      </w:ins>
    </w:p>
    <w:p w:rsidR="00113AB2" w:rsidRDefault="00113AB2" w:rsidP="008E0A96">
      <w:pPr>
        <w:ind w:firstLine="708"/>
        <w:rPr>
          <w:ins w:id="490" w:author="Personal" w:date="2014-08-24T16:39:00Z"/>
          <w:szCs w:val="24"/>
          <w:lang w:eastAsia="es-CR"/>
        </w:rPr>
      </w:pPr>
      <w:ins w:id="491" w:author="Personal" w:date="2014-08-24T16:22:00Z">
        <w:r>
          <w:rPr>
            <w:szCs w:val="24"/>
            <w:lang w:eastAsia="es-CR"/>
          </w:rPr>
          <w:t xml:space="preserve"> </w:t>
        </w:r>
      </w:ins>
    </w:p>
    <w:p w:rsidR="00844366" w:rsidRDefault="00113AB2" w:rsidP="008E0A96">
      <w:pPr>
        <w:ind w:firstLine="708"/>
        <w:rPr>
          <w:ins w:id="492" w:author="Personal" w:date="2014-08-24T16:24:00Z"/>
          <w:szCs w:val="24"/>
          <w:lang w:eastAsia="es-CR"/>
        </w:rPr>
      </w:pPr>
      <w:ins w:id="493" w:author="Personal" w:date="2014-08-24T16:37:00Z">
        <w:r>
          <w:rPr>
            <w:szCs w:val="24"/>
            <w:lang w:eastAsia="es-CR"/>
          </w:rPr>
          <w:t>Las pruebas de cada iteración se definen exitosas, pues las mismas permiten la finalizaci</w:t>
        </w:r>
      </w:ins>
      <w:ins w:id="494" w:author="Personal" w:date="2014-08-24T16:38:00Z">
        <w:r>
          <w:rPr>
            <w:szCs w:val="24"/>
            <w:lang w:eastAsia="es-CR"/>
          </w:rPr>
          <w:t>ón de una iteración. Detalle de las pruebas</w:t>
        </w:r>
      </w:ins>
      <w:ins w:id="495" w:author="Personal" w:date="2014-08-24T16:22:00Z">
        <w:r w:rsidR="00844366">
          <w:rPr>
            <w:szCs w:val="24"/>
            <w:lang w:eastAsia="es-CR"/>
          </w:rPr>
          <w:t>:</w:t>
        </w:r>
      </w:ins>
      <w:ins w:id="496" w:author="Personal" w:date="2014-08-24T16:20:00Z">
        <w:r w:rsidR="00FC53B0">
          <w:rPr>
            <w:szCs w:val="24"/>
            <w:lang w:eastAsia="es-CR"/>
          </w:rPr>
          <w:t xml:space="preserve"> </w:t>
        </w:r>
      </w:ins>
    </w:p>
    <w:p w:rsidR="00844366" w:rsidRDefault="00844366">
      <w:pPr>
        <w:ind w:left="708" w:firstLine="708"/>
        <w:rPr>
          <w:ins w:id="497" w:author="Personal" w:date="2014-08-24T16:24:00Z"/>
          <w:szCs w:val="24"/>
          <w:lang w:eastAsia="es-CR"/>
        </w:rPr>
        <w:pPrChange w:id="498" w:author="Personal" w:date="2014-08-24T16:24:00Z">
          <w:pPr>
            <w:ind w:firstLine="708"/>
          </w:pPr>
        </w:pPrChange>
      </w:pPr>
      <w:ins w:id="499" w:author="Personal" w:date="2014-08-24T16:24:00Z">
        <w:r>
          <w:rPr>
            <w:szCs w:val="24"/>
            <w:lang w:eastAsia="es-CR"/>
          </w:rPr>
          <w:t xml:space="preserve">Iteración 1: Pruebas del </w:t>
        </w:r>
      </w:ins>
      <w:ins w:id="500" w:author="Personal" w:date="2014-08-24T16:23:00Z">
        <w:r>
          <w:rPr>
            <w:szCs w:val="24"/>
            <w:lang w:eastAsia="es-CR"/>
          </w:rPr>
          <w:t xml:space="preserve">módulo de </w:t>
        </w:r>
      </w:ins>
      <w:ins w:id="501" w:author="Personal" w:date="2014-08-24T16:22:00Z">
        <w:r>
          <w:rPr>
            <w:szCs w:val="24"/>
            <w:lang w:eastAsia="es-CR"/>
          </w:rPr>
          <w:t>perfiles</w:t>
        </w:r>
      </w:ins>
      <w:ins w:id="502" w:author="Personal" w:date="2014-08-24T16:24:00Z">
        <w:r>
          <w:rPr>
            <w:szCs w:val="24"/>
            <w:lang w:eastAsia="es-CR"/>
          </w:rPr>
          <w:t>.</w:t>
        </w:r>
      </w:ins>
    </w:p>
    <w:p w:rsidR="00844366" w:rsidRDefault="00844366">
      <w:pPr>
        <w:ind w:left="708" w:firstLine="708"/>
        <w:rPr>
          <w:ins w:id="503" w:author="Personal" w:date="2014-08-24T16:25:00Z"/>
          <w:szCs w:val="24"/>
          <w:lang w:eastAsia="es-CR"/>
        </w:rPr>
        <w:pPrChange w:id="504" w:author="Personal" w:date="2014-08-24T16:24:00Z">
          <w:pPr>
            <w:ind w:firstLine="708"/>
          </w:pPr>
        </w:pPrChange>
      </w:pPr>
      <w:ins w:id="505" w:author="Personal" w:date="2014-08-24T16:24:00Z">
        <w:r>
          <w:rPr>
            <w:szCs w:val="24"/>
            <w:lang w:eastAsia="es-CR"/>
          </w:rPr>
          <w:t>Iteración 2</w:t>
        </w:r>
      </w:ins>
      <w:ins w:id="506" w:author="Personal" w:date="2014-08-24T16:31:00Z">
        <w:r>
          <w:rPr>
            <w:szCs w:val="24"/>
            <w:lang w:eastAsia="es-CR"/>
          </w:rPr>
          <w:t xml:space="preserve"> y 3</w:t>
        </w:r>
      </w:ins>
      <w:ins w:id="507" w:author="Personal" w:date="2014-08-24T16:24:00Z">
        <w:r>
          <w:rPr>
            <w:szCs w:val="24"/>
            <w:lang w:eastAsia="es-CR"/>
          </w:rPr>
          <w:t>:</w:t>
        </w:r>
      </w:ins>
      <w:ins w:id="508" w:author="Personal" w:date="2014-08-24T16:25:00Z">
        <w:r>
          <w:rPr>
            <w:szCs w:val="24"/>
            <w:lang w:eastAsia="es-CR"/>
          </w:rPr>
          <w:t xml:space="preserve"> </w:t>
        </w:r>
      </w:ins>
      <w:ins w:id="509" w:author="Personal" w:date="2014-08-24T16:26:00Z">
        <w:r>
          <w:rPr>
            <w:szCs w:val="24"/>
            <w:lang w:eastAsia="es-CR"/>
          </w:rPr>
          <w:t xml:space="preserve">Programación de </w:t>
        </w:r>
        <w:r w:rsidRPr="00983BEB">
          <w:rPr>
            <w:szCs w:val="24"/>
            <w:highlight w:val="yellow"/>
            <w:lang w:eastAsia="es-CR"/>
            <w:rPrChange w:id="510" w:author="Personal" w:date="2014-08-24T16:54:00Z">
              <w:rPr>
                <w:szCs w:val="24"/>
                <w:lang w:eastAsia="es-CR"/>
              </w:rPr>
            </w:rPrChange>
          </w:rPr>
          <w:t>men</w:t>
        </w:r>
      </w:ins>
      <w:ins w:id="511" w:author="Personal" w:date="2014-08-24T16:29:00Z">
        <w:r w:rsidR="00983BEB" w:rsidRPr="00983BEB">
          <w:rPr>
            <w:szCs w:val="24"/>
            <w:highlight w:val="yellow"/>
            <w:lang w:eastAsia="es-CR"/>
            <w:rPrChange w:id="512" w:author="Personal" w:date="2014-08-24T16:54:00Z">
              <w:rPr>
                <w:szCs w:val="24"/>
                <w:lang w:eastAsia="es-CR"/>
              </w:rPr>
            </w:rPrChange>
          </w:rPr>
          <w:t>ú</w:t>
        </w:r>
        <w:r w:rsidRPr="00983BEB">
          <w:rPr>
            <w:szCs w:val="24"/>
            <w:highlight w:val="yellow"/>
            <w:lang w:eastAsia="es-CR"/>
            <w:rPrChange w:id="513" w:author="Personal" w:date="2014-08-24T16:54:00Z">
              <w:rPr>
                <w:szCs w:val="24"/>
                <w:lang w:eastAsia="es-CR"/>
              </w:rPr>
            </w:rPrChange>
          </w:rPr>
          <w:t>s</w:t>
        </w:r>
        <w:r>
          <w:rPr>
            <w:szCs w:val="24"/>
            <w:lang w:eastAsia="es-CR"/>
          </w:rPr>
          <w:t>,</w:t>
        </w:r>
      </w:ins>
      <w:ins w:id="514" w:author="Personal" w:date="2014-08-24T16:26:00Z">
        <w:r>
          <w:rPr>
            <w:szCs w:val="24"/>
            <w:lang w:eastAsia="es-CR"/>
          </w:rPr>
          <w:t xml:space="preserve"> selección de las interfaces e iconos.</w:t>
        </w:r>
      </w:ins>
    </w:p>
    <w:p w:rsidR="00844366" w:rsidRDefault="00844366">
      <w:pPr>
        <w:ind w:left="708" w:firstLine="708"/>
        <w:rPr>
          <w:ins w:id="515" w:author="Personal" w:date="2014-08-24T16:25:00Z"/>
          <w:szCs w:val="24"/>
          <w:lang w:eastAsia="es-CR"/>
        </w:rPr>
        <w:pPrChange w:id="516" w:author="Personal" w:date="2014-08-24T16:24:00Z">
          <w:pPr>
            <w:ind w:firstLine="708"/>
          </w:pPr>
        </w:pPrChange>
      </w:pPr>
      <w:ins w:id="517" w:author="Personal" w:date="2014-08-24T16:25:00Z">
        <w:r>
          <w:rPr>
            <w:szCs w:val="24"/>
            <w:lang w:eastAsia="es-CR"/>
          </w:rPr>
          <w:t xml:space="preserve">Iteración </w:t>
        </w:r>
      </w:ins>
      <w:ins w:id="518" w:author="Personal" w:date="2014-08-24T16:31:00Z">
        <w:r>
          <w:rPr>
            <w:szCs w:val="24"/>
            <w:lang w:eastAsia="es-CR"/>
          </w:rPr>
          <w:t>4</w:t>
        </w:r>
      </w:ins>
      <w:ins w:id="519" w:author="Personal" w:date="2014-08-24T16:25:00Z">
        <w:r>
          <w:rPr>
            <w:szCs w:val="24"/>
            <w:lang w:eastAsia="es-CR"/>
          </w:rPr>
          <w:t xml:space="preserve">: Pruebas </w:t>
        </w:r>
      </w:ins>
      <w:ins w:id="520" w:author="Personal" w:date="2014-08-24T16:22:00Z">
        <w:r w:rsidRPr="00844366">
          <w:rPr>
            <w:szCs w:val="24"/>
            <w:lang w:eastAsia="es-CR"/>
          </w:rPr>
          <w:t>examen cuestionario</w:t>
        </w:r>
      </w:ins>
      <w:ins w:id="521" w:author="Personal" w:date="2014-08-24T16:25:00Z">
        <w:r>
          <w:rPr>
            <w:szCs w:val="24"/>
            <w:lang w:eastAsia="es-CR"/>
          </w:rPr>
          <w:t>.</w:t>
        </w:r>
      </w:ins>
      <w:ins w:id="522" w:author="Personal" w:date="2014-08-24T16:23:00Z">
        <w:r>
          <w:rPr>
            <w:szCs w:val="24"/>
            <w:lang w:eastAsia="es-CR"/>
          </w:rPr>
          <w:t xml:space="preserve"> </w:t>
        </w:r>
      </w:ins>
    </w:p>
    <w:p w:rsidR="00844366" w:rsidRDefault="00844366">
      <w:pPr>
        <w:ind w:left="708" w:firstLine="708"/>
        <w:rPr>
          <w:ins w:id="523" w:author="Personal" w:date="2014-08-24T16:25:00Z"/>
          <w:szCs w:val="24"/>
          <w:lang w:eastAsia="es-CR"/>
        </w:rPr>
        <w:pPrChange w:id="524" w:author="Personal" w:date="2014-08-24T16:24:00Z">
          <w:pPr>
            <w:ind w:firstLine="708"/>
          </w:pPr>
        </w:pPrChange>
      </w:pPr>
      <w:ins w:id="525" w:author="Personal" w:date="2014-08-24T16:25:00Z">
        <w:r>
          <w:rPr>
            <w:szCs w:val="24"/>
            <w:lang w:eastAsia="es-CR"/>
          </w:rPr>
          <w:t xml:space="preserve">Iteración </w:t>
        </w:r>
      </w:ins>
      <w:ins w:id="526" w:author="Personal" w:date="2014-08-24T16:31:00Z">
        <w:r>
          <w:rPr>
            <w:szCs w:val="24"/>
            <w:lang w:eastAsia="es-CR"/>
          </w:rPr>
          <w:t>5 y 6</w:t>
        </w:r>
      </w:ins>
      <w:ins w:id="527" w:author="Personal" w:date="2014-08-24T16:25:00Z">
        <w:r>
          <w:rPr>
            <w:szCs w:val="24"/>
            <w:lang w:eastAsia="es-CR"/>
          </w:rPr>
          <w:t>: M</w:t>
        </w:r>
      </w:ins>
      <w:ins w:id="528" w:author="Personal" w:date="2014-08-24T16:23:00Z">
        <w:r>
          <w:rPr>
            <w:szCs w:val="24"/>
            <w:lang w:eastAsia="es-CR"/>
          </w:rPr>
          <w:t>ódulo de</w:t>
        </w:r>
      </w:ins>
      <w:ins w:id="529" w:author="Personal" w:date="2014-08-24T16:22:00Z">
        <w:r>
          <w:rPr>
            <w:szCs w:val="24"/>
            <w:lang w:eastAsia="es-CR"/>
          </w:rPr>
          <w:t xml:space="preserve"> resultados</w:t>
        </w:r>
      </w:ins>
      <w:ins w:id="530" w:author="Personal" w:date="2014-08-24T16:25:00Z">
        <w:r>
          <w:rPr>
            <w:szCs w:val="24"/>
            <w:lang w:eastAsia="es-CR"/>
          </w:rPr>
          <w:t>.</w:t>
        </w:r>
      </w:ins>
    </w:p>
    <w:p w:rsidR="00844366" w:rsidRDefault="00844366">
      <w:pPr>
        <w:ind w:left="708" w:firstLine="708"/>
        <w:rPr>
          <w:ins w:id="531" w:author="Personal" w:date="2014-08-24T16:30:00Z"/>
          <w:szCs w:val="24"/>
          <w:lang w:eastAsia="es-CR"/>
        </w:rPr>
        <w:pPrChange w:id="532" w:author="Personal" w:date="2014-08-24T16:25:00Z">
          <w:pPr>
            <w:ind w:firstLine="708"/>
          </w:pPr>
        </w:pPrChange>
      </w:pPr>
      <w:ins w:id="533" w:author="Personal" w:date="2014-08-24T16:25:00Z">
        <w:r>
          <w:rPr>
            <w:szCs w:val="24"/>
            <w:lang w:eastAsia="es-CR"/>
          </w:rPr>
          <w:t xml:space="preserve">Iteración </w:t>
        </w:r>
      </w:ins>
      <w:ins w:id="534" w:author="Personal" w:date="2014-08-24T16:31:00Z">
        <w:r>
          <w:rPr>
            <w:szCs w:val="24"/>
            <w:lang w:eastAsia="es-CR"/>
          </w:rPr>
          <w:t xml:space="preserve">7 y </w:t>
        </w:r>
      </w:ins>
      <w:ins w:id="535" w:author="Personal" w:date="2014-08-24T16:32:00Z">
        <w:r>
          <w:rPr>
            <w:szCs w:val="24"/>
            <w:lang w:eastAsia="es-CR"/>
          </w:rPr>
          <w:t>8:</w:t>
        </w:r>
      </w:ins>
      <w:ins w:id="536" w:author="Personal" w:date="2014-08-24T16:22:00Z">
        <w:r w:rsidRPr="00844366">
          <w:rPr>
            <w:szCs w:val="24"/>
            <w:lang w:eastAsia="es-CR"/>
          </w:rPr>
          <w:t xml:space="preserve"> </w:t>
        </w:r>
      </w:ins>
      <w:ins w:id="537" w:author="Personal" w:date="2014-08-24T16:25:00Z">
        <w:r>
          <w:rPr>
            <w:szCs w:val="24"/>
            <w:lang w:eastAsia="es-CR"/>
          </w:rPr>
          <w:t>M</w:t>
        </w:r>
      </w:ins>
      <w:ins w:id="538" w:author="Personal" w:date="2014-08-24T16:23:00Z">
        <w:r>
          <w:rPr>
            <w:szCs w:val="24"/>
            <w:lang w:eastAsia="es-CR"/>
          </w:rPr>
          <w:t xml:space="preserve">ódulo de </w:t>
        </w:r>
      </w:ins>
      <w:ins w:id="539" w:author="Personal" w:date="2014-08-24T16:22:00Z">
        <w:r w:rsidRPr="00844366">
          <w:rPr>
            <w:szCs w:val="24"/>
            <w:lang w:eastAsia="es-CR"/>
          </w:rPr>
          <w:t xml:space="preserve">acceso a los </w:t>
        </w:r>
      </w:ins>
      <w:ins w:id="540" w:author="Personal" w:date="2014-08-24T16:23:00Z">
        <w:r w:rsidRPr="00844366">
          <w:rPr>
            <w:szCs w:val="24"/>
            <w:lang w:eastAsia="es-CR"/>
          </w:rPr>
          <w:t>artículos</w:t>
        </w:r>
      </w:ins>
      <w:ins w:id="541" w:author="Personal" w:date="2014-08-24T16:22:00Z">
        <w:r w:rsidRPr="00844366">
          <w:rPr>
            <w:szCs w:val="24"/>
            <w:lang w:eastAsia="es-CR"/>
          </w:rPr>
          <w:t xml:space="preserve"> y </w:t>
        </w:r>
      </w:ins>
      <w:ins w:id="542" w:author="Personal" w:date="2014-08-24T16:23:00Z">
        <w:r w:rsidRPr="00844366">
          <w:rPr>
            <w:szCs w:val="24"/>
            <w:lang w:eastAsia="es-CR"/>
          </w:rPr>
          <w:t xml:space="preserve">consultorios. </w:t>
        </w:r>
      </w:ins>
    </w:p>
    <w:p w:rsidR="00FC53B0" w:rsidRDefault="00844366">
      <w:pPr>
        <w:ind w:left="708" w:firstLine="708"/>
        <w:rPr>
          <w:szCs w:val="24"/>
          <w:lang w:eastAsia="es-CR"/>
        </w:rPr>
        <w:pPrChange w:id="543" w:author="Personal" w:date="2014-08-24T16:25:00Z">
          <w:pPr>
            <w:ind w:firstLine="708"/>
          </w:pPr>
        </w:pPrChange>
      </w:pPr>
      <w:ins w:id="544" w:author="Personal" w:date="2014-08-24T16:30:00Z">
        <w:r>
          <w:rPr>
            <w:szCs w:val="24"/>
            <w:lang w:eastAsia="es-CR"/>
          </w:rPr>
          <w:t xml:space="preserve">Iteración </w:t>
        </w:r>
      </w:ins>
      <w:ins w:id="545" w:author="Personal" w:date="2014-08-24T16:31:00Z">
        <w:r>
          <w:rPr>
            <w:szCs w:val="24"/>
            <w:lang w:eastAsia="es-CR"/>
          </w:rPr>
          <w:t>9</w:t>
        </w:r>
      </w:ins>
      <w:ins w:id="546" w:author="Personal" w:date="2014-08-24T16:30:00Z">
        <w:r>
          <w:rPr>
            <w:szCs w:val="24"/>
            <w:lang w:eastAsia="es-CR"/>
          </w:rPr>
          <w:t xml:space="preserve">: Pruebas </w:t>
        </w:r>
      </w:ins>
      <w:ins w:id="547" w:author="Personal" w:date="2014-08-24T16:22:00Z">
        <w:r w:rsidRPr="00844366">
          <w:rPr>
            <w:szCs w:val="24"/>
            <w:lang w:eastAsia="es-CR"/>
          </w:rPr>
          <w:t>exam</w:t>
        </w:r>
        <w:r>
          <w:rPr>
            <w:szCs w:val="24"/>
            <w:lang w:eastAsia="es-CR"/>
          </w:rPr>
          <w:t xml:space="preserve">en de sensibilidad de </w:t>
        </w:r>
      </w:ins>
      <w:ins w:id="548" w:author="Personal" w:date="2014-08-24T16:24:00Z">
        <w:r>
          <w:rPr>
            <w:szCs w:val="24"/>
            <w:lang w:eastAsia="es-CR"/>
          </w:rPr>
          <w:t>oído</w:t>
        </w:r>
      </w:ins>
      <w:ins w:id="549" w:author="Personal" w:date="2014-08-24T16:23:00Z">
        <w:r>
          <w:rPr>
            <w:szCs w:val="24"/>
            <w:lang w:eastAsia="es-CR"/>
          </w:rPr>
          <w:t xml:space="preserve">. </w:t>
        </w:r>
      </w:ins>
    </w:p>
    <w:p w:rsidR="00321BD7" w:rsidRPr="00A50B51" w:rsidRDefault="00321BD7" w:rsidP="00321BD7">
      <w:pPr>
        <w:ind w:left="708" w:firstLine="708"/>
        <w:rPr>
          <w:szCs w:val="24"/>
          <w:lang w:eastAsia="es-CR"/>
        </w:rPr>
      </w:pPr>
    </w:p>
    <w:p w:rsidR="007E3899" w:rsidDel="00113AB2" w:rsidRDefault="00113AB2" w:rsidP="008E0A96">
      <w:pPr>
        <w:ind w:firstLine="708"/>
        <w:rPr>
          <w:del w:id="550" w:author="Personal" w:date="2014-08-24T16:12:00Z"/>
          <w:szCs w:val="24"/>
          <w:lang w:eastAsia="es-CR"/>
        </w:rPr>
      </w:pPr>
      <w:ins w:id="551" w:author="Personal" w:date="2014-08-24T16:32:00Z">
        <w:r>
          <w:rPr>
            <w:szCs w:val="24"/>
            <w:lang w:eastAsia="es-CR"/>
          </w:rPr>
          <w:t>Durante la</w:t>
        </w:r>
      </w:ins>
      <w:ins w:id="552" w:author="Personal" w:date="2014-08-24T16:40:00Z">
        <w:r>
          <w:rPr>
            <w:szCs w:val="24"/>
            <w:lang w:eastAsia="es-CR"/>
          </w:rPr>
          <w:t>s</w:t>
        </w:r>
      </w:ins>
      <w:ins w:id="553" w:author="Personal" w:date="2014-08-24T16:32:00Z">
        <w:r>
          <w:rPr>
            <w:szCs w:val="24"/>
            <w:lang w:eastAsia="es-CR"/>
          </w:rPr>
          <w:t xml:space="preserve"> iteración 10 </w:t>
        </w:r>
      </w:ins>
      <w:ins w:id="554" w:author="Personal" w:date="2014-08-24T16:40:00Z">
        <w:r>
          <w:rPr>
            <w:szCs w:val="24"/>
            <w:lang w:eastAsia="es-CR"/>
          </w:rPr>
          <w:t xml:space="preserve">y 11 </w:t>
        </w:r>
      </w:ins>
      <w:ins w:id="555" w:author="Personal" w:date="2014-08-24T16:32:00Z">
        <w:r>
          <w:rPr>
            <w:szCs w:val="24"/>
            <w:lang w:eastAsia="es-CR"/>
          </w:rPr>
          <w:t xml:space="preserve">las pruebas se realizaron sobre </w:t>
        </w:r>
      </w:ins>
      <w:ins w:id="556" w:author="Personal" w:date="2014-08-24T16:41:00Z">
        <w:r>
          <w:rPr>
            <w:szCs w:val="24"/>
            <w:lang w:eastAsia="es-CR"/>
          </w:rPr>
          <w:t xml:space="preserve">el sistema completo, incluyendo </w:t>
        </w:r>
      </w:ins>
      <w:ins w:id="557" w:author="Personal" w:date="2014-08-24T16:32:00Z">
        <w:r>
          <w:rPr>
            <w:szCs w:val="24"/>
            <w:lang w:eastAsia="es-CR"/>
          </w:rPr>
          <w:t xml:space="preserve">lo que consideramos el valor agregado </w:t>
        </w:r>
      </w:ins>
      <w:r w:rsidR="002F00ED">
        <w:rPr>
          <w:szCs w:val="24"/>
          <w:lang w:eastAsia="es-CR"/>
        </w:rPr>
        <w:t>propuesto:</w:t>
      </w:r>
      <w:ins w:id="558" w:author="Personal" w:date="2014-08-24T16:33:00Z">
        <w:r>
          <w:rPr>
            <w:szCs w:val="24"/>
            <w:lang w:eastAsia="es-CR"/>
          </w:rPr>
          <w:t xml:space="preserve"> opciones de envío de la información por correo, opciones de publicación en </w:t>
        </w:r>
      </w:ins>
      <w:ins w:id="559" w:author="Personal" w:date="2014-08-24T16:34:00Z">
        <w:r>
          <w:rPr>
            <w:szCs w:val="24"/>
            <w:lang w:eastAsia="es-CR"/>
          </w:rPr>
          <w:t>redes sociales</w:t>
        </w:r>
      </w:ins>
      <w:ins w:id="560" w:author="Personal" w:date="2014-08-24T16:33:00Z">
        <w:r>
          <w:rPr>
            <w:szCs w:val="24"/>
            <w:lang w:eastAsia="es-CR"/>
          </w:rPr>
          <w:t>, men</w:t>
        </w:r>
      </w:ins>
      <w:ins w:id="561" w:author="Personal" w:date="2014-08-24T16:34:00Z">
        <w:r>
          <w:rPr>
            <w:szCs w:val="24"/>
            <w:lang w:eastAsia="es-CR"/>
          </w:rPr>
          <w:t>ú dinámico inicial.</w:t>
        </w:r>
      </w:ins>
    </w:p>
    <w:p w:rsidR="00113AB2" w:rsidRDefault="00113AB2" w:rsidP="008E0A96">
      <w:pPr>
        <w:ind w:firstLine="708"/>
        <w:rPr>
          <w:ins w:id="562" w:author="Personal" w:date="2014-08-24T16:41:00Z"/>
          <w:szCs w:val="24"/>
          <w:lang w:eastAsia="es-CR"/>
        </w:rPr>
      </w:pPr>
    </w:p>
    <w:p w:rsidR="00113AB2" w:rsidRDefault="00113AB2" w:rsidP="008E0A96">
      <w:pPr>
        <w:ind w:firstLine="708"/>
        <w:rPr>
          <w:ins w:id="563" w:author="Personal" w:date="2014-08-24T16:40:00Z"/>
          <w:szCs w:val="24"/>
          <w:lang w:eastAsia="es-CR"/>
        </w:rPr>
      </w:pPr>
      <w:ins w:id="564" w:author="Personal" w:date="2014-08-24T16:42:00Z">
        <w:r>
          <w:rPr>
            <w:szCs w:val="24"/>
          </w:rPr>
          <w:t>En</w:t>
        </w:r>
      </w:ins>
      <w:ins w:id="565" w:author="Personal" w:date="2014-08-24T16:40:00Z">
        <w:r w:rsidRPr="00A50B51">
          <w:rPr>
            <w:szCs w:val="24"/>
          </w:rPr>
          <w:t xml:space="preserve"> última fase </w:t>
        </w:r>
        <w:r w:rsidRPr="00A50B51">
          <w:rPr>
            <w:b/>
            <w:szCs w:val="24"/>
          </w:rPr>
          <w:t>(prueba y reparación del sistema)</w:t>
        </w:r>
        <w:r w:rsidRPr="00A50B51">
          <w:rPr>
            <w:szCs w:val="24"/>
          </w:rPr>
          <w:t xml:space="preserve"> </w:t>
        </w:r>
      </w:ins>
      <w:ins w:id="566" w:author="Personal" w:date="2014-08-24T16:41:00Z">
        <w:r>
          <w:rPr>
            <w:szCs w:val="24"/>
          </w:rPr>
          <w:t xml:space="preserve">que </w:t>
        </w:r>
      </w:ins>
      <w:ins w:id="567" w:author="Personal" w:date="2014-08-24T16:40:00Z">
        <w:r w:rsidRPr="00A50B51">
          <w:rPr>
            <w:szCs w:val="24"/>
          </w:rPr>
          <w:t>tiene como meta la disponibilidad de una versión estable y pl</w:t>
        </w:r>
        <w:r>
          <w:rPr>
            <w:szCs w:val="24"/>
          </w:rPr>
          <w:t>enamente funcional del sistema</w:t>
        </w:r>
      </w:ins>
      <w:ins w:id="568" w:author="Personal" w:date="2014-08-24T16:42:00Z">
        <w:r>
          <w:rPr>
            <w:szCs w:val="24"/>
          </w:rPr>
          <w:t>, se involucra</w:t>
        </w:r>
        <w:r w:rsidR="00D31DB3">
          <w:rPr>
            <w:szCs w:val="24"/>
          </w:rPr>
          <w:t xml:space="preserve"> a la dueña de la empresa para realizar las prueba</w:t>
        </w:r>
      </w:ins>
      <w:ins w:id="569" w:author="Personal" w:date="2014-08-24T16:43:00Z">
        <w:r w:rsidR="00D31DB3">
          <w:rPr>
            <w:szCs w:val="24"/>
          </w:rPr>
          <w:t>s</w:t>
        </w:r>
      </w:ins>
      <w:ins w:id="570" w:author="Personal" w:date="2014-08-24T16:42:00Z">
        <w:r w:rsidR="00D31DB3">
          <w:rPr>
            <w:szCs w:val="24"/>
          </w:rPr>
          <w:t xml:space="preserve"> finales</w:t>
        </w:r>
      </w:ins>
      <w:ins w:id="571" w:author="Personal" w:date="2014-08-24T16:43:00Z">
        <w:r w:rsidR="00D31DB3">
          <w:rPr>
            <w:szCs w:val="24"/>
          </w:rPr>
          <w:t>.</w:t>
        </w:r>
      </w:ins>
    </w:p>
    <w:p w:rsidR="00113AB2" w:rsidRPr="00A50B51" w:rsidRDefault="00113AB2" w:rsidP="008E0A96">
      <w:pPr>
        <w:ind w:firstLine="708"/>
        <w:rPr>
          <w:ins w:id="572" w:author="Personal" w:date="2014-08-24T16:36:00Z"/>
          <w:szCs w:val="24"/>
          <w:lang w:eastAsia="es-CR"/>
        </w:rPr>
      </w:pPr>
    </w:p>
    <w:p w:rsidR="00385B15" w:rsidRPr="00A50B51" w:rsidRDefault="00385B15" w:rsidP="008E0A96">
      <w:pPr>
        <w:ind w:firstLine="708"/>
        <w:rPr>
          <w:szCs w:val="24"/>
          <w:lang w:eastAsia="es-CR"/>
        </w:rPr>
      </w:pPr>
      <w:r w:rsidRPr="00A50B51">
        <w:rPr>
          <w:szCs w:val="24"/>
          <w:lang w:eastAsia="es-CR"/>
        </w:rPr>
        <w:t xml:space="preserve">Es importante mencionar que dichas pruebas evalúan lo solicitado en los requerimientos, </w:t>
      </w:r>
      <w:r w:rsidR="002313F9" w:rsidRPr="00A50B51">
        <w:rPr>
          <w:szCs w:val="24"/>
          <w:lang w:eastAsia="es-CR"/>
        </w:rPr>
        <w:t>el alcance de las pruebas es</w:t>
      </w:r>
      <w:r w:rsidRPr="00A50B51">
        <w:rPr>
          <w:szCs w:val="24"/>
          <w:lang w:eastAsia="es-CR"/>
        </w:rPr>
        <w:t xml:space="preserve"> </w:t>
      </w:r>
      <w:r w:rsidR="00D31DB3">
        <w:rPr>
          <w:szCs w:val="24"/>
          <w:lang w:eastAsia="es-CR"/>
        </w:rPr>
        <w:t>evidenciar</w:t>
      </w:r>
      <w:r w:rsidR="00D31DB3" w:rsidRPr="00A50B51">
        <w:rPr>
          <w:szCs w:val="24"/>
          <w:lang w:eastAsia="es-CR"/>
        </w:rPr>
        <w:t xml:space="preserve"> </w:t>
      </w:r>
      <w:r w:rsidRPr="00A50B51">
        <w:rPr>
          <w:szCs w:val="24"/>
          <w:lang w:eastAsia="es-CR"/>
        </w:rPr>
        <w:t xml:space="preserve">que la aplicación cumple o no con las funcionalidades solicitadas </w:t>
      </w:r>
      <w:r w:rsidRPr="00A50B51">
        <w:rPr>
          <w:szCs w:val="24"/>
          <w:lang w:eastAsia="es-CR"/>
        </w:rPr>
        <w:lastRenderedPageBreak/>
        <w:t>inicialmente.</w:t>
      </w:r>
      <w:r w:rsidR="007A51E2" w:rsidRPr="00A50B51">
        <w:rPr>
          <w:szCs w:val="24"/>
          <w:lang w:eastAsia="es-CR"/>
        </w:rPr>
        <w:t xml:space="preserve"> </w:t>
      </w:r>
      <w:r w:rsidR="002313F9" w:rsidRPr="00A50B51">
        <w:rPr>
          <w:szCs w:val="24"/>
          <w:lang w:eastAsia="es-CR"/>
        </w:rPr>
        <w:t xml:space="preserve">En el apartado </w:t>
      </w:r>
      <w:r w:rsidR="00723CD1">
        <w:fldChar w:fldCharType="begin"/>
      </w:r>
      <w:r w:rsidR="00723CD1">
        <w:instrText xml:space="preserve"> REF _Ref385592019 \h  \* MERGEFORMAT </w:instrText>
      </w:r>
      <w:r w:rsidR="00723CD1">
        <w:fldChar w:fldCharType="separate"/>
      </w:r>
      <w:r w:rsidR="0020662A" w:rsidRPr="00A50B51">
        <w:rPr>
          <w:szCs w:val="24"/>
          <w:lang w:eastAsia="es-CR"/>
        </w:rPr>
        <w:t>P</w:t>
      </w:r>
      <w:r w:rsidR="0020662A" w:rsidRPr="00A50B51">
        <w:rPr>
          <w:szCs w:val="24"/>
          <w:lang w:eastAsia="es-CR"/>
        </w:rPr>
        <w:t>r</w:t>
      </w:r>
      <w:r w:rsidR="0020662A" w:rsidRPr="00A50B51">
        <w:rPr>
          <w:szCs w:val="24"/>
          <w:lang w:eastAsia="es-CR"/>
        </w:rPr>
        <w:t>uebas</w:t>
      </w:r>
      <w:r w:rsidR="00723CD1">
        <w:fldChar w:fldCharType="end"/>
      </w:r>
      <w:r w:rsidR="002313F9" w:rsidRPr="00A50B51">
        <w:rPr>
          <w:szCs w:val="24"/>
          <w:lang w:eastAsia="es-CR"/>
        </w:rPr>
        <w:t xml:space="preserve"> se encuentran l</w:t>
      </w:r>
      <w:r w:rsidR="00705B51" w:rsidRPr="00A50B51">
        <w:rPr>
          <w:szCs w:val="24"/>
          <w:lang w:eastAsia="es-CR"/>
        </w:rPr>
        <w:t>os</w:t>
      </w:r>
      <w:r w:rsidR="008B3143" w:rsidRPr="00A50B51">
        <w:rPr>
          <w:szCs w:val="24"/>
          <w:lang w:eastAsia="es-CR"/>
        </w:rPr>
        <w:t xml:space="preserve"> cuarenta y seis escenarios </w:t>
      </w:r>
      <w:r w:rsidR="00705B51" w:rsidRPr="00A50B51">
        <w:rPr>
          <w:szCs w:val="24"/>
          <w:lang w:eastAsia="es-CR"/>
        </w:rPr>
        <w:t>creados</w:t>
      </w:r>
      <w:r w:rsidR="002313F9" w:rsidRPr="00A50B51">
        <w:rPr>
          <w:szCs w:val="24"/>
          <w:lang w:eastAsia="es-CR"/>
        </w:rPr>
        <w:t xml:space="preserve"> para medir el grado de aceptación. L</w:t>
      </w:r>
      <w:r w:rsidR="00705B51" w:rsidRPr="00A50B51">
        <w:rPr>
          <w:szCs w:val="24"/>
          <w:lang w:eastAsia="es-CR"/>
        </w:rPr>
        <w:t>os mismos</w:t>
      </w:r>
      <w:r w:rsidRPr="00A50B51">
        <w:rPr>
          <w:szCs w:val="24"/>
          <w:lang w:eastAsia="es-CR"/>
        </w:rPr>
        <w:t xml:space="preserve"> fueron </w:t>
      </w:r>
      <w:r w:rsidR="00D31DB3">
        <w:rPr>
          <w:szCs w:val="24"/>
          <w:lang w:eastAsia="es-CR"/>
        </w:rPr>
        <w:t>realizados</w:t>
      </w:r>
      <w:r w:rsidR="00D31DB3" w:rsidRPr="00A50B51">
        <w:rPr>
          <w:szCs w:val="24"/>
          <w:lang w:eastAsia="es-CR"/>
        </w:rPr>
        <w:t xml:space="preserve"> </w:t>
      </w:r>
      <w:r w:rsidRPr="00A50B51">
        <w:rPr>
          <w:szCs w:val="24"/>
          <w:lang w:eastAsia="es-CR"/>
        </w:rPr>
        <w:t>por los desarrolladores y aprobados por e</w:t>
      </w:r>
      <w:r w:rsidR="00290471" w:rsidRPr="00A50B51">
        <w:rPr>
          <w:szCs w:val="24"/>
          <w:lang w:eastAsia="es-CR"/>
        </w:rPr>
        <w:t xml:space="preserve">l usuario como plan </w:t>
      </w:r>
      <w:r w:rsidR="00D31DB3">
        <w:rPr>
          <w:szCs w:val="24"/>
          <w:lang w:eastAsia="es-CR"/>
        </w:rPr>
        <w:t xml:space="preserve">final </w:t>
      </w:r>
      <w:r w:rsidR="00290471" w:rsidRPr="00A50B51">
        <w:rPr>
          <w:szCs w:val="24"/>
          <w:lang w:eastAsia="es-CR"/>
        </w:rPr>
        <w:t>de pruebas.</w:t>
      </w:r>
    </w:p>
    <w:p w:rsidR="007E3899" w:rsidRPr="00A50B51" w:rsidRDefault="007E3899" w:rsidP="008E0A96">
      <w:pPr>
        <w:ind w:firstLine="708"/>
        <w:rPr>
          <w:szCs w:val="24"/>
          <w:lang w:eastAsia="es-CR"/>
        </w:rPr>
      </w:pPr>
    </w:p>
    <w:p w:rsidR="00BB343A" w:rsidRPr="00A50B51" w:rsidRDefault="00385B15" w:rsidP="008E0A96">
      <w:pPr>
        <w:ind w:firstLine="708"/>
        <w:rPr>
          <w:szCs w:val="24"/>
          <w:lang w:eastAsia="es-CR"/>
        </w:rPr>
      </w:pPr>
      <w:r w:rsidRPr="00A50B51">
        <w:rPr>
          <w:szCs w:val="24"/>
          <w:lang w:eastAsia="es-CR"/>
        </w:rPr>
        <w:t>C</w:t>
      </w:r>
      <w:r w:rsidR="00BB343A" w:rsidRPr="00A50B51">
        <w:rPr>
          <w:szCs w:val="24"/>
          <w:lang w:eastAsia="es-CR"/>
        </w:rPr>
        <w:t>ada escenario satisfac</w:t>
      </w:r>
      <w:r w:rsidR="00290471" w:rsidRPr="00A50B51">
        <w:rPr>
          <w:szCs w:val="24"/>
          <w:lang w:eastAsia="es-CR"/>
        </w:rPr>
        <w:t>torio tendrá un valor cercano a</w:t>
      </w:r>
      <w:r w:rsidR="00BB343A" w:rsidRPr="00A50B51">
        <w:rPr>
          <w:szCs w:val="24"/>
          <w:lang w:eastAsia="es-CR"/>
        </w:rPr>
        <w:t xml:space="preserve"> 2</w:t>
      </w:r>
      <w:r w:rsidR="00290471" w:rsidRPr="00A50B51">
        <w:rPr>
          <w:szCs w:val="24"/>
          <w:lang w:eastAsia="es-CR"/>
        </w:rPr>
        <w:t>.</w:t>
      </w:r>
      <w:r w:rsidR="00BB343A" w:rsidRPr="00A50B51">
        <w:rPr>
          <w:szCs w:val="24"/>
          <w:lang w:eastAsia="es-CR"/>
        </w:rPr>
        <w:t>173</w:t>
      </w:r>
      <w:r w:rsidR="00290471" w:rsidRPr="00A50B51">
        <w:rPr>
          <w:szCs w:val="24"/>
          <w:lang w:eastAsia="es-CR"/>
        </w:rPr>
        <w:t>%</w:t>
      </w:r>
      <w:r w:rsidR="002313F9" w:rsidRPr="00A50B51">
        <w:rPr>
          <w:szCs w:val="24"/>
          <w:lang w:eastAsia="es-CR"/>
        </w:rPr>
        <w:t xml:space="preserve">, </w:t>
      </w:r>
      <w:r w:rsidR="00BB343A" w:rsidRPr="00A50B51">
        <w:rPr>
          <w:szCs w:val="24"/>
          <w:lang w:eastAsia="es-CR"/>
        </w:rPr>
        <w:t>permit</w:t>
      </w:r>
      <w:r w:rsidR="002313F9" w:rsidRPr="00A50B51">
        <w:rPr>
          <w:szCs w:val="24"/>
          <w:lang w:eastAsia="es-CR"/>
        </w:rPr>
        <w:t>iendo</w:t>
      </w:r>
      <w:r w:rsidR="007A51E2" w:rsidRPr="00A50B51">
        <w:rPr>
          <w:szCs w:val="24"/>
          <w:lang w:eastAsia="es-CR"/>
        </w:rPr>
        <w:t xml:space="preserve"> </w:t>
      </w:r>
      <w:r w:rsidR="008B3143" w:rsidRPr="00A50B51">
        <w:rPr>
          <w:szCs w:val="24"/>
          <w:lang w:eastAsia="es-CR"/>
        </w:rPr>
        <w:t>defin</w:t>
      </w:r>
      <w:r w:rsidR="00BB343A" w:rsidRPr="00A50B51">
        <w:rPr>
          <w:szCs w:val="24"/>
          <w:lang w:eastAsia="es-CR"/>
        </w:rPr>
        <w:t>ir</w:t>
      </w:r>
      <w:r w:rsidR="008B3143" w:rsidRPr="00A50B51">
        <w:rPr>
          <w:szCs w:val="24"/>
          <w:lang w:eastAsia="es-CR"/>
        </w:rPr>
        <w:t xml:space="preserve"> que para </w:t>
      </w:r>
      <w:r w:rsidR="00BB343A" w:rsidRPr="00A50B51">
        <w:rPr>
          <w:szCs w:val="24"/>
          <w:lang w:eastAsia="es-CR"/>
        </w:rPr>
        <w:t>tener</w:t>
      </w:r>
      <w:r w:rsidR="008B3143" w:rsidRPr="00A50B51">
        <w:rPr>
          <w:szCs w:val="24"/>
          <w:lang w:eastAsia="es-CR"/>
        </w:rPr>
        <w:t xml:space="preserve"> un porcentaje de aceptación del 100% se debe de contar con la palabra </w:t>
      </w:r>
      <w:r w:rsidRPr="00A50B51">
        <w:rPr>
          <w:szCs w:val="24"/>
          <w:lang w:eastAsia="es-CR"/>
        </w:rPr>
        <w:t>PASA</w:t>
      </w:r>
      <w:r w:rsidR="008B3143" w:rsidRPr="00A50B51">
        <w:rPr>
          <w:szCs w:val="24"/>
          <w:lang w:eastAsia="es-CR"/>
        </w:rPr>
        <w:t xml:space="preserve"> en la columna</w:t>
      </w:r>
      <w:r w:rsidR="002313F9" w:rsidRPr="00A50B51">
        <w:rPr>
          <w:szCs w:val="24"/>
          <w:lang w:eastAsia="es-CR"/>
        </w:rPr>
        <w:t xml:space="preserve"> R</w:t>
      </w:r>
      <w:r w:rsidR="008B3143" w:rsidRPr="00A50B51">
        <w:rPr>
          <w:szCs w:val="24"/>
          <w:lang w:eastAsia="es-CR"/>
        </w:rPr>
        <w:t>esultado de cado uno de los cuarenta y seis escenarios comentados</w:t>
      </w:r>
      <w:r w:rsidR="00BB343A" w:rsidRPr="00A50B51">
        <w:rPr>
          <w:szCs w:val="24"/>
          <w:lang w:eastAsia="es-CR"/>
        </w:rPr>
        <w:t>.</w:t>
      </w:r>
      <w:r w:rsidR="007A51E2" w:rsidRPr="00A50B51">
        <w:rPr>
          <w:szCs w:val="24"/>
          <w:lang w:eastAsia="es-CR"/>
        </w:rPr>
        <w:t xml:space="preserve"> </w:t>
      </w:r>
      <w:r w:rsidR="00A37E7C" w:rsidRPr="00A50B51">
        <w:rPr>
          <w:szCs w:val="24"/>
          <w:lang w:eastAsia="es-CR"/>
        </w:rPr>
        <w:t>E</w:t>
      </w:r>
      <w:r w:rsidR="00BB343A" w:rsidRPr="00A50B51">
        <w:rPr>
          <w:szCs w:val="24"/>
          <w:lang w:eastAsia="es-CR"/>
        </w:rPr>
        <w:t xml:space="preserve">l apartado </w:t>
      </w:r>
      <w:r w:rsidR="00723CD1">
        <w:fldChar w:fldCharType="begin"/>
      </w:r>
      <w:r w:rsidR="00723CD1">
        <w:instrText xml:space="preserve"> REF _Ref385592837 \h  \* MERGEFORMAT </w:instrText>
      </w:r>
      <w:r w:rsidR="00723CD1">
        <w:fldChar w:fldCharType="separate"/>
      </w:r>
      <w:r w:rsidR="0020662A" w:rsidRPr="00A50B51">
        <w:rPr>
          <w:szCs w:val="24"/>
          <w:lang w:eastAsia="es-CR"/>
        </w:rPr>
        <w:t>Resultados</w:t>
      </w:r>
      <w:r w:rsidR="00723CD1">
        <w:fldChar w:fldCharType="end"/>
      </w:r>
      <w:r w:rsidR="002313F9" w:rsidRPr="00A50B51">
        <w:rPr>
          <w:szCs w:val="24"/>
          <w:lang w:eastAsia="es-CR"/>
        </w:rPr>
        <w:t xml:space="preserve">, </w:t>
      </w:r>
      <w:r w:rsidR="00BB343A" w:rsidRPr="00A50B51">
        <w:rPr>
          <w:szCs w:val="24"/>
          <w:lang w:eastAsia="es-CR"/>
        </w:rPr>
        <w:t>está basado en las respuestas brindadas por el usuario</w:t>
      </w:r>
      <w:r w:rsidR="002313F9" w:rsidRPr="00A50B51">
        <w:rPr>
          <w:szCs w:val="24"/>
          <w:lang w:eastAsia="es-CR"/>
        </w:rPr>
        <w:t xml:space="preserve">. El análisis de este apartado demuestra que existen 38 escenarios que </w:t>
      </w:r>
      <w:r w:rsidRPr="00A50B51">
        <w:rPr>
          <w:szCs w:val="24"/>
          <w:lang w:eastAsia="es-CR"/>
        </w:rPr>
        <w:t>contienen la palabra PASA</w:t>
      </w:r>
      <w:r w:rsidR="002313F9" w:rsidRPr="00A50B51">
        <w:rPr>
          <w:szCs w:val="24"/>
          <w:lang w:eastAsia="es-CR"/>
        </w:rPr>
        <w:t>,</w:t>
      </w:r>
      <w:r w:rsidR="007A51E2" w:rsidRPr="00A50B51">
        <w:rPr>
          <w:szCs w:val="24"/>
          <w:lang w:eastAsia="es-CR"/>
        </w:rPr>
        <w:t xml:space="preserve"> </w:t>
      </w:r>
      <w:r w:rsidR="00BB343A" w:rsidRPr="00A50B51">
        <w:rPr>
          <w:szCs w:val="24"/>
          <w:lang w:eastAsia="es-CR"/>
        </w:rPr>
        <w:t xml:space="preserve">y </w:t>
      </w:r>
      <w:r w:rsidRPr="00A50B51">
        <w:rPr>
          <w:szCs w:val="24"/>
          <w:lang w:eastAsia="es-CR"/>
        </w:rPr>
        <w:t>8</w:t>
      </w:r>
      <w:r w:rsidR="00BB343A" w:rsidRPr="00A50B51">
        <w:rPr>
          <w:szCs w:val="24"/>
          <w:lang w:eastAsia="es-CR"/>
        </w:rPr>
        <w:t xml:space="preserve"> escenarios que no. </w:t>
      </w:r>
      <w:r w:rsidR="00A37E7C" w:rsidRPr="00A50B51">
        <w:rPr>
          <w:szCs w:val="24"/>
          <w:lang w:eastAsia="es-CR"/>
        </w:rPr>
        <w:t xml:space="preserve">Con </w:t>
      </w:r>
      <w:r w:rsidR="00BB343A" w:rsidRPr="00A50B51">
        <w:rPr>
          <w:szCs w:val="24"/>
          <w:lang w:eastAsia="es-CR"/>
        </w:rPr>
        <w:t>esta información</w:t>
      </w:r>
      <w:r w:rsidR="005E502E" w:rsidRPr="00A50B51">
        <w:rPr>
          <w:szCs w:val="24"/>
          <w:lang w:eastAsia="es-CR"/>
        </w:rPr>
        <w:t>, y con base en el valor aproximado de cada escenario</w:t>
      </w:r>
      <w:r w:rsidR="00BB343A" w:rsidRPr="00A50B51">
        <w:rPr>
          <w:szCs w:val="24"/>
          <w:lang w:eastAsia="es-CR"/>
        </w:rPr>
        <w:t xml:space="preserve"> se </w:t>
      </w:r>
      <w:r w:rsidR="00705B51" w:rsidRPr="00A50B51">
        <w:rPr>
          <w:szCs w:val="24"/>
          <w:lang w:eastAsia="es-CR"/>
        </w:rPr>
        <w:t>establece</w:t>
      </w:r>
      <w:r w:rsidR="007A51E2" w:rsidRPr="00A50B51">
        <w:rPr>
          <w:szCs w:val="24"/>
          <w:lang w:eastAsia="es-CR"/>
        </w:rPr>
        <w:t xml:space="preserve"> </w:t>
      </w:r>
      <w:r w:rsidR="00705B51" w:rsidRPr="00A50B51">
        <w:rPr>
          <w:szCs w:val="24"/>
          <w:lang w:eastAsia="es-CR"/>
        </w:rPr>
        <w:t xml:space="preserve">un grado de aceptación </w:t>
      </w:r>
      <w:r w:rsidR="00BB343A" w:rsidRPr="00A50B51">
        <w:rPr>
          <w:szCs w:val="24"/>
          <w:lang w:eastAsia="es-CR"/>
        </w:rPr>
        <w:t xml:space="preserve">de </w:t>
      </w:r>
      <w:r w:rsidR="00A37E7C" w:rsidRPr="00A50B51">
        <w:rPr>
          <w:szCs w:val="24"/>
          <w:lang w:eastAsia="es-CR"/>
        </w:rPr>
        <w:t>82</w:t>
      </w:r>
      <w:r w:rsidR="00705B51" w:rsidRPr="00A50B51">
        <w:rPr>
          <w:szCs w:val="24"/>
          <w:lang w:eastAsia="es-CR"/>
        </w:rPr>
        <w:t>%</w:t>
      </w:r>
      <w:r w:rsidR="00301C74" w:rsidRPr="00A50B51">
        <w:rPr>
          <w:szCs w:val="24"/>
          <w:lang w:eastAsia="es-CR"/>
        </w:rPr>
        <w:t xml:space="preserve"> sobre</w:t>
      </w:r>
      <w:r w:rsidR="007A51E2" w:rsidRPr="00A50B51">
        <w:rPr>
          <w:szCs w:val="24"/>
          <w:lang w:eastAsia="es-CR"/>
        </w:rPr>
        <w:t xml:space="preserve"> </w:t>
      </w:r>
      <w:r w:rsidR="00BB343A" w:rsidRPr="00A50B51">
        <w:rPr>
          <w:szCs w:val="24"/>
          <w:lang w:eastAsia="es-CR"/>
        </w:rPr>
        <w:t xml:space="preserve">la aplicación </w:t>
      </w:r>
      <w:r w:rsidR="00705B51" w:rsidRPr="00A50B51">
        <w:rPr>
          <w:szCs w:val="24"/>
          <w:lang w:eastAsia="es-CR"/>
        </w:rPr>
        <w:t>desarrollada</w:t>
      </w:r>
      <w:r w:rsidR="00301C74" w:rsidRPr="00A50B51">
        <w:rPr>
          <w:szCs w:val="24"/>
          <w:lang w:eastAsia="es-CR"/>
        </w:rPr>
        <w:t>.</w:t>
      </w:r>
    </w:p>
    <w:p w:rsidR="007E3899" w:rsidRPr="00A50B51" w:rsidRDefault="007E3899" w:rsidP="008E0A96">
      <w:pPr>
        <w:ind w:firstLine="708"/>
        <w:rPr>
          <w:szCs w:val="24"/>
          <w:lang w:eastAsia="es-CR"/>
        </w:rPr>
      </w:pPr>
    </w:p>
    <w:p w:rsidR="00D31DB3" w:rsidRDefault="00A37E7C" w:rsidP="000D2721">
      <w:pPr>
        <w:ind w:firstLine="708"/>
        <w:rPr>
          <w:ins w:id="573" w:author="Personal" w:date="2014-08-24T16:46:00Z"/>
          <w:szCs w:val="24"/>
          <w:lang w:eastAsia="es-CR"/>
        </w:rPr>
      </w:pPr>
      <w:r w:rsidRPr="00A50B51">
        <w:rPr>
          <w:szCs w:val="24"/>
          <w:lang w:eastAsia="es-CR"/>
        </w:rPr>
        <w:t xml:space="preserve">Ahora bien, </w:t>
      </w:r>
      <w:ins w:id="574" w:author="Personal" w:date="2014-08-24T16:44:00Z">
        <w:r w:rsidR="00D31DB3">
          <w:rPr>
            <w:szCs w:val="24"/>
            <w:lang w:eastAsia="es-CR"/>
          </w:rPr>
          <w:t xml:space="preserve"> en la fase I el usuario realiza los escenarios </w:t>
        </w:r>
      </w:ins>
      <w:ins w:id="575" w:author="Personal" w:date="2014-08-24T16:45:00Z">
        <w:r w:rsidR="00D31DB3">
          <w:rPr>
            <w:szCs w:val="24"/>
            <w:lang w:eastAsia="es-CR"/>
          </w:rPr>
          <w:t xml:space="preserve">y </w:t>
        </w:r>
      </w:ins>
      <w:r w:rsidRPr="00A50B51">
        <w:rPr>
          <w:szCs w:val="24"/>
          <w:lang w:eastAsia="es-CR"/>
        </w:rPr>
        <w:t xml:space="preserve">procede a completar la columna: Estado del análisis de los escenarios (desarrolladores y patrocinador), ubicada en la sección </w:t>
      </w:r>
      <w:r w:rsidR="00723CD1">
        <w:fldChar w:fldCharType="begin"/>
      </w:r>
      <w:r w:rsidR="00723CD1">
        <w:instrText xml:space="preserve"> REF _Ref385592837 \h  \* MERGEFORMAT </w:instrText>
      </w:r>
      <w:r w:rsidR="00723CD1">
        <w:fldChar w:fldCharType="separate"/>
      </w:r>
      <w:r w:rsidR="0020662A" w:rsidRPr="00A50B51">
        <w:rPr>
          <w:szCs w:val="24"/>
          <w:lang w:eastAsia="es-CR"/>
        </w:rPr>
        <w:t>Resultados</w:t>
      </w:r>
      <w:r w:rsidR="00723CD1">
        <w:fldChar w:fldCharType="end"/>
      </w:r>
      <w:r w:rsidRPr="00A50B51">
        <w:rPr>
          <w:szCs w:val="24"/>
          <w:lang w:eastAsia="es-CR"/>
        </w:rPr>
        <w:t xml:space="preserve"> . </w:t>
      </w:r>
      <w:ins w:id="576" w:author="Personal" w:date="2014-08-24T16:46:00Z">
        <w:r w:rsidR="00D31DB3">
          <w:rPr>
            <w:szCs w:val="24"/>
            <w:lang w:eastAsia="es-CR"/>
          </w:rPr>
          <w:t>Este documento es brindado por el usuario como resultado de la fase I.</w:t>
        </w:r>
      </w:ins>
    </w:p>
    <w:p w:rsidR="00D31DB3" w:rsidRDefault="00D31DB3" w:rsidP="000D2721">
      <w:pPr>
        <w:ind w:firstLine="708"/>
        <w:rPr>
          <w:ins w:id="577" w:author="Personal" w:date="2014-08-24T16:47:00Z"/>
          <w:szCs w:val="24"/>
          <w:lang w:eastAsia="es-CR"/>
        </w:rPr>
      </w:pPr>
    </w:p>
    <w:p w:rsidR="00321BD7" w:rsidRDefault="00D31DB3" w:rsidP="00321BD7">
      <w:pPr>
        <w:ind w:firstLine="708"/>
      </w:pPr>
      <w:ins w:id="578" w:author="Personal" w:date="2014-08-24T16:47:00Z">
        <w:r>
          <w:rPr>
            <w:szCs w:val="24"/>
            <w:lang w:eastAsia="es-CR"/>
          </w:rPr>
          <w:t xml:space="preserve">La fase II, se </w:t>
        </w:r>
      </w:ins>
      <w:r w:rsidR="00A37E7C" w:rsidRPr="00A50B51">
        <w:rPr>
          <w:szCs w:val="24"/>
          <w:lang w:eastAsia="es-CR"/>
        </w:rPr>
        <w:t>lleva a cabo mediante una reunión con la especialista y usuaria (Ver</w:t>
      </w:r>
      <w:r w:rsidR="00F41985" w:rsidRPr="00A50B51">
        <w:rPr>
          <w:szCs w:val="24"/>
          <w:lang w:eastAsia="es-CR"/>
        </w:rPr>
        <w:t xml:space="preserve"> en </w:t>
      </w:r>
      <w:r w:rsidR="004D1EA8" w:rsidRPr="00A50B51">
        <w:fldChar w:fldCharType="begin"/>
      </w:r>
      <w:r w:rsidR="00E02F86" w:rsidRPr="00A50B51">
        <w:instrText xml:space="preserve"> REF _Ref385187690 \h  \* MERGEFORMAT </w:instrText>
      </w:r>
      <w:r w:rsidR="004D1EA8" w:rsidRPr="00A50B51">
        <w:fldChar w:fldCharType="separate"/>
      </w:r>
      <w:r w:rsidR="0020662A">
        <w:rPr>
          <w:szCs w:val="24"/>
        </w:rPr>
        <w:t>Razones de la creación de la aplicación móvil Audinsa</w:t>
      </w:r>
      <w:r w:rsidR="00321BD7">
        <w:rPr>
          <w:szCs w:val="24"/>
        </w:rPr>
        <w:t>.</w:t>
      </w:r>
      <w:r w:rsidR="004D1EA8" w:rsidRPr="00A50B51">
        <w:fldChar w:fldCharType="end"/>
      </w:r>
    </w:p>
    <w:p w:rsidR="00321BD7" w:rsidRDefault="00321BD7" w:rsidP="00321BD7">
      <w:pPr>
        <w:ind w:firstLine="708"/>
      </w:pPr>
    </w:p>
    <w:p w:rsidR="004518B9" w:rsidRDefault="00AD38F2" w:rsidP="00321BD7">
      <w:pPr>
        <w:ind w:firstLine="708"/>
        <w:rPr>
          <w:szCs w:val="24"/>
          <w:lang w:eastAsia="es-CR"/>
        </w:rPr>
      </w:pPr>
      <w:r w:rsidRPr="00A50B51">
        <w:rPr>
          <w:szCs w:val="24"/>
          <w:lang w:eastAsia="es-CR"/>
        </w:rPr>
        <w:t>Seguidamente</w:t>
      </w:r>
      <w:ins w:id="579" w:author="Personal" w:date="2014-08-24T16:53:00Z">
        <w:r w:rsidR="00D31DB3">
          <w:rPr>
            <w:szCs w:val="24"/>
            <w:lang w:eastAsia="es-CR"/>
          </w:rPr>
          <w:t>,</w:t>
        </w:r>
      </w:ins>
      <w:r w:rsidRPr="00A50B51">
        <w:rPr>
          <w:szCs w:val="24"/>
          <w:lang w:eastAsia="es-CR"/>
        </w:rPr>
        <w:t xml:space="preserve"> </w:t>
      </w:r>
      <w:ins w:id="580" w:author="Personal" w:date="2014-08-24T16:52:00Z">
        <w:r w:rsidR="00D31DB3">
          <w:rPr>
            <w:szCs w:val="24"/>
            <w:lang w:eastAsia="es-CR"/>
          </w:rPr>
          <w:t xml:space="preserve">en la </w:t>
        </w:r>
        <w:r w:rsidR="00D31DB3">
          <w:rPr>
            <w:szCs w:val="24"/>
            <w:lang w:eastAsia="es-CR"/>
          </w:rPr>
          <w:fldChar w:fldCharType="begin"/>
        </w:r>
        <w:r w:rsidR="00D31DB3">
          <w:rPr>
            <w:szCs w:val="24"/>
            <w:lang w:eastAsia="es-CR"/>
          </w:rPr>
          <w:instrText xml:space="preserve"> REF _Ref396662505 \h </w:instrText>
        </w:r>
      </w:ins>
      <w:r w:rsidR="00D31DB3">
        <w:rPr>
          <w:szCs w:val="24"/>
          <w:lang w:eastAsia="es-CR"/>
        </w:rPr>
      </w:r>
      <w:r w:rsidR="00D31DB3">
        <w:rPr>
          <w:szCs w:val="24"/>
          <w:lang w:eastAsia="es-CR"/>
        </w:rPr>
        <w:fldChar w:fldCharType="separate"/>
      </w:r>
      <w:r w:rsidR="0020662A" w:rsidRPr="00A50B51">
        <w:rPr>
          <w:szCs w:val="24"/>
        </w:rPr>
        <w:t xml:space="preserve">Tabla </w:t>
      </w:r>
      <w:r w:rsidR="0020662A">
        <w:rPr>
          <w:noProof/>
          <w:szCs w:val="24"/>
        </w:rPr>
        <w:t>6</w:t>
      </w:r>
      <w:r w:rsidR="0020662A" w:rsidRPr="00A50B51">
        <w:rPr>
          <w:szCs w:val="24"/>
        </w:rPr>
        <w:t xml:space="preserve"> – Análisis de escenarios de pruebas</w:t>
      </w:r>
      <w:ins w:id="581" w:author="Personal" w:date="2014-08-24T16:52:00Z">
        <w:r w:rsidR="00D31DB3">
          <w:rPr>
            <w:szCs w:val="24"/>
            <w:lang w:eastAsia="es-CR"/>
          </w:rPr>
          <w:fldChar w:fldCharType="end"/>
        </w:r>
      </w:ins>
      <w:ins w:id="582" w:author="Personal" w:date="2014-08-24T16:53:00Z">
        <w:r w:rsidR="00D31DB3">
          <w:rPr>
            <w:szCs w:val="24"/>
            <w:lang w:eastAsia="es-CR"/>
          </w:rPr>
          <w:t xml:space="preserve"> </w:t>
        </w:r>
      </w:ins>
      <w:r w:rsidRPr="00A50B51">
        <w:rPr>
          <w:szCs w:val="24"/>
          <w:lang w:eastAsia="es-CR"/>
        </w:rPr>
        <w:t>se muestra</w:t>
      </w:r>
      <w:r w:rsidR="007A51E2" w:rsidRPr="00A50B51">
        <w:rPr>
          <w:szCs w:val="24"/>
          <w:lang w:eastAsia="es-CR"/>
        </w:rPr>
        <w:t xml:space="preserve"> </w:t>
      </w:r>
      <w:r w:rsidR="00F41985" w:rsidRPr="00A50B51">
        <w:rPr>
          <w:szCs w:val="24"/>
          <w:lang w:eastAsia="es-CR"/>
        </w:rPr>
        <w:t>el análisis de</w:t>
      </w:r>
      <w:r w:rsidR="007A51E2" w:rsidRPr="00A50B51">
        <w:rPr>
          <w:szCs w:val="24"/>
          <w:lang w:eastAsia="es-CR"/>
        </w:rPr>
        <w:t xml:space="preserve"> </w:t>
      </w:r>
      <w:r w:rsidR="004518B9" w:rsidRPr="00A50B51">
        <w:rPr>
          <w:szCs w:val="24"/>
          <w:lang w:eastAsia="es-CR"/>
        </w:rPr>
        <w:t>aquellos</w:t>
      </w:r>
      <w:r w:rsidR="004A333A" w:rsidRPr="00A50B51">
        <w:rPr>
          <w:szCs w:val="24"/>
          <w:lang w:eastAsia="es-CR"/>
        </w:rPr>
        <w:t xml:space="preserve"> escenarios </w:t>
      </w:r>
      <w:r w:rsidRPr="00A50B51">
        <w:rPr>
          <w:szCs w:val="24"/>
          <w:lang w:eastAsia="es-CR"/>
        </w:rPr>
        <w:t>que no fueron etiquetados como satisfactorios</w:t>
      </w:r>
      <w:r w:rsidR="00F41985" w:rsidRPr="00A50B51">
        <w:rPr>
          <w:szCs w:val="24"/>
          <w:lang w:eastAsia="es-CR"/>
        </w:rPr>
        <w:t>,</w:t>
      </w:r>
      <w:r w:rsidRPr="00A50B51">
        <w:rPr>
          <w:szCs w:val="24"/>
          <w:lang w:eastAsia="es-CR"/>
        </w:rPr>
        <w:t xml:space="preserve"> en las pruebas </w:t>
      </w:r>
      <w:r w:rsidR="00F41985" w:rsidRPr="00A50B51">
        <w:rPr>
          <w:szCs w:val="24"/>
          <w:lang w:eastAsia="es-CR"/>
        </w:rPr>
        <w:t>del usuario</w:t>
      </w:r>
      <w:r w:rsidRPr="00A50B51">
        <w:rPr>
          <w:szCs w:val="24"/>
          <w:lang w:eastAsia="es-CR"/>
        </w:rPr>
        <w:t xml:space="preserve">. </w:t>
      </w:r>
      <w:r w:rsidR="00921B0B" w:rsidRPr="00A50B51">
        <w:rPr>
          <w:szCs w:val="24"/>
          <w:lang w:eastAsia="es-CR"/>
        </w:rPr>
        <w:t>La última columna contiene e</w:t>
      </w:r>
      <w:r w:rsidR="00A37E7C" w:rsidRPr="00A50B51">
        <w:rPr>
          <w:szCs w:val="24"/>
          <w:lang w:eastAsia="es-CR"/>
        </w:rPr>
        <w:t>l e</w:t>
      </w:r>
      <w:r w:rsidR="005E502E" w:rsidRPr="00A50B51">
        <w:rPr>
          <w:szCs w:val="24"/>
          <w:lang w:eastAsia="es-CR"/>
        </w:rPr>
        <w:t xml:space="preserve">stado </w:t>
      </w:r>
      <w:r w:rsidR="00921B0B" w:rsidRPr="00A50B51">
        <w:rPr>
          <w:szCs w:val="24"/>
          <w:lang w:eastAsia="es-CR"/>
        </w:rPr>
        <w:t>final del escenario de prueba</w:t>
      </w:r>
      <w:r w:rsidR="004518B9" w:rsidRPr="00A50B51">
        <w:rPr>
          <w:szCs w:val="24"/>
          <w:lang w:eastAsia="es-CR"/>
        </w:rPr>
        <w:t xml:space="preserve">, </w:t>
      </w:r>
      <w:r w:rsidR="00921B0B" w:rsidRPr="00A50B51">
        <w:rPr>
          <w:szCs w:val="24"/>
          <w:lang w:eastAsia="es-CR"/>
        </w:rPr>
        <w:t xml:space="preserve">luego </w:t>
      </w:r>
      <w:r w:rsidR="005E502E" w:rsidRPr="00A50B51">
        <w:rPr>
          <w:szCs w:val="24"/>
          <w:lang w:eastAsia="es-CR"/>
        </w:rPr>
        <w:t>del análisi</w:t>
      </w:r>
      <w:r w:rsidR="00921B0B" w:rsidRPr="00A50B51">
        <w:rPr>
          <w:szCs w:val="24"/>
          <w:lang w:eastAsia="es-CR"/>
        </w:rPr>
        <w:t>s</w:t>
      </w:r>
      <w:r w:rsidR="004518B9" w:rsidRPr="00A50B51">
        <w:rPr>
          <w:szCs w:val="24"/>
          <w:lang w:eastAsia="es-CR"/>
        </w:rPr>
        <w:t xml:space="preserve"> o respectivos ajustes</w:t>
      </w:r>
      <w:r w:rsidRPr="00A50B51">
        <w:rPr>
          <w:szCs w:val="24"/>
          <w:lang w:eastAsia="es-CR"/>
        </w:rPr>
        <w:t>.</w:t>
      </w:r>
    </w:p>
    <w:p w:rsidR="004518B9" w:rsidRPr="00A50B51" w:rsidRDefault="004518B9" w:rsidP="008E0A96">
      <w:pPr>
        <w:spacing w:after="200" w:line="276" w:lineRule="auto"/>
        <w:rPr>
          <w:szCs w:val="24"/>
          <w:lang w:eastAsia="es-CR"/>
        </w:rPr>
      </w:pPr>
      <w:r w:rsidRPr="00A50B51">
        <w:rPr>
          <w:szCs w:val="24"/>
          <w:lang w:eastAsia="es-CR"/>
        </w:rPr>
        <w:br w:type="page"/>
      </w:r>
    </w:p>
    <w:p w:rsidR="00A37E7C" w:rsidRPr="00A50B51" w:rsidRDefault="00A37E7C" w:rsidP="008E0A96">
      <w:pPr>
        <w:spacing w:after="200" w:line="276" w:lineRule="auto"/>
        <w:rPr>
          <w:szCs w:val="24"/>
          <w:lang w:eastAsia="es-CR"/>
        </w:rPr>
      </w:pP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A50B51" w:rsidTr="00A37E7C">
        <w:trPr>
          <w:trHeight w:val="375"/>
          <w:jc w:val="center"/>
        </w:trPr>
        <w:tc>
          <w:tcPr>
            <w:tcW w:w="10081" w:type="dxa"/>
            <w:gridSpan w:val="5"/>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Escenarios</w:t>
            </w:r>
          </w:p>
        </w:tc>
      </w:tr>
      <w:tr w:rsidR="00A37E7C" w:rsidRPr="00A50B51" w:rsidTr="00A37E7C">
        <w:trPr>
          <w:trHeight w:val="1168"/>
          <w:jc w:val="center"/>
        </w:trPr>
        <w:tc>
          <w:tcPr>
            <w:tcW w:w="966" w:type="dxa"/>
            <w:shd w:val="clear" w:color="000000" w:fill="366092"/>
            <w:noWrap/>
            <w:vAlign w:val="center"/>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Número</w:t>
            </w:r>
          </w:p>
        </w:tc>
        <w:tc>
          <w:tcPr>
            <w:tcW w:w="3313" w:type="dxa"/>
            <w:shd w:val="clear" w:color="000000" w:fill="366092"/>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Resultado</w:t>
            </w:r>
          </w:p>
        </w:tc>
        <w:tc>
          <w:tcPr>
            <w:tcW w:w="2375"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Observaciones</w:t>
            </w:r>
          </w:p>
        </w:tc>
        <w:tc>
          <w:tcPr>
            <w:tcW w:w="1833" w:type="dxa"/>
            <w:shd w:val="clear" w:color="000000" w:fill="366092"/>
            <w:vAlign w:val="bottom"/>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12</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16</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3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18</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19</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22</w:t>
            </w:r>
          </w:p>
        </w:tc>
        <w:tc>
          <w:tcPr>
            <w:tcW w:w="3313" w:type="dxa"/>
            <w:shd w:val="clear" w:color="000000" w:fill="F79646"/>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En la pantalla de instrucciones los botones "EMPEZAR" y "CANCELAR" sí funcionan, el menú del teléfono solo da la opción de "REGRESAR" y al iniciar la prueba solo </w:t>
            </w:r>
            <w:r w:rsidRPr="00A50B51">
              <w:rPr>
                <w:color w:val="000000"/>
                <w:szCs w:val="24"/>
                <w:lang w:eastAsia="es-CR"/>
              </w:rPr>
              <w:lastRenderedPageBreak/>
              <w:t>sale una opción que dice "</w:t>
            </w:r>
            <w:proofErr w:type="spellStart"/>
            <w:r w:rsidRPr="00A50B51">
              <w:rPr>
                <w:color w:val="000000"/>
                <w:szCs w:val="24"/>
                <w:lang w:eastAsia="es-CR"/>
              </w:rPr>
              <w:t>Settings</w:t>
            </w:r>
            <w:proofErr w:type="spellEnd"/>
            <w:r w:rsidRPr="00A50B51">
              <w:rPr>
                <w:color w:val="000000"/>
                <w:szCs w:val="24"/>
                <w:lang w:eastAsia="es-CR"/>
              </w:rPr>
              <w:t>"</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RESUELTO, estado cambi</w:t>
            </w:r>
            <w:r w:rsidR="00B35CE3" w:rsidRPr="00A50B51">
              <w:rPr>
                <w:color w:val="000000"/>
                <w:szCs w:val="24"/>
                <w:lang w:eastAsia="es-CR"/>
              </w:rPr>
              <w:t>a</w:t>
            </w:r>
            <w:r w:rsidRPr="00A50B51">
              <w:rPr>
                <w:color w:val="000000"/>
                <w:szCs w:val="24"/>
                <w:lang w:eastAsia="es-CR"/>
              </w:rPr>
              <w:t xml:space="preserve"> a PASA</w:t>
            </w:r>
          </w:p>
        </w:tc>
      </w:tr>
      <w:tr w:rsidR="00A37E7C" w:rsidRPr="00A50B51" w:rsidTr="00A37E7C">
        <w:trPr>
          <w:trHeight w:val="51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34</w:t>
            </w:r>
          </w:p>
        </w:tc>
        <w:tc>
          <w:tcPr>
            <w:tcW w:w="3313" w:type="dxa"/>
            <w:shd w:val="clear" w:color="000000" w:fill="C4BD97"/>
            <w:vAlign w:val="bottom"/>
            <w:hideMark/>
          </w:tcPr>
          <w:p w:rsidR="00A37E7C" w:rsidRPr="00A50B51" w:rsidRDefault="00A37E7C" w:rsidP="00E80081">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18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38</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A37E7C" w:rsidRPr="00A50B51" w:rsidRDefault="00A37E7C" w:rsidP="00E80081">
            <w:pPr>
              <w:spacing w:line="240" w:lineRule="auto"/>
              <w:jc w:val="center"/>
              <w:rPr>
                <w:color w:val="000000"/>
                <w:szCs w:val="24"/>
                <w:lang w:eastAsia="es-CR"/>
              </w:rPr>
            </w:pPr>
            <w:r w:rsidRPr="00A50B51">
              <w:rPr>
                <w:color w:val="000000"/>
                <w:szCs w:val="24"/>
                <w:lang w:eastAsia="es-CR"/>
              </w:rPr>
              <w:t>Acerca de. Solo sale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45</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 opción de Consultorio, presentará los consultorios de la clínica Audinsa S.A., configurados en el momento de entrega de la aplicación.</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Las direcciones están incorrectas. No se ve claramente la ubicación de las dos oficinas. </w:t>
            </w:r>
            <w:proofErr w:type="gramStart"/>
            <w:r w:rsidRPr="00A50B51">
              <w:rPr>
                <w:color w:val="000000"/>
                <w:szCs w:val="24"/>
                <w:lang w:eastAsia="es-CR"/>
              </w:rPr>
              <w:t>tal</w:t>
            </w:r>
            <w:proofErr w:type="gramEnd"/>
            <w:r w:rsidRPr="00A50B51">
              <w:rPr>
                <w:color w:val="000000"/>
                <w:szCs w:val="24"/>
                <w:lang w:eastAsia="es-CR"/>
              </w:rPr>
              <w:t xml:space="preserve">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bl>
    <w:p w:rsidR="00CA5D77" w:rsidRPr="00A50B51" w:rsidRDefault="00CA5D77" w:rsidP="00E80081">
      <w:pPr>
        <w:pStyle w:val="Default"/>
        <w:jc w:val="center"/>
        <w:rPr>
          <w:color w:val="auto"/>
          <w:lang w:val="es-CR"/>
        </w:rPr>
      </w:pPr>
    </w:p>
    <w:p w:rsidR="00CA5D77" w:rsidRPr="00A50B51" w:rsidRDefault="00CA5D77" w:rsidP="00E80081">
      <w:pPr>
        <w:pStyle w:val="Caption"/>
        <w:rPr>
          <w:sz w:val="24"/>
          <w:szCs w:val="24"/>
        </w:rPr>
      </w:pPr>
      <w:bookmarkStart w:id="583" w:name="_Ref396662505"/>
      <w:bookmarkStart w:id="584" w:name="_Toc399607163"/>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20662A">
        <w:rPr>
          <w:noProof/>
          <w:sz w:val="24"/>
          <w:szCs w:val="24"/>
        </w:rPr>
        <w:t>6</w:t>
      </w:r>
      <w:r w:rsidR="004D1EA8" w:rsidRPr="00A50B51">
        <w:rPr>
          <w:noProof/>
          <w:sz w:val="24"/>
          <w:szCs w:val="24"/>
        </w:rPr>
        <w:fldChar w:fldCharType="end"/>
      </w:r>
      <w:r w:rsidRPr="00A50B51">
        <w:rPr>
          <w:sz w:val="24"/>
          <w:szCs w:val="24"/>
        </w:rPr>
        <w:t xml:space="preserve"> – Análisis de escenarios de pruebas</w:t>
      </w:r>
      <w:bookmarkEnd w:id="583"/>
      <w:bookmarkEnd w:id="584"/>
    </w:p>
    <w:p w:rsidR="00CA5D77" w:rsidRPr="00A50B51" w:rsidRDefault="00CA5D77" w:rsidP="00E80081">
      <w:pPr>
        <w:pStyle w:val="Caption"/>
        <w:rPr>
          <w:sz w:val="24"/>
          <w:szCs w:val="24"/>
        </w:rPr>
      </w:pPr>
      <w:r w:rsidRPr="00A50B51">
        <w:rPr>
          <w:sz w:val="24"/>
          <w:szCs w:val="24"/>
        </w:rPr>
        <w:t>Elaboración propia</w:t>
      </w:r>
    </w:p>
    <w:p w:rsidR="00321BD7" w:rsidRDefault="00321BD7" w:rsidP="00321BD7">
      <w:pPr>
        <w:ind w:firstLine="708"/>
        <w:rPr>
          <w:szCs w:val="24"/>
          <w:lang w:eastAsia="es-CR"/>
        </w:rPr>
      </w:pPr>
    </w:p>
    <w:p w:rsidR="00321BD7" w:rsidRDefault="00321BD7" w:rsidP="00321BD7">
      <w:pPr>
        <w:ind w:firstLine="708"/>
        <w:rPr>
          <w:ins w:id="585" w:author="Personal" w:date="2014-08-23T17:47:00Z"/>
          <w:szCs w:val="24"/>
          <w:lang w:eastAsia="es-CR"/>
        </w:rPr>
      </w:pPr>
      <w:commentRangeStart w:id="586"/>
      <w:ins w:id="587" w:author="Personal" w:date="2014-08-23T17:47:00Z">
        <w:r>
          <w:rPr>
            <w:szCs w:val="24"/>
            <w:lang w:eastAsia="es-CR"/>
          </w:rPr>
          <w:t>Asimismo</w:t>
        </w:r>
        <w:commentRangeEnd w:id="586"/>
        <w:r>
          <w:rPr>
            <w:rStyle w:val="CommentReference"/>
          </w:rPr>
          <w:commentReference w:id="586"/>
        </w:r>
        <w:r>
          <w:rPr>
            <w:szCs w:val="24"/>
            <w:lang w:eastAsia="es-CR"/>
          </w:rPr>
          <w:t xml:space="preserve">, además de realizar las pruebas que permiten dar por satisfactorio este objetivo, los ingenieros brindan un periodo de 6 meses posteriores a la fecha en la que se publique la aplicación, para que el usuario realice los ajustes que considere sobre las funcionalidades existentes. </w:t>
        </w:r>
      </w:ins>
      <w:ins w:id="588" w:author="Personal" w:date="2014-08-24T16:50:00Z">
        <w:r>
          <w:rPr>
            <w:szCs w:val="24"/>
            <w:lang w:eastAsia="es-CR"/>
          </w:rPr>
          <w:t xml:space="preserve">Al finalizar  este </w:t>
        </w:r>
        <w:r>
          <w:rPr>
            <w:szCs w:val="24"/>
            <w:lang w:eastAsia="es-CR"/>
          </w:rPr>
          <w:lastRenderedPageBreak/>
          <w:t>periodo de tiempo se le comunicar</w:t>
        </w:r>
      </w:ins>
      <w:ins w:id="589" w:author="Personal" w:date="2014-08-24T16:51:00Z">
        <w:r>
          <w:rPr>
            <w:szCs w:val="24"/>
            <w:lang w:eastAsia="es-CR"/>
          </w:rPr>
          <w:t xml:space="preserve">á al usuario que los ingenieros dan por finalizado el periodo de prueba y ajustes. </w:t>
        </w:r>
      </w:ins>
      <w:ins w:id="590" w:author="Personal" w:date="2014-08-23T17:47:00Z">
        <w:r>
          <w:rPr>
            <w:szCs w:val="24"/>
            <w:lang w:eastAsia="es-CR"/>
          </w:rPr>
          <w:t>Garantizando así, la calidad y el compromiso que brinda el trabajo de los estudiantes de la Universidad Nacional.</w:t>
        </w:r>
      </w:ins>
    </w:p>
    <w:p w:rsidR="00321BD7" w:rsidRDefault="00321BD7" w:rsidP="00321BD7">
      <w:pPr>
        <w:ind w:firstLine="708"/>
        <w:rPr>
          <w:ins w:id="591" w:author="Personal" w:date="2014-08-23T17:47:00Z"/>
          <w:szCs w:val="24"/>
          <w:lang w:eastAsia="es-CR"/>
        </w:rPr>
      </w:pPr>
    </w:p>
    <w:p w:rsidR="00321BD7" w:rsidRPr="00A50B51" w:rsidRDefault="00321BD7" w:rsidP="00321BD7">
      <w:pPr>
        <w:ind w:firstLine="708"/>
        <w:rPr>
          <w:ins w:id="592" w:author="Personal" w:date="2014-08-23T17:47:00Z"/>
          <w:szCs w:val="24"/>
          <w:lang w:eastAsia="es-CR"/>
        </w:rPr>
      </w:pPr>
      <w:ins w:id="593" w:author="Personal" w:date="2014-08-23T17:47:00Z">
        <w:r>
          <w:rPr>
            <w:szCs w:val="24"/>
            <w:lang w:eastAsia="es-CR"/>
          </w:rPr>
          <w:t>Finalmente, es importante mencionar que el cumplimiento de este objetivo permite a los ingenieros colocar la aplicación, para que pueda ser accedida por los usuarios de Google Play y promovida por el patrocinador entre sus clientes.</w:t>
        </w:r>
      </w:ins>
    </w:p>
    <w:p w:rsidR="00321BD7" w:rsidRDefault="00321BD7" w:rsidP="008E0A96">
      <w:pPr>
        <w:ind w:firstLine="708"/>
        <w:rPr>
          <w:szCs w:val="24"/>
          <w:lang w:eastAsia="es-CR"/>
        </w:rPr>
      </w:pPr>
    </w:p>
    <w:p w:rsidR="00BB343A" w:rsidRPr="00A50B51" w:rsidRDefault="00A37E7C" w:rsidP="008E0A96">
      <w:pPr>
        <w:ind w:firstLine="708"/>
        <w:rPr>
          <w:szCs w:val="24"/>
          <w:lang w:eastAsia="es-CR"/>
        </w:rPr>
      </w:pPr>
      <w:r w:rsidRPr="00A50B51">
        <w:rPr>
          <w:szCs w:val="24"/>
          <w:lang w:eastAsia="es-CR"/>
        </w:rPr>
        <w:t xml:space="preserve">Con </w:t>
      </w:r>
      <w:r w:rsidR="00321BD7">
        <w:rPr>
          <w:szCs w:val="24"/>
          <w:lang w:eastAsia="es-CR"/>
        </w:rPr>
        <w:t>la información de la tabla anterior</w:t>
      </w:r>
      <w:r w:rsidR="004D5B9E" w:rsidRPr="00A50B51">
        <w:rPr>
          <w:szCs w:val="24"/>
          <w:lang w:eastAsia="es-CR"/>
        </w:rPr>
        <w:t xml:space="preserve">, luego de realizar los ajustes que realmente eran requeridos, se cambia el estado de los 8 escenarios de REPROBADO a PASA y </w:t>
      </w:r>
      <w:r w:rsidRPr="00A50B51">
        <w:rPr>
          <w:szCs w:val="24"/>
          <w:lang w:eastAsia="es-CR"/>
        </w:rPr>
        <w:t>se establece un grado final de aceptación del 100% sobre la aplicación desarrollada.</w:t>
      </w:r>
    </w:p>
    <w:p w:rsidR="00E2576F" w:rsidRDefault="00E2576F" w:rsidP="008E0A96">
      <w:pPr>
        <w:spacing w:after="200" w:line="276" w:lineRule="auto"/>
        <w:rPr>
          <w:rFonts w:eastAsia="Calibri"/>
          <w:b/>
          <w:bCs/>
          <w:kern w:val="32"/>
          <w:szCs w:val="24"/>
          <w:lang w:eastAsia="es-CR"/>
        </w:rPr>
        <w:sectPr w:rsidR="00E2576F" w:rsidSect="001A6F80">
          <w:pgSz w:w="12240" w:h="15840"/>
          <w:pgMar w:top="1373" w:right="990" w:bottom="1440" w:left="990" w:header="720" w:footer="720" w:gutter="0"/>
          <w:cols w:space="720"/>
          <w:titlePg/>
          <w:docGrid w:linePitch="360"/>
        </w:sectPr>
      </w:pPr>
      <w:bookmarkStart w:id="594" w:name="_Toc347566009"/>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595" w:name="_Toc399686759"/>
      <w:r w:rsidRPr="00E2576F">
        <w:t xml:space="preserve">CAPÍTULO </w:t>
      </w:r>
      <w:bookmarkEnd w:id="594"/>
      <w:r w:rsidR="00091926" w:rsidRPr="00E2576F">
        <w:t>V</w:t>
      </w:r>
      <w:r w:rsidR="00E2576F">
        <w:t xml:space="preserve"> – Conclusiones y recomendaciones</w:t>
      </w:r>
      <w:bookmarkEnd w:id="595"/>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596" w:name="_Toc347566010"/>
      <w:bookmarkStart w:id="597" w:name="_Toc399686760"/>
      <w:r w:rsidRPr="00A50B51">
        <w:rPr>
          <w:sz w:val="24"/>
          <w:szCs w:val="24"/>
        </w:rPr>
        <w:lastRenderedPageBreak/>
        <w:t>Conclusiones y Recomendaciones</w:t>
      </w:r>
      <w:bookmarkEnd w:id="596"/>
      <w:bookmarkEnd w:id="597"/>
    </w:p>
    <w:p w:rsidR="004E63D2" w:rsidRPr="00A50B51" w:rsidRDefault="00AD0B2F" w:rsidP="008E0A96">
      <w:pPr>
        <w:pStyle w:val="13"/>
        <w:tabs>
          <w:tab w:val="left" w:pos="1134"/>
        </w:tabs>
        <w:rPr>
          <w:rFonts w:cs="Times New Roman"/>
          <w:szCs w:val="24"/>
        </w:rPr>
      </w:pPr>
      <w:bookmarkStart w:id="598" w:name="_Toc347566011"/>
      <w:bookmarkStart w:id="599" w:name="_Toc399686761"/>
      <w:r w:rsidRPr="00A50B51">
        <w:rPr>
          <w:rFonts w:cs="Times New Roman"/>
          <w:szCs w:val="24"/>
        </w:rPr>
        <w:t>Conclusiones</w:t>
      </w:r>
      <w:bookmarkStart w:id="600" w:name="_Toc384670859"/>
      <w:bookmarkEnd w:id="598"/>
      <w:bookmarkEnd w:id="599"/>
    </w:p>
    <w:p w:rsidR="003B1E10" w:rsidRPr="00A50B51" w:rsidRDefault="003B1E10" w:rsidP="001D22BA">
      <w:pPr>
        <w:pStyle w:val="ListParagraph"/>
        <w:numPr>
          <w:ilvl w:val="0"/>
          <w:numId w:val="26"/>
        </w:numPr>
        <w:rPr>
          <w:lang w:eastAsia="es-CR"/>
        </w:rPr>
      </w:pPr>
      <w:r w:rsidRPr="00A50B51">
        <w:rPr>
          <w:lang w:eastAsia="es-CR"/>
        </w:rPr>
        <w:t>La aplicación audiológica realizada</w:t>
      </w:r>
      <w:r w:rsidR="007F4F1B">
        <w:rPr>
          <w:lang w:eastAsia="es-CR"/>
        </w:rPr>
        <w:t xml:space="preserve"> </w:t>
      </w:r>
      <w:ins w:id="601" w:author="Personal" w:date="2014-08-24T17:00:00Z">
        <w:r w:rsidR="0059283F">
          <w:rPr>
            <w:lang w:eastAsia="es-CR"/>
          </w:rPr>
          <w:t xml:space="preserve">brinda </w:t>
        </w:r>
      </w:ins>
      <w:ins w:id="602" w:author="Personal" w:date="2014-08-24T17:03:00Z">
        <w:r w:rsidR="00214C2B">
          <w:rPr>
            <w:lang w:eastAsia="es-CR"/>
          </w:rPr>
          <w:t xml:space="preserve">mediante la </w:t>
        </w:r>
        <w:r w:rsidR="00214C2B" w:rsidRPr="00A50B51">
          <w:rPr>
            <w:lang w:eastAsia="es-CR"/>
          </w:rPr>
          <w:t>utiliza</w:t>
        </w:r>
        <w:r w:rsidR="00214C2B">
          <w:rPr>
            <w:lang w:eastAsia="es-CR"/>
          </w:rPr>
          <w:t>ción de</w:t>
        </w:r>
        <w:r w:rsidR="00214C2B" w:rsidRPr="00A50B51">
          <w:rPr>
            <w:lang w:eastAsia="es-CR"/>
          </w:rPr>
          <w:t xml:space="preserve"> tecnologías móviles</w:t>
        </w:r>
        <w:r w:rsidR="00214C2B">
          <w:rPr>
            <w:lang w:eastAsia="es-CR"/>
          </w:rPr>
          <w:t>,</w:t>
        </w:r>
        <w:r w:rsidR="00214C2B" w:rsidRPr="00A50B51">
          <w:rPr>
            <w:lang w:eastAsia="es-CR"/>
          </w:rPr>
          <w:t xml:space="preserve"> </w:t>
        </w:r>
      </w:ins>
      <w:ins w:id="603" w:author="Personal" w:date="2014-08-24T17:00:00Z">
        <w:r w:rsidR="0059283F">
          <w:rPr>
            <w:lang w:eastAsia="es-CR"/>
          </w:rPr>
          <w:t>una nueva opción para</w:t>
        </w:r>
      </w:ins>
      <w:r w:rsidR="004C0D76" w:rsidRPr="00A50B51">
        <w:rPr>
          <w:lang w:eastAsia="es-CR"/>
        </w:rPr>
        <w:t xml:space="preserve"> los pacientes</w:t>
      </w:r>
      <w:ins w:id="604" w:author="Personal" w:date="2014-08-24T17:01:00Z">
        <w:r w:rsidR="0059283F">
          <w:rPr>
            <w:lang w:eastAsia="es-CR"/>
          </w:rPr>
          <w:t xml:space="preserve"> que deseen estar en contacto</w:t>
        </w:r>
      </w:ins>
      <w:r w:rsidR="004C0D76" w:rsidRPr="00A50B51">
        <w:rPr>
          <w:lang w:eastAsia="es-CR"/>
        </w:rPr>
        <w:t xml:space="preserve"> con</w:t>
      </w:r>
      <w:r w:rsidRPr="00A50B51">
        <w:rPr>
          <w:lang w:eastAsia="es-CR"/>
        </w:rPr>
        <w:t xml:space="preserve"> la clínica</w:t>
      </w:r>
      <w:r w:rsidR="005359FC" w:rsidRPr="00A50B51">
        <w:rPr>
          <w:lang w:eastAsia="es-CR"/>
        </w:rPr>
        <w:t>. Este acercamiento</w:t>
      </w:r>
      <w:r w:rsidRPr="00A50B51">
        <w:rPr>
          <w:lang w:eastAsia="es-CR"/>
        </w:rPr>
        <w:t xml:space="preserve"> a la vez trata de cuidar y de advertir a la población de un problema muy subestimado en nuestra sociedad: La salud de nuestros oídos. Es en </w:t>
      </w:r>
      <w:r w:rsidR="005359FC" w:rsidRPr="00A50B51">
        <w:rPr>
          <w:lang w:eastAsia="es-CR"/>
        </w:rPr>
        <w:t>nuestra sociedad</w:t>
      </w:r>
      <w:r w:rsidRPr="00A50B51">
        <w:rPr>
          <w:lang w:eastAsia="es-CR"/>
        </w:rPr>
        <w:t xml:space="preserve"> donde diariam</w:t>
      </w:r>
      <w:r w:rsidR="005359FC" w:rsidRPr="00A50B51">
        <w:rPr>
          <w:lang w:eastAsia="es-CR"/>
        </w:rPr>
        <w:t>ente</w:t>
      </w:r>
      <w:r w:rsidRPr="00A50B51">
        <w:rPr>
          <w:lang w:eastAsia="es-CR"/>
        </w:rPr>
        <w:t xml:space="preserve"> el ruido excede muchas veces lo que nuestros oídos </w:t>
      </w:r>
      <w:r w:rsidR="005359FC" w:rsidRPr="00A50B51">
        <w:rPr>
          <w:lang w:eastAsia="es-CR"/>
        </w:rPr>
        <w:t>pueden tolerar, generando así pé</w:t>
      </w:r>
      <w:r w:rsidRPr="00A50B51">
        <w:rPr>
          <w:lang w:eastAsia="es-CR"/>
        </w:rPr>
        <w:t>rdidas auditivas progresivas que son fácilmente prevenibles con el uso de dispositivos que filtren</w:t>
      </w:r>
      <w:r w:rsidR="005359FC" w:rsidRPr="00A50B51">
        <w:rPr>
          <w:lang w:eastAsia="es-CR"/>
        </w:rPr>
        <w:t xml:space="preserve"> los</w:t>
      </w:r>
      <w:r w:rsidRPr="00A50B51">
        <w:rPr>
          <w:lang w:eastAsia="es-CR"/>
        </w:rPr>
        <w:t xml:space="preserve"> ruidos excesivos.</w:t>
      </w:r>
      <w:bookmarkEnd w:id="600"/>
    </w:p>
    <w:p w:rsidR="003B1E10" w:rsidRPr="00A50B51" w:rsidRDefault="003B1E10" w:rsidP="001D22BA">
      <w:pPr>
        <w:pStyle w:val="ListParagraph"/>
        <w:numPr>
          <w:ilvl w:val="0"/>
          <w:numId w:val="26"/>
        </w:numPr>
        <w:rPr>
          <w:lang w:eastAsia="es-CR"/>
        </w:rPr>
      </w:pPr>
      <w:bookmarkStart w:id="605" w:name="_Toc384670860"/>
      <w:r w:rsidRPr="00A50B51">
        <w:rPr>
          <w:lang w:eastAsia="es-CR"/>
        </w:rPr>
        <w:t>La experiencia y el conocimiento del especialista</w:t>
      </w:r>
      <w:r w:rsidR="00883090">
        <w:rPr>
          <w:lang w:eastAsia="es-CR"/>
        </w:rPr>
        <w:t xml:space="preserve"> en el área auditiva</w:t>
      </w:r>
      <w:r w:rsidRPr="00A50B51">
        <w:rPr>
          <w:lang w:eastAsia="es-CR"/>
        </w:rPr>
        <w:t xml:space="preserve"> </w:t>
      </w:r>
      <w:ins w:id="606" w:author="Personal" w:date="2014-08-24T17:05:00Z">
        <w:r w:rsidR="00214C2B">
          <w:rPr>
            <w:lang w:eastAsia="es-CR"/>
          </w:rPr>
          <w:t xml:space="preserve">definieron en los requerimientos </w:t>
        </w:r>
      </w:ins>
      <w:r w:rsidRPr="00A50B51">
        <w:rPr>
          <w:lang w:eastAsia="es-CR"/>
        </w:rPr>
        <w:t xml:space="preserve">la creación de </w:t>
      </w:r>
      <w:r w:rsidR="005359FC" w:rsidRPr="00A50B51">
        <w:rPr>
          <w:lang w:eastAsia="es-CR"/>
        </w:rPr>
        <w:t>dos</w:t>
      </w:r>
      <w:r w:rsidRPr="00A50B51">
        <w:rPr>
          <w:lang w:eastAsia="es-CR"/>
        </w:rPr>
        <w:t xml:space="preserve"> pruebas aud</w:t>
      </w:r>
      <w:r w:rsidR="005359FC" w:rsidRPr="00A50B51">
        <w:rPr>
          <w:lang w:eastAsia="es-CR"/>
        </w:rPr>
        <w:t>iológicas: Sensibilidad de oído</w:t>
      </w:r>
      <w:r w:rsidRPr="00A50B51">
        <w:rPr>
          <w:lang w:eastAsia="es-CR"/>
        </w:rPr>
        <w:t xml:space="preserve"> y el cuestionario. La primera prueba pretende determinar posibles pérdidas de frecuencias, las cuales fueron determinados por el audiólogo previamente. La segunda prueba</w:t>
      </w:r>
      <w:r w:rsidR="005359FC" w:rsidRPr="00A50B51">
        <w:rPr>
          <w:lang w:eastAsia="es-CR"/>
        </w:rPr>
        <w:t xml:space="preserve">, </w:t>
      </w:r>
      <w:r w:rsidRPr="00A50B51">
        <w:rPr>
          <w:lang w:eastAsia="es-CR"/>
        </w:rPr>
        <w:t xml:space="preserve">el cuestionario, un tanto personal, pretende acercar al usuario a analizar un poco más su nivel de escucha. Todas estas pruebas innovan en el campo de la salud auditiva, </w:t>
      </w:r>
      <w:r w:rsidR="00B4508E" w:rsidRPr="00A50B51">
        <w:rPr>
          <w:lang w:eastAsia="es-CR"/>
        </w:rPr>
        <w:t xml:space="preserve">apoyando la visión de la empresa y </w:t>
      </w:r>
      <w:r w:rsidRPr="00A50B51">
        <w:rPr>
          <w:lang w:eastAsia="es-CR"/>
        </w:rPr>
        <w:t>poniendo a la vanguardia la clínica auditiva Audinsa</w:t>
      </w:r>
      <w:bookmarkEnd w:id="605"/>
      <w:r w:rsidR="00B4508E" w:rsidRPr="00A50B51">
        <w:rPr>
          <w:lang w:eastAsia="es-CR"/>
        </w:rPr>
        <w:t>.</w:t>
      </w:r>
    </w:p>
    <w:p w:rsidR="004C0D76" w:rsidRPr="00BC533C" w:rsidRDefault="00F136AB" w:rsidP="001D22BA">
      <w:pPr>
        <w:pStyle w:val="ListParagraph"/>
        <w:numPr>
          <w:ilvl w:val="0"/>
          <w:numId w:val="26"/>
        </w:numPr>
        <w:rPr>
          <w:highlight w:val="yellow"/>
          <w:lang w:eastAsia="es-CR"/>
          <w:rPrChange w:id="607" w:author="Personal" w:date="2014-09-21T19:27:00Z">
            <w:rPr>
              <w:lang w:eastAsia="es-CR"/>
            </w:rPr>
          </w:rPrChange>
        </w:rPr>
      </w:pPr>
      <w:ins w:id="608" w:author="Personal" w:date="2014-09-21T19:20:00Z">
        <w:r w:rsidRPr="00BC533C">
          <w:rPr>
            <w:highlight w:val="yellow"/>
            <w:lang w:eastAsia="es-CR"/>
            <w:rPrChange w:id="609" w:author="Personal" w:date="2014-09-21T19:27:00Z">
              <w:rPr>
                <w:lang w:eastAsia="es-CR"/>
              </w:rPr>
            </w:rPrChange>
          </w:rPr>
          <w:t>La preparación académica y profesional con la que cuenta los ingenieros de la Universidad Nacional</w:t>
        </w:r>
      </w:ins>
      <w:r w:rsidR="005359FC" w:rsidRPr="00BC533C">
        <w:rPr>
          <w:highlight w:val="yellow"/>
          <w:lang w:eastAsia="es-CR"/>
          <w:rPrChange w:id="610" w:author="Personal" w:date="2014-09-21T19:27:00Z">
            <w:rPr>
              <w:lang w:eastAsia="es-CR"/>
            </w:rPr>
          </w:rPrChange>
        </w:rPr>
        <w:t xml:space="preserve"> </w:t>
      </w:r>
      <w:ins w:id="611" w:author="Personal" w:date="2014-09-21T19:22:00Z">
        <w:r w:rsidR="00BC533C" w:rsidRPr="00BC533C">
          <w:rPr>
            <w:highlight w:val="yellow"/>
            <w:lang w:eastAsia="es-CR"/>
            <w:rPrChange w:id="612" w:author="Personal" w:date="2014-09-21T19:27:00Z">
              <w:rPr>
                <w:lang w:eastAsia="es-CR"/>
              </w:rPr>
            </w:rPrChange>
          </w:rPr>
          <w:t xml:space="preserve">contribuye en </w:t>
        </w:r>
      </w:ins>
      <w:r w:rsidR="004C0D76" w:rsidRPr="00BC533C">
        <w:rPr>
          <w:highlight w:val="yellow"/>
          <w:lang w:eastAsia="es-CR"/>
          <w:rPrChange w:id="613" w:author="Personal" w:date="2014-09-21T19:27:00Z">
            <w:rPr>
              <w:lang w:eastAsia="es-CR"/>
            </w:rPr>
          </w:rPrChange>
        </w:rPr>
        <w:t xml:space="preserve">el </w:t>
      </w:r>
      <w:ins w:id="614" w:author="Personal" w:date="2014-09-21T19:26:00Z">
        <w:r w:rsidR="00BC533C" w:rsidRPr="00BC533C">
          <w:rPr>
            <w:highlight w:val="yellow"/>
            <w:lang w:eastAsia="es-CR"/>
            <w:rPrChange w:id="615" w:author="Personal" w:date="2014-09-21T19:27:00Z">
              <w:rPr>
                <w:lang w:eastAsia="es-CR"/>
              </w:rPr>
            </w:rPrChange>
          </w:rPr>
          <w:t>éxito de este proyecto</w:t>
        </w:r>
      </w:ins>
      <w:r w:rsidR="00974F3C">
        <w:rPr>
          <w:highlight w:val="yellow"/>
          <w:lang w:eastAsia="es-CR"/>
        </w:rPr>
        <w:t>.</w:t>
      </w:r>
      <w:r w:rsidR="00BC533C" w:rsidRPr="00BC533C">
        <w:rPr>
          <w:highlight w:val="yellow"/>
          <w:lang w:eastAsia="es-CR"/>
          <w:rPrChange w:id="616" w:author="Personal" w:date="2014-09-21T19:27:00Z">
            <w:rPr>
              <w:lang w:eastAsia="es-CR"/>
            </w:rPr>
          </w:rPrChange>
        </w:rPr>
        <w:t xml:space="preserve"> Permitiendo que los </w:t>
      </w:r>
      <w:r w:rsidR="004C0D76" w:rsidRPr="00BC533C">
        <w:rPr>
          <w:highlight w:val="yellow"/>
          <w:lang w:eastAsia="es-CR"/>
          <w:rPrChange w:id="617" w:author="Personal" w:date="2014-09-21T19:27:00Z">
            <w:rPr>
              <w:lang w:eastAsia="es-CR"/>
            </w:rPr>
          </w:rPrChange>
        </w:rPr>
        <w:t xml:space="preserve">informáticos </w:t>
      </w:r>
      <w:ins w:id="618" w:author="Personal" w:date="2014-09-21T19:22:00Z">
        <w:r w:rsidR="00BC533C" w:rsidRPr="00BC533C">
          <w:rPr>
            <w:highlight w:val="yellow"/>
            <w:lang w:eastAsia="es-CR"/>
            <w:rPrChange w:id="619" w:author="Personal" w:date="2014-09-21T19:27:00Z">
              <w:rPr>
                <w:lang w:eastAsia="es-CR"/>
              </w:rPr>
            </w:rPrChange>
          </w:rPr>
          <w:t xml:space="preserve">se desempeñen </w:t>
        </w:r>
      </w:ins>
      <w:r w:rsidR="004C0D76" w:rsidRPr="00BC533C">
        <w:rPr>
          <w:highlight w:val="yellow"/>
          <w:lang w:eastAsia="es-CR"/>
          <w:rPrChange w:id="620" w:author="Personal" w:date="2014-09-21T19:27:00Z">
            <w:rPr>
              <w:lang w:eastAsia="es-CR"/>
            </w:rPr>
          </w:rPrChange>
        </w:rPr>
        <w:t>como agentes de innovación y evolución</w:t>
      </w:r>
      <w:ins w:id="621" w:author="Personal" w:date="2014-09-21T19:23:00Z">
        <w:r w:rsidR="00BC533C" w:rsidRPr="00BC533C">
          <w:rPr>
            <w:highlight w:val="yellow"/>
            <w:lang w:eastAsia="es-CR"/>
            <w:rPrChange w:id="622" w:author="Personal" w:date="2014-09-21T19:27:00Z">
              <w:rPr>
                <w:lang w:eastAsia="es-CR"/>
              </w:rPr>
            </w:rPrChange>
          </w:rPr>
          <w:t>. Quienes</w:t>
        </w:r>
      </w:ins>
      <w:ins w:id="623" w:author="Personal" w:date="2014-09-21T19:24:00Z">
        <w:r w:rsidR="00BC533C" w:rsidRPr="00BC533C">
          <w:rPr>
            <w:highlight w:val="yellow"/>
            <w:lang w:eastAsia="es-CR"/>
            <w:rPrChange w:id="624" w:author="Personal" w:date="2014-09-21T19:27:00Z">
              <w:rPr>
                <w:lang w:eastAsia="es-CR"/>
              </w:rPr>
            </w:rPrChange>
          </w:rPr>
          <w:t>,</w:t>
        </w:r>
      </w:ins>
      <w:r w:rsidR="004C0D76" w:rsidRPr="00BC533C">
        <w:rPr>
          <w:highlight w:val="yellow"/>
          <w:lang w:eastAsia="es-CR"/>
          <w:rPrChange w:id="625" w:author="Personal" w:date="2014-09-21T19:27:00Z">
            <w:rPr>
              <w:lang w:eastAsia="es-CR"/>
            </w:rPr>
          </w:rPrChange>
        </w:rPr>
        <w:t xml:space="preserve"> junto con especialistas de otra área</w:t>
      </w:r>
      <w:r w:rsidR="005359FC" w:rsidRPr="00BC533C">
        <w:rPr>
          <w:highlight w:val="yellow"/>
          <w:lang w:eastAsia="es-CR"/>
          <w:rPrChange w:id="626" w:author="Personal" w:date="2014-09-21T19:27:00Z">
            <w:rPr>
              <w:lang w:eastAsia="es-CR"/>
            </w:rPr>
          </w:rPrChange>
        </w:rPr>
        <w:t>,</w:t>
      </w:r>
      <w:r w:rsidR="004C0D76" w:rsidRPr="00BC533C">
        <w:rPr>
          <w:highlight w:val="yellow"/>
          <w:lang w:eastAsia="es-CR"/>
          <w:rPrChange w:id="627" w:author="Personal" w:date="2014-09-21T19:27:00Z">
            <w:rPr>
              <w:lang w:eastAsia="es-CR"/>
            </w:rPr>
          </w:rPrChange>
        </w:rPr>
        <w:t xml:space="preserve"> logran crear herramientas que permiten expandir </w:t>
      </w:r>
      <w:ins w:id="628" w:author="Personal" w:date="2014-09-21T19:27:00Z">
        <w:r w:rsidR="00BC533C" w:rsidRPr="00BC533C">
          <w:rPr>
            <w:highlight w:val="yellow"/>
            <w:lang w:eastAsia="es-CR"/>
            <w:rPrChange w:id="629" w:author="Personal" w:date="2014-09-21T19:27:00Z">
              <w:rPr>
                <w:lang w:eastAsia="es-CR"/>
              </w:rPr>
            </w:rPrChange>
          </w:rPr>
          <w:t xml:space="preserve">todo tipo de </w:t>
        </w:r>
      </w:ins>
      <w:r w:rsidR="004C0D76" w:rsidRPr="00BC533C">
        <w:rPr>
          <w:highlight w:val="yellow"/>
          <w:lang w:eastAsia="es-CR"/>
          <w:rPrChange w:id="630" w:author="Personal" w:date="2014-09-21T19:27:00Z">
            <w:rPr>
              <w:lang w:eastAsia="es-CR"/>
            </w:rPr>
          </w:rPrChange>
        </w:rPr>
        <w:t>mercados</w:t>
      </w:r>
      <w:ins w:id="631" w:author="Personal" w:date="2014-09-21T19:27:00Z">
        <w:r w:rsidR="00BC533C" w:rsidRPr="00BC533C">
          <w:rPr>
            <w:highlight w:val="yellow"/>
            <w:lang w:eastAsia="es-CR"/>
            <w:rPrChange w:id="632" w:author="Personal" w:date="2014-09-21T19:27:00Z">
              <w:rPr>
                <w:lang w:eastAsia="es-CR"/>
              </w:rPr>
            </w:rPrChange>
          </w:rPr>
          <w:t>.</w:t>
        </w:r>
      </w:ins>
      <w:r w:rsidR="00061B3A" w:rsidRPr="00BC533C">
        <w:rPr>
          <w:highlight w:val="yellow"/>
          <w:lang w:eastAsia="es-CR"/>
          <w:rPrChange w:id="633" w:author="Personal" w:date="2014-09-21T19:27:00Z">
            <w:rPr>
              <w:lang w:eastAsia="es-CR"/>
            </w:rPr>
          </w:rPrChange>
        </w:rPr>
        <w:t xml:space="preserve"> </w:t>
      </w:r>
    </w:p>
    <w:p w:rsidR="004C0D76" w:rsidRPr="00A50B51" w:rsidRDefault="00061B3A" w:rsidP="001D22BA">
      <w:pPr>
        <w:pStyle w:val="ListParagraph"/>
        <w:numPr>
          <w:ilvl w:val="0"/>
          <w:numId w:val="26"/>
        </w:numPr>
        <w:rPr>
          <w:lang w:eastAsia="es-CR"/>
        </w:rPr>
      </w:pPr>
      <w:r w:rsidRPr="00A50B51">
        <w:rPr>
          <w:lang w:eastAsia="es-CR"/>
        </w:rPr>
        <w:t>Queda en evidencia como l</w:t>
      </w:r>
      <w:r w:rsidR="002B2551">
        <w:rPr>
          <w:lang w:eastAsia="es-CR"/>
        </w:rPr>
        <w:t>a venta de dispositivos móviles ha aumentado en los últimos años</w:t>
      </w:r>
      <w:r w:rsidR="004C0D76" w:rsidRPr="00A50B51">
        <w:rPr>
          <w:lang w:eastAsia="es-CR"/>
        </w:rPr>
        <w:t>,</w:t>
      </w:r>
      <w:r w:rsidRPr="00A50B51">
        <w:rPr>
          <w:lang w:eastAsia="es-CR"/>
        </w:rPr>
        <w:t xml:space="preserve"> es por esto que el mercad</w:t>
      </w:r>
      <w:r w:rsidR="002B2551">
        <w:rPr>
          <w:lang w:eastAsia="es-CR"/>
        </w:rPr>
        <w:t xml:space="preserve">o de aplicaciones móviles </w:t>
      </w:r>
      <w:r w:rsidRPr="00A50B51">
        <w:rPr>
          <w:lang w:eastAsia="es-CR"/>
        </w:rPr>
        <w:t>se establece como un sector</w:t>
      </w:r>
      <w:r w:rsidR="002B2551">
        <w:rPr>
          <w:lang w:eastAsia="es-CR"/>
        </w:rPr>
        <w:t xml:space="preserve"> con mucho potencial para ser desarrollado y consumido por profesionales y usuarios.</w:t>
      </w:r>
    </w:p>
    <w:p w:rsidR="003768A5" w:rsidRPr="00A50B51" w:rsidRDefault="003768A5" w:rsidP="001D22BA">
      <w:pPr>
        <w:pStyle w:val="ListParagraph"/>
        <w:numPr>
          <w:ilvl w:val="0"/>
          <w:numId w:val="26"/>
        </w:numPr>
        <w:rPr>
          <w:lang w:eastAsia="es-CR"/>
        </w:rPr>
      </w:pPr>
      <w:r w:rsidRPr="00A50B51">
        <w:rPr>
          <w:lang w:eastAsia="es-CR"/>
        </w:rPr>
        <w:t xml:space="preserve">La facilidad de que la aplicación </w:t>
      </w:r>
      <w:r w:rsidR="002B2551">
        <w:rPr>
          <w:lang w:eastAsia="es-CR"/>
        </w:rPr>
        <w:t>pueda</w:t>
      </w:r>
      <w:r w:rsidRPr="00A50B51">
        <w:rPr>
          <w:lang w:eastAsia="es-CR"/>
        </w:rPr>
        <w:t xml:space="preserve"> enviar los resultados de las pruebas al especialista de la clínica, permite a los profesionales de Audinsa S.A. contactar a los usuarios de la aplicación, con el fin de ofrecerles atención personalizada con ba</w:t>
      </w:r>
      <w:r w:rsidR="00B4508E" w:rsidRPr="00A50B51">
        <w:rPr>
          <w:lang w:eastAsia="es-CR"/>
        </w:rPr>
        <w:t>se a los resultados analizados, y</w:t>
      </w:r>
      <w:r w:rsidR="005359FC" w:rsidRPr="00A50B51">
        <w:rPr>
          <w:lang w:eastAsia="es-CR"/>
        </w:rPr>
        <w:t xml:space="preserve"> ofrecerles</w:t>
      </w:r>
      <w:r w:rsidR="00B4508E" w:rsidRPr="00A50B51">
        <w:rPr>
          <w:lang w:eastAsia="es-CR"/>
        </w:rPr>
        <w:t xml:space="preserve"> dispositivos actualizados para la mejora de su audición. </w:t>
      </w:r>
    </w:p>
    <w:p w:rsidR="003B1E10" w:rsidRPr="00A50B51" w:rsidRDefault="00B4508E" w:rsidP="001D22BA">
      <w:pPr>
        <w:pStyle w:val="ListParagraph"/>
        <w:numPr>
          <w:ilvl w:val="0"/>
          <w:numId w:val="26"/>
        </w:numPr>
        <w:rPr>
          <w:lang w:eastAsia="es-CR"/>
        </w:rPr>
      </w:pPr>
      <w:r w:rsidRPr="00A50B51">
        <w:rPr>
          <w:lang w:eastAsia="es-CR"/>
        </w:rPr>
        <w:t>Este proyecto apoya la misión de la empresa de desarrollar programas de conservación auditiva</w:t>
      </w:r>
      <w:r w:rsidR="005359FC" w:rsidRPr="00A50B51">
        <w:rPr>
          <w:lang w:eastAsia="es-CR"/>
        </w:rPr>
        <w:t>,</w:t>
      </w:r>
      <w:r w:rsidRPr="00A50B51">
        <w:rPr>
          <w:lang w:eastAsia="es-CR"/>
        </w:rPr>
        <w:t xml:space="preserve"> previniendo y educando a las personas para evitar trastornos en la manera de percibir el sonido, empleando para ello la opción de acceder a los artículos publicados </w:t>
      </w:r>
      <w:r w:rsidRPr="00A50B51">
        <w:rPr>
          <w:lang w:eastAsia="es-CR"/>
        </w:rPr>
        <w:lastRenderedPageBreak/>
        <w:t>por la misma empresa. Esto mediante la opción de Artículos, ubicada en el menú principal del perfil del usuario.</w:t>
      </w:r>
    </w:p>
    <w:p w:rsidR="00301C74" w:rsidRPr="00A50B51" w:rsidRDefault="00301C74" w:rsidP="001D22BA">
      <w:pPr>
        <w:pStyle w:val="ListParagraph"/>
        <w:numPr>
          <w:ilvl w:val="0"/>
          <w:numId w:val="26"/>
        </w:numPr>
        <w:rPr>
          <w:lang w:eastAsia="es-CR"/>
        </w:rPr>
      </w:pPr>
      <w:r w:rsidRPr="00A50B51">
        <w:rPr>
          <w:lang w:eastAsia="es-CR"/>
        </w:rPr>
        <w:t xml:space="preserve">El nivel de aceptación de </w:t>
      </w:r>
      <w:r w:rsidR="00CA5D77" w:rsidRPr="00A50B51">
        <w:rPr>
          <w:lang w:eastAsia="es-CR"/>
        </w:rPr>
        <w:t>100 %</w:t>
      </w:r>
      <w:r w:rsidRPr="00A50B51">
        <w:rPr>
          <w:lang w:eastAsia="es-CR"/>
        </w:rPr>
        <w:t xml:space="preserve">, </w:t>
      </w:r>
      <w:r w:rsidR="006C31B3">
        <w:rPr>
          <w:lang w:eastAsia="es-CR"/>
        </w:rPr>
        <w:t xml:space="preserve">alcanzado en las pruebas satisfactorias realizadas por el usuario </w:t>
      </w:r>
      <w:r w:rsidRPr="00A50B51">
        <w:rPr>
          <w:lang w:eastAsia="es-CR"/>
        </w:rPr>
        <w:t>sobre la aplicación</w:t>
      </w:r>
      <w:r w:rsidR="00592F3B" w:rsidRPr="00A50B51">
        <w:rPr>
          <w:lang w:eastAsia="es-CR"/>
        </w:rPr>
        <w:t>,</w:t>
      </w:r>
      <w:r w:rsidRPr="00A50B51">
        <w:rPr>
          <w:lang w:eastAsia="es-CR"/>
        </w:rPr>
        <w:t xml:space="preserve"> permite definir el</w:t>
      </w:r>
      <w:r w:rsidR="00CA5D77" w:rsidRPr="00A50B51">
        <w:rPr>
          <w:lang w:eastAsia="es-CR"/>
        </w:rPr>
        <w:t xml:space="preserve"> desarrollo de la misma como </w:t>
      </w:r>
      <w:r w:rsidRPr="00A50B51">
        <w:rPr>
          <w:lang w:eastAsia="es-CR"/>
        </w:rPr>
        <w:t>exitoso para la clínica Audinsa S.A.</w:t>
      </w:r>
    </w:p>
    <w:p w:rsidR="007B5E32" w:rsidRDefault="007B5E32" w:rsidP="001D22BA">
      <w:pPr>
        <w:pStyle w:val="ListParagraph"/>
        <w:numPr>
          <w:ilvl w:val="0"/>
          <w:numId w:val="26"/>
        </w:numPr>
        <w:rPr>
          <w:lang w:eastAsia="es-CR"/>
        </w:rPr>
      </w:pPr>
      <w:r w:rsidRPr="00A50B51">
        <w:rPr>
          <w:lang w:eastAsia="es-CR"/>
        </w:rPr>
        <w:t>La  finalización de la aplicación, permite terminar de manera exitosa un proyecto de gran exigencia. Iniciando por el gran nivel de investigación, definición y análisis que requiere el planteamiento de esta innovadora idea</w:t>
      </w:r>
      <w:r w:rsidR="002D64E1">
        <w:rPr>
          <w:lang w:eastAsia="es-CR"/>
        </w:rPr>
        <w:t xml:space="preserve"> en al área de la salud auditiva costarricense</w:t>
      </w:r>
      <w:r w:rsidRPr="00A50B51">
        <w:rPr>
          <w:lang w:eastAsia="es-CR"/>
        </w:rPr>
        <w:t>, en donde la informática  y el área de la salud se unen para brindar opciones en un mercado competitivo.</w:t>
      </w:r>
      <w:r w:rsidR="00974F3C">
        <w:rPr>
          <w:lang w:eastAsia="es-CR"/>
        </w:rPr>
        <w:t xml:space="preserve"> </w:t>
      </w:r>
      <w:r w:rsidRPr="00A50B51">
        <w:rPr>
          <w:lang w:eastAsia="es-CR"/>
        </w:rPr>
        <w:t xml:space="preserve">Seguido por los procesos de capacitación </w:t>
      </w:r>
      <w:r w:rsidR="00946648" w:rsidRPr="00A50B51">
        <w:rPr>
          <w:lang w:eastAsia="es-CR"/>
        </w:rPr>
        <w:t xml:space="preserve">autodidacta </w:t>
      </w:r>
      <w:r w:rsidRPr="00A50B51">
        <w:rPr>
          <w:lang w:eastAsia="es-CR"/>
        </w:rPr>
        <w:t xml:space="preserve">en herramientas desconocidas para ambos ingenieros, con el reto que involucra la nueva tendencia tecnológica de los dispositivos móviles inteligentes. </w:t>
      </w:r>
      <w:r w:rsidR="00946648" w:rsidRPr="00A50B51">
        <w:rPr>
          <w:lang w:eastAsia="es-CR"/>
        </w:rPr>
        <w:t>Finalmente la creación de escenarios exigentes de pruebas, verifican que cada proceso del ciclo de vida del proyecto se llevó a cabo de la manera esperada, generando un producto de calidad y satisfacción para el cliente.</w:t>
      </w:r>
    </w:p>
    <w:p w:rsidR="004C072D" w:rsidRPr="00A50B51" w:rsidRDefault="004C072D" w:rsidP="004C072D">
      <w:pPr>
        <w:pStyle w:val="ListParagraph"/>
        <w:numPr>
          <w:ilvl w:val="0"/>
          <w:numId w:val="26"/>
        </w:numPr>
        <w:rPr>
          <w:ins w:id="634" w:author="Personal" w:date="2014-08-23T17:48:00Z"/>
          <w:lang w:eastAsia="es-CR"/>
        </w:rPr>
      </w:pPr>
      <w:commentRangeStart w:id="635"/>
      <w:ins w:id="636" w:author="Personal" w:date="2014-08-23T17:48:00Z">
        <w:r w:rsidRPr="00061017">
          <w:rPr>
            <w:lang w:eastAsia="es-CR"/>
          </w:rPr>
          <w:t>El</w:t>
        </w:r>
        <w:commentRangeEnd w:id="635"/>
        <w:r>
          <w:rPr>
            <w:rStyle w:val="CommentReference"/>
            <w:lang w:val="es-CR"/>
          </w:rPr>
          <w:commentReference w:id="635"/>
        </w:r>
        <w:r w:rsidRPr="00061017">
          <w:rPr>
            <w:lang w:eastAsia="es-CR"/>
          </w:rPr>
          <w:t xml:space="preserve"> aplicativo es creado para una población específica y contribuye en temas de desplazamiento, tiempo y economía, generando altas posibilidades de que finalmente los usuarios contacten o puedan ser contactados por los especialistas.</w:t>
        </w:r>
      </w:ins>
    </w:p>
    <w:p w:rsidR="007B5E32" w:rsidRPr="00A50B51" w:rsidRDefault="007B5E32" w:rsidP="007B5E32">
      <w:pPr>
        <w:pStyle w:val="ListParagraph"/>
        <w:ind w:left="1636"/>
        <w:rPr>
          <w:lang w:eastAsia="es-CR"/>
        </w:rPr>
      </w:pPr>
    </w:p>
    <w:p w:rsidR="00AD0B2F" w:rsidRPr="00A50B51" w:rsidRDefault="00AD0B2F" w:rsidP="008E0A96">
      <w:pPr>
        <w:pStyle w:val="13"/>
        <w:tabs>
          <w:tab w:val="left" w:pos="1134"/>
        </w:tabs>
        <w:rPr>
          <w:rFonts w:cs="Times New Roman"/>
          <w:szCs w:val="24"/>
        </w:rPr>
      </w:pPr>
      <w:bookmarkStart w:id="637" w:name="_Toc347566012"/>
      <w:bookmarkStart w:id="638" w:name="_Toc399686762"/>
      <w:r w:rsidRPr="00A50B51">
        <w:rPr>
          <w:rFonts w:cs="Times New Roman"/>
          <w:szCs w:val="24"/>
        </w:rPr>
        <w:t>Recomendaciones</w:t>
      </w:r>
      <w:bookmarkEnd w:id="637"/>
      <w:r w:rsidR="00236590" w:rsidRPr="00A50B51">
        <w:rPr>
          <w:rFonts w:cs="Times New Roman"/>
          <w:szCs w:val="24"/>
        </w:rPr>
        <w:t>.</w:t>
      </w:r>
      <w:bookmarkEnd w:id="638"/>
    </w:p>
    <w:p w:rsidR="003B1E10" w:rsidRPr="00A50B51" w:rsidRDefault="007D2624" w:rsidP="001D22BA">
      <w:pPr>
        <w:pStyle w:val="ListParagraph"/>
        <w:numPr>
          <w:ilvl w:val="0"/>
          <w:numId w:val="27"/>
        </w:numPr>
        <w:rPr>
          <w:lang w:eastAsia="es-CR"/>
        </w:rPr>
      </w:pPr>
      <w:bookmarkStart w:id="639" w:name="_Toc384670862"/>
      <w:ins w:id="640" w:author="Personal" w:date="2014-08-23T19:20:00Z">
        <w:r>
          <w:rPr>
            <w:lang w:eastAsia="es-CR"/>
          </w:rPr>
          <w:t>AUDINSA Salud Auditiva</w:t>
        </w:r>
      </w:ins>
      <w:r w:rsidR="003B1E10" w:rsidRPr="00A50B51">
        <w:rPr>
          <w:lang w:eastAsia="es-CR"/>
        </w:rPr>
        <w:t xml:space="preserve"> se considera</w:t>
      </w:r>
      <w:r w:rsidR="00C91A09" w:rsidRPr="00A50B51">
        <w:rPr>
          <w:lang w:eastAsia="es-CR"/>
        </w:rPr>
        <w:t xml:space="preserve"> como</w:t>
      </w:r>
      <w:r w:rsidR="003B1E10" w:rsidRPr="00A50B51">
        <w:rPr>
          <w:lang w:eastAsia="es-CR"/>
        </w:rPr>
        <w:t xml:space="preserve"> una primera versión</w:t>
      </w:r>
      <w:r w:rsidR="00973066">
        <w:rPr>
          <w:lang w:eastAsia="es-CR"/>
        </w:rPr>
        <w:t>,</w:t>
      </w:r>
      <w:r w:rsidR="003B1E10" w:rsidRPr="00A50B51">
        <w:rPr>
          <w:lang w:eastAsia="es-CR"/>
        </w:rPr>
        <w:t xml:space="preserve"> </w:t>
      </w:r>
      <w:r w:rsidR="00974F3C">
        <w:rPr>
          <w:lang w:eastAsia="es-CR"/>
        </w:rPr>
        <w:t>por ello</w:t>
      </w:r>
      <w:r w:rsidR="003B1E10" w:rsidRPr="00A50B51">
        <w:rPr>
          <w:lang w:eastAsia="es-CR"/>
        </w:rPr>
        <w:t xml:space="preserve"> se recomienda a la dueña de la clínica que pida constantemente re</w:t>
      </w:r>
      <w:r w:rsidR="00974F3C">
        <w:rPr>
          <w:lang w:eastAsia="es-CR"/>
        </w:rPr>
        <w:t xml:space="preserve">troalimentación a sus clientes, para lo cual puede sugerirles calificar la aplicación en Google Play, plataforma que contiene las aplicaciones para los dispositivos con sistema operativo </w:t>
      </w:r>
      <w:proofErr w:type="spellStart"/>
      <w:r w:rsidR="00974F3C">
        <w:rPr>
          <w:lang w:eastAsia="es-CR"/>
        </w:rPr>
        <w:t>Android</w:t>
      </w:r>
      <w:proofErr w:type="spellEnd"/>
      <w:r w:rsidR="00974F3C">
        <w:rPr>
          <w:lang w:eastAsia="es-CR"/>
        </w:rPr>
        <w:t>. Esta retroalimentación permitirá</w:t>
      </w:r>
      <w:r w:rsidR="00C91A09" w:rsidRPr="00A50B51">
        <w:rPr>
          <w:lang w:eastAsia="es-CR"/>
        </w:rPr>
        <w:t xml:space="preserve"> solicitar mejoras</w:t>
      </w:r>
      <w:r w:rsidR="003B1E10" w:rsidRPr="00A50B51">
        <w:rPr>
          <w:lang w:eastAsia="es-CR"/>
        </w:rPr>
        <w:t xml:space="preserve"> y así velar porque la clínica se mantenga en el mercado competitivo del uso de aplicaciones móviles actualizadas.</w:t>
      </w:r>
      <w:bookmarkEnd w:id="639"/>
    </w:p>
    <w:p w:rsidR="003B1E10" w:rsidRPr="00873BA0" w:rsidRDefault="003B1E10" w:rsidP="001D22BA">
      <w:pPr>
        <w:pStyle w:val="ListParagraph"/>
        <w:numPr>
          <w:ilvl w:val="0"/>
          <w:numId w:val="27"/>
        </w:numPr>
        <w:rPr>
          <w:highlight w:val="yellow"/>
          <w:lang w:eastAsia="es-CR"/>
        </w:rPr>
      </w:pPr>
      <w:bookmarkStart w:id="641" w:name="_Toc384670863"/>
      <w:r w:rsidRPr="00873BA0">
        <w:rPr>
          <w:highlight w:val="yellow"/>
          <w:lang w:eastAsia="es-CR"/>
        </w:rPr>
        <w:t xml:space="preserve">La aplicación creada </w:t>
      </w:r>
      <w:r w:rsidR="003670EB" w:rsidRPr="00873BA0">
        <w:rPr>
          <w:highlight w:val="yellow"/>
          <w:lang w:eastAsia="es-CR"/>
        </w:rPr>
        <w:t>permite ubicar</w:t>
      </w:r>
      <w:r w:rsidRPr="00873BA0">
        <w:rPr>
          <w:highlight w:val="yellow"/>
          <w:lang w:eastAsia="es-CR"/>
        </w:rPr>
        <w:t xml:space="preserve"> las clínicas Audinsa mediante los mapas de </w:t>
      </w:r>
      <w:proofErr w:type="spellStart"/>
      <w:r w:rsidRPr="00873BA0">
        <w:rPr>
          <w:highlight w:val="yellow"/>
          <w:lang w:eastAsia="es-CR"/>
        </w:rPr>
        <w:t>google</w:t>
      </w:r>
      <w:proofErr w:type="spellEnd"/>
      <w:r w:rsidRPr="00873BA0">
        <w:rPr>
          <w:highlight w:val="yellow"/>
          <w:lang w:eastAsia="es-CR"/>
        </w:rPr>
        <w:t>, esto según la definición inicial.</w:t>
      </w:r>
      <w:r w:rsidR="00873BA0">
        <w:rPr>
          <w:highlight w:val="yellow"/>
          <w:lang w:eastAsia="es-CR"/>
        </w:rPr>
        <w:t xml:space="preserve"> El usuario contará con el código fuente de la aplicación, por tanto, en caso de que requiera realizar algún ajuste de ubicación, podrá</w:t>
      </w:r>
      <w:r w:rsidRPr="00873BA0">
        <w:rPr>
          <w:highlight w:val="yellow"/>
          <w:lang w:eastAsia="es-CR"/>
        </w:rPr>
        <w:t xml:space="preserve"> solicitar a los profesionales que mejor le parezca</w:t>
      </w:r>
      <w:r w:rsidR="00873BA0" w:rsidRPr="00873BA0">
        <w:rPr>
          <w:highlight w:val="yellow"/>
          <w:lang w:eastAsia="es-CR"/>
        </w:rPr>
        <w:t xml:space="preserve"> l</w:t>
      </w:r>
      <w:bookmarkEnd w:id="641"/>
      <w:r w:rsidR="00873BA0">
        <w:rPr>
          <w:highlight w:val="yellow"/>
          <w:lang w:eastAsia="es-CR"/>
        </w:rPr>
        <w:t>os respectivos ajustes.</w:t>
      </w:r>
    </w:p>
    <w:p w:rsidR="003B1E10" w:rsidRPr="00A50B51" w:rsidRDefault="003B1E10" w:rsidP="001D22BA">
      <w:pPr>
        <w:pStyle w:val="ListParagraph"/>
        <w:numPr>
          <w:ilvl w:val="0"/>
          <w:numId w:val="27"/>
        </w:numPr>
        <w:rPr>
          <w:lang w:eastAsia="es-CR"/>
        </w:rPr>
      </w:pPr>
      <w:bookmarkStart w:id="642" w:name="_Toc384670864"/>
      <w:r w:rsidRPr="00A50B51">
        <w:rPr>
          <w:lang w:eastAsia="es-CR"/>
        </w:rPr>
        <w:lastRenderedPageBreak/>
        <w:t xml:space="preserve">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w:t>
      </w:r>
      <w:proofErr w:type="spellStart"/>
      <w:r w:rsidRPr="00A50B51">
        <w:rPr>
          <w:lang w:eastAsia="es-CR"/>
        </w:rPr>
        <w:t>Android</w:t>
      </w:r>
      <w:proofErr w:type="spellEnd"/>
      <w:r w:rsidRPr="00A50B51">
        <w:rPr>
          <w:lang w:eastAsia="es-CR"/>
        </w:rPr>
        <w:t>.</w:t>
      </w:r>
      <w:bookmarkEnd w:id="642"/>
    </w:p>
    <w:p w:rsidR="003B1E10" w:rsidRPr="00A50B51" w:rsidRDefault="003B1E10" w:rsidP="001D22BA">
      <w:pPr>
        <w:pStyle w:val="ListParagraph"/>
        <w:numPr>
          <w:ilvl w:val="0"/>
          <w:numId w:val="27"/>
        </w:numPr>
        <w:rPr>
          <w:lang w:eastAsia="es-CR"/>
        </w:rPr>
      </w:pPr>
      <w:bookmarkStart w:id="643" w:name="_Toc384670865"/>
      <w:r w:rsidRPr="00A50B51">
        <w:rPr>
          <w:lang w:eastAsia="es-CR"/>
        </w:rPr>
        <w:t>Se le recomienda a la Dra. de la clínica mostrar la aplicación en las charlas y ferias de la salud en las que participen, con el fin de atraer la atención de los posibles usuarios y validar la efectividad de las pruebas desarrolladas.</w:t>
      </w:r>
      <w:bookmarkStart w:id="644" w:name="_Toc384670866"/>
      <w:bookmarkEnd w:id="643"/>
    </w:p>
    <w:p w:rsidR="00361FBC" w:rsidRPr="00A50B51" w:rsidRDefault="003B1E10" w:rsidP="001D22BA">
      <w:pPr>
        <w:pStyle w:val="ListParagraph"/>
        <w:numPr>
          <w:ilvl w:val="0"/>
          <w:numId w:val="27"/>
        </w:numPr>
        <w:rPr>
          <w:lang w:eastAsia="es-CR"/>
        </w:rPr>
      </w:pPr>
      <w:r w:rsidRPr="00A50B51">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644"/>
    </w:p>
    <w:p w:rsidR="00301C74" w:rsidRDefault="00301C74" w:rsidP="001D22BA">
      <w:pPr>
        <w:pStyle w:val="ListParagraph"/>
        <w:numPr>
          <w:ilvl w:val="0"/>
          <w:numId w:val="27"/>
        </w:numPr>
        <w:rPr>
          <w:lang w:eastAsia="es-CR"/>
        </w:rPr>
      </w:pPr>
      <w:r w:rsidRPr="00A50B51">
        <w:rPr>
          <w:lang w:eastAsia="es-CR"/>
        </w:rPr>
        <w:t xml:space="preserve">En los casos cuyos escenarios son satisfactorios, la columna observaciones del apartado </w:t>
      </w:r>
      <w:r w:rsidR="00723CD1">
        <w:fldChar w:fldCharType="begin"/>
      </w:r>
      <w:r w:rsidR="00723CD1">
        <w:instrText xml:space="preserve"> REF _Ref385593388 \h  \* MERGEFORMAT </w:instrText>
      </w:r>
      <w:r w:rsidR="00723CD1">
        <w:fldChar w:fldCharType="separate"/>
      </w:r>
      <w:r w:rsidR="0020662A" w:rsidRPr="00A50B51">
        <w:rPr>
          <w:lang w:eastAsia="es-CR"/>
        </w:rPr>
        <w:t>Resultados</w:t>
      </w:r>
      <w:r w:rsidR="00723CD1">
        <w:fldChar w:fldCharType="end"/>
      </w:r>
      <w:r w:rsidR="003902A2" w:rsidRPr="00A50B51">
        <w:rPr>
          <w:lang w:eastAsia="es-CR"/>
        </w:rPr>
        <w:t xml:space="preserve">, </w:t>
      </w:r>
      <w:r w:rsidRPr="00A50B51">
        <w:rPr>
          <w:lang w:eastAsia="es-CR"/>
        </w:rPr>
        <w:t>considera aspectos o posibles requerimientos que el usuario puede solicitar como mejoras posteriores.</w:t>
      </w:r>
    </w:p>
    <w:p w:rsidR="00061017" w:rsidRPr="00873BA0" w:rsidRDefault="00061017" w:rsidP="001D22BA">
      <w:pPr>
        <w:pStyle w:val="ListParagraph"/>
        <w:numPr>
          <w:ilvl w:val="0"/>
          <w:numId w:val="27"/>
        </w:numPr>
        <w:rPr>
          <w:highlight w:val="yellow"/>
          <w:lang w:eastAsia="es-CR"/>
        </w:rPr>
      </w:pPr>
      <w:r w:rsidRPr="00873BA0">
        <w:rPr>
          <w:highlight w:val="yellow"/>
          <w:lang w:eastAsia="es-CR"/>
        </w:rPr>
        <w:t xml:space="preserve">Se le recomienda a la clínica definir y crear </w:t>
      </w:r>
      <w:r w:rsidR="00873BA0" w:rsidRPr="00873BA0">
        <w:rPr>
          <w:highlight w:val="yellow"/>
          <w:lang w:eastAsia="es-CR"/>
        </w:rPr>
        <w:t>más exámenes, con el fin de continuar innovando y finalizar la definición de la evaluación de habla en Ruido.</w:t>
      </w:r>
    </w:p>
    <w:p w:rsidR="004C072D" w:rsidRDefault="004C072D" w:rsidP="004C072D">
      <w:pPr>
        <w:pStyle w:val="ListParagraph"/>
        <w:numPr>
          <w:ilvl w:val="0"/>
          <w:numId w:val="27"/>
        </w:numPr>
        <w:rPr>
          <w:ins w:id="645" w:author="Personal" w:date="2014-08-23T17:49:00Z"/>
          <w:lang w:eastAsia="es-CR"/>
        </w:rPr>
      </w:pPr>
      <w:commentRangeStart w:id="646"/>
      <w:ins w:id="647" w:author="Personal" w:date="2014-08-23T17:49:00Z">
        <w:r>
          <w:rPr>
            <w:lang w:eastAsia="es-CR"/>
          </w:rPr>
          <w:t>La</w:t>
        </w:r>
        <w:commentRangeEnd w:id="646"/>
        <w:r>
          <w:rPr>
            <w:rStyle w:val="CommentReference"/>
            <w:lang w:val="es-CR"/>
          </w:rPr>
          <w:commentReference w:id="646"/>
        </w:r>
        <w:r>
          <w:rPr>
            <w:lang w:eastAsia="es-CR"/>
          </w:rPr>
          <w:t xml:space="preserve"> empresa debe de considerar crear formas de evaluar la información que reciba, con el fin de realizar estudios que permitan indagar acerca de los padecimientos de los costarricenses.</w:t>
        </w:r>
      </w:ins>
    </w:p>
    <w:p w:rsidR="00061017" w:rsidRDefault="00061017" w:rsidP="001D22BA">
      <w:pPr>
        <w:pStyle w:val="ListParagraph"/>
        <w:numPr>
          <w:ilvl w:val="0"/>
          <w:numId w:val="27"/>
        </w:numPr>
        <w:rPr>
          <w:lang w:eastAsia="es-CR"/>
        </w:rPr>
        <w:sectPr w:rsidR="00061017" w:rsidSect="001A6F80">
          <w:pgSz w:w="12240" w:h="15840"/>
          <w:pgMar w:top="1373" w:right="990" w:bottom="1440" w:left="990" w:header="720" w:footer="720" w:gutter="0"/>
          <w:cols w:space="720"/>
          <w:titlePg/>
          <w:docGrid w:linePitch="360"/>
        </w:sectPr>
      </w:pPr>
    </w:p>
    <w:bookmarkStart w:id="648" w:name="_Toc347566013" w:displacedByCustomXml="next"/>
    <w:sdt>
      <w:sdtPr>
        <w:rPr>
          <w:b/>
          <w:bCs/>
          <w:szCs w:val="24"/>
        </w:rPr>
        <w:id w:val="-2128533345"/>
        <w:docPartObj>
          <w:docPartGallery w:val="Bibliographies"/>
          <w:docPartUnique/>
        </w:docPartObj>
      </w:sdtPr>
      <w:sdtEndPr>
        <w:rPr>
          <w:b w:val="0"/>
          <w:bCs w:val="0"/>
        </w:rPr>
      </w:sdtEndPr>
      <w:sdtContent>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Pr="00E2576F" w:rsidRDefault="00C46B2F" w:rsidP="00150C23"/>
        <w:p w:rsidR="00E2576F" w:rsidRPr="00E2576F" w:rsidRDefault="00C83970" w:rsidP="008E0A96">
          <w:pPr>
            <w:pStyle w:val="t1"/>
            <w:rPr>
              <w:color w:val="000000" w:themeColor="text1"/>
            </w:rPr>
          </w:pPr>
          <w:bookmarkStart w:id="649" w:name="_Toc399686763"/>
          <w:r w:rsidRPr="00E2576F">
            <w:rPr>
              <w:rFonts w:eastAsia="Times New Roman"/>
              <w:bCs w:val="0"/>
              <w:kern w:val="0"/>
              <w:lang w:eastAsia="es-ES"/>
            </w:rPr>
            <w:t xml:space="preserve">Referencias </w:t>
          </w:r>
          <w:r w:rsidR="006C3900" w:rsidRPr="00E2576F">
            <w:rPr>
              <w:color w:val="000000" w:themeColor="text1"/>
            </w:rPr>
            <w:t>Bibliogr</w:t>
          </w:r>
          <w:r w:rsidRPr="00E2576F">
            <w:rPr>
              <w:color w:val="000000" w:themeColor="text1"/>
            </w:rPr>
            <w:t>áficas</w:t>
          </w:r>
          <w:bookmarkEnd w:id="648"/>
          <w:bookmarkEnd w:id="649"/>
          <w:r w:rsidR="00E2576F" w:rsidRPr="00E2576F">
            <w:rPr>
              <w:color w:val="000000" w:themeColor="text1"/>
            </w:rPr>
            <w:br w:type="page"/>
          </w:r>
        </w:p>
        <w:sdt>
          <w:sdtPr>
            <w:rPr>
              <w:szCs w:val="24"/>
            </w:rPr>
            <w:id w:val="111145805"/>
            <w:bibliography/>
          </w:sdtPr>
          <w:sdtContent>
            <w:p w:rsidR="002B2551" w:rsidRDefault="00025DAA" w:rsidP="002B2551">
              <w:pPr>
                <w:pStyle w:val="Bibliography"/>
                <w:ind w:left="720" w:hanging="720"/>
                <w:rPr>
                  <w:noProof/>
                </w:rPr>
              </w:pPr>
              <w:r>
                <w:rPr>
                  <w:szCs w:val="24"/>
                </w:rPr>
                <w:fldChar w:fldCharType="begin"/>
              </w:r>
              <w:r>
                <w:rPr>
                  <w:szCs w:val="24"/>
                </w:rPr>
                <w:instrText xml:space="preserve"> BIBLIOGRAPHY </w:instrText>
              </w:r>
              <w:r>
                <w:rPr>
                  <w:szCs w:val="24"/>
                </w:rPr>
                <w:fldChar w:fldCharType="separate"/>
              </w:r>
              <w:r w:rsidR="002B2551">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2B2551" w:rsidRDefault="002B2551" w:rsidP="002B2551">
              <w:pPr>
                <w:pStyle w:val="Bibliography"/>
                <w:ind w:left="720" w:hanging="720"/>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2B2551" w:rsidRDefault="002B2551" w:rsidP="002B2551">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2B2551" w:rsidRDefault="002B2551" w:rsidP="002B2551">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2B2551" w:rsidRDefault="002B2551" w:rsidP="002B2551">
              <w:pPr>
                <w:pStyle w:val="Bibliography"/>
                <w:ind w:left="720" w:hanging="720"/>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2B2551" w:rsidRDefault="002B2551" w:rsidP="002B2551">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2B2551" w:rsidRDefault="002B2551" w:rsidP="002B2551">
              <w:pPr>
                <w:pStyle w:val="Bibliography"/>
                <w:ind w:left="720" w:hanging="720"/>
                <w:rPr>
                  <w:noProof/>
                </w:rPr>
              </w:pPr>
              <w:r>
                <w:rPr>
                  <w:noProof/>
                </w:rPr>
                <w:t xml:space="preserve">Fundación Wikimedia Inc. (14 de 08 de 2007). </w:t>
              </w:r>
              <w:r>
                <w:rPr>
                  <w:i/>
                  <w:iCs/>
                  <w:noProof/>
                </w:rPr>
                <w:t>Télefono inteligente</w:t>
              </w:r>
              <w:r>
                <w:rPr>
                  <w:noProof/>
                </w:rPr>
                <w:t>. Recuperado el 23 de 08 de 2014, de Wikipedia: http://es.wikipedia.org/wiki/Tel%C3%A9fono_inteligente</w:t>
              </w:r>
            </w:p>
            <w:p w:rsidR="002B2551" w:rsidRDefault="002B2551" w:rsidP="002B2551">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2B2551" w:rsidRDefault="002B2551" w:rsidP="002B2551">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2B2551" w:rsidRDefault="002B2551" w:rsidP="002B2551">
              <w:pPr>
                <w:pStyle w:val="Bibliography"/>
                <w:ind w:left="720" w:hanging="720"/>
                <w:rPr>
                  <w:noProof/>
                </w:rPr>
              </w:pPr>
              <w:r>
                <w:rPr>
                  <w:noProof/>
                </w:rPr>
                <w:t xml:space="preserve">Fundación Wikimedia Inc. (24 de 08 de 2014). </w:t>
              </w:r>
              <w:r>
                <w:rPr>
                  <w:i/>
                  <w:iCs/>
                  <w:noProof/>
                </w:rPr>
                <w:t>Adobe Audition</w:t>
              </w:r>
              <w:r>
                <w:rPr>
                  <w:noProof/>
                </w:rPr>
                <w:t>. Recuperado el 21 de 09 de 2014, de Wikipedia: http://es.wikipedia.org/wiki/Adobe_Audition</w:t>
              </w:r>
            </w:p>
            <w:p w:rsidR="002B2551" w:rsidRDefault="002B2551" w:rsidP="002B2551">
              <w:pPr>
                <w:pStyle w:val="Bibliography"/>
                <w:ind w:left="720" w:hanging="720"/>
                <w:rPr>
                  <w:noProof/>
                </w:rPr>
              </w:pPr>
              <w:r>
                <w:rPr>
                  <w:noProof/>
                </w:rPr>
                <w:t xml:space="preserve">http://www.audiciondelbebe.org/. (s.f.). </w:t>
              </w:r>
              <w:r>
                <w:rPr>
                  <w:i/>
                  <w:iCs/>
                  <w:noProof/>
                </w:rPr>
                <w:t>¿Qué es un audiograma?</w:t>
              </w:r>
              <w:r>
                <w:rPr>
                  <w:noProof/>
                </w:rPr>
                <w:t xml:space="preserve"> Recuperado el 5 de Mayo de 2012, de La audición de mi bebé: http://www.audiciondelbebe.org/laaudicionylaamplificacion/perdidaauditiva/audiograma.asp</w:t>
              </w:r>
            </w:p>
            <w:p w:rsidR="002B2551" w:rsidRDefault="002B2551" w:rsidP="002B2551">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2B2551" w:rsidRDefault="002B2551" w:rsidP="002B2551">
              <w:pPr>
                <w:pStyle w:val="Bibliography"/>
                <w:ind w:left="720" w:hanging="720"/>
                <w:rPr>
                  <w:noProof/>
                </w:rPr>
              </w:pPr>
              <w:r>
                <w:rPr>
                  <w:noProof/>
                </w:rPr>
                <w:lastRenderedPageBreak/>
                <w:t xml:space="preserve">La Nación. (01 de 02 de 2014). </w:t>
              </w:r>
              <w:r>
                <w:rPr>
                  <w:i/>
                  <w:iCs/>
                  <w:noProof/>
                </w:rPr>
                <w:t>Android ‘viste’ al 79% de los celulares vendidos.</w:t>
              </w:r>
              <w:r>
                <w:rPr>
                  <w:noProof/>
                </w:rPr>
                <w:t xml:space="preserve"> Recuperado el 27 de 03 de 2014, de La Nación Tecnología: http://www.nacion.com/tecnologia/Android-viste-celulares-vendidos_0_1394060583.html</w:t>
              </w:r>
            </w:p>
            <w:p w:rsidR="002B2551" w:rsidRDefault="002B2551" w:rsidP="002B2551">
              <w:pPr>
                <w:pStyle w:val="Bibliography"/>
                <w:ind w:left="720" w:hanging="720"/>
                <w:rPr>
                  <w:noProof/>
                </w:rPr>
              </w:pPr>
              <w:r>
                <w:rPr>
                  <w:noProof/>
                </w:rPr>
                <w:t>Murillo, D., &amp; Castro, C. (s.f.). Aplicativo de software para audiómetro de tamizaje. Universidad de San Buenaventura, Bogotá, Colombia. Recuperado el 5 de Mayo de 2012, de http://www.iiisci.org/journal/CV$/risci/pdfs/GN303PT.pdf</w:t>
              </w:r>
            </w:p>
            <w:p w:rsidR="002B2551" w:rsidRDefault="002B2551" w:rsidP="002B2551">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2B2551" w:rsidRDefault="002B2551" w:rsidP="002B2551">
              <w:pPr>
                <w:pStyle w:val="Bibliography"/>
                <w:ind w:left="720" w:hanging="720"/>
                <w:rPr>
                  <w:noProof/>
                </w:rPr>
              </w:pPr>
              <w:r>
                <w:rPr>
                  <w:noProof/>
                </w:rPr>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2B2551" w:rsidRDefault="002B2551" w:rsidP="002B2551">
              <w:pPr>
                <w:pStyle w:val="Bibliography"/>
                <w:ind w:left="720" w:hanging="720"/>
                <w:rPr>
                  <w:noProof/>
                </w:rPr>
              </w:pPr>
              <w:r>
                <w:rPr>
                  <w:noProof/>
                </w:rPr>
                <w:t xml:space="preserve">Recio, P. (24 de 02 de 2014). </w:t>
              </w:r>
              <w:r>
                <w:rPr>
                  <w:i/>
                  <w:iCs/>
                  <w:noProof/>
                </w:rPr>
                <w:t>Telecomunicaciones</w:t>
              </w:r>
              <w:r>
                <w:rPr>
                  <w:noProof/>
                </w:rPr>
                <w:t>. Recuperado el 23 de 08 de 2014, de La nación: http://www.nacion.com/nacional/telecomunicaciones/costarricenses-usa-telefonos-inteligentes_0_1398660275.html</w:t>
              </w:r>
            </w:p>
            <w:p w:rsidR="002B2551" w:rsidRDefault="002B2551" w:rsidP="002B2551">
              <w:pPr>
                <w:pStyle w:val="Bibliography"/>
                <w:ind w:left="720" w:hanging="720"/>
                <w:rPr>
                  <w:noProof/>
                </w:rPr>
              </w:pPr>
              <w:r>
                <w:rPr>
                  <w:noProof/>
                </w:rPr>
                <w:t>Rodríguez, R., &amp; A'Gaytán, P. (2006). Manual de audiprotesismo. Guadalajara, Jalisco, México. Obtenido de http://www.blauton.com.mx/files/Audioprotesismo%20COMPLETO1.pdf</w:t>
              </w:r>
            </w:p>
            <w:p w:rsidR="002B2551" w:rsidRDefault="002B2551" w:rsidP="002B2551">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2B2551" w:rsidRDefault="002B2551" w:rsidP="002B2551">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2B2551" w:rsidRDefault="002B2551" w:rsidP="002B2551">
              <w:pPr>
                <w:pStyle w:val="Bibliography"/>
                <w:ind w:left="720" w:hanging="720"/>
                <w:rPr>
                  <w:noProof/>
                </w:rPr>
              </w:pPr>
              <w:r w:rsidRPr="002B2551">
                <w:rPr>
                  <w:noProof/>
                  <w:lang w:val="en-US"/>
                </w:rPr>
                <w:t xml:space="preserve">StatCounter. (27 de 09 de 2014). </w:t>
              </w:r>
              <w:r w:rsidRPr="002B2551">
                <w:rPr>
                  <w:i/>
                  <w:iCs/>
                  <w:noProof/>
                  <w:lang w:val="en-US"/>
                </w:rPr>
                <w:t>Top 8 mobile Operating Systems in Costa Rica from Nov 2014 to June 2014</w:t>
              </w:r>
              <w:r w:rsidRPr="002B2551">
                <w:rPr>
                  <w:noProof/>
                  <w:lang w:val="en-US"/>
                </w:rPr>
                <w:t xml:space="preserve">. </w:t>
              </w:r>
              <w:r>
                <w:rPr>
                  <w:noProof/>
                </w:rPr>
                <w:t>Recuperado el 27 de 09 de 2014, de StatCounter Global Stats: http://gs.statcounter.com/#mobile_os-CR-monthly-201211-201406-bar</w:t>
              </w:r>
            </w:p>
            <w:p w:rsidR="002B2551" w:rsidRDefault="002B2551" w:rsidP="002B2551">
              <w:pPr>
                <w:pStyle w:val="Bibliography"/>
                <w:ind w:left="720" w:hanging="720"/>
                <w:rPr>
                  <w:noProof/>
                </w:rPr>
              </w:pPr>
              <w:r w:rsidRPr="002B2551">
                <w:rPr>
                  <w:noProof/>
                  <w:lang w:val="en-US"/>
                </w:rPr>
                <w:t xml:space="preserve">Unitron Hearing. (2012). </w:t>
              </w:r>
              <w:r w:rsidRPr="002B2551">
                <w:rPr>
                  <w:i/>
                  <w:iCs/>
                  <w:noProof/>
                  <w:lang w:val="en-US"/>
                </w:rPr>
                <w:t>Hearing Self Assessment</w:t>
              </w:r>
              <w:r w:rsidRPr="002B2551">
                <w:rPr>
                  <w:noProof/>
                  <w:lang w:val="en-US"/>
                </w:rPr>
                <w:t xml:space="preserve">. </w:t>
              </w:r>
              <w:r>
                <w:rPr>
                  <w:noProof/>
                </w:rPr>
                <w:t>Recuperado el 20 de Setiembre de 2012, de Steps to Better Hearing: http://www.unitronhearing.com/unitron/us/en/about_us.html</w:t>
              </w:r>
            </w:p>
            <w:p w:rsidR="002B2551" w:rsidRDefault="002B2551" w:rsidP="002B2551">
              <w:pPr>
                <w:pStyle w:val="Bibliography"/>
                <w:ind w:left="720" w:hanging="720"/>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B91597" w:rsidRPr="00A50B51" w:rsidRDefault="00025DAA" w:rsidP="002B2551">
              <w:pPr>
                <w:pStyle w:val="Bibliography"/>
                <w:ind w:left="720" w:hanging="720"/>
                <w:rPr>
                  <w:szCs w:val="24"/>
                </w:rPr>
              </w:pPr>
              <w:r>
                <w:rPr>
                  <w:szCs w:val="24"/>
                </w:rPr>
                <w:fldChar w:fldCharType="end"/>
              </w:r>
            </w:p>
          </w:sdtContent>
        </w:sdt>
      </w:sdtContent>
    </w:sdt>
    <w:p w:rsidR="008F2D84" w:rsidRDefault="008F2D84">
      <w:pPr>
        <w:spacing w:after="200" w:line="276" w:lineRule="auto"/>
        <w:jc w:val="left"/>
        <w:rPr>
          <w:rFonts w:eastAsia="Calibri"/>
          <w:b/>
          <w:bCs/>
          <w:kern w:val="32"/>
          <w:sz w:val="32"/>
          <w:szCs w:val="32"/>
          <w:lang w:eastAsia="es-CR"/>
        </w:rPr>
        <w:sectPr w:rsidR="008F2D84" w:rsidSect="001A6F80">
          <w:pgSz w:w="12240" w:h="15840"/>
          <w:pgMar w:top="1373" w:right="990" w:bottom="1440" w:left="990" w:header="720" w:footer="720" w:gutter="0"/>
          <w:cols w:space="720"/>
          <w:titlePg/>
          <w:docGrid w:linePitch="360"/>
        </w:sectPr>
      </w:pPr>
      <w:bookmarkStart w:id="650" w:name="_Toc347566014"/>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651" w:name="_Toc399686764"/>
      <w:r w:rsidRPr="00E2576F">
        <w:t>Anexos</w:t>
      </w:r>
      <w:bookmarkEnd w:id="650"/>
      <w:bookmarkEnd w:id="651"/>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tabs>
          <w:tab w:val="left" w:pos="1134"/>
        </w:tabs>
        <w:rPr>
          <w:sz w:val="24"/>
          <w:szCs w:val="24"/>
        </w:rPr>
      </w:pPr>
      <w:bookmarkStart w:id="652" w:name="_Toc347566015"/>
      <w:bookmarkStart w:id="653" w:name="_Toc399686765"/>
      <w:r w:rsidRPr="00A50B51">
        <w:rPr>
          <w:sz w:val="24"/>
          <w:szCs w:val="24"/>
        </w:rPr>
        <w:lastRenderedPageBreak/>
        <w:t>Carta de aceptación de tutor</w:t>
      </w:r>
      <w:bookmarkEnd w:id="652"/>
      <w:bookmarkEnd w:id="653"/>
    </w:p>
    <w:p w:rsidR="00AD0B2F" w:rsidRPr="00A50B51" w:rsidRDefault="00AD0B2F" w:rsidP="00E80081">
      <w:pPr>
        <w:jc w:val="center"/>
        <w:rPr>
          <w:szCs w:val="24"/>
          <w:lang w:eastAsia="es-CR"/>
        </w:rPr>
      </w:pPr>
      <w:r w:rsidRPr="00A50B51">
        <w:rPr>
          <w:noProof/>
          <w:szCs w:val="24"/>
          <w:lang w:eastAsia="es-CR"/>
        </w:rPr>
        <w:drawing>
          <wp:inline distT="0" distB="0" distL="0" distR="0" wp14:anchorId="5A1B6EE5" wp14:editId="697A3988">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Pr="00A50B51" w:rsidRDefault="00AD0B2F" w:rsidP="008E0A96">
      <w:pPr>
        <w:pStyle w:val="12"/>
        <w:tabs>
          <w:tab w:val="left" w:pos="993"/>
        </w:tabs>
        <w:rPr>
          <w:sz w:val="24"/>
          <w:szCs w:val="24"/>
        </w:rPr>
      </w:pPr>
      <w:bookmarkStart w:id="654" w:name="_Toc347566016"/>
      <w:bookmarkStart w:id="655" w:name="_Toc399686766"/>
      <w:r w:rsidRPr="00A50B51">
        <w:rPr>
          <w:sz w:val="24"/>
          <w:szCs w:val="24"/>
        </w:rPr>
        <w:lastRenderedPageBreak/>
        <w:t>Carta de apoyo de la empresa</w:t>
      </w:r>
      <w:bookmarkEnd w:id="654"/>
      <w:bookmarkEnd w:id="655"/>
    </w:p>
    <w:p w:rsidR="00E47EB1" w:rsidRPr="00A50B51" w:rsidRDefault="00AD0B2F" w:rsidP="00E80081">
      <w:pPr>
        <w:jc w:val="center"/>
        <w:rPr>
          <w:rFonts w:eastAsia="Calibri"/>
          <w:b/>
          <w:bCs/>
          <w:kern w:val="32"/>
          <w:szCs w:val="24"/>
          <w:lang w:eastAsia="es-CR"/>
        </w:rPr>
      </w:pPr>
      <w:r w:rsidRPr="00A50B51">
        <w:rPr>
          <w:noProof/>
          <w:szCs w:val="24"/>
          <w:lang w:eastAsia="es-CR"/>
        </w:rPr>
        <w:drawing>
          <wp:inline distT="0" distB="0" distL="0" distR="0" wp14:anchorId="10FDF74B" wp14:editId="7A04A666">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E47EB1" w:rsidRPr="00A50B51" w:rsidRDefault="00E47EB1" w:rsidP="00E47EB1">
      <w:pPr>
        <w:pStyle w:val="12"/>
        <w:tabs>
          <w:tab w:val="left" w:pos="993"/>
        </w:tabs>
        <w:rPr>
          <w:sz w:val="24"/>
          <w:szCs w:val="24"/>
        </w:rPr>
      </w:pPr>
      <w:r w:rsidRPr="00A50B51">
        <w:rPr>
          <w:b w:val="0"/>
          <w:bCs w:val="0"/>
          <w:kern w:val="32"/>
          <w:szCs w:val="24"/>
        </w:rPr>
        <w:br w:type="page"/>
      </w:r>
      <w:bookmarkStart w:id="656" w:name="_Toc399686767"/>
      <w:r w:rsidRPr="00A50B51">
        <w:rPr>
          <w:sz w:val="24"/>
          <w:szCs w:val="24"/>
        </w:rPr>
        <w:lastRenderedPageBreak/>
        <w:t>Carta de revisión del filólogo</w:t>
      </w:r>
      <w:bookmarkEnd w:id="656"/>
    </w:p>
    <w:p w:rsidR="00E47EB1" w:rsidRPr="00A50B51" w:rsidRDefault="00E47EB1" w:rsidP="00C41690">
      <w:pPr>
        <w:jc w:val="center"/>
      </w:pPr>
      <w:r w:rsidRPr="00A50B51">
        <w:rPr>
          <w:noProof/>
          <w:lang w:eastAsia="es-CR"/>
        </w:rPr>
        <w:drawing>
          <wp:inline distT="0" distB="0" distL="0" distR="0" wp14:anchorId="1F709310" wp14:editId="3CC697F7">
            <wp:extent cx="5394022" cy="7629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40615-0004.jpg"/>
                    <pic:cNvPicPr/>
                  </pic:nvPicPr>
                  <pic:blipFill>
                    <a:blip r:embed="rId76">
                      <a:extLst>
                        <a:ext uri="{28A0092B-C50C-407E-A947-70E740481C1C}">
                          <a14:useLocalDpi xmlns:a14="http://schemas.microsoft.com/office/drawing/2010/main" val="0"/>
                        </a:ext>
                      </a:extLst>
                    </a:blip>
                    <a:stretch>
                      <a:fillRect/>
                    </a:stretch>
                  </pic:blipFill>
                  <pic:spPr>
                    <a:xfrm>
                      <a:off x="0" y="0"/>
                      <a:ext cx="5400523" cy="7638721"/>
                    </a:xfrm>
                    <a:prstGeom prst="rect">
                      <a:avLst/>
                    </a:prstGeom>
                  </pic:spPr>
                </pic:pic>
              </a:graphicData>
            </a:graphic>
          </wp:inline>
        </w:drawing>
      </w:r>
    </w:p>
    <w:p w:rsidR="00E47EB1" w:rsidRPr="00A50B51" w:rsidRDefault="00E47EB1" w:rsidP="00E47EB1">
      <w:pPr>
        <w:pStyle w:val="12"/>
        <w:tabs>
          <w:tab w:val="left" w:pos="993"/>
        </w:tabs>
        <w:rPr>
          <w:sz w:val="24"/>
          <w:szCs w:val="24"/>
        </w:rPr>
      </w:pPr>
      <w:bookmarkStart w:id="657" w:name="_Toc399686768"/>
      <w:r w:rsidRPr="00A50B51">
        <w:rPr>
          <w:sz w:val="24"/>
          <w:szCs w:val="24"/>
        </w:rPr>
        <w:lastRenderedPageBreak/>
        <w:t>Declaración jurada de no plagio</w:t>
      </w:r>
      <w:bookmarkEnd w:id="657"/>
    </w:p>
    <w:p w:rsidR="00E47EB1" w:rsidRPr="00A50B51" w:rsidRDefault="00E47EB1" w:rsidP="00E47EB1">
      <w:pPr>
        <w:rPr>
          <w:spacing w:val="1"/>
        </w:rPr>
      </w:pPr>
    </w:p>
    <w:p w:rsidR="00E47EB1" w:rsidRPr="00A50B51" w:rsidRDefault="00E47EB1" w:rsidP="00E47EB1">
      <w:r w:rsidRPr="00A50B51">
        <w:rPr>
          <w:spacing w:val="1"/>
        </w:rPr>
        <w:t>Heredia</w:t>
      </w:r>
      <w:r w:rsidRPr="00A50B51">
        <w:t>,</w:t>
      </w:r>
      <w:r w:rsidRPr="00A50B51">
        <w:rPr>
          <w:spacing w:val="4"/>
        </w:rPr>
        <w:t xml:space="preserve"> 16</w:t>
      </w:r>
      <w:r w:rsidRPr="00A50B51">
        <w:rPr>
          <w:spacing w:val="2"/>
        </w:rPr>
        <w:t xml:space="preserve"> </w:t>
      </w:r>
      <w:r w:rsidRPr="00A50B51">
        <w:t>de</w:t>
      </w:r>
      <w:r w:rsidRPr="00A50B51">
        <w:rPr>
          <w:spacing w:val="-3"/>
        </w:rPr>
        <w:t xml:space="preserve"> </w:t>
      </w:r>
      <w:r w:rsidRPr="00A50B51">
        <w:rPr>
          <w:spacing w:val="5"/>
        </w:rPr>
        <w:t>junio</w:t>
      </w:r>
      <w:r w:rsidRPr="00A50B51">
        <w:rPr>
          <w:spacing w:val="1"/>
        </w:rPr>
        <w:t xml:space="preserve"> </w:t>
      </w:r>
      <w:r w:rsidRPr="00A50B51">
        <w:t>de</w:t>
      </w:r>
      <w:r w:rsidRPr="00A50B51">
        <w:rPr>
          <w:spacing w:val="1"/>
        </w:rPr>
        <w:t xml:space="preserve"> </w:t>
      </w:r>
      <w:r w:rsidRPr="00A50B51">
        <w:t>2004</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r w:rsidRPr="00A50B51">
        <w:t>S</w:t>
      </w:r>
      <w:r w:rsidRPr="00A50B51">
        <w:rPr>
          <w:spacing w:val="-1"/>
        </w:rPr>
        <w:t>e</w:t>
      </w:r>
      <w:r w:rsidRPr="00A50B51">
        <w:rPr>
          <w:spacing w:val="-5"/>
        </w:rPr>
        <w:t>ñ</w:t>
      </w:r>
      <w:r w:rsidRPr="00A50B51">
        <w:rPr>
          <w:spacing w:val="5"/>
        </w:rPr>
        <w:t>o</w:t>
      </w:r>
      <w:r w:rsidRPr="00A50B51">
        <w:t>r</w:t>
      </w:r>
      <w:r w:rsidRPr="00A50B51">
        <w:rPr>
          <w:spacing w:val="-1"/>
        </w:rPr>
        <w:t>e</w:t>
      </w:r>
      <w:r w:rsidRPr="00A50B51">
        <w:t>s</w:t>
      </w:r>
    </w:p>
    <w:p w:rsidR="00E47EB1" w:rsidRPr="00A50B51" w:rsidRDefault="00E47EB1" w:rsidP="00E47EB1">
      <w:r w:rsidRPr="00A50B51">
        <w:rPr>
          <w:spacing w:val="-2"/>
        </w:rPr>
        <w:t>C</w:t>
      </w:r>
      <w:r w:rsidRPr="00A50B51">
        <w:t>O</w:t>
      </w:r>
      <w:r w:rsidRPr="00A50B51">
        <w:rPr>
          <w:spacing w:val="-3"/>
        </w:rPr>
        <w:t>M</w:t>
      </w:r>
      <w:r w:rsidRPr="00A50B51">
        <w:rPr>
          <w:spacing w:val="1"/>
        </w:rPr>
        <w:t>ISI</w:t>
      </w:r>
      <w:r w:rsidRPr="00A50B51">
        <w:t>ON</w:t>
      </w:r>
      <w:r w:rsidRPr="00A50B51">
        <w:rPr>
          <w:spacing w:val="1"/>
        </w:rPr>
        <w:t xml:space="preserve"> </w:t>
      </w:r>
      <w:r w:rsidRPr="00A50B51">
        <w:t>DE</w:t>
      </w:r>
      <w:r w:rsidRPr="00A50B51">
        <w:rPr>
          <w:spacing w:val="-1"/>
        </w:rPr>
        <w:t xml:space="preserve"> </w:t>
      </w:r>
      <w:r w:rsidRPr="00A50B51">
        <w:rPr>
          <w:spacing w:val="2"/>
        </w:rPr>
        <w:t>T</w:t>
      </w:r>
      <w:r w:rsidRPr="00A50B51">
        <w:rPr>
          <w:spacing w:val="-2"/>
        </w:rPr>
        <w:t>R</w:t>
      </w:r>
      <w:r w:rsidRPr="00A50B51">
        <w:rPr>
          <w:spacing w:val="-5"/>
        </w:rPr>
        <w:t>A</w:t>
      </w:r>
      <w:r w:rsidRPr="00A50B51">
        <w:rPr>
          <w:spacing w:val="3"/>
        </w:rPr>
        <w:t>B</w:t>
      </w:r>
      <w:r w:rsidRPr="00A50B51">
        <w:t>A</w:t>
      </w:r>
      <w:r w:rsidRPr="00A50B51">
        <w:rPr>
          <w:spacing w:val="-3"/>
        </w:rPr>
        <w:t>J</w:t>
      </w:r>
      <w:r w:rsidRPr="00A50B51">
        <w:t>OS</w:t>
      </w:r>
      <w:r w:rsidRPr="00A50B51">
        <w:rPr>
          <w:spacing w:val="3"/>
        </w:rPr>
        <w:t xml:space="preserve"> </w:t>
      </w:r>
      <w:r w:rsidRPr="00A50B51">
        <w:rPr>
          <w:spacing w:val="-4"/>
        </w:rPr>
        <w:t>F</w:t>
      </w:r>
      <w:r w:rsidRPr="00A50B51">
        <w:rPr>
          <w:spacing w:val="1"/>
        </w:rPr>
        <w:t>I</w:t>
      </w:r>
      <w:r w:rsidRPr="00A50B51">
        <w:rPr>
          <w:spacing w:val="4"/>
        </w:rPr>
        <w:t>N</w:t>
      </w:r>
      <w:r w:rsidRPr="00A50B51">
        <w:rPr>
          <w:spacing w:val="-5"/>
        </w:rPr>
        <w:t>A</w:t>
      </w:r>
      <w:r w:rsidRPr="00A50B51">
        <w:rPr>
          <w:spacing w:val="-3"/>
        </w:rPr>
        <w:t>L</w:t>
      </w:r>
      <w:r w:rsidRPr="00A50B51">
        <w:rPr>
          <w:spacing w:val="2"/>
        </w:rPr>
        <w:t>E</w:t>
      </w:r>
      <w:r w:rsidRPr="00A50B51">
        <w:t>S</w:t>
      </w:r>
      <w:r w:rsidRPr="00A50B51">
        <w:rPr>
          <w:spacing w:val="3"/>
        </w:rPr>
        <w:t xml:space="preserve"> </w:t>
      </w:r>
      <w:r w:rsidRPr="00A50B51">
        <w:t>DE</w:t>
      </w:r>
      <w:r w:rsidRPr="00A50B51">
        <w:rPr>
          <w:spacing w:val="4"/>
        </w:rPr>
        <w:t xml:space="preserve"> </w:t>
      </w:r>
      <w:r w:rsidRPr="00A50B51">
        <w:t>G</w:t>
      </w:r>
      <w:r w:rsidRPr="00A50B51">
        <w:rPr>
          <w:spacing w:val="-2"/>
        </w:rPr>
        <w:t>R</w:t>
      </w:r>
      <w:r w:rsidRPr="00A50B51">
        <w:t>A</w:t>
      </w:r>
      <w:r w:rsidRPr="00A50B51">
        <w:rPr>
          <w:spacing w:val="-1"/>
        </w:rPr>
        <w:t>D</w:t>
      </w:r>
      <w:r w:rsidRPr="00A50B51">
        <w:rPr>
          <w:spacing w:val="5"/>
        </w:rPr>
        <w:t>U</w:t>
      </w:r>
      <w:r w:rsidRPr="00A50B51">
        <w:t>A</w:t>
      </w:r>
      <w:r w:rsidRPr="00A50B51">
        <w:rPr>
          <w:spacing w:val="-2"/>
        </w:rPr>
        <w:t>C</w:t>
      </w:r>
      <w:r w:rsidRPr="00A50B51">
        <w:rPr>
          <w:spacing w:val="1"/>
        </w:rPr>
        <w:t>I</w:t>
      </w:r>
      <w:r w:rsidRPr="00A50B51">
        <w:t xml:space="preserve">ON </w:t>
      </w:r>
    </w:p>
    <w:p w:rsidR="00E47EB1" w:rsidRPr="00A50B51" w:rsidRDefault="00E47EB1" w:rsidP="00E47EB1">
      <w:r w:rsidRPr="00A50B51">
        <w:rPr>
          <w:spacing w:val="1"/>
        </w:rPr>
        <w:t>Pr</w:t>
      </w:r>
      <w:r w:rsidRPr="00A50B51">
        <w:rPr>
          <w:spacing w:val="-1"/>
        </w:rPr>
        <w:t>e</w:t>
      </w:r>
      <w:r w:rsidRPr="00A50B51">
        <w:rPr>
          <w:spacing w:val="-2"/>
        </w:rPr>
        <w:t>s</w:t>
      </w:r>
      <w:r w:rsidRPr="00A50B51">
        <w:rPr>
          <w:spacing w:val="-1"/>
        </w:rPr>
        <w:t>e</w:t>
      </w:r>
      <w:r w:rsidRPr="00A50B51">
        <w:rPr>
          <w:spacing w:val="-5"/>
        </w:rPr>
        <w:t>n</w:t>
      </w:r>
      <w:r w:rsidRPr="00A50B51">
        <w:rPr>
          <w:spacing w:val="5"/>
        </w:rPr>
        <w:t>t</w:t>
      </w:r>
      <w:r w:rsidRPr="00A50B51">
        <w:t>e</w:t>
      </w:r>
    </w:p>
    <w:p w:rsidR="00E47EB1" w:rsidRPr="00A50B51" w:rsidRDefault="00E47EB1" w:rsidP="00E47EB1"/>
    <w:p w:rsidR="00E47EB1" w:rsidRPr="00A50B51" w:rsidRDefault="00E47EB1" w:rsidP="00E47EB1"/>
    <w:p w:rsidR="00E47EB1" w:rsidRPr="00A50B51" w:rsidRDefault="00E47EB1" w:rsidP="00E47EB1">
      <w:r w:rsidRPr="00A50B51">
        <w:rPr>
          <w:spacing w:val="2"/>
        </w:rPr>
        <w:t>E</w:t>
      </w:r>
      <w:r w:rsidRPr="00A50B51">
        <w:rPr>
          <w:spacing w:val="-2"/>
        </w:rPr>
        <w:t>s</w:t>
      </w:r>
      <w:r w:rsidRPr="00A50B51">
        <w:rPr>
          <w:spacing w:val="5"/>
        </w:rPr>
        <w:t>t</w:t>
      </w:r>
      <w:r w:rsidRPr="00A50B51">
        <w:rPr>
          <w:spacing w:val="-4"/>
        </w:rPr>
        <w:t>im</w:t>
      </w:r>
      <w:r w:rsidRPr="00A50B51">
        <w:rPr>
          <w:spacing w:val="-1"/>
        </w:rPr>
        <w:t>a</w:t>
      </w:r>
      <w:r w:rsidRPr="00A50B51">
        <w:t>do</w:t>
      </w:r>
      <w:r w:rsidRPr="00A50B51">
        <w:rPr>
          <w:spacing w:val="7"/>
        </w:rPr>
        <w:t xml:space="preserve"> </w:t>
      </w:r>
      <w:r w:rsidRPr="00A50B51">
        <w:rPr>
          <w:spacing w:val="-2"/>
        </w:rPr>
        <w:t>s</w:t>
      </w:r>
      <w:r w:rsidRPr="00A50B51">
        <w:rPr>
          <w:spacing w:val="-1"/>
        </w:rPr>
        <w:t>e</w:t>
      </w:r>
      <w:r w:rsidRPr="00A50B51">
        <w:rPr>
          <w:spacing w:val="-5"/>
        </w:rPr>
        <w:t>ñ</w:t>
      </w:r>
      <w:r w:rsidRPr="00A50B51">
        <w:rPr>
          <w:spacing w:val="5"/>
        </w:rPr>
        <w:t>o</w:t>
      </w:r>
      <w:r w:rsidRPr="00A50B51">
        <w:rPr>
          <w:spacing w:val="1"/>
        </w:rPr>
        <w:t>r</w:t>
      </w:r>
      <w:r w:rsidRPr="00A50B51">
        <w:rPr>
          <w:spacing w:val="-1"/>
        </w:rPr>
        <w:t>e</w:t>
      </w:r>
      <w:r w:rsidRPr="00A50B51">
        <w:rPr>
          <w:spacing w:val="-2"/>
        </w:rPr>
        <w:t>s</w:t>
      </w:r>
      <w:r w:rsidRPr="00A50B51">
        <w:t>:</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pPr>
        <w:ind w:firstLine="708"/>
      </w:pPr>
      <w:r w:rsidRPr="00A50B51">
        <w:rPr>
          <w:spacing w:val="1"/>
        </w:rPr>
        <w:t>P</w:t>
      </w:r>
      <w:r w:rsidRPr="00A50B51">
        <w:t>or</w:t>
      </w:r>
      <w:r w:rsidRPr="00A50B51">
        <w:rPr>
          <w:spacing w:val="56"/>
        </w:rPr>
        <w:t xml:space="preserve"> </w:t>
      </w:r>
      <w:r w:rsidRPr="00A50B51">
        <w:rPr>
          <w:spacing w:val="-9"/>
        </w:rPr>
        <w:t>m</w:t>
      </w:r>
      <w:r w:rsidRPr="00A50B51">
        <w:rPr>
          <w:spacing w:val="-1"/>
        </w:rPr>
        <w:t>e</w:t>
      </w:r>
      <w:r w:rsidRPr="00A50B51">
        <w:rPr>
          <w:spacing w:val="5"/>
        </w:rPr>
        <w:t>d</w:t>
      </w:r>
      <w:r w:rsidRPr="00A50B51">
        <w:rPr>
          <w:spacing w:val="-9"/>
        </w:rPr>
        <w:t>i</w:t>
      </w:r>
      <w:r w:rsidRPr="00A50B51">
        <w:t>o de</w:t>
      </w:r>
      <w:r w:rsidRPr="00A50B51">
        <w:rPr>
          <w:spacing w:val="59"/>
        </w:rPr>
        <w:t xml:space="preserve"> </w:t>
      </w:r>
      <w:r w:rsidRPr="00A50B51">
        <w:rPr>
          <w:spacing w:val="-4"/>
        </w:rPr>
        <w:t>l</w:t>
      </w:r>
      <w:r w:rsidRPr="00A50B51">
        <w:t>a</w:t>
      </w:r>
      <w:r w:rsidRPr="00A50B51">
        <w:rPr>
          <w:spacing w:val="54"/>
        </w:rPr>
        <w:t xml:space="preserve"> </w:t>
      </w:r>
      <w:r w:rsidRPr="00A50B51">
        <w:t>p</w:t>
      </w:r>
      <w:r w:rsidRPr="00A50B51">
        <w:rPr>
          <w:spacing w:val="1"/>
        </w:rPr>
        <w:t>r</w:t>
      </w:r>
      <w:r w:rsidRPr="00A50B51">
        <w:rPr>
          <w:spacing w:val="-1"/>
        </w:rPr>
        <w:t>e</w:t>
      </w:r>
      <w:r w:rsidRPr="00A50B51">
        <w:rPr>
          <w:spacing w:val="-2"/>
        </w:rPr>
        <w:t>s</w:t>
      </w:r>
      <w:r w:rsidRPr="00A50B51">
        <w:rPr>
          <w:spacing w:val="4"/>
        </w:rPr>
        <w:t>e</w:t>
      </w:r>
      <w:r w:rsidRPr="00A50B51">
        <w:rPr>
          <w:spacing w:val="-5"/>
        </w:rPr>
        <w:t>n</w:t>
      </w:r>
      <w:r w:rsidRPr="00A50B51">
        <w:rPr>
          <w:spacing w:val="5"/>
        </w:rPr>
        <w:t>t</w:t>
      </w:r>
      <w:r w:rsidRPr="00A50B51">
        <w:rPr>
          <w:spacing w:val="-1"/>
        </w:rPr>
        <w:t>e</w:t>
      </w:r>
      <w:r w:rsidRPr="00A50B51">
        <w:t xml:space="preserve">, </w:t>
      </w:r>
      <w:r w:rsidRPr="00A50B51">
        <w:rPr>
          <w:spacing w:val="-10"/>
        </w:rPr>
        <w:t>nosotros</w:t>
      </w:r>
      <w:r w:rsidRPr="00A50B51">
        <w:t xml:space="preserve"> Roberto </w:t>
      </w:r>
      <w:proofErr w:type="spellStart"/>
      <w:r w:rsidRPr="00A50B51">
        <w:t>Baltodano</w:t>
      </w:r>
      <w:proofErr w:type="spellEnd"/>
      <w:r w:rsidRPr="00A50B51">
        <w:t xml:space="preserve"> García y Daniela Campos Ulate,</w:t>
      </w:r>
      <w:r w:rsidRPr="00A50B51">
        <w:rPr>
          <w:spacing w:val="57"/>
        </w:rPr>
        <w:t xml:space="preserve"> </w:t>
      </w:r>
      <w:r w:rsidRPr="00A50B51">
        <w:rPr>
          <w:spacing w:val="-1"/>
        </w:rPr>
        <w:t>a</w:t>
      </w:r>
      <w:r w:rsidRPr="00A50B51">
        <w:rPr>
          <w:spacing w:val="-5"/>
        </w:rPr>
        <w:t>u</w:t>
      </w:r>
      <w:r w:rsidRPr="00A50B51">
        <w:t>t</w:t>
      </w:r>
      <w:r w:rsidRPr="00A50B51">
        <w:rPr>
          <w:spacing w:val="5"/>
        </w:rPr>
        <w:t>o</w:t>
      </w:r>
      <w:r w:rsidRPr="00A50B51">
        <w:t>res</w:t>
      </w:r>
      <w:r w:rsidRPr="00A50B51">
        <w:rPr>
          <w:spacing w:val="52"/>
        </w:rPr>
        <w:t xml:space="preserve"> </w:t>
      </w:r>
      <w:r w:rsidRPr="00A50B51">
        <w:t>d</w:t>
      </w:r>
      <w:r w:rsidRPr="00A50B51">
        <w:rPr>
          <w:spacing w:val="4"/>
        </w:rPr>
        <w:t>e</w:t>
      </w:r>
      <w:r w:rsidRPr="00A50B51">
        <w:t>l</w:t>
      </w:r>
      <w:r w:rsidRPr="00A50B51">
        <w:rPr>
          <w:spacing w:val="46"/>
        </w:rPr>
        <w:t xml:space="preserve"> </w:t>
      </w:r>
      <w:r w:rsidRPr="00A50B51">
        <w:rPr>
          <w:spacing w:val="1"/>
        </w:rPr>
        <w:t>Pr</w:t>
      </w:r>
      <w:r w:rsidRPr="00A50B51">
        <w:rPr>
          <w:spacing w:val="5"/>
        </w:rPr>
        <w:t>o</w:t>
      </w:r>
      <w:r w:rsidRPr="00A50B51">
        <w:rPr>
          <w:spacing w:val="-10"/>
        </w:rPr>
        <w:t>y</w:t>
      </w:r>
      <w:r w:rsidRPr="00A50B51">
        <w:rPr>
          <w:spacing w:val="-1"/>
        </w:rPr>
        <w:t>ec</w:t>
      </w:r>
      <w:r w:rsidRPr="00A50B51">
        <w:rPr>
          <w:spacing w:val="5"/>
        </w:rPr>
        <w:t>t</w:t>
      </w:r>
      <w:r w:rsidRPr="00A50B51">
        <w:t>o de G</w:t>
      </w:r>
      <w:r w:rsidRPr="00A50B51">
        <w:rPr>
          <w:spacing w:val="1"/>
        </w:rPr>
        <w:t>r</w:t>
      </w:r>
      <w:r w:rsidRPr="00A50B51">
        <w:rPr>
          <w:spacing w:val="-1"/>
        </w:rPr>
        <w:t>a</w:t>
      </w:r>
      <w:r w:rsidRPr="00A50B51">
        <w:t>du</w:t>
      </w:r>
      <w:r w:rsidRPr="00A50B51">
        <w:rPr>
          <w:spacing w:val="-1"/>
        </w:rPr>
        <w:t>a</w:t>
      </w:r>
      <w:r w:rsidRPr="00A50B51">
        <w:rPr>
          <w:spacing w:val="4"/>
        </w:rPr>
        <w:t>c</w:t>
      </w:r>
      <w:r w:rsidRPr="00A50B51">
        <w:rPr>
          <w:spacing w:val="-9"/>
        </w:rPr>
        <w:t>i</w:t>
      </w:r>
      <w:r w:rsidRPr="00A50B51">
        <w:rPr>
          <w:spacing w:val="5"/>
        </w:rPr>
        <w:t>ó</w:t>
      </w:r>
      <w:r w:rsidRPr="00A50B51">
        <w:t>n</w:t>
      </w:r>
      <w:r w:rsidRPr="00A50B51">
        <w:rPr>
          <w:spacing w:val="31"/>
        </w:rPr>
        <w:t xml:space="preserve"> </w:t>
      </w:r>
      <w:r w:rsidRPr="00A50B51">
        <w:rPr>
          <w:spacing w:val="5"/>
        </w:rPr>
        <w:t>d</w:t>
      </w:r>
      <w:r w:rsidRPr="00A50B51">
        <w:rPr>
          <w:spacing w:val="4"/>
        </w:rPr>
        <w:t>e</w:t>
      </w:r>
      <w:r w:rsidRPr="00A50B51">
        <w:rPr>
          <w:spacing w:val="-5"/>
        </w:rPr>
        <w:t>n</w:t>
      </w:r>
      <w:r w:rsidRPr="00A50B51">
        <w:rPr>
          <w:spacing w:val="5"/>
        </w:rPr>
        <w:t>o</w:t>
      </w:r>
      <w:r w:rsidRPr="00A50B51">
        <w:rPr>
          <w:spacing w:val="-4"/>
        </w:rPr>
        <w:t>mi</w:t>
      </w:r>
      <w:r w:rsidRPr="00A50B51">
        <w:t>n</w:t>
      </w:r>
      <w:r w:rsidRPr="00A50B51">
        <w:rPr>
          <w:spacing w:val="4"/>
        </w:rPr>
        <w:t>a</w:t>
      </w:r>
      <w:r w:rsidRPr="00A50B51">
        <w:t>do</w:t>
      </w:r>
      <w:r w:rsidRPr="00A50B51">
        <w:rPr>
          <w:spacing w:val="44"/>
        </w:rPr>
        <w:t xml:space="preserve"> </w:t>
      </w:r>
      <w:r w:rsidRPr="00A50B51">
        <w:rPr>
          <w:b/>
          <w:bCs/>
        </w:rPr>
        <w:t>“</w:t>
      </w:r>
      <w:sdt>
        <w:sdtPr>
          <w:rPr>
            <w:b/>
            <w:bCs/>
          </w:rPr>
          <w:alias w:val="Title"/>
          <w:tag w:val=""/>
          <w:id w:val="-1293748170"/>
          <w:dataBinding w:prefixMappings="xmlns:ns0='http://purl.org/dc/elements/1.1/' xmlns:ns1='http://schemas.openxmlformats.org/package/2006/metadata/core-properties' " w:xpath="/ns1:coreProperties[1]/ns0:title[1]" w:storeItemID="{6C3C8BC8-F283-45AE-878A-BAB7291924A1}"/>
          <w:text/>
        </w:sdtPr>
        <w:sdtContent>
          <w:r w:rsidRPr="00A50B51">
            <w:rPr>
              <w:b/>
              <w:bCs/>
            </w:rPr>
            <w:t>Tecnologías móviles aplicadas al diagnóstico audiométrico de pacientes</w:t>
          </w:r>
        </w:sdtContent>
      </w:sdt>
      <w:r w:rsidRPr="00A50B51">
        <w:rPr>
          <w:b/>
          <w:bCs/>
        </w:rPr>
        <w:t xml:space="preserve">” </w:t>
      </w:r>
      <w:r w:rsidRPr="00A50B51">
        <w:rPr>
          <w:spacing w:val="-1"/>
        </w:rPr>
        <w:t>c</w:t>
      </w:r>
      <w:r w:rsidRPr="00A50B51">
        <w:rPr>
          <w:spacing w:val="5"/>
        </w:rPr>
        <w:t>o</w:t>
      </w:r>
      <w:r w:rsidRPr="00A50B51">
        <w:rPr>
          <w:spacing w:val="-5"/>
        </w:rPr>
        <w:t>n</w:t>
      </w:r>
      <w:r w:rsidRPr="00A50B51">
        <w:rPr>
          <w:spacing w:val="5"/>
        </w:rPr>
        <w:t>o</w:t>
      </w:r>
      <w:r w:rsidRPr="00A50B51">
        <w:rPr>
          <w:spacing w:val="-1"/>
        </w:rPr>
        <w:t>ce</w:t>
      </w:r>
      <w:r w:rsidRPr="00A50B51">
        <w:t>dores</w:t>
      </w:r>
      <w:r w:rsidRPr="00A50B51">
        <w:rPr>
          <w:spacing w:val="51"/>
        </w:rPr>
        <w:t xml:space="preserve"> </w:t>
      </w:r>
      <w:r w:rsidRPr="00A50B51">
        <w:t>de</w:t>
      </w:r>
      <w:r w:rsidRPr="00A50B51">
        <w:rPr>
          <w:spacing w:val="49"/>
        </w:rPr>
        <w:t xml:space="preserve"> </w:t>
      </w:r>
      <w:r w:rsidRPr="00A50B51">
        <w:rPr>
          <w:spacing w:val="-9"/>
        </w:rPr>
        <w:t>l</w:t>
      </w:r>
      <w:r w:rsidRPr="00A50B51">
        <w:rPr>
          <w:spacing w:val="4"/>
        </w:rPr>
        <w:t>a</w:t>
      </w:r>
      <w:r w:rsidRPr="00A50B51">
        <w:t>s p</w:t>
      </w:r>
      <w:r w:rsidRPr="00A50B51">
        <w:rPr>
          <w:spacing w:val="5"/>
        </w:rPr>
        <w:t>o</w:t>
      </w:r>
      <w:r w:rsidRPr="00A50B51">
        <w:rPr>
          <w:spacing w:val="-2"/>
        </w:rPr>
        <w:t>s</w:t>
      </w:r>
      <w:r w:rsidRPr="00A50B51">
        <w:rPr>
          <w:spacing w:val="-4"/>
        </w:rPr>
        <w:t>i</w:t>
      </w:r>
      <w:r w:rsidRPr="00A50B51">
        <w:t>b</w:t>
      </w:r>
      <w:r w:rsidRPr="00A50B51">
        <w:rPr>
          <w:spacing w:val="-4"/>
        </w:rPr>
        <w:t>l</w:t>
      </w:r>
      <w:r w:rsidRPr="00A50B51">
        <w:rPr>
          <w:spacing w:val="4"/>
        </w:rPr>
        <w:t>e</w:t>
      </w:r>
      <w:r w:rsidRPr="00A50B51">
        <w:t>s</w:t>
      </w:r>
      <w:r w:rsidRPr="00A50B51">
        <w:rPr>
          <w:spacing w:val="7"/>
        </w:rPr>
        <w:t xml:space="preserve"> </w:t>
      </w:r>
      <w:r w:rsidRPr="00A50B51">
        <w:t>i</w:t>
      </w:r>
      <w:r w:rsidRPr="00A50B51">
        <w:rPr>
          <w:spacing w:val="-4"/>
        </w:rPr>
        <w:t>m</w:t>
      </w:r>
      <w:r w:rsidRPr="00A50B51">
        <w:rPr>
          <w:spacing w:val="5"/>
        </w:rPr>
        <w:t>p</w:t>
      </w:r>
      <w:r w:rsidRPr="00A50B51">
        <w:t>l</w:t>
      </w:r>
      <w:r w:rsidRPr="00A50B51">
        <w:rPr>
          <w:spacing w:val="-4"/>
        </w:rPr>
        <w:t>i</w:t>
      </w:r>
      <w:r w:rsidRPr="00A50B51">
        <w:rPr>
          <w:spacing w:val="-1"/>
        </w:rPr>
        <w:t>ca</w:t>
      </w:r>
      <w:r w:rsidRPr="00A50B51">
        <w:rPr>
          <w:spacing w:val="4"/>
        </w:rPr>
        <w:t>c</w:t>
      </w:r>
      <w:r w:rsidRPr="00A50B51">
        <w:rPr>
          <w:spacing w:val="-9"/>
        </w:rPr>
        <w:t>i</w:t>
      </w:r>
      <w:r w:rsidRPr="00A50B51">
        <w:rPr>
          <w:spacing w:val="9"/>
        </w:rPr>
        <w:t>o</w:t>
      </w:r>
      <w:r w:rsidRPr="00A50B51">
        <w:rPr>
          <w:spacing w:val="-5"/>
        </w:rPr>
        <w:t>n</w:t>
      </w:r>
      <w:r w:rsidRPr="00A50B51">
        <w:rPr>
          <w:spacing w:val="4"/>
        </w:rPr>
        <w:t>e</w:t>
      </w:r>
      <w:r w:rsidRPr="00A50B51">
        <w:t>s</w:t>
      </w:r>
      <w:r w:rsidRPr="00A50B51">
        <w:rPr>
          <w:spacing w:val="7"/>
        </w:rPr>
        <w:t xml:space="preserve"> </w:t>
      </w:r>
      <w:r w:rsidRPr="00A50B51">
        <w:rPr>
          <w:spacing w:val="-4"/>
        </w:rPr>
        <w:t>l</w:t>
      </w:r>
      <w:r w:rsidRPr="00A50B51">
        <w:rPr>
          <w:spacing w:val="-1"/>
        </w:rPr>
        <w:t>e</w:t>
      </w:r>
      <w:r w:rsidRPr="00A50B51">
        <w:t>g</w:t>
      </w:r>
      <w:r w:rsidRPr="00A50B51">
        <w:rPr>
          <w:spacing w:val="4"/>
        </w:rPr>
        <w:t>a</w:t>
      </w:r>
      <w:r w:rsidRPr="00A50B51">
        <w:rPr>
          <w:spacing w:val="-4"/>
        </w:rPr>
        <w:t>l</w:t>
      </w:r>
      <w:r w:rsidRPr="00A50B51">
        <w:rPr>
          <w:spacing w:val="4"/>
        </w:rPr>
        <w:t>e</w:t>
      </w:r>
      <w:r w:rsidRPr="00A50B51">
        <w:rPr>
          <w:spacing w:val="-2"/>
        </w:rPr>
        <w:t>s</w:t>
      </w:r>
      <w:r w:rsidRPr="00A50B51">
        <w:t>,</w:t>
      </w:r>
      <w:r w:rsidRPr="00A50B51">
        <w:rPr>
          <w:spacing w:val="28"/>
        </w:rPr>
        <w:t xml:space="preserve"> </w:t>
      </w:r>
      <w:r w:rsidRPr="00A50B51">
        <w:t>p</w:t>
      </w:r>
      <w:r w:rsidRPr="00A50B51">
        <w:rPr>
          <w:spacing w:val="4"/>
        </w:rPr>
        <w:t>e</w:t>
      </w:r>
      <w:r w:rsidRPr="00A50B51">
        <w:rPr>
          <w:spacing w:val="-5"/>
        </w:rPr>
        <w:t>n</w:t>
      </w:r>
      <w:r w:rsidRPr="00A50B51">
        <w:rPr>
          <w:spacing w:val="4"/>
        </w:rPr>
        <w:t>a</w:t>
      </w:r>
      <w:r w:rsidRPr="00A50B51">
        <w:rPr>
          <w:spacing w:val="-4"/>
        </w:rPr>
        <w:t>l</w:t>
      </w:r>
      <w:r w:rsidRPr="00A50B51">
        <w:rPr>
          <w:spacing w:val="4"/>
        </w:rPr>
        <w:t>e</w:t>
      </w:r>
      <w:r w:rsidRPr="00A50B51">
        <w:t>s</w:t>
      </w:r>
      <w:r w:rsidRPr="00A50B51">
        <w:rPr>
          <w:spacing w:val="7"/>
        </w:rPr>
        <w:t xml:space="preserve"> </w:t>
      </w:r>
      <w:r w:rsidRPr="00A50B51">
        <w:t xml:space="preserve">y </w:t>
      </w:r>
      <w:r w:rsidRPr="00A50B51">
        <w:rPr>
          <w:spacing w:val="5"/>
        </w:rPr>
        <w:t>d</w:t>
      </w:r>
      <w:r w:rsidRPr="00A50B51">
        <w:rPr>
          <w:spacing w:val="-4"/>
        </w:rPr>
        <w:t>i</w:t>
      </w:r>
      <w:r w:rsidRPr="00A50B51">
        <w:rPr>
          <w:spacing w:val="2"/>
        </w:rPr>
        <w:t>s</w:t>
      </w:r>
      <w:r w:rsidRPr="00A50B51">
        <w:rPr>
          <w:spacing w:val="4"/>
        </w:rPr>
        <w:t>c</w:t>
      </w:r>
      <w:r w:rsidRPr="00A50B51">
        <w:rPr>
          <w:spacing w:val="-4"/>
        </w:rPr>
        <w:t>i</w:t>
      </w:r>
      <w:r w:rsidRPr="00A50B51">
        <w:rPr>
          <w:spacing w:val="5"/>
        </w:rPr>
        <w:t>p</w:t>
      </w:r>
      <w:r w:rsidRPr="00A50B51">
        <w:rPr>
          <w:spacing w:val="-4"/>
        </w:rPr>
        <w:t>l</w:t>
      </w:r>
      <w:r w:rsidRPr="00A50B51">
        <w:t>i</w:t>
      </w:r>
      <w:r w:rsidRPr="00A50B51">
        <w:rPr>
          <w:spacing w:val="-4"/>
        </w:rPr>
        <w:t>n</w:t>
      </w:r>
      <w:r w:rsidRPr="00A50B51">
        <w:rPr>
          <w:spacing w:val="-1"/>
        </w:rPr>
        <w:t>a</w:t>
      </w:r>
      <w:r w:rsidRPr="00A50B51">
        <w:rPr>
          <w:spacing w:val="6"/>
        </w:rPr>
        <w:t>r</w:t>
      </w:r>
      <w:r w:rsidRPr="00A50B51">
        <w:rPr>
          <w:spacing w:val="-9"/>
        </w:rPr>
        <w:t>i</w:t>
      </w:r>
      <w:r w:rsidRPr="00A50B51">
        <w:rPr>
          <w:spacing w:val="5"/>
        </w:rPr>
        <w:t>o</w:t>
      </w:r>
      <w:r w:rsidRPr="00A50B51">
        <w:rPr>
          <w:spacing w:val="-2"/>
        </w:rPr>
        <w:t>s</w:t>
      </w:r>
      <w:r w:rsidRPr="00A50B51">
        <w:t>,</w:t>
      </w:r>
      <w:r w:rsidRPr="00A50B51">
        <w:rPr>
          <w:spacing w:val="7"/>
        </w:rPr>
        <w:t xml:space="preserve"> </w:t>
      </w:r>
      <w:r w:rsidRPr="00A50B51">
        <w:t>d</w:t>
      </w:r>
      <w:r w:rsidRPr="00A50B51">
        <w:rPr>
          <w:spacing w:val="-1"/>
        </w:rPr>
        <w:t>e</w:t>
      </w:r>
      <w:r w:rsidRPr="00A50B51">
        <w:rPr>
          <w:spacing w:val="4"/>
        </w:rPr>
        <w:t>c</w:t>
      </w:r>
      <w:r w:rsidRPr="00A50B51">
        <w:rPr>
          <w:spacing w:val="-4"/>
        </w:rPr>
        <w:t>l</w:t>
      </w:r>
      <w:r w:rsidRPr="00A50B51">
        <w:rPr>
          <w:spacing w:val="-1"/>
        </w:rPr>
        <w:t>a</w:t>
      </w:r>
      <w:r w:rsidRPr="00A50B51">
        <w:rPr>
          <w:spacing w:val="1"/>
        </w:rPr>
        <w:t>r</w:t>
      </w:r>
      <w:r w:rsidRPr="00A50B51">
        <w:t>o</w:t>
      </w:r>
      <w:r w:rsidRPr="00A50B51">
        <w:rPr>
          <w:spacing w:val="9"/>
        </w:rPr>
        <w:t xml:space="preserve"> </w:t>
      </w:r>
      <w:r w:rsidRPr="00A50B51">
        <w:rPr>
          <w:spacing w:val="-5"/>
        </w:rPr>
        <w:t>b</w:t>
      </w:r>
      <w:r w:rsidRPr="00A50B51">
        <w:rPr>
          <w:spacing w:val="4"/>
        </w:rPr>
        <w:t>a</w:t>
      </w:r>
      <w:r w:rsidRPr="00A50B51">
        <w:rPr>
          <w:spacing w:val="-9"/>
        </w:rPr>
        <w:t>j</w:t>
      </w:r>
      <w:r w:rsidRPr="00A50B51">
        <w:t>o</w:t>
      </w:r>
      <w:r w:rsidRPr="00A50B51">
        <w:rPr>
          <w:spacing w:val="19"/>
        </w:rPr>
        <w:t xml:space="preserve"> </w:t>
      </w:r>
      <w:r w:rsidRPr="00A50B51">
        <w:rPr>
          <w:spacing w:val="-4"/>
        </w:rPr>
        <w:t>l</w:t>
      </w:r>
      <w:r w:rsidRPr="00A50B51">
        <w:t>a</w:t>
      </w:r>
      <w:r w:rsidRPr="00A50B51">
        <w:rPr>
          <w:spacing w:val="8"/>
        </w:rPr>
        <w:t xml:space="preserve"> </w:t>
      </w:r>
      <w:r w:rsidRPr="00A50B51">
        <w:rPr>
          <w:spacing w:val="-3"/>
        </w:rPr>
        <w:t>f</w:t>
      </w:r>
      <w:r w:rsidRPr="00A50B51">
        <w:t>e</w:t>
      </w:r>
      <w:r w:rsidRPr="00A50B51">
        <w:rPr>
          <w:spacing w:val="3"/>
        </w:rPr>
        <w:t xml:space="preserve"> </w:t>
      </w:r>
      <w:r w:rsidRPr="00A50B51">
        <w:t>d</w:t>
      </w:r>
      <w:r w:rsidRPr="00A50B51">
        <w:rPr>
          <w:spacing w:val="4"/>
        </w:rPr>
        <w:t>e</w:t>
      </w:r>
      <w:r w:rsidRPr="00A50B51">
        <w:t>l</w:t>
      </w:r>
      <w:r w:rsidRPr="00A50B51">
        <w:rPr>
          <w:spacing w:val="5"/>
        </w:rPr>
        <w:t xml:space="preserve"> </w:t>
      </w:r>
      <w:r w:rsidRPr="00A50B51">
        <w:rPr>
          <w:spacing w:val="-4"/>
        </w:rPr>
        <w:t>j</w:t>
      </w:r>
      <w:r w:rsidRPr="00A50B51">
        <w:t>u</w:t>
      </w:r>
      <w:r w:rsidRPr="00A50B51">
        <w:rPr>
          <w:spacing w:val="1"/>
        </w:rPr>
        <w:t>r</w:t>
      </w:r>
      <w:r w:rsidRPr="00A50B51">
        <w:rPr>
          <w:spacing w:val="4"/>
        </w:rPr>
        <w:t>a</w:t>
      </w:r>
      <w:r w:rsidRPr="00A50B51">
        <w:rPr>
          <w:spacing w:val="-4"/>
        </w:rPr>
        <w:t>m</w:t>
      </w:r>
      <w:r w:rsidRPr="00A50B51">
        <w:rPr>
          <w:spacing w:val="4"/>
        </w:rPr>
        <w:t>e</w:t>
      </w:r>
      <w:r w:rsidRPr="00A50B51">
        <w:rPr>
          <w:spacing w:val="-5"/>
        </w:rPr>
        <w:t>n</w:t>
      </w:r>
      <w:r w:rsidRPr="00A50B51">
        <w:rPr>
          <w:spacing w:val="5"/>
        </w:rPr>
        <w:t>to</w:t>
      </w:r>
      <w:r w:rsidRPr="00A50B51">
        <w:t>, que</w:t>
      </w:r>
      <w:r w:rsidRPr="00A50B51">
        <w:rPr>
          <w:spacing w:val="11"/>
        </w:rPr>
        <w:t xml:space="preserve"> </w:t>
      </w:r>
      <w:r w:rsidRPr="00A50B51">
        <w:rPr>
          <w:spacing w:val="-9"/>
        </w:rPr>
        <w:t>l</w:t>
      </w:r>
      <w:r w:rsidRPr="00A50B51">
        <w:t>a</w:t>
      </w:r>
      <w:r w:rsidRPr="00A50B51">
        <w:rPr>
          <w:spacing w:val="6"/>
        </w:rPr>
        <w:t xml:space="preserve"> </w:t>
      </w:r>
      <w:r w:rsidRPr="00A50B51">
        <w:rPr>
          <w:spacing w:val="4"/>
        </w:rPr>
        <w:t>c</w:t>
      </w:r>
      <w:r w:rsidRPr="00A50B51">
        <w:rPr>
          <w:spacing w:val="-9"/>
        </w:rPr>
        <w:t>i</w:t>
      </w:r>
      <w:r w:rsidRPr="00A50B51">
        <w:rPr>
          <w:spacing w:val="5"/>
        </w:rPr>
        <w:t>t</w:t>
      </w:r>
      <w:r w:rsidRPr="00A50B51">
        <w:rPr>
          <w:spacing w:val="-1"/>
        </w:rPr>
        <w:t>a</w:t>
      </w:r>
      <w:r w:rsidRPr="00A50B51">
        <w:rPr>
          <w:spacing w:val="5"/>
        </w:rPr>
        <w:t>d</w:t>
      </w:r>
      <w:r w:rsidRPr="00A50B51">
        <w:t>a</w:t>
      </w:r>
      <w:r w:rsidRPr="00A50B51">
        <w:rPr>
          <w:spacing w:val="13"/>
        </w:rPr>
        <w:t xml:space="preserve"> </w:t>
      </w:r>
      <w:r w:rsidRPr="00A50B51">
        <w:rPr>
          <w:spacing w:val="-4"/>
        </w:rPr>
        <w:t>i</w:t>
      </w:r>
      <w:r w:rsidRPr="00A50B51">
        <w:t>nv</w:t>
      </w:r>
      <w:r w:rsidRPr="00A50B51">
        <w:rPr>
          <w:spacing w:val="-1"/>
        </w:rPr>
        <w:t>e</w:t>
      </w:r>
      <w:r w:rsidRPr="00A50B51">
        <w:rPr>
          <w:spacing w:val="-2"/>
        </w:rPr>
        <w:t>s</w:t>
      </w:r>
      <w:r w:rsidRPr="00A50B51">
        <w:rPr>
          <w:spacing w:val="10"/>
        </w:rPr>
        <w:t>t</w:t>
      </w:r>
      <w:r w:rsidRPr="00A50B51">
        <w:rPr>
          <w:spacing w:val="-9"/>
        </w:rPr>
        <w:t>i</w:t>
      </w:r>
      <w:r w:rsidRPr="00A50B51">
        <w:t>g</w:t>
      </w:r>
      <w:r w:rsidRPr="00A50B51">
        <w:rPr>
          <w:spacing w:val="-1"/>
        </w:rPr>
        <w:t>a</w:t>
      </w:r>
      <w:r w:rsidRPr="00A50B51">
        <w:rPr>
          <w:spacing w:val="4"/>
        </w:rPr>
        <w:t>c</w:t>
      </w:r>
      <w:r w:rsidRPr="00A50B51">
        <w:rPr>
          <w:spacing w:val="-9"/>
        </w:rPr>
        <w:t>i</w:t>
      </w:r>
      <w:r w:rsidRPr="00A50B51">
        <w:rPr>
          <w:spacing w:val="9"/>
        </w:rPr>
        <w:t>ó</w:t>
      </w:r>
      <w:r w:rsidRPr="00A50B51">
        <w:t>n</w:t>
      </w:r>
      <w:r w:rsidRPr="00A50B51">
        <w:rPr>
          <w:spacing w:val="9"/>
        </w:rPr>
        <w:t xml:space="preserve"> </w:t>
      </w:r>
      <w:r w:rsidRPr="00A50B51">
        <w:rPr>
          <w:spacing w:val="-3"/>
        </w:rPr>
        <w:t>f</w:t>
      </w:r>
      <w:r w:rsidRPr="00A50B51">
        <w:t>ue</w:t>
      </w:r>
      <w:r w:rsidRPr="00A50B51">
        <w:rPr>
          <w:spacing w:val="6"/>
        </w:rPr>
        <w:t xml:space="preserve"> </w:t>
      </w:r>
      <w:r w:rsidRPr="00A50B51">
        <w:rPr>
          <w:spacing w:val="1"/>
        </w:rPr>
        <w:t>r</w:t>
      </w:r>
      <w:r w:rsidRPr="00A50B51">
        <w:rPr>
          <w:spacing w:val="-1"/>
        </w:rPr>
        <w:t>e</w:t>
      </w:r>
      <w:r w:rsidRPr="00A50B51">
        <w:rPr>
          <w:spacing w:val="4"/>
        </w:rPr>
        <w:t>a</w:t>
      </w:r>
      <w:r w:rsidRPr="00A50B51">
        <w:t>l</w:t>
      </w:r>
      <w:r w:rsidRPr="00A50B51">
        <w:rPr>
          <w:spacing w:val="-4"/>
        </w:rPr>
        <w:t>i</w:t>
      </w:r>
      <w:r w:rsidRPr="00A50B51">
        <w:rPr>
          <w:spacing w:val="-1"/>
        </w:rPr>
        <w:t>za</w:t>
      </w:r>
      <w:r w:rsidRPr="00A50B51">
        <w:t>da</w:t>
      </w:r>
      <w:r w:rsidRPr="00A50B51">
        <w:rPr>
          <w:spacing w:val="11"/>
        </w:rPr>
        <w:t xml:space="preserve"> </w:t>
      </w:r>
      <w:r w:rsidRPr="00A50B51">
        <w:t>p</w:t>
      </w:r>
      <w:r w:rsidRPr="00A50B51">
        <w:rPr>
          <w:spacing w:val="5"/>
        </w:rPr>
        <w:t>o</w:t>
      </w:r>
      <w:r w:rsidRPr="00A50B51">
        <w:t>r</w:t>
      </w:r>
      <w:r w:rsidRPr="00A50B51">
        <w:rPr>
          <w:spacing w:val="8"/>
        </w:rPr>
        <w:t xml:space="preserve"> </w:t>
      </w:r>
      <w:r w:rsidRPr="00A50B51">
        <w:rPr>
          <w:spacing w:val="-1"/>
        </w:rPr>
        <w:t>los</w:t>
      </w:r>
      <w:r w:rsidRPr="00A50B51">
        <w:rPr>
          <w:spacing w:val="3"/>
        </w:rPr>
        <w:t xml:space="preserve"> </w:t>
      </w:r>
      <w:r w:rsidRPr="00A50B51">
        <w:rPr>
          <w:spacing w:val="-2"/>
        </w:rPr>
        <w:t>s</w:t>
      </w:r>
      <w:r w:rsidRPr="00A50B51">
        <w:t>u</w:t>
      </w:r>
      <w:r w:rsidRPr="00A50B51">
        <w:rPr>
          <w:spacing w:val="2"/>
        </w:rPr>
        <w:t>s</w:t>
      </w:r>
      <w:r w:rsidRPr="00A50B51">
        <w:rPr>
          <w:spacing w:val="-1"/>
        </w:rPr>
        <w:t>c</w:t>
      </w:r>
      <w:r w:rsidRPr="00A50B51">
        <w:rPr>
          <w:spacing w:val="6"/>
        </w:rPr>
        <w:t>r</w:t>
      </w:r>
      <w:r w:rsidRPr="00A50B51">
        <w:rPr>
          <w:spacing w:val="-9"/>
        </w:rPr>
        <w:t>i</w:t>
      </w:r>
      <w:r w:rsidRPr="00A50B51">
        <w:rPr>
          <w:spacing w:val="5"/>
        </w:rPr>
        <w:t>t</w:t>
      </w:r>
      <w:r w:rsidRPr="00A50B51">
        <w:t>os,</w:t>
      </w:r>
      <w:r w:rsidRPr="00A50B51">
        <w:rPr>
          <w:spacing w:val="9"/>
        </w:rPr>
        <w:t xml:space="preserve"> </w:t>
      </w:r>
      <w:r w:rsidRPr="00A50B51">
        <w:rPr>
          <w:spacing w:val="-5"/>
        </w:rPr>
        <w:t>p</w:t>
      </w:r>
      <w:r w:rsidRPr="00A50B51">
        <w:rPr>
          <w:spacing w:val="5"/>
        </w:rPr>
        <w:t>o</w:t>
      </w:r>
      <w:r w:rsidRPr="00A50B51">
        <w:t>r</w:t>
      </w:r>
      <w:r w:rsidRPr="00A50B51">
        <w:rPr>
          <w:spacing w:val="8"/>
        </w:rPr>
        <w:t xml:space="preserve"> </w:t>
      </w:r>
      <w:r w:rsidRPr="00A50B51">
        <w:rPr>
          <w:spacing w:val="-1"/>
        </w:rPr>
        <w:t>e</w:t>
      </w:r>
      <w:r w:rsidRPr="00A50B51">
        <w:rPr>
          <w:spacing w:val="-5"/>
        </w:rPr>
        <w:t>n</w:t>
      </w:r>
      <w:r w:rsidRPr="00A50B51">
        <w:t>de</w:t>
      </w:r>
      <w:r w:rsidRPr="00A50B51">
        <w:rPr>
          <w:spacing w:val="6"/>
        </w:rPr>
        <w:t xml:space="preserve"> </w:t>
      </w:r>
      <w:r w:rsidRPr="00A50B51">
        <w:t>t</w:t>
      </w:r>
      <w:r w:rsidRPr="00A50B51">
        <w:rPr>
          <w:spacing w:val="5"/>
        </w:rPr>
        <w:t>o</w:t>
      </w:r>
      <w:r w:rsidRPr="00A50B51">
        <w:t>d</w:t>
      </w:r>
      <w:r w:rsidRPr="00A50B51">
        <w:rPr>
          <w:spacing w:val="-1"/>
        </w:rPr>
        <w:t>a</w:t>
      </w:r>
      <w:r w:rsidRPr="00A50B51">
        <w:t>s</w:t>
      </w:r>
      <w:r w:rsidRPr="00A50B51">
        <w:rPr>
          <w:spacing w:val="5"/>
        </w:rPr>
        <w:t xml:space="preserve"> </w:t>
      </w:r>
      <w:r w:rsidRPr="00A50B51">
        <w:rPr>
          <w:spacing w:val="-1"/>
        </w:rPr>
        <w:t>a</w:t>
      </w:r>
      <w:r w:rsidRPr="00A50B51">
        <w:t>qu</w:t>
      </w:r>
      <w:r w:rsidRPr="00A50B51">
        <w:rPr>
          <w:spacing w:val="4"/>
        </w:rPr>
        <w:t>e</w:t>
      </w:r>
      <w:r w:rsidRPr="00A50B51">
        <w:rPr>
          <w:spacing w:val="-4"/>
        </w:rPr>
        <w:t>ll</w:t>
      </w:r>
      <w:r w:rsidRPr="00A50B51">
        <w:rPr>
          <w:spacing w:val="4"/>
        </w:rPr>
        <w:t>a</w:t>
      </w:r>
      <w:r w:rsidRPr="00A50B51">
        <w:t>s</w:t>
      </w:r>
      <w:r w:rsidRPr="00A50B51">
        <w:rPr>
          <w:spacing w:val="5"/>
        </w:rPr>
        <w:t xml:space="preserve"> </w:t>
      </w:r>
      <w:r w:rsidRPr="00A50B51">
        <w:rPr>
          <w:spacing w:val="1"/>
        </w:rPr>
        <w:t>r</w:t>
      </w:r>
      <w:r w:rsidRPr="00A50B51">
        <w:rPr>
          <w:spacing w:val="4"/>
        </w:rPr>
        <w:t>e</w:t>
      </w:r>
      <w:r w:rsidRPr="00A50B51">
        <w:rPr>
          <w:spacing w:val="-8"/>
        </w:rPr>
        <w:t>f</w:t>
      </w:r>
      <w:r w:rsidRPr="00A50B51">
        <w:rPr>
          <w:spacing w:val="-1"/>
        </w:rPr>
        <w:t>e</w:t>
      </w:r>
      <w:r w:rsidRPr="00A50B51">
        <w:rPr>
          <w:spacing w:val="1"/>
        </w:rPr>
        <w:t>r</w:t>
      </w:r>
      <w:r w:rsidRPr="00A50B51">
        <w:rPr>
          <w:spacing w:val="4"/>
        </w:rPr>
        <w:t>e</w:t>
      </w:r>
      <w:r w:rsidRPr="00A50B51">
        <w:rPr>
          <w:spacing w:val="-5"/>
        </w:rPr>
        <w:t>n</w:t>
      </w:r>
      <w:r w:rsidRPr="00A50B51">
        <w:rPr>
          <w:spacing w:val="4"/>
        </w:rPr>
        <w:t>c</w:t>
      </w:r>
      <w:r w:rsidRPr="00A50B51">
        <w:rPr>
          <w:spacing w:val="-4"/>
        </w:rPr>
        <w:t>i</w:t>
      </w:r>
      <w:r w:rsidRPr="00A50B51">
        <w:rPr>
          <w:spacing w:val="4"/>
        </w:rPr>
        <w:t>a</w:t>
      </w:r>
      <w:r w:rsidRPr="00A50B51">
        <w:t>s y</w:t>
      </w:r>
      <w:r w:rsidRPr="00A50B51">
        <w:rPr>
          <w:spacing w:val="-3"/>
        </w:rPr>
        <w:t xml:space="preserve"> </w:t>
      </w:r>
      <w:r w:rsidRPr="00A50B51">
        <w:rPr>
          <w:spacing w:val="-1"/>
        </w:rPr>
        <w:t>c</w:t>
      </w:r>
      <w:r w:rsidRPr="00A50B51">
        <w:rPr>
          <w:spacing w:val="5"/>
        </w:rPr>
        <w:t>o</w:t>
      </w:r>
      <w:r w:rsidRPr="00A50B51">
        <w:rPr>
          <w:spacing w:val="-5"/>
        </w:rPr>
        <w:t>n</w:t>
      </w:r>
      <w:r w:rsidRPr="00A50B51">
        <w:rPr>
          <w:spacing w:val="-2"/>
        </w:rPr>
        <w:t>s</w:t>
      </w:r>
      <w:r w:rsidRPr="00A50B51">
        <w:rPr>
          <w:spacing w:val="5"/>
        </w:rPr>
        <w:t>u</w:t>
      </w:r>
      <w:r w:rsidRPr="00A50B51">
        <w:rPr>
          <w:spacing w:val="-9"/>
        </w:rPr>
        <w:t>l</w:t>
      </w:r>
      <w:r w:rsidRPr="00A50B51">
        <w:rPr>
          <w:spacing w:val="5"/>
        </w:rPr>
        <w:t>t</w:t>
      </w:r>
      <w:r w:rsidRPr="00A50B51">
        <w:rPr>
          <w:spacing w:val="4"/>
        </w:rPr>
        <w:t>a</w:t>
      </w:r>
      <w:r w:rsidRPr="00A50B51">
        <w:t>s de</w:t>
      </w:r>
      <w:r w:rsidRPr="00A50B51">
        <w:rPr>
          <w:spacing w:val="1"/>
        </w:rPr>
        <w:t xml:space="preserve"> </w:t>
      </w:r>
      <w:r w:rsidRPr="00A50B51">
        <w:t>ot</w:t>
      </w:r>
      <w:r w:rsidRPr="00A50B51">
        <w:rPr>
          <w:spacing w:val="-3"/>
        </w:rPr>
        <w:t>r</w:t>
      </w:r>
      <w:r w:rsidRPr="00A50B51">
        <w:rPr>
          <w:spacing w:val="5"/>
        </w:rPr>
        <w:t>o</w:t>
      </w:r>
      <w:r w:rsidRPr="00A50B51">
        <w:t xml:space="preserve">s </w:t>
      </w:r>
      <w:r w:rsidRPr="00A50B51">
        <w:rPr>
          <w:spacing w:val="-1"/>
        </w:rPr>
        <w:t>a</w:t>
      </w:r>
      <w:r w:rsidRPr="00A50B51">
        <w:rPr>
          <w:spacing w:val="-5"/>
        </w:rPr>
        <w:t>u</w:t>
      </w:r>
      <w:r w:rsidRPr="00A50B51">
        <w:t>t</w:t>
      </w:r>
      <w:r w:rsidRPr="00A50B51">
        <w:rPr>
          <w:spacing w:val="5"/>
        </w:rPr>
        <w:t>o</w:t>
      </w:r>
      <w:r w:rsidRPr="00A50B51">
        <w:rPr>
          <w:spacing w:val="1"/>
        </w:rPr>
        <w:t>r</w:t>
      </w:r>
      <w:r w:rsidRPr="00A50B51">
        <w:rPr>
          <w:spacing w:val="-1"/>
        </w:rPr>
        <w:t>e</w:t>
      </w:r>
      <w:r w:rsidRPr="00A50B51">
        <w:t xml:space="preserve">s </w:t>
      </w:r>
      <w:r w:rsidRPr="00A50B51">
        <w:rPr>
          <w:spacing w:val="-2"/>
        </w:rPr>
        <w:t>s</w:t>
      </w:r>
      <w:r w:rsidRPr="00A50B51">
        <w:t>e</w:t>
      </w:r>
      <w:r w:rsidRPr="00A50B51">
        <w:rPr>
          <w:spacing w:val="1"/>
        </w:rPr>
        <w:t xml:space="preserve"> </w:t>
      </w:r>
      <w:r w:rsidRPr="00A50B51">
        <w:rPr>
          <w:spacing w:val="-1"/>
        </w:rPr>
        <w:t>ac</w:t>
      </w:r>
      <w:r w:rsidRPr="00A50B51">
        <w:rPr>
          <w:spacing w:val="1"/>
        </w:rPr>
        <w:t>r</w:t>
      </w:r>
      <w:r w:rsidRPr="00A50B51">
        <w:rPr>
          <w:spacing w:val="-1"/>
        </w:rPr>
        <w:t>e</w:t>
      </w:r>
      <w:r w:rsidRPr="00A50B51">
        <w:t>d</w:t>
      </w:r>
      <w:r w:rsidRPr="00A50B51">
        <w:rPr>
          <w:spacing w:val="-9"/>
        </w:rPr>
        <w:t>i</w:t>
      </w:r>
      <w:r w:rsidRPr="00A50B51">
        <w:rPr>
          <w:spacing w:val="5"/>
        </w:rPr>
        <w:t>t</w:t>
      </w:r>
      <w:r w:rsidRPr="00A50B51">
        <w:rPr>
          <w:spacing w:val="-1"/>
        </w:rPr>
        <w:t>a</w:t>
      </w:r>
      <w:r w:rsidRPr="00A50B51">
        <w:t>n</w:t>
      </w:r>
      <w:r w:rsidRPr="00A50B51">
        <w:rPr>
          <w:spacing w:val="2"/>
        </w:rPr>
        <w:t xml:space="preserve"> </w:t>
      </w:r>
      <w:r w:rsidRPr="00A50B51">
        <w:rPr>
          <w:spacing w:val="-4"/>
        </w:rPr>
        <w:t>m</w:t>
      </w:r>
      <w:r w:rsidRPr="00A50B51">
        <w:rPr>
          <w:spacing w:val="-1"/>
        </w:rPr>
        <w:t>e</w:t>
      </w:r>
      <w:r w:rsidRPr="00A50B51">
        <w:rPr>
          <w:spacing w:val="5"/>
        </w:rPr>
        <w:t>d</w:t>
      </w:r>
      <w:r w:rsidRPr="00A50B51">
        <w:rPr>
          <w:spacing w:val="-4"/>
        </w:rPr>
        <w:t>i</w:t>
      </w:r>
      <w:r w:rsidRPr="00A50B51">
        <w:rPr>
          <w:spacing w:val="4"/>
        </w:rPr>
        <w:t>a</w:t>
      </w:r>
      <w:r w:rsidRPr="00A50B51">
        <w:rPr>
          <w:spacing w:val="-5"/>
        </w:rPr>
        <w:t>n</w:t>
      </w:r>
      <w:r w:rsidRPr="00A50B51">
        <w:rPr>
          <w:spacing w:val="12"/>
        </w:rPr>
        <w:t>t</w:t>
      </w:r>
      <w:r w:rsidRPr="00A50B51">
        <w:t>e</w:t>
      </w:r>
      <w:r w:rsidRPr="00A50B51">
        <w:rPr>
          <w:spacing w:val="1"/>
        </w:rPr>
        <w:t xml:space="preserve"> </w:t>
      </w:r>
      <w:r w:rsidRPr="00A50B51">
        <w:rPr>
          <w:spacing w:val="4"/>
        </w:rPr>
        <w:t>c</w:t>
      </w:r>
      <w:r w:rsidRPr="00A50B51">
        <w:rPr>
          <w:spacing w:val="-9"/>
        </w:rPr>
        <w:t>i</w:t>
      </w:r>
      <w:r w:rsidRPr="00A50B51">
        <w:rPr>
          <w:spacing w:val="5"/>
        </w:rPr>
        <w:t>t</w:t>
      </w:r>
      <w:r w:rsidRPr="00A50B51">
        <w:rPr>
          <w:spacing w:val="-1"/>
        </w:rPr>
        <w:t>a</w:t>
      </w:r>
      <w:r w:rsidRPr="00A50B51">
        <w:t xml:space="preserve">s </w:t>
      </w:r>
      <w:r w:rsidRPr="00A50B51">
        <w:rPr>
          <w:spacing w:val="-1"/>
        </w:rPr>
        <w:t>c</w:t>
      </w:r>
      <w:r w:rsidRPr="00A50B51">
        <w:rPr>
          <w:spacing w:val="5"/>
        </w:rPr>
        <w:t>o</w:t>
      </w:r>
      <w:r w:rsidRPr="00A50B51">
        <w:t>n</w:t>
      </w:r>
      <w:r w:rsidRPr="00A50B51">
        <w:rPr>
          <w:spacing w:val="-8"/>
        </w:rPr>
        <w:t>f</w:t>
      </w:r>
      <w:r w:rsidRPr="00A50B51">
        <w:rPr>
          <w:spacing w:val="5"/>
        </w:rPr>
        <w:t>o</w:t>
      </w:r>
      <w:r w:rsidRPr="00A50B51">
        <w:rPr>
          <w:spacing w:val="1"/>
        </w:rPr>
        <w:t>r</w:t>
      </w:r>
      <w:r w:rsidRPr="00A50B51">
        <w:rPr>
          <w:spacing w:val="-4"/>
        </w:rPr>
        <w:t>m</w:t>
      </w:r>
      <w:r w:rsidRPr="00A50B51">
        <w:t>e</w:t>
      </w:r>
      <w:r w:rsidRPr="00A50B51">
        <w:rPr>
          <w:spacing w:val="1"/>
        </w:rPr>
        <w:t xml:space="preserve"> </w:t>
      </w:r>
      <w:r w:rsidRPr="00A50B51">
        <w:t>a</w:t>
      </w:r>
      <w:r w:rsidRPr="00A50B51">
        <w:rPr>
          <w:spacing w:val="6"/>
        </w:rPr>
        <w:t xml:space="preserve"> </w:t>
      </w:r>
      <w:r w:rsidRPr="00A50B51">
        <w:rPr>
          <w:spacing w:val="-9"/>
        </w:rPr>
        <w:t>l</w:t>
      </w:r>
      <w:r w:rsidRPr="00A50B51">
        <w:t>a</w:t>
      </w:r>
      <w:r w:rsidRPr="00A50B51">
        <w:rPr>
          <w:spacing w:val="1"/>
        </w:rPr>
        <w:t xml:space="preserve"> </w:t>
      </w:r>
      <w:r w:rsidRPr="00A50B51">
        <w:rPr>
          <w:spacing w:val="-5"/>
        </w:rPr>
        <w:t>n</w:t>
      </w:r>
      <w:r w:rsidRPr="00A50B51">
        <w:rPr>
          <w:spacing w:val="5"/>
        </w:rPr>
        <w:t>o</w:t>
      </w:r>
      <w:r w:rsidRPr="00A50B51">
        <w:rPr>
          <w:spacing w:val="6"/>
        </w:rPr>
        <w:t>r</w:t>
      </w:r>
      <w:r w:rsidRPr="00A50B51">
        <w:rPr>
          <w:spacing w:val="-9"/>
        </w:rPr>
        <w:t>m</w:t>
      </w:r>
      <w:r w:rsidRPr="00A50B51">
        <w:rPr>
          <w:spacing w:val="-1"/>
        </w:rPr>
        <w:t>a</w:t>
      </w:r>
      <w:r w:rsidRPr="00A50B51">
        <w:rPr>
          <w:spacing w:val="10"/>
        </w:rPr>
        <w:t>t</w:t>
      </w:r>
      <w:r w:rsidRPr="00A50B51">
        <w:rPr>
          <w:spacing w:val="-4"/>
        </w:rPr>
        <w:t>i</w:t>
      </w:r>
      <w:r w:rsidRPr="00A50B51">
        <w:rPr>
          <w:spacing w:val="-5"/>
        </w:rPr>
        <w:t>v</w:t>
      </w:r>
      <w:r w:rsidRPr="00A50B51">
        <w:t>a</w:t>
      </w:r>
      <w:r w:rsidRPr="00A50B51">
        <w:rPr>
          <w:spacing w:val="6"/>
        </w:rPr>
        <w:t xml:space="preserve"> </w:t>
      </w:r>
      <w:r w:rsidRPr="00A50B51">
        <w:t>v</w:t>
      </w:r>
      <w:r w:rsidRPr="00A50B51">
        <w:rPr>
          <w:spacing w:val="-9"/>
        </w:rPr>
        <w:t>i</w:t>
      </w:r>
      <w:r w:rsidRPr="00A50B51">
        <w:rPr>
          <w:spacing w:val="5"/>
        </w:rPr>
        <w:t>g</w:t>
      </w:r>
      <w:r w:rsidRPr="00A50B51">
        <w:rPr>
          <w:spacing w:val="4"/>
        </w:rPr>
        <w:t>e</w:t>
      </w:r>
      <w:r w:rsidRPr="00A50B51">
        <w:rPr>
          <w:spacing w:val="-5"/>
        </w:rPr>
        <w:t>n</w:t>
      </w:r>
      <w:r w:rsidRPr="00A50B51">
        <w:rPr>
          <w:spacing w:val="5"/>
        </w:rPr>
        <w:t>t</w:t>
      </w:r>
      <w:r w:rsidRPr="00A50B51">
        <w:rPr>
          <w:spacing w:val="-1"/>
        </w:rPr>
        <w:t>e</w:t>
      </w:r>
      <w:r w:rsidRPr="00A50B51">
        <w:t>.</w:t>
      </w:r>
    </w:p>
    <w:p w:rsidR="00E47EB1" w:rsidRPr="00A50B51" w:rsidRDefault="00E47EB1" w:rsidP="00E47EB1"/>
    <w:p w:rsidR="00E47EB1" w:rsidRPr="00A50B51" w:rsidRDefault="00E47EB1" w:rsidP="00E47EB1"/>
    <w:p w:rsidR="00E47EB1" w:rsidRDefault="00E47EB1" w:rsidP="00E47EB1">
      <w:r w:rsidRPr="00A50B51">
        <w:t>A</w:t>
      </w:r>
      <w:r w:rsidRPr="00A50B51">
        <w:rPr>
          <w:spacing w:val="5"/>
        </w:rPr>
        <w:t>t</w:t>
      </w:r>
      <w:r w:rsidRPr="00A50B51">
        <w:rPr>
          <w:spacing w:val="-1"/>
        </w:rPr>
        <w:t>e</w:t>
      </w:r>
      <w:r w:rsidRPr="00A50B51">
        <w:t>n</w:t>
      </w:r>
      <w:r w:rsidRPr="00A50B51">
        <w:rPr>
          <w:spacing w:val="5"/>
        </w:rPr>
        <w:t>t</w:t>
      </w:r>
      <w:r w:rsidRPr="00A50B51">
        <w:rPr>
          <w:spacing w:val="4"/>
        </w:rPr>
        <w:t>a</w:t>
      </w:r>
      <w:r w:rsidRPr="00A50B51">
        <w:rPr>
          <w:spacing w:val="-9"/>
        </w:rPr>
        <w:t>m</w:t>
      </w:r>
      <w:r w:rsidRPr="00A50B51">
        <w:rPr>
          <w:spacing w:val="4"/>
        </w:rPr>
        <w:t>e</w:t>
      </w:r>
      <w:r w:rsidRPr="00A50B51">
        <w:t>n</w:t>
      </w:r>
      <w:r w:rsidRPr="00A50B51">
        <w:rPr>
          <w:spacing w:val="5"/>
        </w:rPr>
        <w:t>t</w:t>
      </w:r>
      <w:r w:rsidRPr="00A50B51">
        <w:rPr>
          <w:spacing w:val="-1"/>
        </w:rPr>
        <w:t>e</w:t>
      </w:r>
      <w:r w:rsidRPr="00A50B51">
        <w:t>,</w:t>
      </w:r>
    </w:p>
    <w:p w:rsidR="00A50B51" w:rsidRDefault="00A50B51" w:rsidP="00E47EB1"/>
    <w:p w:rsidR="00A50B51" w:rsidRDefault="00A50B51" w:rsidP="00E47EB1"/>
    <w:p w:rsidR="00A50B51" w:rsidRPr="00A50B51" w:rsidRDefault="00A50B51" w:rsidP="00E47EB1"/>
    <w:p w:rsidR="00E47EB1" w:rsidRPr="00A50B51" w:rsidRDefault="00E47EB1" w:rsidP="00E47EB1"/>
    <w:p w:rsidR="00E47EB1" w:rsidRDefault="00E47EB1" w:rsidP="00E47EB1"/>
    <w:tbl>
      <w:tblPr>
        <w:tblStyle w:val="TableGrid"/>
        <w:tblW w:w="0" w:type="auto"/>
        <w:tblLook w:val="04A0" w:firstRow="1" w:lastRow="0" w:firstColumn="1" w:lastColumn="0" w:noHBand="0" w:noVBand="1"/>
      </w:tblPr>
      <w:tblGrid>
        <w:gridCol w:w="5200"/>
        <w:gridCol w:w="5200"/>
      </w:tblGrid>
      <w:tr w:rsidR="00A50B51" w:rsidTr="00A50B51">
        <w:tc>
          <w:tcPr>
            <w:tcW w:w="5200" w:type="dxa"/>
            <w:tcBorders>
              <w:top w:val="nil"/>
              <w:left w:val="nil"/>
              <w:bottom w:val="nil"/>
              <w:right w:val="nil"/>
            </w:tcBorders>
          </w:tcPr>
          <w:p w:rsidR="00A50B51" w:rsidRPr="00A50B51" w:rsidRDefault="00A50B51" w:rsidP="00A50B51">
            <w:r w:rsidRPr="00A50B51">
              <w:t xml:space="preserve">Roberto </w:t>
            </w:r>
            <w:proofErr w:type="spellStart"/>
            <w:r w:rsidRPr="00A50B51">
              <w:t>Baltodano</w:t>
            </w:r>
            <w:proofErr w:type="spellEnd"/>
            <w:r w:rsidRPr="00A50B51">
              <w:t xml:space="preserve"> García</w:t>
            </w:r>
          </w:p>
          <w:p w:rsidR="00A50B51" w:rsidRDefault="00A50B51" w:rsidP="00E47EB1">
            <w:r w:rsidRPr="00A50B51">
              <w:t>Cédula 206330736</w:t>
            </w:r>
          </w:p>
        </w:tc>
        <w:tc>
          <w:tcPr>
            <w:tcW w:w="5200" w:type="dxa"/>
            <w:tcBorders>
              <w:top w:val="nil"/>
              <w:left w:val="nil"/>
              <w:bottom w:val="nil"/>
              <w:right w:val="nil"/>
            </w:tcBorders>
          </w:tcPr>
          <w:p w:rsidR="00A50B51" w:rsidRDefault="00A50B51" w:rsidP="00A50B51">
            <w:pPr>
              <w:jc w:val="right"/>
            </w:pPr>
            <w:r w:rsidRPr="00A50B51">
              <w:t>Daniela Campos Ulate</w:t>
            </w:r>
            <w:r>
              <w:t xml:space="preserve"> </w:t>
            </w:r>
          </w:p>
          <w:p w:rsidR="00A50B51" w:rsidRDefault="00A50B51" w:rsidP="00A50B51">
            <w:pPr>
              <w:jc w:val="right"/>
            </w:pPr>
            <w:r>
              <w:t>Cédula 401940250</w:t>
            </w:r>
          </w:p>
          <w:p w:rsidR="00A50B51" w:rsidRDefault="00A50B51" w:rsidP="00E47EB1"/>
        </w:tc>
      </w:tr>
    </w:tbl>
    <w:p w:rsidR="002D08D0" w:rsidRDefault="002D08D0" w:rsidP="002D08D0">
      <w:pPr>
        <w:pStyle w:val="12"/>
        <w:tabs>
          <w:tab w:val="left" w:pos="993"/>
        </w:tabs>
        <w:rPr>
          <w:sz w:val="24"/>
          <w:szCs w:val="24"/>
        </w:rPr>
      </w:pPr>
      <w:bookmarkStart w:id="658" w:name="_Ref394738981"/>
      <w:bookmarkStart w:id="659" w:name="_Ref385187690"/>
      <w:bookmarkStart w:id="660" w:name="_Toc347566017"/>
      <w:bookmarkStart w:id="661" w:name="_Toc399686769"/>
      <w:r>
        <w:rPr>
          <w:sz w:val="24"/>
          <w:szCs w:val="24"/>
        </w:rPr>
        <w:lastRenderedPageBreak/>
        <w:t>Razones de la creación de la aplicación móvil Audinsa</w:t>
      </w:r>
      <w:bookmarkEnd w:id="658"/>
      <w:bookmarkEnd w:id="661"/>
    </w:p>
    <w:p w:rsidR="002D08D0" w:rsidRDefault="002D08D0" w:rsidP="00150C23">
      <w:pPr>
        <w:jc w:val="center"/>
      </w:pPr>
      <w:r w:rsidRPr="00150C23">
        <w:rPr>
          <w:noProof/>
          <w:lang w:eastAsia="es-CR"/>
        </w:rPr>
        <w:drawing>
          <wp:inline distT="0" distB="0" distL="0" distR="0" wp14:anchorId="79D6A8E6" wp14:editId="3B1A86F3">
            <wp:extent cx="5341620" cy="73379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p>
    <w:p w:rsidR="002D08D0" w:rsidRDefault="002D08D0">
      <w:pPr>
        <w:spacing w:after="200" w:line="276" w:lineRule="auto"/>
        <w:jc w:val="left"/>
        <w:rPr>
          <w:rFonts w:eastAsia="Calibri"/>
          <w:b/>
          <w:bCs/>
          <w:i/>
          <w:iCs/>
          <w:szCs w:val="24"/>
          <w:lang w:eastAsia="es-CR"/>
        </w:rPr>
      </w:pPr>
      <w:r>
        <w:rPr>
          <w:szCs w:val="24"/>
        </w:rPr>
        <w:br w:type="page"/>
      </w:r>
    </w:p>
    <w:p w:rsidR="00A50B51" w:rsidRPr="00A50B51" w:rsidRDefault="00A50B51" w:rsidP="00226A41">
      <w:pPr>
        <w:pStyle w:val="12"/>
        <w:tabs>
          <w:tab w:val="left" w:pos="993"/>
        </w:tabs>
        <w:rPr>
          <w:sz w:val="24"/>
          <w:szCs w:val="24"/>
        </w:rPr>
      </w:pPr>
      <w:bookmarkStart w:id="662" w:name="_Ref394745743"/>
      <w:bookmarkStart w:id="663" w:name="_Toc399686770"/>
      <w:r>
        <w:rPr>
          <w:sz w:val="24"/>
          <w:szCs w:val="24"/>
        </w:rPr>
        <w:lastRenderedPageBreak/>
        <w:t>Minutas</w:t>
      </w:r>
      <w:bookmarkEnd w:id="662"/>
      <w:bookmarkEnd w:id="663"/>
    </w:p>
    <w:bookmarkEnd w:id="659"/>
    <w:p w:rsidR="001823AF" w:rsidRPr="00A50B51" w:rsidRDefault="001823AF" w:rsidP="00C41690">
      <w:pPr>
        <w:rPr>
          <w:b/>
          <w:szCs w:val="24"/>
        </w:rPr>
      </w:pPr>
      <w:r w:rsidRPr="00A50B51">
        <w:rPr>
          <w:b/>
          <w:szCs w:val="24"/>
        </w:rPr>
        <w:t>Minuta</w:t>
      </w:r>
      <w:r w:rsidR="00C83970" w:rsidRPr="00A50B51">
        <w:rPr>
          <w:b/>
          <w:szCs w:val="24"/>
        </w:rPr>
        <w:t xml:space="preserve"> </w:t>
      </w:r>
      <w:r w:rsidR="00C41690" w:rsidRPr="00A50B51">
        <w:rPr>
          <w:b/>
          <w:szCs w:val="24"/>
        </w:rPr>
        <w:t>1</w:t>
      </w:r>
      <w:r w:rsidRPr="00A50B51">
        <w:rPr>
          <w:b/>
          <w:szCs w:val="24"/>
        </w:rPr>
        <w:br/>
        <w:t>Fecha:</w:t>
      </w:r>
      <w:r w:rsidR="00C83970" w:rsidRPr="00A50B51">
        <w:rPr>
          <w:b/>
          <w:szCs w:val="24"/>
        </w:rPr>
        <w:t xml:space="preserve"> </w:t>
      </w:r>
      <w:r w:rsidRPr="00A50B51">
        <w:rPr>
          <w:b/>
          <w:szCs w:val="24"/>
        </w:rPr>
        <w:t>15-10-2012</w:t>
      </w:r>
      <w:r w:rsidRPr="00A50B51">
        <w:rPr>
          <w:b/>
          <w:szCs w:val="24"/>
        </w:rPr>
        <w:br/>
        <w:t>Inicio 3</w:t>
      </w:r>
      <w:r w:rsidR="00C83970" w:rsidRPr="00A50B51">
        <w:rPr>
          <w:b/>
          <w:szCs w:val="24"/>
        </w:rPr>
        <w:t>.</w:t>
      </w:r>
      <w:r w:rsidRPr="00A50B51">
        <w:rPr>
          <w:b/>
          <w:szCs w:val="24"/>
        </w:rPr>
        <w:t>36 p.m.- fin 4</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xml:space="preserve">: Se emplea como muestra el  modelo desarrollado para </w:t>
      </w:r>
      <w:proofErr w:type="spellStart"/>
      <w:r w:rsidRPr="00A50B51">
        <w:rPr>
          <w:szCs w:val="24"/>
        </w:rPr>
        <w:t>iphoneUhear</w:t>
      </w:r>
      <w:proofErr w:type="spellEnd"/>
      <w:r w:rsidRPr="00A50B51">
        <w:rPr>
          <w:szCs w:val="24"/>
        </w:rPr>
        <w:t>, el mismo cuenta con 3 apartados:</w:t>
      </w:r>
    </w:p>
    <w:p w:rsidR="001823AF" w:rsidRPr="00A50B51" w:rsidRDefault="002A1F37" w:rsidP="00C41690">
      <w:pPr>
        <w:ind w:firstLine="708"/>
        <w:rPr>
          <w:szCs w:val="24"/>
        </w:rPr>
      </w:pPr>
      <w:r w:rsidRPr="00A50B51">
        <w:rPr>
          <w:szCs w:val="24"/>
        </w:rPr>
        <w:t xml:space="preserve">1. </w:t>
      </w:r>
      <w:proofErr w:type="spellStart"/>
      <w:r w:rsidRPr="00A50B51">
        <w:rPr>
          <w:szCs w:val="24"/>
        </w:rPr>
        <w:t>Hearing</w:t>
      </w:r>
      <w:proofErr w:type="spellEnd"/>
      <w:r w:rsidR="00C83970" w:rsidRPr="00A50B51">
        <w:rPr>
          <w:szCs w:val="24"/>
        </w:rPr>
        <w:t xml:space="preserve"> </w:t>
      </w:r>
      <w:proofErr w:type="spellStart"/>
      <w:r w:rsidRPr="00A50B51">
        <w:rPr>
          <w:szCs w:val="24"/>
        </w:rPr>
        <w:t>sensitivity</w:t>
      </w:r>
      <w:proofErr w:type="spellEnd"/>
      <w:r w:rsidRPr="00A50B51">
        <w:rPr>
          <w:szCs w:val="24"/>
        </w:rPr>
        <w:t>.</w:t>
      </w:r>
    </w:p>
    <w:p w:rsidR="001823AF" w:rsidRPr="00A50B51" w:rsidRDefault="001823AF" w:rsidP="00C41690">
      <w:pPr>
        <w:ind w:left="708" w:firstLine="708"/>
        <w:rPr>
          <w:szCs w:val="24"/>
        </w:rPr>
      </w:pPr>
      <w:r w:rsidRPr="00A50B51">
        <w:rPr>
          <w:szCs w:val="24"/>
        </w:rP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rsidRPr="00A50B51">
        <w:rPr>
          <w:szCs w:val="24"/>
        </w:rPr>
        <w:t>db</w:t>
      </w:r>
      <w:proofErr w:type="spellEnd"/>
      <w:r w:rsidRPr="00A50B51">
        <w:rPr>
          <w:szCs w:val="24"/>
        </w:rPr>
        <w:t xml:space="preserve"> – 20 </w:t>
      </w:r>
      <w:proofErr w:type="spellStart"/>
      <w:r w:rsidRPr="00A50B51">
        <w:rPr>
          <w:szCs w:val="24"/>
        </w:rPr>
        <w:t>db</w:t>
      </w:r>
      <w:proofErr w:type="spellEnd"/>
      <w:r w:rsidRPr="00A50B51">
        <w:rPr>
          <w:szCs w:val="24"/>
        </w:rPr>
        <w:t xml:space="preserve"> en cualquier frecuencia. Las frecuencias empleadas son 5 iniciando en</w:t>
      </w:r>
      <w:r w:rsidR="008E0A96" w:rsidRPr="00A50B51">
        <w:rPr>
          <w:szCs w:val="24"/>
        </w:rPr>
        <w:t xml:space="preserve"> 250 finalizando en 8</w:t>
      </w:r>
      <w:r w:rsidR="00C83970" w:rsidRPr="00A50B51">
        <w:rPr>
          <w:szCs w:val="24"/>
        </w:rPr>
        <w:t xml:space="preserve"> </w:t>
      </w:r>
      <w:r w:rsidR="008E0A96" w:rsidRPr="00A50B51">
        <w:rPr>
          <w:szCs w:val="24"/>
        </w:rPr>
        <w:t xml:space="preserve">000 </w:t>
      </w:r>
      <w:proofErr w:type="spellStart"/>
      <w:r w:rsidR="008E0A96" w:rsidRPr="00A50B51">
        <w:rPr>
          <w:szCs w:val="24"/>
        </w:rPr>
        <w:t>hrtz</w:t>
      </w:r>
      <w:proofErr w:type="spellEnd"/>
      <w:r w:rsidR="008E0A96" w:rsidRPr="00A50B51">
        <w:rPr>
          <w:szCs w:val="24"/>
        </w:rPr>
        <w:t>.</w:t>
      </w:r>
      <w:r w:rsidR="00C83970" w:rsidRPr="00A50B51">
        <w:rPr>
          <w:szCs w:val="24"/>
        </w:rPr>
        <w:t xml:space="preserve"> </w:t>
      </w:r>
      <w:r w:rsidR="008E0A96" w:rsidRPr="00A50B51">
        <w:rPr>
          <w:szCs w:val="24"/>
        </w:rPr>
        <w:t>(</w:t>
      </w:r>
      <w:r w:rsidRPr="00A50B51">
        <w:rPr>
          <w:szCs w:val="24"/>
        </w:rPr>
        <w:t>250 .500.1000.3000.4000.6000.8000).</w:t>
      </w:r>
    </w:p>
    <w:p w:rsidR="001823AF" w:rsidRPr="00A50B51" w:rsidRDefault="001823AF" w:rsidP="00C41690">
      <w:pPr>
        <w:ind w:left="708" w:firstLine="708"/>
        <w:rPr>
          <w:szCs w:val="24"/>
        </w:rPr>
      </w:pPr>
      <w:r w:rsidRPr="00A50B51">
        <w:rPr>
          <w:szCs w:val="24"/>
        </w:rP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Pr="00A50B51" w:rsidRDefault="001823AF" w:rsidP="00C41690">
      <w:pPr>
        <w:ind w:left="708" w:firstLine="708"/>
        <w:rPr>
          <w:szCs w:val="24"/>
        </w:rPr>
      </w:pPr>
      <w:r w:rsidRPr="00A50B51">
        <w:rPr>
          <w:szCs w:val="24"/>
        </w:rPr>
        <w:t>El sonido se mide por frecuencia. Se proponen 500 sonidos, mil, dos mil, 4 mil o 6 mil  para realizar el examen.</w:t>
      </w:r>
    </w:p>
    <w:p w:rsidR="001823AF" w:rsidRPr="00A50B51" w:rsidRDefault="001823AF" w:rsidP="00C41690">
      <w:pPr>
        <w:ind w:firstLine="708"/>
        <w:rPr>
          <w:szCs w:val="24"/>
        </w:rPr>
      </w:pPr>
      <w:r w:rsidRPr="00A50B51">
        <w:rPr>
          <w:szCs w:val="24"/>
        </w:rPr>
        <w:t xml:space="preserve">2. </w:t>
      </w:r>
      <w:proofErr w:type="spellStart"/>
      <w:r w:rsidRPr="00A50B51">
        <w:rPr>
          <w:szCs w:val="24"/>
        </w:rPr>
        <w:t>Speech</w:t>
      </w:r>
      <w:proofErr w:type="spellEnd"/>
      <w:r w:rsidRPr="00A50B51">
        <w:rPr>
          <w:szCs w:val="24"/>
        </w:rPr>
        <w:t xml:space="preserve"> in </w:t>
      </w:r>
      <w:proofErr w:type="spellStart"/>
      <w:r w:rsidRPr="00A50B51">
        <w:rPr>
          <w:szCs w:val="24"/>
        </w:rPr>
        <w:t>noise</w:t>
      </w:r>
      <w:proofErr w:type="spellEnd"/>
      <w:r w:rsidRPr="00A50B51">
        <w:rPr>
          <w:szCs w:val="24"/>
        </w:rPr>
        <w:t>:</w:t>
      </w:r>
    </w:p>
    <w:p w:rsidR="001823AF" w:rsidRPr="00A50B51" w:rsidRDefault="001823AF" w:rsidP="00C41690">
      <w:pPr>
        <w:rPr>
          <w:szCs w:val="24"/>
        </w:rPr>
      </w:pPr>
      <w:r w:rsidRPr="00A50B51">
        <w:rPr>
          <w:szCs w:val="24"/>
        </w:rPr>
        <w:tab/>
      </w:r>
      <w:r w:rsidRPr="00A50B51">
        <w:rPr>
          <w:szCs w:val="24"/>
        </w:rPr>
        <w:tab/>
        <w:t xml:space="preserve">Se propone analizar y realizar algo similar tomando en cuenta que según la teoría la palabra está a 60 </w:t>
      </w:r>
      <w:proofErr w:type="spellStart"/>
      <w:r w:rsidRPr="00A50B51">
        <w:rPr>
          <w:szCs w:val="24"/>
        </w:rPr>
        <w:t>dcb</w:t>
      </w:r>
      <w:proofErr w:type="spellEnd"/>
      <w:r w:rsidRPr="00A50B51">
        <w:rPr>
          <w:szCs w:val="24"/>
        </w:rPr>
        <w:t xml:space="preserve"> para oír correctamente el ruido debe de estar 15 </w:t>
      </w:r>
      <w:proofErr w:type="spellStart"/>
      <w:r w:rsidRPr="00A50B51">
        <w:rPr>
          <w:szCs w:val="24"/>
        </w:rPr>
        <w:t>db</w:t>
      </w:r>
      <w:proofErr w:type="spellEnd"/>
      <w:r w:rsidRPr="00A50B51">
        <w:rPr>
          <w:szCs w:val="24"/>
        </w:rPr>
        <w:t xml:space="preserve"> por debajo de la voz</w:t>
      </w:r>
    </w:p>
    <w:p w:rsidR="001823AF" w:rsidRPr="00A50B51" w:rsidRDefault="001823AF" w:rsidP="00C41690">
      <w:pPr>
        <w:ind w:firstLine="708"/>
        <w:rPr>
          <w:szCs w:val="24"/>
        </w:rPr>
      </w:pPr>
      <w:r w:rsidRPr="00A50B51">
        <w:rPr>
          <w:szCs w:val="24"/>
        </w:rPr>
        <w:t xml:space="preserve">3. </w:t>
      </w:r>
      <w:proofErr w:type="spellStart"/>
      <w:r w:rsidRPr="00A50B51">
        <w:rPr>
          <w:szCs w:val="24"/>
        </w:rPr>
        <w:t>Questionnaire</w:t>
      </w:r>
      <w:proofErr w:type="spellEnd"/>
      <w:r w:rsidRPr="00A50B51">
        <w:rPr>
          <w:szCs w:val="24"/>
        </w:rPr>
        <w:t xml:space="preserve">  10-15</w:t>
      </w:r>
    </w:p>
    <w:p w:rsidR="001823AF" w:rsidRPr="00A50B51" w:rsidRDefault="001823AF" w:rsidP="00C41690">
      <w:pPr>
        <w:ind w:left="708" w:firstLine="708"/>
        <w:rPr>
          <w:szCs w:val="24"/>
        </w:rPr>
      </w:pPr>
      <w:r w:rsidRPr="00A50B51">
        <w:rPr>
          <w:szCs w:val="24"/>
        </w:rPr>
        <w:t>Silvia nos indica que  ya ella cuenta con  las preguntas para realizar el cuestionario.</w:t>
      </w:r>
    </w:p>
    <w:p w:rsidR="001823AF" w:rsidRPr="00A50B51" w:rsidRDefault="001823AF" w:rsidP="00C41690">
      <w:pPr>
        <w:rPr>
          <w:b/>
          <w:szCs w:val="24"/>
        </w:rPr>
      </w:pPr>
      <w:r w:rsidRPr="00A50B51">
        <w:rPr>
          <w:b/>
          <w:szCs w:val="24"/>
        </w:rPr>
        <w:t>Generalidades</w:t>
      </w:r>
    </w:p>
    <w:p w:rsidR="001823AF" w:rsidRPr="00A50B51" w:rsidRDefault="001823AF" w:rsidP="00C41690">
      <w:pPr>
        <w:ind w:firstLine="708"/>
        <w:rPr>
          <w:szCs w:val="24"/>
        </w:rPr>
      </w:pPr>
      <w:r w:rsidRPr="00A50B51">
        <w:rPr>
          <w:szCs w:val="24"/>
        </w:rPr>
        <w:t>1. Al final de la prueba la aplicación debe brindar la oportunidad de llenar correo electrónico, teléfono, nombre, edad indicando al cliente si desea ser contactado por alguno de estos medios por un profesional de Audinsa.</w:t>
      </w:r>
    </w:p>
    <w:p w:rsidR="001823AF" w:rsidRPr="00A50B51" w:rsidRDefault="001823AF" w:rsidP="00C41690">
      <w:pPr>
        <w:ind w:firstLine="708"/>
        <w:rPr>
          <w:szCs w:val="24"/>
        </w:rPr>
      </w:pPr>
      <w:r w:rsidRPr="00A50B51">
        <w:rPr>
          <w:szCs w:val="24"/>
        </w:rPr>
        <w:t>2. Generación de resultados: Al final de la prueba se le brinda a la persona un mensaje alertando sus resultados.</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2"/>
        </w:numPr>
      </w:pPr>
      <w:r w:rsidRPr="00A50B51">
        <w:t xml:space="preserve"> Daniela y Roberto harán un análisis más profundo de la aplicación con el fin de brindar una sugerencia un poco más completa de la aplicación a brindar.</w:t>
      </w:r>
    </w:p>
    <w:p w:rsidR="001823AF" w:rsidRPr="00A50B51" w:rsidRDefault="001823AF" w:rsidP="001D22BA">
      <w:pPr>
        <w:pStyle w:val="ListParagraph"/>
        <w:numPr>
          <w:ilvl w:val="0"/>
          <w:numId w:val="22"/>
        </w:numPr>
      </w:pPr>
      <w:r w:rsidRPr="00A50B51">
        <w:lastRenderedPageBreak/>
        <w:t xml:space="preserve">Silvia analizará si existe algún otro test que le interese realizar durante la prueba además de las opciones examinadas.  </w:t>
      </w:r>
    </w:p>
    <w:p w:rsidR="00C41690" w:rsidRPr="00A50B51" w:rsidRDefault="00C41690">
      <w:pPr>
        <w:spacing w:after="200" w:line="276" w:lineRule="auto"/>
        <w:jc w:val="left"/>
        <w:rPr>
          <w:b/>
          <w:szCs w:val="24"/>
        </w:rPr>
      </w:pPr>
      <w:r w:rsidRPr="00A50B51">
        <w:rPr>
          <w:b/>
          <w:szCs w:val="24"/>
        </w:rPr>
        <w:br w:type="page"/>
      </w:r>
    </w:p>
    <w:p w:rsidR="001823AF" w:rsidRPr="00A50B51" w:rsidRDefault="001823AF" w:rsidP="00C41690">
      <w:pPr>
        <w:rPr>
          <w:b/>
          <w:szCs w:val="24"/>
        </w:rPr>
      </w:pPr>
      <w:r w:rsidRPr="00A50B51">
        <w:rPr>
          <w:b/>
          <w:szCs w:val="24"/>
        </w:rPr>
        <w:lastRenderedPageBreak/>
        <w:t>Minuta</w:t>
      </w:r>
      <w:r w:rsidR="00C83970" w:rsidRPr="00A50B51">
        <w:rPr>
          <w:b/>
          <w:szCs w:val="24"/>
        </w:rPr>
        <w:t xml:space="preserve"> </w:t>
      </w:r>
      <w:r w:rsidRPr="00A50B51">
        <w:rPr>
          <w:b/>
          <w:szCs w:val="24"/>
        </w:rPr>
        <w:t>2</w:t>
      </w:r>
      <w:r w:rsidRPr="00A50B51">
        <w:rPr>
          <w:b/>
          <w:szCs w:val="24"/>
        </w:rPr>
        <w:br/>
        <w:t>Fecha:</w:t>
      </w:r>
      <w:r w:rsidR="00C83970" w:rsidRPr="00A50B51">
        <w:rPr>
          <w:b/>
          <w:szCs w:val="24"/>
        </w:rPr>
        <w:t xml:space="preserve"> </w:t>
      </w:r>
      <w:r w:rsidRPr="00A50B51">
        <w:rPr>
          <w:b/>
          <w:szCs w:val="24"/>
        </w:rPr>
        <w:t>02-02-2013</w:t>
      </w:r>
      <w:r w:rsidRPr="00A50B51">
        <w:rPr>
          <w:b/>
          <w:szCs w:val="24"/>
        </w:rPr>
        <w:br/>
        <w:t>Inicio 5</w:t>
      </w:r>
      <w:r w:rsidR="00C83970" w:rsidRPr="00A50B51">
        <w:rPr>
          <w:b/>
          <w:szCs w:val="24"/>
        </w:rPr>
        <w:t>.</w:t>
      </w:r>
      <w:r w:rsidRPr="00A50B51">
        <w:rPr>
          <w:b/>
          <w:szCs w:val="24"/>
        </w:rPr>
        <w:t>36 p.m. fin 6</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el prototipo realizado en flash por lo que los coment</w:t>
      </w:r>
      <w:r w:rsidR="002A1F37" w:rsidRPr="00A50B51">
        <w:rPr>
          <w:szCs w:val="24"/>
        </w:rPr>
        <w:t>arios están asociados al mismo.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3"/>
        </w:numPr>
      </w:pPr>
      <w:r w:rsidRPr="00A50B51">
        <w:t>Silvia indica que desea prescindir del examen diferenciación de frecuencias pues el mismo es empleado en su mayoría para definir si una persona tiene un oído de músico o no.</w:t>
      </w:r>
    </w:p>
    <w:p w:rsidR="001823AF" w:rsidRPr="00A50B51" w:rsidRDefault="001823AF" w:rsidP="001D22BA">
      <w:pPr>
        <w:pStyle w:val="ListParagraph"/>
        <w:numPr>
          <w:ilvl w:val="0"/>
          <w:numId w:val="23"/>
        </w:numPr>
      </w:pPr>
      <w:r w:rsidRPr="00A50B51">
        <w:t xml:space="preserve">En lugar de usar gráficos es más útil usar imágenes con un </w:t>
      </w:r>
      <w:proofErr w:type="spellStart"/>
      <w:r w:rsidRPr="00A50B51">
        <w:t>check</w:t>
      </w:r>
      <w:proofErr w:type="spellEnd"/>
      <w:r w:rsidRPr="00A50B51">
        <w:t xml:space="preserve"> en caso de correcto o una  X en caso de incorrecto, pues es más intuitivo para las personas. Se acuerda usar un semáforo.</w:t>
      </w:r>
    </w:p>
    <w:p w:rsidR="001823AF" w:rsidRPr="00A50B51" w:rsidRDefault="001823AF" w:rsidP="001D22BA">
      <w:pPr>
        <w:pStyle w:val="ListParagraph"/>
        <w:numPr>
          <w:ilvl w:val="0"/>
          <w:numId w:val="23"/>
        </w:numPr>
      </w:pPr>
      <w:r w:rsidRPr="00A50B51">
        <w:t>Se especifica que la información de resultados y perfiles podrá ser visualizado por Audinsa solo si el usuario decide enviarla por correo.</w:t>
      </w:r>
    </w:p>
    <w:p w:rsidR="001823AF" w:rsidRPr="00A50B51" w:rsidRDefault="001823AF" w:rsidP="001D22BA">
      <w:pPr>
        <w:pStyle w:val="ListParagraph"/>
        <w:numPr>
          <w:ilvl w:val="0"/>
          <w:numId w:val="23"/>
        </w:numPr>
      </w:pPr>
      <w:r w:rsidRPr="00A50B51">
        <w:t>No delimitar la aplicación a un audífono más óptimo, por el contrario establecer el nivel de tolerancia acepta</w:t>
      </w:r>
      <w:r w:rsidR="00CF6E35" w:rsidRPr="00A50B51">
        <w:t xml:space="preserve">ble sin un audífono específico </w:t>
      </w:r>
      <w:r w:rsidRPr="00A50B51">
        <w:t>(</w:t>
      </w:r>
      <w:r w:rsidRPr="00A50B51">
        <w:rPr>
          <w:b/>
        </w:rPr>
        <w:t>Importante pues varía objetivo de la documentación</w:t>
      </w:r>
      <w:r w:rsidRPr="00A50B51">
        <w:t>).</w:t>
      </w:r>
    </w:p>
    <w:p w:rsidR="001823AF" w:rsidRPr="00A50B51" w:rsidRDefault="001823AF" w:rsidP="001D22BA">
      <w:pPr>
        <w:pStyle w:val="ListParagraph"/>
        <w:numPr>
          <w:ilvl w:val="0"/>
          <w:numId w:val="23"/>
        </w:numPr>
      </w:pPr>
      <w:r w:rsidRPr="00A50B51">
        <w:t xml:space="preserve">Daniela indica que la aplicación en lugar de artículos brindara una serie de </w:t>
      </w:r>
      <w:proofErr w:type="spellStart"/>
      <w:r w:rsidRPr="00A50B51">
        <w:t>tips</w:t>
      </w:r>
      <w:proofErr w:type="spellEnd"/>
      <w:r w:rsidRPr="00A50B51">
        <w:t xml:space="preserve"> o consejos de cuidados generales. Los mismos deben de ser brindados por Silvia, esto por la limitante de la pági</w:t>
      </w:r>
      <w:r w:rsidR="00CF6E35" w:rsidRPr="00A50B51">
        <w:t>na de Audinsa al tener material</w:t>
      </w:r>
      <w:r w:rsidRPr="00A50B51">
        <w:t xml:space="preserve"> en flash por tanto no hay de donde obtener la información.</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9"/>
        </w:numPr>
      </w:pPr>
      <w:r w:rsidRPr="00A50B51">
        <w:t>Daniela y Roberto deben de investigar el formato más liviano para grabar los sonidos en la aplicación.</w:t>
      </w:r>
    </w:p>
    <w:p w:rsidR="001823AF" w:rsidRPr="00A50B51" w:rsidRDefault="001823AF" w:rsidP="001D22BA">
      <w:pPr>
        <w:pStyle w:val="ListParagraph"/>
        <w:numPr>
          <w:ilvl w:val="0"/>
          <w:numId w:val="29"/>
        </w:numPr>
      </w:pPr>
      <w:r w:rsidRPr="00A50B51">
        <w:t>Silvia brindará software de audífonos que tienen muestras de sonidos.</w:t>
      </w:r>
    </w:p>
    <w:p w:rsidR="001823AF" w:rsidRPr="00A50B51" w:rsidRDefault="001823AF" w:rsidP="001D22BA">
      <w:pPr>
        <w:pStyle w:val="ListParagraph"/>
        <w:numPr>
          <w:ilvl w:val="0"/>
          <w:numId w:val="29"/>
        </w:numPr>
      </w:pPr>
      <w:r w:rsidRPr="00A50B51">
        <w:t xml:space="preserve">Daniela y  Roberto revisarán si existe alguna manera de que Silvia propague información una vez que las personas ya cuenten con la </w:t>
      </w:r>
      <w:proofErr w:type="spellStart"/>
      <w:r w:rsidRPr="00A50B51">
        <w:t>app</w:t>
      </w:r>
      <w:proofErr w:type="spellEnd"/>
      <w:r w:rsidRPr="00A50B51">
        <w:t xml:space="preserve"> instalada en sus celulares.</w:t>
      </w:r>
    </w:p>
    <w:p w:rsidR="001823AF" w:rsidRPr="00A50B51" w:rsidRDefault="001823AF" w:rsidP="001D22BA">
      <w:pPr>
        <w:pStyle w:val="ListParagraph"/>
        <w:numPr>
          <w:ilvl w:val="0"/>
          <w:numId w:val="29"/>
        </w:numPr>
      </w:pPr>
      <w:r w:rsidRPr="00A50B51">
        <w:t>Daniela enviará documento de tesis a Silvia junto con las minutas.</w:t>
      </w:r>
    </w:p>
    <w:p w:rsidR="001823AF" w:rsidRPr="00A50B51" w:rsidRDefault="001823AF" w:rsidP="00C41690">
      <w:pPr>
        <w:rPr>
          <w:b/>
          <w:szCs w:val="24"/>
        </w:rPr>
      </w:pPr>
      <w:r w:rsidRPr="00A50B51">
        <w:rPr>
          <w:szCs w:val="24"/>
        </w:rPr>
        <w:br w:type="page"/>
      </w:r>
      <w:r w:rsidRPr="00A50B51">
        <w:rPr>
          <w:b/>
          <w:szCs w:val="24"/>
        </w:rPr>
        <w:lastRenderedPageBreak/>
        <w:t>Minuta</w:t>
      </w:r>
      <w:r w:rsidR="00C83970" w:rsidRPr="00A50B51">
        <w:rPr>
          <w:b/>
          <w:szCs w:val="24"/>
        </w:rPr>
        <w:t xml:space="preserve"> </w:t>
      </w:r>
      <w:r w:rsidRPr="00A50B51">
        <w:rPr>
          <w:b/>
          <w:szCs w:val="24"/>
        </w:rPr>
        <w:t>3</w:t>
      </w:r>
      <w:r w:rsidRPr="00A50B51">
        <w:rPr>
          <w:b/>
          <w:szCs w:val="24"/>
        </w:rPr>
        <w:br/>
        <w:t>Fecha:</w:t>
      </w:r>
      <w:r w:rsidR="00C83970" w:rsidRPr="00A50B51">
        <w:rPr>
          <w:b/>
          <w:szCs w:val="24"/>
        </w:rPr>
        <w:t xml:space="preserve"> </w:t>
      </w:r>
      <w:r w:rsidRPr="00A50B51">
        <w:rPr>
          <w:b/>
          <w:szCs w:val="24"/>
        </w:rPr>
        <w:t>19-08-2013</w:t>
      </w:r>
      <w:r w:rsidRPr="00A50B51">
        <w:rPr>
          <w:b/>
          <w:szCs w:val="24"/>
        </w:rPr>
        <w:br/>
        <w:t>Inicio 6</w:t>
      </w:r>
      <w:r w:rsidR="00C83970" w:rsidRPr="00A50B51">
        <w:rPr>
          <w:b/>
          <w:szCs w:val="24"/>
        </w:rPr>
        <w:t>.</w:t>
      </w:r>
      <w:r w:rsidRPr="00A50B51">
        <w:rPr>
          <w:b/>
          <w:szCs w:val="24"/>
        </w:rPr>
        <w:t>36 p.m. fin 7</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la aplicación instalada en el celular, contiene examen de cuestionario finalizado.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4"/>
        </w:numPr>
      </w:pPr>
      <w:r w:rsidRPr="00A50B51">
        <w:t>Se definen los colores a emplear en los exámenes: (Encargado: Roberto)</w:t>
      </w:r>
    </w:p>
    <w:p w:rsidR="001823AF" w:rsidRPr="00A50B51" w:rsidRDefault="001823AF" w:rsidP="001D22BA">
      <w:pPr>
        <w:pStyle w:val="ListParagraph"/>
        <w:numPr>
          <w:ilvl w:val="0"/>
          <w:numId w:val="25"/>
        </w:numPr>
      </w:pPr>
      <w:r w:rsidRPr="00A50B51">
        <w:t>Sensibilidad de oído (Anaranjado)</w:t>
      </w:r>
    </w:p>
    <w:p w:rsidR="001823AF" w:rsidRPr="00A50B51" w:rsidRDefault="001823AF" w:rsidP="001D22BA">
      <w:pPr>
        <w:pStyle w:val="ListParagraph"/>
        <w:numPr>
          <w:ilvl w:val="0"/>
          <w:numId w:val="25"/>
        </w:numPr>
      </w:pPr>
      <w:r w:rsidRPr="00A50B51">
        <w:t>Habla en ruido (Gris)</w:t>
      </w:r>
    </w:p>
    <w:p w:rsidR="001823AF" w:rsidRPr="00A50B51" w:rsidRDefault="001823AF" w:rsidP="001D22BA">
      <w:pPr>
        <w:pStyle w:val="ListParagraph"/>
        <w:numPr>
          <w:ilvl w:val="0"/>
          <w:numId w:val="25"/>
        </w:numPr>
      </w:pPr>
      <w:r w:rsidRPr="00A50B51">
        <w:t>Cuestionario (Celeste)</w:t>
      </w:r>
    </w:p>
    <w:p w:rsidR="001823AF" w:rsidRPr="00A50B51" w:rsidRDefault="001823AF" w:rsidP="001D22BA">
      <w:pPr>
        <w:pStyle w:val="ListParagraph"/>
        <w:numPr>
          <w:ilvl w:val="0"/>
          <w:numId w:val="24"/>
        </w:numPr>
      </w:pPr>
      <w:r w:rsidRPr="00A50B51">
        <w:t>Silvia sugiere colocar una barra de progreso en el cuestionario (Deseable con el logo de Audinsa y las rayas verticales) (Se acuerda investigar el tema , encargada Daniela)</w:t>
      </w:r>
    </w:p>
    <w:p w:rsidR="001823AF" w:rsidRPr="00A50B51" w:rsidRDefault="001823AF" w:rsidP="001D22BA">
      <w:pPr>
        <w:pStyle w:val="ListParagraph"/>
        <w:numPr>
          <w:ilvl w:val="0"/>
          <w:numId w:val="24"/>
        </w:numPr>
      </w:pPr>
      <w:r w:rsidRPr="00A50B51">
        <w:t>Se tiene que cambiar lógica del cuestionario pues el resultado está invertido (Encargada: Daniela)</w:t>
      </w:r>
    </w:p>
    <w:p w:rsidR="001823AF" w:rsidRPr="00A50B51" w:rsidRDefault="001823AF" w:rsidP="001D22BA">
      <w:pPr>
        <w:pStyle w:val="ListParagraph"/>
        <w:numPr>
          <w:ilvl w:val="0"/>
          <w:numId w:val="24"/>
        </w:numPr>
      </w:pPr>
      <w:r w:rsidRPr="00A50B51">
        <w:t>Cambiar mensaje de "Consulte a un especialista" con "Usted podría estar presentando una dificultad auditiva. Le recomendamos contactar a la clínica" (Encargada: Daniela).</w:t>
      </w:r>
    </w:p>
    <w:p w:rsidR="001823AF" w:rsidRPr="00A50B51" w:rsidRDefault="001823AF" w:rsidP="001D22BA">
      <w:pPr>
        <w:pStyle w:val="ListParagraph"/>
        <w:numPr>
          <w:ilvl w:val="0"/>
          <w:numId w:val="24"/>
        </w:numPr>
      </w:pPr>
      <w:r w:rsidRPr="00A50B51">
        <w:t xml:space="preserve"> Crear pantalla de resultados (se evidencia que actualmente no se están guardando). (Encargados: Daniela y Roberto).</w:t>
      </w:r>
    </w:p>
    <w:p w:rsidR="001823AF" w:rsidRPr="00A50B51" w:rsidRDefault="001823AF" w:rsidP="001D22BA">
      <w:pPr>
        <w:pStyle w:val="ListParagraph"/>
        <w:numPr>
          <w:ilvl w:val="0"/>
          <w:numId w:val="24"/>
        </w:numPr>
      </w:pPr>
      <w:r w:rsidRPr="00A50B51">
        <w:t xml:space="preserve"> Cambiar título "Su calificación" al final del cuestionario a "De acuerdo a sus respuestas" (Encargado: Roberto).</w:t>
      </w:r>
    </w:p>
    <w:p w:rsidR="001823AF" w:rsidRPr="00A50B51" w:rsidRDefault="001823AF" w:rsidP="001D22BA">
      <w:pPr>
        <w:pStyle w:val="ListParagraph"/>
        <w:numPr>
          <w:ilvl w:val="0"/>
          <w:numId w:val="24"/>
        </w:numPr>
        <w:rPr>
          <w:b/>
        </w:rPr>
      </w:pPr>
      <w:r w:rsidRPr="00A50B51">
        <w:t xml:space="preserve"> Cambiar mensaje "Su escucha está al 100%" al final del cuestionario a "Usted no presenta una dificultad auditiva. Le recomendamos una valoración anual" (Encargado: Roberto).</w:t>
      </w:r>
    </w:p>
    <w:p w:rsidR="001823AF" w:rsidRPr="00A50B51" w:rsidRDefault="001823AF" w:rsidP="001D22BA">
      <w:pPr>
        <w:pStyle w:val="ListParagraph"/>
        <w:numPr>
          <w:ilvl w:val="0"/>
          <w:numId w:val="24"/>
        </w:numPr>
      </w:pPr>
      <w:r w:rsidRPr="00A50B51">
        <w:t xml:space="preserve"> En el menú de opciones, cambiar Localizar a Consultorios  (Encargada: Daniela).</w:t>
      </w:r>
    </w:p>
    <w:p w:rsidR="001823AF" w:rsidRPr="00A50B51" w:rsidRDefault="001823AF" w:rsidP="001D22BA">
      <w:pPr>
        <w:pStyle w:val="ListParagraph"/>
        <w:numPr>
          <w:ilvl w:val="0"/>
          <w:numId w:val="24"/>
        </w:numPr>
      </w:pPr>
      <w:r w:rsidRPr="00A50B51">
        <w:t xml:space="preserve">Se creará grupo de </w:t>
      </w:r>
      <w:proofErr w:type="spellStart"/>
      <w:r w:rsidRPr="00A50B51">
        <w:t>Whatsapp</w:t>
      </w:r>
      <w:proofErr w:type="spellEnd"/>
      <w:r w:rsidRPr="00A50B51">
        <w:t xml:space="preserve"> para futuras reuniones o temas relacionados a la aplicación.</w:t>
      </w:r>
    </w:p>
    <w:p w:rsidR="00A97F56" w:rsidRPr="00A50B51" w:rsidRDefault="001823AF" w:rsidP="001D22BA">
      <w:pPr>
        <w:pStyle w:val="ListParagraph"/>
        <w:numPr>
          <w:ilvl w:val="0"/>
          <w:numId w:val="24"/>
        </w:numPr>
      </w:pPr>
      <w:r w:rsidRPr="00A50B51">
        <w:t>Silvia debe de enviar los sonidos para las pruebas restantes.</w:t>
      </w:r>
    </w:p>
    <w:p w:rsidR="00A97F56" w:rsidRPr="00A50B51" w:rsidRDefault="00A97F56" w:rsidP="00C41690">
      <w:pPr>
        <w:rPr>
          <w:szCs w:val="24"/>
          <w:lang w:val="es-ES"/>
        </w:rPr>
      </w:pPr>
      <w:r w:rsidRPr="00A50B51">
        <w:rPr>
          <w:szCs w:val="24"/>
        </w:rPr>
        <w:br w:type="page"/>
      </w:r>
    </w:p>
    <w:p w:rsidR="00A97F56" w:rsidRPr="00A50B51" w:rsidRDefault="00A97F56" w:rsidP="00C41690">
      <w:pPr>
        <w:rPr>
          <w:b/>
          <w:szCs w:val="24"/>
        </w:rPr>
      </w:pPr>
      <w:r w:rsidRPr="00A50B51">
        <w:rPr>
          <w:b/>
          <w:szCs w:val="24"/>
        </w:rPr>
        <w:lastRenderedPageBreak/>
        <w:t>Minuta</w:t>
      </w:r>
      <w:r w:rsidR="00C83970" w:rsidRPr="00A50B51">
        <w:rPr>
          <w:b/>
          <w:szCs w:val="24"/>
        </w:rPr>
        <w:t xml:space="preserve"> </w:t>
      </w:r>
      <w:r w:rsidRPr="00A50B51">
        <w:rPr>
          <w:b/>
          <w:szCs w:val="24"/>
        </w:rPr>
        <w:t>4</w:t>
      </w:r>
      <w:r w:rsidRPr="00A50B51">
        <w:rPr>
          <w:b/>
          <w:szCs w:val="24"/>
        </w:rPr>
        <w:br/>
        <w:t>Fecha</w:t>
      </w:r>
      <w:proofErr w:type="gramStart"/>
      <w:r w:rsidRPr="00A50B51">
        <w:rPr>
          <w:b/>
          <w:szCs w:val="24"/>
        </w:rPr>
        <w:t>:21</w:t>
      </w:r>
      <w:proofErr w:type="gramEnd"/>
      <w:r w:rsidRPr="00A50B51">
        <w:rPr>
          <w:b/>
          <w:szCs w:val="24"/>
        </w:rPr>
        <w:t>-04-2014</w:t>
      </w:r>
      <w:r w:rsidRPr="00A50B51">
        <w:rPr>
          <w:b/>
          <w:szCs w:val="24"/>
        </w:rPr>
        <w:br/>
        <w:t>Inicio 7</w:t>
      </w:r>
      <w:r w:rsidR="00C83970" w:rsidRPr="00A50B51">
        <w:rPr>
          <w:b/>
          <w:szCs w:val="24"/>
        </w:rPr>
        <w:t>.</w:t>
      </w:r>
      <w:r w:rsidRPr="00A50B51">
        <w:rPr>
          <w:b/>
          <w:szCs w:val="24"/>
        </w:rPr>
        <w:t>30 p.m. fin 8</w:t>
      </w:r>
      <w:r w:rsidR="00C83970" w:rsidRPr="00A50B51">
        <w:rPr>
          <w:b/>
          <w:szCs w:val="24"/>
        </w:rPr>
        <w:t>.</w:t>
      </w:r>
      <w:r w:rsidRPr="00A50B51">
        <w:rPr>
          <w:b/>
          <w:szCs w:val="24"/>
        </w:rPr>
        <w:t>30</w:t>
      </w:r>
      <w:r w:rsidR="0066249D" w:rsidRPr="00A50B51">
        <w:rPr>
          <w:b/>
          <w:szCs w:val="24"/>
        </w:rPr>
        <w:t xml:space="preserve"> </w:t>
      </w:r>
      <w:r w:rsidRPr="00A50B51">
        <w:rPr>
          <w:b/>
          <w:szCs w:val="24"/>
        </w:rPr>
        <w:t>p</w:t>
      </w:r>
      <w:r w:rsidR="0066249D" w:rsidRPr="00A50B51">
        <w:rPr>
          <w:b/>
          <w:szCs w:val="24"/>
        </w:rPr>
        <w:t>.</w:t>
      </w:r>
      <w:r w:rsidRPr="00A50B51">
        <w:rPr>
          <w:b/>
          <w:szCs w:val="24"/>
        </w:rPr>
        <w:t>m</w:t>
      </w:r>
      <w:r w:rsidR="0066249D" w:rsidRPr="00A50B51">
        <w:rPr>
          <w:b/>
          <w:szCs w:val="24"/>
        </w:rPr>
        <w:t>.</w:t>
      </w:r>
    </w:p>
    <w:p w:rsidR="00A97F56" w:rsidRPr="00A50B51" w:rsidRDefault="00A97F56" w:rsidP="00C41690">
      <w:pPr>
        <w:rPr>
          <w:szCs w:val="24"/>
        </w:rPr>
      </w:pPr>
      <w:r w:rsidRPr="00A50B51">
        <w:rPr>
          <w:b/>
          <w:szCs w:val="24"/>
        </w:rPr>
        <w:t>Observaciones</w:t>
      </w:r>
      <w:r w:rsidRPr="00A50B51">
        <w:rPr>
          <w:szCs w:val="24"/>
        </w:rPr>
        <w:t>: Se analizan los resultados de las pruebas realizadas por el usuario con el fin de determinar el grado de aceptación y revisar si los resultados de los escenarios son válidos según los requerimientos definidos.</w:t>
      </w:r>
    </w:p>
    <w:p w:rsidR="00A97F56" w:rsidRPr="00A50B51" w:rsidRDefault="00A97F56" w:rsidP="00C41690">
      <w:pPr>
        <w:rPr>
          <w:b/>
          <w:szCs w:val="24"/>
        </w:rPr>
      </w:pPr>
      <w:r w:rsidRPr="00A50B51">
        <w:rPr>
          <w:b/>
          <w:szCs w:val="24"/>
        </w:rPr>
        <w:t>Generalidades</w:t>
      </w:r>
    </w:p>
    <w:p w:rsidR="00A97F56" w:rsidRPr="00A50B51" w:rsidRDefault="00A97F56" w:rsidP="001D22BA">
      <w:pPr>
        <w:pStyle w:val="ListParagraph"/>
        <w:numPr>
          <w:ilvl w:val="0"/>
          <w:numId w:val="30"/>
        </w:numPr>
        <w:spacing w:after="200"/>
      </w:pPr>
      <w:r w:rsidRPr="00A50B51">
        <w:t>Se analizan las pruebas con resultado REPROBADO y se establece las acciones que requieren corrección.</w:t>
      </w:r>
    </w:p>
    <w:p w:rsidR="00A97F56" w:rsidRPr="00A50B51" w:rsidRDefault="00A97F56" w:rsidP="001D22BA">
      <w:pPr>
        <w:pStyle w:val="ListParagraph"/>
        <w:numPr>
          <w:ilvl w:val="0"/>
          <w:numId w:val="30"/>
        </w:numPr>
        <w:spacing w:after="200"/>
      </w:pPr>
      <w:r w:rsidRPr="00A50B51">
        <w:t>Se descartan aquellos escenarios que fueron marcados como REPROBADOS, pero que cumplían con los requerimientos establecidos, por lo que cambiaron a estado PASA.</w:t>
      </w:r>
    </w:p>
    <w:p w:rsidR="00A97F56" w:rsidRPr="00A50B51" w:rsidRDefault="00A97F56" w:rsidP="001D22BA">
      <w:pPr>
        <w:pStyle w:val="ListParagraph"/>
        <w:numPr>
          <w:ilvl w:val="0"/>
          <w:numId w:val="30"/>
        </w:numPr>
        <w:spacing w:after="200"/>
      </w:pPr>
      <w:r w:rsidRPr="00A50B51">
        <w:t>Se le expresa al usuario que no se cumple con una especificación clara del examen de Habla en Ruido por parte de la cl</w:t>
      </w:r>
      <w:proofErr w:type="spellStart"/>
      <w:r w:rsidRPr="00A50B51">
        <w:rPr>
          <w:lang w:val="es-CR"/>
        </w:rPr>
        <w:t>ínica</w:t>
      </w:r>
      <w:proofErr w:type="spellEnd"/>
      <w:r w:rsidRPr="00A50B51">
        <w:t xml:space="preserve"> (ver </w:t>
      </w:r>
      <w:r w:rsidR="00723CD1">
        <w:fldChar w:fldCharType="begin"/>
      </w:r>
      <w:r w:rsidR="00723CD1">
        <w:instrText xml:space="preserve"> REF _Ref386480763 \h  \* MERGEFORMAT </w:instrText>
      </w:r>
      <w:r w:rsidR="00723CD1">
        <w:fldChar w:fldCharType="separate"/>
      </w:r>
      <w:r w:rsidR="0020662A" w:rsidRPr="00A50B51">
        <w:t>Definición de requerimientos</w:t>
      </w:r>
      <w:r w:rsidR="00723CD1">
        <w:fldChar w:fldCharType="end"/>
      </w:r>
      <w:r w:rsidRPr="00A50B51">
        <w:t>, REQ-FN-11</w:t>
      </w:r>
      <w:r w:rsidRPr="00A50B51">
        <w:rPr>
          <w:lang w:val="es-CR"/>
        </w:rPr>
        <w:t xml:space="preserve">), por lo que se pospone la creación del mismo </w:t>
      </w:r>
      <w:r w:rsidR="002E35DA" w:rsidRPr="00A50B51">
        <w:rPr>
          <w:lang w:val="es-CR"/>
        </w:rPr>
        <w:t>hasta que el usuario interesado defina con claridad el examen.</w:t>
      </w:r>
    </w:p>
    <w:p w:rsidR="001823AF" w:rsidRPr="00A50B51" w:rsidRDefault="001823AF" w:rsidP="001D22BA">
      <w:pPr>
        <w:pStyle w:val="ListParagraph"/>
        <w:numPr>
          <w:ilvl w:val="0"/>
          <w:numId w:val="30"/>
        </w:numPr>
        <w:spacing w:after="200" w:line="276" w:lineRule="auto"/>
      </w:pPr>
      <w:r w:rsidRPr="00A50B51">
        <w:br w:type="page"/>
      </w:r>
    </w:p>
    <w:p w:rsidR="007C30EC" w:rsidRPr="00A50B51" w:rsidRDefault="007C30EC" w:rsidP="00C41690">
      <w:pPr>
        <w:pStyle w:val="12"/>
        <w:tabs>
          <w:tab w:val="left" w:pos="993"/>
        </w:tabs>
        <w:rPr>
          <w:sz w:val="24"/>
          <w:szCs w:val="24"/>
        </w:rPr>
      </w:pPr>
      <w:bookmarkStart w:id="664" w:name="_Toc347566018"/>
      <w:bookmarkStart w:id="665" w:name="_Ref384111831"/>
      <w:bookmarkStart w:id="666" w:name="_Ref394742896"/>
      <w:bookmarkStart w:id="667" w:name="_Toc399686771"/>
      <w:bookmarkEnd w:id="660"/>
      <w:r w:rsidRPr="00A50B51">
        <w:rPr>
          <w:sz w:val="24"/>
          <w:szCs w:val="24"/>
        </w:rPr>
        <w:lastRenderedPageBreak/>
        <w:t>Análisis de aplicaciones similares</w:t>
      </w:r>
      <w:bookmarkEnd w:id="664"/>
      <w:bookmarkEnd w:id="665"/>
      <w:bookmarkEnd w:id="666"/>
      <w:bookmarkEnd w:id="667"/>
    </w:p>
    <w:p w:rsidR="007C30EC" w:rsidRPr="00A50B51" w:rsidRDefault="007C30EC" w:rsidP="00C41690">
      <w:pPr>
        <w:pStyle w:val="13"/>
        <w:rPr>
          <w:rFonts w:cs="Times New Roman"/>
          <w:szCs w:val="24"/>
        </w:rPr>
      </w:pPr>
      <w:bookmarkStart w:id="668" w:name="_Ref343436073"/>
      <w:bookmarkStart w:id="669" w:name="_Ref343436102"/>
      <w:bookmarkStart w:id="670" w:name="_Toc347566019"/>
      <w:bookmarkStart w:id="671" w:name="_Toc399686772"/>
      <w:r w:rsidRPr="00A50B51">
        <w:rPr>
          <w:rFonts w:cs="Times New Roman"/>
          <w:szCs w:val="24"/>
        </w:rPr>
        <w:t xml:space="preserve">Análisis de la aplicación </w:t>
      </w:r>
      <w:proofErr w:type="spellStart"/>
      <w:r w:rsidRPr="00A50B51">
        <w:rPr>
          <w:rFonts w:cs="Times New Roman"/>
          <w:szCs w:val="24"/>
        </w:rPr>
        <w:t>uHear</w:t>
      </w:r>
      <w:bookmarkEnd w:id="668"/>
      <w:bookmarkEnd w:id="669"/>
      <w:bookmarkEnd w:id="670"/>
      <w:bookmarkEnd w:id="671"/>
      <w:proofErr w:type="spellEnd"/>
    </w:p>
    <w:p w:rsidR="007C30EC" w:rsidRPr="00A50B51" w:rsidRDefault="007C30EC" w:rsidP="00C41690">
      <w:pPr>
        <w:autoSpaceDE w:val="0"/>
        <w:autoSpaceDN w:val="0"/>
        <w:adjustRightInd w:val="0"/>
        <w:ind w:firstLine="708"/>
        <w:rPr>
          <w:szCs w:val="24"/>
        </w:rPr>
      </w:pPr>
      <w:r w:rsidRPr="00A50B51">
        <w:rPr>
          <w:szCs w:val="24"/>
        </w:rPr>
        <w:t xml:space="preserve">La aplicación </w:t>
      </w:r>
      <w:proofErr w:type="spellStart"/>
      <w:r w:rsidRPr="00A50B51">
        <w:rPr>
          <w:szCs w:val="24"/>
        </w:rPr>
        <w:t>uHear</w:t>
      </w:r>
      <w:proofErr w:type="spellEnd"/>
      <w:r w:rsidRPr="00A50B51">
        <w:rPr>
          <w:szCs w:val="24"/>
        </w:rPr>
        <w:t xml:space="preserve"> es soportada para dispositivos Apple, corriendo sobre el sistema operativo móvil </w:t>
      </w:r>
      <w:proofErr w:type="spellStart"/>
      <w:r w:rsidRPr="00A50B51">
        <w:rPr>
          <w:szCs w:val="24"/>
        </w:rPr>
        <w:t>iOS</w:t>
      </w:r>
      <w:proofErr w:type="spellEnd"/>
      <w:r w:rsidRPr="00A50B51">
        <w:rPr>
          <w:szCs w:val="24"/>
        </w:rPr>
        <w:t>. Es una aplicación gra</w:t>
      </w:r>
      <w:r w:rsidR="00FE3787" w:rsidRPr="00A50B51">
        <w:rPr>
          <w:szCs w:val="24"/>
        </w:rPr>
        <w:t>tis, el cual posee las siguientes funcionabilidades</w:t>
      </w:r>
      <w:r w:rsidRPr="00A50B51">
        <w:rPr>
          <w:szCs w:val="24"/>
        </w:rPr>
        <w:t>:</w:t>
      </w:r>
    </w:p>
    <w:p w:rsidR="007C30EC" w:rsidRPr="00A50B51" w:rsidRDefault="007C30EC" w:rsidP="00C41690">
      <w:pPr>
        <w:suppressAutoHyphens/>
        <w:autoSpaceDE w:val="0"/>
        <w:autoSpaceDN w:val="0"/>
        <w:adjustRightInd w:val="0"/>
        <w:rPr>
          <w:b/>
          <w:bCs/>
          <w:szCs w:val="24"/>
        </w:rPr>
      </w:pPr>
      <w:r w:rsidRPr="00A50B51">
        <w:rPr>
          <w:b/>
          <w:bCs/>
          <w:szCs w:val="24"/>
        </w:rPr>
        <w:t>Pantalla Principal</w:t>
      </w:r>
    </w:p>
    <w:p w:rsidR="007C30EC" w:rsidRPr="00A50B51" w:rsidRDefault="007C30EC" w:rsidP="00C41690">
      <w:pPr>
        <w:autoSpaceDE w:val="0"/>
        <w:autoSpaceDN w:val="0"/>
        <w:adjustRightInd w:val="0"/>
        <w:ind w:firstLine="709"/>
        <w:rPr>
          <w:szCs w:val="24"/>
        </w:rPr>
      </w:pPr>
      <w:r w:rsidRPr="00A50B51">
        <w:rPr>
          <w:szCs w:val="24"/>
        </w:rPr>
        <w:t xml:space="preserve">La pantalla principal </w:t>
      </w:r>
      <w:r w:rsidR="006D38E1" w:rsidRPr="00A50B51">
        <w:rPr>
          <w:szCs w:val="24"/>
        </w:rPr>
        <w:t>contiene</w:t>
      </w:r>
      <w:r w:rsidRPr="00A50B51">
        <w:rPr>
          <w:szCs w:val="24"/>
        </w:rPr>
        <w:t xml:space="preserve"> las siguientes opciones:</w:t>
      </w:r>
    </w:p>
    <w:p w:rsidR="007C30EC" w:rsidRPr="00A50B51" w:rsidRDefault="007C30EC" w:rsidP="00C41690">
      <w:pPr>
        <w:autoSpaceDE w:val="0"/>
        <w:autoSpaceDN w:val="0"/>
        <w:adjustRightInd w:val="0"/>
        <w:ind w:left="360"/>
        <w:jc w:val="center"/>
        <w:rPr>
          <w:szCs w:val="24"/>
        </w:rPr>
      </w:pPr>
      <w:r w:rsidRPr="00A50B51">
        <w:rPr>
          <w:noProof/>
          <w:szCs w:val="24"/>
          <w:lang w:eastAsia="es-CR"/>
        </w:rPr>
        <w:drawing>
          <wp:inline distT="0" distB="0" distL="0" distR="0" wp14:anchorId="61788D1E" wp14:editId="68CAA9B6">
            <wp:extent cx="3657600" cy="54907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74002" cy="5515415"/>
                    </a:xfrm>
                    <a:prstGeom prst="rect">
                      <a:avLst/>
                    </a:prstGeom>
                    <a:noFill/>
                    <a:ln>
                      <a:noFill/>
                    </a:ln>
                  </pic:spPr>
                </pic:pic>
              </a:graphicData>
            </a:graphic>
          </wp:inline>
        </w:drawing>
      </w:r>
    </w:p>
    <w:p w:rsidR="007C30EC" w:rsidRPr="00A50B51" w:rsidRDefault="007C30EC" w:rsidP="00C41690">
      <w:pPr>
        <w:pStyle w:val="Caption"/>
        <w:rPr>
          <w:b w:val="0"/>
          <w:bCs w:val="0"/>
          <w:sz w:val="24"/>
          <w:szCs w:val="24"/>
        </w:rPr>
      </w:pPr>
      <w:bookmarkStart w:id="672" w:name="_Toc343369218"/>
      <w:bookmarkStart w:id="673" w:name="_Toc39960714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35</w:t>
      </w:r>
      <w:r w:rsidR="004D1EA8" w:rsidRPr="00A50B51">
        <w:rPr>
          <w:noProof/>
          <w:sz w:val="24"/>
          <w:szCs w:val="24"/>
        </w:rPr>
        <w:fldChar w:fldCharType="end"/>
      </w:r>
      <w:r w:rsidRPr="00A50B51">
        <w:rPr>
          <w:sz w:val="24"/>
          <w:szCs w:val="24"/>
        </w:rPr>
        <w:t xml:space="preserve"> - </w:t>
      </w:r>
      <w:r w:rsidRPr="00A50B51">
        <w:rPr>
          <w:bCs w:val="0"/>
          <w:sz w:val="24"/>
          <w:szCs w:val="24"/>
        </w:rPr>
        <w:t xml:space="preserve">Pantalla principal </w:t>
      </w:r>
      <w:proofErr w:type="spellStart"/>
      <w:r w:rsidRPr="00A50B51">
        <w:rPr>
          <w:bCs w:val="0"/>
          <w:sz w:val="24"/>
          <w:szCs w:val="24"/>
        </w:rPr>
        <w:t>uHear</w:t>
      </w:r>
      <w:proofErr w:type="spellEnd"/>
      <w:r w:rsidRPr="00A50B51">
        <w:rPr>
          <w:b w:val="0"/>
          <w:bCs w:val="0"/>
          <w:sz w:val="24"/>
          <w:szCs w:val="24"/>
        </w:rPr>
        <w:br/>
      </w:r>
      <w:r w:rsidRPr="00A50B51">
        <w:rPr>
          <w:bCs w:val="0"/>
          <w:sz w:val="24"/>
          <w:szCs w:val="24"/>
        </w:rPr>
        <w:t xml:space="preserve">Aplicación </w:t>
      </w:r>
      <w:proofErr w:type="spellStart"/>
      <w:r w:rsidRPr="00A50B51">
        <w:rPr>
          <w:bCs w:val="0"/>
          <w:sz w:val="24"/>
          <w:szCs w:val="24"/>
        </w:rPr>
        <w:t>uHear</w:t>
      </w:r>
      <w:bookmarkEnd w:id="672"/>
      <w:bookmarkEnd w:id="673"/>
      <w:proofErr w:type="spellEnd"/>
    </w:p>
    <w:p w:rsidR="007C30EC" w:rsidRPr="00A50B51" w:rsidRDefault="007C30EC" w:rsidP="00C41690">
      <w:pPr>
        <w:autoSpaceDE w:val="0"/>
        <w:autoSpaceDN w:val="0"/>
        <w:adjustRightInd w:val="0"/>
        <w:ind w:firstLine="709"/>
        <w:rPr>
          <w:szCs w:val="24"/>
        </w:rPr>
      </w:pPr>
      <w:r w:rsidRPr="00A50B51">
        <w:rPr>
          <w:szCs w:val="24"/>
        </w:rPr>
        <w:lastRenderedPageBreak/>
        <w:t xml:space="preserve">El </w:t>
      </w:r>
      <w:r w:rsidRPr="00A50B51">
        <w:rPr>
          <w:b/>
          <w:bCs/>
          <w:szCs w:val="24"/>
        </w:rPr>
        <w:t xml:space="preserve">examen de sensibilidad de oído </w:t>
      </w:r>
      <w:r w:rsidRPr="00A50B51">
        <w:rPr>
          <w:szCs w:val="24"/>
        </w:rPr>
        <w:t xml:space="preserve">evalúa el sonido más bajo que usted puede escuchar. En </w:t>
      </w:r>
      <w:r w:rsidR="00A1799E" w:rsidRPr="00A50B51">
        <w:rPr>
          <w:szCs w:val="24"/>
        </w:rPr>
        <w:t>este</w:t>
      </w:r>
      <w:r w:rsidRPr="00A50B51">
        <w:rPr>
          <w:szCs w:val="24"/>
        </w:rPr>
        <w:t xml:space="preserve"> el usuario pulsa un botón apenas oye el sonido (ver imagen abajo)</w:t>
      </w:r>
      <w:r w:rsidR="00E479FE" w:rsidRPr="00A50B51">
        <w:rPr>
          <w:szCs w:val="24"/>
        </w:rPr>
        <w:t>.</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14:anchorId="41DDA7F3" wp14:editId="6F80E047">
            <wp:extent cx="3434317" cy="515560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52780" cy="5183319"/>
                    </a:xfrm>
                    <a:prstGeom prst="rect">
                      <a:avLst/>
                    </a:prstGeom>
                    <a:noFill/>
                    <a:ln>
                      <a:noFill/>
                    </a:ln>
                  </pic:spPr>
                </pic:pic>
              </a:graphicData>
            </a:graphic>
          </wp:inline>
        </w:drawing>
      </w:r>
    </w:p>
    <w:p w:rsidR="007C30EC" w:rsidRPr="00A50B51" w:rsidRDefault="007C30EC" w:rsidP="00C41690">
      <w:pPr>
        <w:pStyle w:val="Caption"/>
        <w:rPr>
          <w:bCs w:val="0"/>
          <w:sz w:val="24"/>
          <w:szCs w:val="24"/>
        </w:rPr>
      </w:pPr>
      <w:bookmarkStart w:id="674" w:name="_Toc343369219"/>
      <w:bookmarkStart w:id="675" w:name="_Toc39960714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36</w:t>
      </w:r>
      <w:r w:rsidR="004D1EA8" w:rsidRPr="00A50B51">
        <w:rPr>
          <w:noProof/>
          <w:sz w:val="24"/>
          <w:szCs w:val="24"/>
        </w:rPr>
        <w:fldChar w:fldCharType="end"/>
      </w:r>
      <w:r w:rsidRPr="00A50B51">
        <w:rPr>
          <w:bCs w:val="0"/>
          <w:sz w:val="24"/>
          <w:szCs w:val="24"/>
        </w:rPr>
        <w:t xml:space="preserve">– Sensibilidad de oído </w:t>
      </w:r>
      <w:proofErr w:type="spellStart"/>
      <w:r w:rsidRPr="00A50B51">
        <w:rPr>
          <w:bCs w:val="0"/>
          <w:sz w:val="24"/>
          <w:szCs w:val="24"/>
        </w:rPr>
        <w:t>uHear</w:t>
      </w:r>
      <w:proofErr w:type="spellEnd"/>
      <w:r w:rsidRPr="00A50B51">
        <w:rPr>
          <w:bCs w:val="0"/>
          <w:sz w:val="24"/>
          <w:szCs w:val="24"/>
        </w:rPr>
        <w:t xml:space="preserve"> – Prueba en ejecución</w:t>
      </w:r>
      <w:r w:rsidRPr="00A50B51">
        <w:rPr>
          <w:bCs w:val="0"/>
          <w:sz w:val="24"/>
          <w:szCs w:val="24"/>
        </w:rPr>
        <w:br/>
        <w:t xml:space="preserve">Aplicación </w:t>
      </w:r>
      <w:proofErr w:type="spellStart"/>
      <w:r w:rsidRPr="00A50B51">
        <w:rPr>
          <w:bCs w:val="0"/>
          <w:sz w:val="24"/>
          <w:szCs w:val="24"/>
        </w:rPr>
        <w:t>uHear</w:t>
      </w:r>
      <w:bookmarkEnd w:id="674"/>
      <w:bookmarkEnd w:id="675"/>
      <w:proofErr w:type="spellEnd"/>
    </w:p>
    <w:p w:rsidR="007C30EC" w:rsidRPr="00A50B51" w:rsidRDefault="007C30EC" w:rsidP="00C41690">
      <w:pPr>
        <w:autoSpaceDE w:val="0"/>
        <w:autoSpaceDN w:val="0"/>
        <w:adjustRightInd w:val="0"/>
        <w:ind w:firstLine="709"/>
        <w:rPr>
          <w:szCs w:val="24"/>
        </w:rPr>
      </w:pPr>
      <w:r w:rsidRPr="00A50B51">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A50B51" w:rsidRDefault="007C30EC" w:rsidP="00C41690">
      <w:pPr>
        <w:autoSpaceDE w:val="0"/>
        <w:autoSpaceDN w:val="0"/>
        <w:adjustRightInd w:val="0"/>
        <w:rPr>
          <w:szCs w:val="24"/>
        </w:rPr>
      </w:pPr>
    </w:p>
    <w:p w:rsidR="007C30EC" w:rsidRPr="00A50B51" w:rsidRDefault="007C30EC" w:rsidP="00C41690">
      <w:pPr>
        <w:autoSpaceDE w:val="0"/>
        <w:autoSpaceDN w:val="0"/>
        <w:adjustRightInd w:val="0"/>
        <w:ind w:firstLine="708"/>
        <w:rPr>
          <w:szCs w:val="24"/>
        </w:rPr>
      </w:pPr>
      <w:r w:rsidRPr="00A50B51">
        <w:rPr>
          <w:szCs w:val="24"/>
        </w:rPr>
        <w:lastRenderedPageBreak/>
        <w:t>El siguiente examen es el de habla en ruido, el cual trata de escuchar un locutor en un nivel de ruido que el usuario establece. Cuando el usuario está confo</w:t>
      </w:r>
      <w:r w:rsidR="00561A43" w:rsidRPr="00A50B51">
        <w:rPr>
          <w:szCs w:val="24"/>
        </w:rPr>
        <w:t>rme que escucha al interlocutor</w:t>
      </w:r>
      <w:r w:rsidRPr="00A50B51">
        <w:rPr>
          <w:szCs w:val="24"/>
        </w:rPr>
        <w:t>, pulsa un botón el cual despliega los resultados de la habla en ruido:</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14:anchorId="3E28FD2D" wp14:editId="45858B14">
            <wp:extent cx="2411354" cy="3611368"/>
            <wp:effectExtent l="0" t="9525"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2408449" cy="3607017"/>
                    </a:xfrm>
                    <a:prstGeom prst="rect">
                      <a:avLst/>
                    </a:prstGeom>
                    <a:noFill/>
                    <a:ln>
                      <a:noFill/>
                    </a:ln>
                  </pic:spPr>
                </pic:pic>
              </a:graphicData>
            </a:graphic>
          </wp:inline>
        </w:drawing>
      </w:r>
    </w:p>
    <w:p w:rsidR="007C30EC" w:rsidRPr="00A50B51" w:rsidRDefault="00CD38AA" w:rsidP="00C41690">
      <w:pPr>
        <w:pStyle w:val="Caption"/>
        <w:rPr>
          <w:sz w:val="24"/>
          <w:szCs w:val="24"/>
        </w:rPr>
      </w:pPr>
      <w:bookmarkStart w:id="676" w:name="_Toc343369220"/>
      <w:bookmarkStart w:id="677" w:name="_Toc39960714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37</w:t>
      </w:r>
      <w:r w:rsidR="004D1EA8" w:rsidRPr="00A50B51">
        <w:rPr>
          <w:noProof/>
          <w:sz w:val="24"/>
          <w:szCs w:val="24"/>
        </w:rPr>
        <w:fldChar w:fldCharType="end"/>
      </w:r>
      <w:r w:rsidRPr="00A50B51">
        <w:rPr>
          <w:sz w:val="24"/>
          <w:szCs w:val="24"/>
        </w:rPr>
        <w:t xml:space="preserve"> – Pantalla de resultados examen de sensibilidad de oído</w:t>
      </w:r>
      <w:bookmarkEnd w:id="676"/>
      <w:bookmarkEnd w:id="677"/>
    </w:p>
    <w:p w:rsidR="00CD38AA" w:rsidRPr="00A50B51" w:rsidRDefault="00CD38AA"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D38AA" w:rsidRPr="00A50B51" w:rsidRDefault="00BE4B36" w:rsidP="00C41690">
      <w:pPr>
        <w:ind w:firstLine="709"/>
        <w:rPr>
          <w:szCs w:val="24"/>
        </w:rPr>
      </w:pPr>
      <w:r w:rsidRPr="00A50B51">
        <w:rPr>
          <w:szCs w:val="24"/>
        </w:rPr>
        <w:t>La interpretación de resultados de este examen es el siguiente: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Rango &lt; 7 </w:t>
      </w:r>
      <w:proofErr w:type="spellStart"/>
      <w:r w:rsidRPr="00A50B51">
        <w:t>db</w:t>
      </w:r>
      <w:proofErr w:type="spellEnd"/>
      <w:r w:rsidRPr="00A50B51">
        <w:t xml:space="preserve"> Bien</w:t>
      </w:r>
    </w:p>
    <w:p w:rsidR="00BE4B36" w:rsidRPr="00A50B51" w:rsidRDefault="00BE4B36" w:rsidP="00C41690">
      <w:pPr>
        <w:pStyle w:val="ListParagraph"/>
        <w:widowControl w:val="0"/>
        <w:numPr>
          <w:ilvl w:val="0"/>
          <w:numId w:val="21"/>
        </w:numPr>
        <w:tabs>
          <w:tab w:val="left" w:pos="709"/>
        </w:tabs>
        <w:suppressAutoHyphens/>
        <w:spacing w:after="200"/>
      </w:pPr>
      <w:r w:rsidRPr="00A50B51">
        <w:t>7 &lt;</w:t>
      </w:r>
      <w:proofErr w:type="spellStart"/>
      <w:r w:rsidRPr="00A50B51">
        <w:t>db</w:t>
      </w:r>
      <w:proofErr w:type="spellEnd"/>
      <w:r w:rsidRPr="00A50B51">
        <w:t>&lt; 12 Aceptable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&gt; 12 </w:t>
      </w:r>
      <w:proofErr w:type="spellStart"/>
      <w:r w:rsidRPr="00A50B51">
        <w:t>db</w:t>
      </w:r>
      <w:proofErr w:type="spellEnd"/>
      <w:r w:rsidRPr="00A50B51">
        <w:t xml:space="preserve"> Preocupante.</w:t>
      </w:r>
    </w:p>
    <w:p w:rsidR="00BE4B36" w:rsidRPr="00A50B51" w:rsidRDefault="00BE4B36" w:rsidP="00C41690">
      <w:pPr>
        <w:pStyle w:val="ListParagraph"/>
        <w:widowControl w:val="0"/>
        <w:tabs>
          <w:tab w:val="left" w:pos="709"/>
        </w:tabs>
        <w:suppressAutoHyphens/>
        <w:spacing w:after="200"/>
      </w:pPr>
    </w:p>
    <w:p w:rsidR="00561A43" w:rsidRPr="00A50B51" w:rsidRDefault="00A9168A" w:rsidP="00C41690">
      <w:pPr>
        <w:ind w:firstLine="709"/>
        <w:rPr>
          <w:szCs w:val="24"/>
        </w:rPr>
      </w:pPr>
      <w:r w:rsidRPr="00A50B51">
        <w:rPr>
          <w:szCs w:val="24"/>
        </w:rPr>
        <w:t xml:space="preserve">El </w:t>
      </w:r>
      <w:r w:rsidRPr="00A50B51">
        <w:rPr>
          <w:b/>
          <w:szCs w:val="24"/>
        </w:rPr>
        <w:t xml:space="preserve">cuestionario </w:t>
      </w:r>
      <w:r w:rsidRPr="00A50B51">
        <w:rPr>
          <w:szCs w:val="24"/>
        </w:rPr>
        <w:t xml:space="preserve">lo que realiza es un perfil de desempeño de </w:t>
      </w:r>
      <w:r w:rsidR="00561A43" w:rsidRPr="00A50B51">
        <w:rPr>
          <w:szCs w:val="24"/>
        </w:rPr>
        <w:t xml:space="preserve">escucha. Al usuario se le hacen </w:t>
      </w:r>
      <w:r w:rsidRPr="00A50B51">
        <w:rPr>
          <w:szCs w:val="24"/>
        </w:rPr>
        <w:t>preguntas sobre su escucha diaria, y a partir de varias pregunta</w:t>
      </w:r>
      <w:r w:rsidR="00561A43" w:rsidRPr="00A50B51">
        <w:rPr>
          <w:szCs w:val="24"/>
        </w:rPr>
        <w:t xml:space="preserve">s, se </w:t>
      </w:r>
      <w:r w:rsidR="004F6891" w:rsidRPr="00A50B51">
        <w:rPr>
          <w:szCs w:val="24"/>
        </w:rPr>
        <w:t>realiza</w:t>
      </w:r>
      <w:r w:rsidR="00561A43" w:rsidRPr="00A50B51">
        <w:rPr>
          <w:szCs w:val="24"/>
        </w:rPr>
        <w:t xml:space="preserve"> el perfil de escucha. Al finalizar </w:t>
      </w:r>
      <w:r w:rsidR="004F6891" w:rsidRPr="00A50B51">
        <w:rPr>
          <w:szCs w:val="24"/>
        </w:rPr>
        <w:t>el cuestionario se le presenta la siguiente pantalla:</w:t>
      </w:r>
    </w:p>
    <w:p w:rsidR="00BE4B36" w:rsidRPr="00A50B51" w:rsidRDefault="00561A43" w:rsidP="00C41690">
      <w:pPr>
        <w:jc w:val="center"/>
        <w:rPr>
          <w:noProof/>
          <w:szCs w:val="24"/>
          <w:lang w:eastAsia="es-CR"/>
        </w:rPr>
      </w:pPr>
      <w:r w:rsidRPr="00A50B51">
        <w:rPr>
          <w:noProof/>
          <w:szCs w:val="24"/>
          <w:lang w:eastAsia="es-CR"/>
        </w:rPr>
        <w:lastRenderedPageBreak/>
        <w:drawing>
          <wp:inline distT="0" distB="0" distL="0" distR="0" wp14:anchorId="2F354F0A" wp14:editId="2B260521">
            <wp:extent cx="2425262" cy="3637893"/>
            <wp:effectExtent l="349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1" cstate="print"/>
                    <a:srcRect/>
                    <a:stretch>
                      <a:fillRect/>
                    </a:stretch>
                  </pic:blipFill>
                  <pic:spPr bwMode="auto">
                    <a:xfrm rot="16200000">
                      <a:off x="0" y="0"/>
                      <a:ext cx="2423082" cy="3634623"/>
                    </a:xfrm>
                    <a:prstGeom prst="rect">
                      <a:avLst/>
                    </a:prstGeom>
                    <a:noFill/>
                    <a:ln w="9525">
                      <a:noFill/>
                      <a:miter lim="800000"/>
                      <a:headEnd/>
                      <a:tailEnd/>
                    </a:ln>
                  </pic:spPr>
                </pic:pic>
              </a:graphicData>
            </a:graphic>
          </wp:inline>
        </w:drawing>
      </w:r>
    </w:p>
    <w:p w:rsidR="00561A43" w:rsidRPr="00A50B51" w:rsidRDefault="00561A43" w:rsidP="00C41690">
      <w:pPr>
        <w:pStyle w:val="Caption"/>
        <w:rPr>
          <w:sz w:val="24"/>
          <w:szCs w:val="24"/>
        </w:rPr>
      </w:pPr>
      <w:bookmarkStart w:id="678" w:name="_Toc343369221"/>
      <w:bookmarkStart w:id="679" w:name="_Toc39960714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38</w:t>
      </w:r>
      <w:r w:rsidR="004D1EA8" w:rsidRPr="00A50B51">
        <w:rPr>
          <w:noProof/>
          <w:sz w:val="24"/>
          <w:szCs w:val="24"/>
        </w:rPr>
        <w:fldChar w:fldCharType="end"/>
      </w:r>
      <w:r w:rsidRPr="00A50B51">
        <w:rPr>
          <w:sz w:val="24"/>
          <w:szCs w:val="24"/>
        </w:rPr>
        <w:t xml:space="preserve"> – Pantalla de resultados </w:t>
      </w:r>
      <w:proofErr w:type="spellStart"/>
      <w:r w:rsidRPr="00A50B51">
        <w:rPr>
          <w:sz w:val="24"/>
          <w:szCs w:val="24"/>
        </w:rPr>
        <w:t>uHear</w:t>
      </w:r>
      <w:bookmarkEnd w:id="678"/>
      <w:bookmarkEnd w:id="679"/>
      <w:proofErr w:type="spellEnd"/>
    </w:p>
    <w:p w:rsidR="00561A43" w:rsidRPr="00A50B51" w:rsidRDefault="00561A43"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561A43" w:rsidRPr="00A50B51" w:rsidRDefault="00561A43" w:rsidP="00C41690">
      <w:pPr>
        <w:rPr>
          <w:szCs w:val="24"/>
        </w:rPr>
      </w:pPr>
    </w:p>
    <w:p w:rsidR="00561A43" w:rsidRPr="00A50B51" w:rsidRDefault="006E1F18" w:rsidP="00C41690">
      <w:pPr>
        <w:ind w:firstLine="709"/>
        <w:rPr>
          <w:noProof/>
          <w:szCs w:val="24"/>
          <w:lang w:eastAsia="es-CR"/>
        </w:rPr>
      </w:pPr>
      <w:r w:rsidRPr="00A50B51">
        <w:rPr>
          <w:noProof/>
          <w:szCs w:val="24"/>
          <w:lang w:eastAsia="es-CR"/>
        </w:rPr>
        <w:t>Esta aplicación guarda todas los resultados de las diferentes pruebas con nombres únicos que el usuario escoge al finalizar las pruebas auditivas:</w:t>
      </w:r>
    </w:p>
    <w:p w:rsidR="006E1F18" w:rsidRPr="00A50B51" w:rsidRDefault="006E1F18" w:rsidP="00C41690">
      <w:pPr>
        <w:jc w:val="center"/>
        <w:rPr>
          <w:noProof/>
          <w:szCs w:val="24"/>
          <w:lang w:eastAsia="es-CR"/>
        </w:rPr>
      </w:pPr>
      <w:r w:rsidRPr="00A50B51">
        <w:rPr>
          <w:noProof/>
          <w:szCs w:val="24"/>
          <w:lang w:eastAsia="es-CR"/>
        </w:rPr>
        <w:lastRenderedPageBreak/>
        <w:drawing>
          <wp:inline distT="0" distB="0" distL="0" distR="0" wp14:anchorId="6C9F9C4D" wp14:editId="423C2398">
            <wp:extent cx="3358056" cy="5037084"/>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2" cstate="print"/>
                    <a:srcRect/>
                    <a:stretch>
                      <a:fillRect/>
                    </a:stretch>
                  </pic:blipFill>
                  <pic:spPr bwMode="auto">
                    <a:xfrm>
                      <a:off x="0" y="0"/>
                      <a:ext cx="3361497" cy="5042246"/>
                    </a:xfrm>
                    <a:prstGeom prst="rect">
                      <a:avLst/>
                    </a:prstGeom>
                    <a:noFill/>
                    <a:ln w="9525">
                      <a:noFill/>
                      <a:miter lim="800000"/>
                      <a:headEnd/>
                      <a:tailEnd/>
                    </a:ln>
                  </pic:spPr>
                </pic:pic>
              </a:graphicData>
            </a:graphic>
          </wp:inline>
        </w:drawing>
      </w:r>
    </w:p>
    <w:p w:rsidR="006E1F18" w:rsidRPr="00A50B51" w:rsidRDefault="006E1F18" w:rsidP="00C41690">
      <w:pPr>
        <w:pStyle w:val="Caption"/>
        <w:rPr>
          <w:sz w:val="24"/>
          <w:szCs w:val="24"/>
        </w:rPr>
      </w:pPr>
      <w:bookmarkStart w:id="680" w:name="_Toc343369222"/>
      <w:bookmarkStart w:id="681" w:name="_Toc39960714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39</w:t>
      </w:r>
      <w:r w:rsidR="004D1EA8" w:rsidRPr="00A50B51">
        <w:rPr>
          <w:noProof/>
          <w:sz w:val="24"/>
          <w:szCs w:val="24"/>
        </w:rPr>
        <w:fldChar w:fldCharType="end"/>
      </w:r>
      <w:r w:rsidRPr="00A50B51">
        <w:rPr>
          <w:sz w:val="24"/>
          <w:szCs w:val="24"/>
        </w:rPr>
        <w:t xml:space="preserve"> – Pantalla de resultados guardados</w:t>
      </w:r>
      <w:bookmarkEnd w:id="680"/>
      <w:bookmarkEnd w:id="681"/>
    </w:p>
    <w:p w:rsidR="006E1F18" w:rsidRPr="00A50B51" w:rsidRDefault="006E1F1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E1F18" w:rsidRPr="00A50B51" w:rsidRDefault="00AD5AE1" w:rsidP="00C41690">
      <w:pPr>
        <w:ind w:firstLine="709"/>
        <w:rPr>
          <w:szCs w:val="24"/>
        </w:rPr>
      </w:pPr>
      <w:r w:rsidRPr="00A50B51">
        <w:rPr>
          <w:szCs w:val="24"/>
        </w:rPr>
        <w:t>También muestra información de consejos y artículos auditivos, tal y como se requiere para la aplicación de la Clínica Audinsa:</w:t>
      </w:r>
    </w:p>
    <w:p w:rsidR="00CE4AC8" w:rsidRPr="00A50B51" w:rsidRDefault="00CE4AC8" w:rsidP="00C41690">
      <w:pPr>
        <w:jc w:val="center"/>
        <w:rPr>
          <w:szCs w:val="24"/>
        </w:rPr>
      </w:pPr>
      <w:r w:rsidRPr="00A50B51">
        <w:rPr>
          <w:noProof/>
          <w:szCs w:val="24"/>
          <w:lang w:eastAsia="es-CR"/>
        </w:rPr>
        <w:lastRenderedPageBreak/>
        <w:drawing>
          <wp:inline distT="0" distB="0" distL="0" distR="0" wp14:anchorId="182E4E2C" wp14:editId="43799A31">
            <wp:extent cx="3641835" cy="5462758"/>
            <wp:effectExtent l="0" t="0" r="0" b="508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3" cstate="print"/>
                    <a:srcRect/>
                    <a:stretch>
                      <a:fillRect/>
                    </a:stretch>
                  </pic:blipFill>
                  <pic:spPr bwMode="auto">
                    <a:xfrm>
                      <a:off x="0" y="0"/>
                      <a:ext cx="3666576" cy="5499870"/>
                    </a:xfrm>
                    <a:prstGeom prst="rect">
                      <a:avLst/>
                    </a:prstGeom>
                    <a:noFill/>
                    <a:ln w="9525">
                      <a:noFill/>
                      <a:miter lim="800000"/>
                      <a:headEnd/>
                      <a:tailEnd/>
                    </a:ln>
                  </pic:spPr>
                </pic:pic>
              </a:graphicData>
            </a:graphic>
          </wp:inline>
        </w:drawing>
      </w:r>
    </w:p>
    <w:p w:rsidR="00CE4AC8" w:rsidRPr="00A50B51" w:rsidRDefault="00CE4AC8" w:rsidP="00C41690">
      <w:pPr>
        <w:pStyle w:val="Caption"/>
        <w:rPr>
          <w:sz w:val="24"/>
          <w:szCs w:val="24"/>
        </w:rPr>
      </w:pPr>
      <w:bookmarkStart w:id="682" w:name="_Toc343369223"/>
      <w:bookmarkStart w:id="683" w:name="_Toc39960714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40</w:t>
      </w:r>
      <w:r w:rsidR="004D1EA8" w:rsidRPr="00A50B51">
        <w:rPr>
          <w:noProof/>
          <w:sz w:val="24"/>
          <w:szCs w:val="24"/>
        </w:rPr>
        <w:fldChar w:fldCharType="end"/>
      </w:r>
      <w:r w:rsidRPr="00A50B51">
        <w:rPr>
          <w:sz w:val="24"/>
          <w:szCs w:val="24"/>
        </w:rPr>
        <w:t xml:space="preserve"> – Consejos auditivos</w:t>
      </w:r>
      <w:bookmarkEnd w:id="682"/>
      <w:bookmarkEnd w:id="683"/>
    </w:p>
    <w:p w:rsidR="00CE4AC8" w:rsidRPr="00A50B51" w:rsidRDefault="00CE4AC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E4AC8" w:rsidRPr="00A50B51" w:rsidRDefault="00F00775" w:rsidP="00C41690">
      <w:pPr>
        <w:ind w:firstLine="709"/>
        <w:rPr>
          <w:szCs w:val="24"/>
        </w:rPr>
      </w:pPr>
      <w:r w:rsidRPr="00A50B51">
        <w:rPr>
          <w:szCs w:val="24"/>
        </w:rPr>
        <w:t>Por último se destaca la utilidad de mostrar la ubicación de una clínica especializada de audiología. Esto, también forma parte de los requerimientos del proyecto de la Clínica Audinsa:</w:t>
      </w:r>
    </w:p>
    <w:p w:rsidR="007676CF" w:rsidRPr="00A50B51" w:rsidRDefault="00DF45A2" w:rsidP="00C41690">
      <w:pPr>
        <w:jc w:val="center"/>
        <w:rPr>
          <w:szCs w:val="24"/>
        </w:rPr>
      </w:pPr>
      <w:r w:rsidRPr="00A50B51">
        <w:rPr>
          <w:noProof/>
          <w:szCs w:val="24"/>
          <w:lang w:eastAsia="es-CR"/>
        </w:rPr>
        <w:lastRenderedPageBreak/>
        <w:drawing>
          <wp:inline distT="0" distB="0" distL="0" distR="0" wp14:anchorId="2B1D2A16" wp14:editId="18E45121">
            <wp:extent cx="4066674" cy="6100010"/>
            <wp:effectExtent l="0" t="0" r="0" b="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84" cstate="print"/>
                    <a:srcRect/>
                    <a:stretch>
                      <a:fillRect/>
                    </a:stretch>
                  </pic:blipFill>
                  <pic:spPr bwMode="auto">
                    <a:xfrm>
                      <a:off x="0" y="0"/>
                      <a:ext cx="4070570" cy="6105853"/>
                    </a:xfrm>
                    <a:prstGeom prst="rect">
                      <a:avLst/>
                    </a:prstGeom>
                    <a:noFill/>
                    <a:ln w="9525">
                      <a:noFill/>
                      <a:miter lim="800000"/>
                      <a:headEnd/>
                      <a:tailEnd/>
                    </a:ln>
                  </pic:spPr>
                </pic:pic>
              </a:graphicData>
            </a:graphic>
          </wp:inline>
        </w:drawing>
      </w:r>
    </w:p>
    <w:p w:rsidR="007676CF" w:rsidRPr="00A50B51" w:rsidRDefault="007676CF" w:rsidP="00C41690">
      <w:pPr>
        <w:pStyle w:val="Caption"/>
        <w:rPr>
          <w:sz w:val="24"/>
          <w:szCs w:val="24"/>
        </w:rPr>
      </w:pPr>
      <w:bookmarkStart w:id="684" w:name="_Toc343369224"/>
      <w:bookmarkStart w:id="685" w:name="_Toc39960714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41</w:t>
      </w:r>
      <w:r w:rsidR="004D1EA8" w:rsidRPr="00A50B51">
        <w:rPr>
          <w:noProof/>
          <w:sz w:val="24"/>
          <w:szCs w:val="24"/>
        </w:rPr>
        <w:fldChar w:fldCharType="end"/>
      </w:r>
      <w:r w:rsidRPr="00A50B51">
        <w:rPr>
          <w:sz w:val="24"/>
          <w:szCs w:val="24"/>
        </w:rPr>
        <w:t xml:space="preserve"> – Ubicación de centros especializados</w:t>
      </w:r>
      <w:bookmarkEnd w:id="684"/>
      <w:bookmarkEnd w:id="685"/>
    </w:p>
    <w:p w:rsidR="007676CF" w:rsidRPr="00A50B51" w:rsidRDefault="007676CF"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A443B" w:rsidRPr="00A50B51" w:rsidRDefault="006A443B" w:rsidP="00C41690">
      <w:pPr>
        <w:pStyle w:val="13"/>
        <w:rPr>
          <w:rFonts w:cs="Times New Roman"/>
          <w:szCs w:val="24"/>
        </w:rPr>
      </w:pPr>
      <w:bookmarkStart w:id="686" w:name="_Toc347566020"/>
      <w:bookmarkStart w:id="687" w:name="_Toc399686773"/>
      <w:r w:rsidRPr="00A50B51">
        <w:rPr>
          <w:rFonts w:cs="Times New Roman"/>
          <w:szCs w:val="24"/>
        </w:rPr>
        <w:t xml:space="preserve">Análisis de la aplicación Test en </w:t>
      </w:r>
      <w:r w:rsidR="00A46C74" w:rsidRPr="00A50B51">
        <w:rPr>
          <w:rFonts w:cs="Times New Roman"/>
          <w:szCs w:val="24"/>
        </w:rPr>
        <w:t>línea</w:t>
      </w:r>
      <w:bookmarkEnd w:id="686"/>
      <w:bookmarkEnd w:id="687"/>
    </w:p>
    <w:p w:rsidR="006A443B" w:rsidRPr="00A50B51" w:rsidRDefault="007E2B44" w:rsidP="00C41690">
      <w:pPr>
        <w:ind w:firstLine="709"/>
        <w:rPr>
          <w:szCs w:val="24"/>
        </w:rPr>
      </w:pPr>
      <w:r w:rsidRPr="00A50B51">
        <w:rPr>
          <w:szCs w:val="24"/>
        </w:rPr>
        <w:t xml:space="preserve">La aplicación Test en Línea </w:t>
      </w:r>
      <w:r w:rsidR="00596A5A" w:rsidRPr="00A50B51">
        <w:rPr>
          <w:szCs w:val="24"/>
        </w:rPr>
        <w:t>evalúa su agudeza auditiva al escuchar números con distintos niveles de ruido de fondo. Puede</w:t>
      </w:r>
      <w:r w:rsidRPr="00A50B51">
        <w:rPr>
          <w:szCs w:val="24"/>
        </w:rPr>
        <w:t xml:space="preserve"> ser </w:t>
      </w:r>
      <w:r w:rsidR="00306A41" w:rsidRPr="00A50B51">
        <w:rPr>
          <w:szCs w:val="24"/>
        </w:rPr>
        <w:t>accedido</w:t>
      </w:r>
      <w:r w:rsidRPr="00A50B51">
        <w:rPr>
          <w:szCs w:val="24"/>
        </w:rPr>
        <w:t xml:space="preserve"> en este URL: </w:t>
      </w:r>
      <w:hyperlink r:id="rId85" w:history="1">
        <w:r w:rsidRPr="00A50B51">
          <w:rPr>
            <w:rStyle w:val="Hyperlink"/>
            <w:szCs w:val="24"/>
          </w:rPr>
          <w:t>http://www.spanish.hear-it.org/Pruebe-su-audicion</w:t>
        </w:r>
      </w:hyperlink>
      <w:r w:rsidRPr="00A50B51">
        <w:rPr>
          <w:szCs w:val="24"/>
        </w:rPr>
        <w:t xml:space="preserve">. </w:t>
      </w:r>
      <w:r w:rsidR="00596A5A" w:rsidRPr="00A50B51">
        <w:rPr>
          <w:szCs w:val="24"/>
        </w:rPr>
        <w:t xml:space="preserve">Muy similar a la aplicación </w:t>
      </w:r>
      <w:proofErr w:type="spellStart"/>
      <w:r w:rsidR="00596A5A" w:rsidRPr="00A50B51">
        <w:rPr>
          <w:szCs w:val="24"/>
        </w:rPr>
        <w:t>uHear</w:t>
      </w:r>
      <w:proofErr w:type="spellEnd"/>
      <w:r w:rsidR="00596A5A" w:rsidRPr="00A50B51">
        <w:rPr>
          <w:szCs w:val="24"/>
        </w:rPr>
        <w:t>, específicamente la prueba de habla en ruido. A continuación se presentan imágenes de la aplicación</w:t>
      </w:r>
      <w:r w:rsidR="00596A5A" w:rsidRPr="00A50B51">
        <w:rPr>
          <w:szCs w:val="24"/>
          <w:lang w:val="en-US"/>
        </w:rPr>
        <w:t>:</w:t>
      </w:r>
    </w:p>
    <w:p w:rsidR="00596A5A" w:rsidRPr="00A50B51" w:rsidRDefault="00596A5A" w:rsidP="00C41690">
      <w:pPr>
        <w:spacing w:after="200"/>
        <w:ind w:left="567"/>
        <w:rPr>
          <w:szCs w:val="24"/>
          <w:lang w:val="en-US"/>
        </w:rPr>
      </w:pPr>
      <w:r w:rsidRPr="00A50B51">
        <w:rPr>
          <w:szCs w:val="24"/>
          <w:lang w:val="en-US"/>
        </w:rPr>
        <w:br w:type="page"/>
      </w:r>
      <w:r w:rsidR="00E873D9">
        <w:rPr>
          <w:noProof/>
          <w:szCs w:val="24"/>
          <w:lang w:eastAsia="es-CR"/>
        </w:rPr>
        <w:lastRenderedPageBreak/>
        <mc:AlternateContent>
          <mc:Choice Requires="wpg">
            <w:drawing>
              <wp:inline distT="0" distB="0" distL="0" distR="0" wp14:anchorId="0A092F3D" wp14:editId="1D65FF3E">
                <wp:extent cx="5449570" cy="7533640"/>
                <wp:effectExtent l="0" t="0" r="0" b="0"/>
                <wp:docPr id="3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9570" cy="7533640"/>
                          <a:chOff x="-1224" y="0"/>
                          <a:chExt cx="53541" cy="74114"/>
                        </a:xfrm>
                      </wpg:grpSpPr>
                      <wps:wsp>
                        <wps:cNvPr id="31" name="Right Arrow 51"/>
                        <wps:cNvSpPr>
                          <a:spLocks noChangeArrowheads="1"/>
                        </wps:cNvSpPr>
                        <wps:spPr bwMode="auto">
                          <a:xfrm>
                            <a:off x="22795" y="12954"/>
                            <a:ext cx="5417" cy="5245"/>
                          </a:xfrm>
                          <a:prstGeom prst="rightArrow">
                            <a:avLst>
                              <a:gd name="adj1" fmla="val 50000"/>
                              <a:gd name="adj2" fmla="val 50004"/>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32" name="Picture 52"/>
                          <pic:cNvPicPr>
                            <a:picLocks noChangeAspect="1"/>
                          </pic:cNvPicPr>
                        </pic:nvPicPr>
                        <pic:blipFill>
                          <a:blip r:embed="rId86">
                            <a:extLst>
                              <a:ext uri="{28A0092B-C50C-407E-A947-70E740481C1C}">
                                <a14:useLocalDpi xmlns:a14="http://schemas.microsoft.com/office/drawing/2010/main" val="0"/>
                              </a:ext>
                            </a:extLst>
                          </a:blip>
                          <a:srcRect l="30620" t="10838" r="19954" b="9267"/>
                          <a:stretch>
                            <a:fillRect/>
                          </a:stretch>
                        </pic:blipFill>
                        <pic:spPr bwMode="auto">
                          <a:xfrm>
                            <a:off x="28212" y="507"/>
                            <a:ext cx="24105" cy="344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53"/>
                          <pic:cNvPicPr>
                            <a:picLocks noChangeAspect="1"/>
                          </pic:cNvPicPr>
                        </pic:nvPicPr>
                        <pic:blipFill>
                          <a:blip r:embed="rId87">
                            <a:extLst>
                              <a:ext uri="{28A0092B-C50C-407E-A947-70E740481C1C}">
                                <a14:useLocalDpi xmlns:a14="http://schemas.microsoft.com/office/drawing/2010/main" val="0"/>
                              </a:ext>
                            </a:extLst>
                          </a:blip>
                          <a:srcRect l="30016" t="11189" r="20683"/>
                          <a:stretch>
                            <a:fillRect/>
                          </a:stretch>
                        </pic:blipFill>
                        <pic:spPr bwMode="auto">
                          <a:xfrm>
                            <a:off x="0" y="0"/>
                            <a:ext cx="23241" cy="37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54"/>
                          <pic:cNvPicPr>
                            <a:picLocks noChangeAspect="1"/>
                          </pic:cNvPicPr>
                        </pic:nvPicPr>
                        <pic:blipFill>
                          <a:blip r:embed="rId88">
                            <a:extLst>
                              <a:ext uri="{28A0092B-C50C-407E-A947-70E740481C1C}">
                                <a14:useLocalDpi xmlns:a14="http://schemas.microsoft.com/office/drawing/2010/main" val="0"/>
                              </a:ext>
                            </a:extLst>
                          </a:blip>
                          <a:srcRect l="29549" t="9790" r="19128" b="7343"/>
                          <a:stretch>
                            <a:fillRect/>
                          </a:stretch>
                        </pic:blipFill>
                        <pic:spPr bwMode="auto">
                          <a:xfrm>
                            <a:off x="27624" y="39123"/>
                            <a:ext cx="24313" cy="34880"/>
                          </a:xfrm>
                          <a:prstGeom prst="rect">
                            <a:avLst/>
                          </a:prstGeom>
                          <a:noFill/>
                          <a:extLst>
                            <a:ext uri="{909E8E84-426E-40DD-AFC4-6F175D3DCCD1}">
                              <a14:hiddenFill xmlns:a14="http://schemas.microsoft.com/office/drawing/2010/main">
                                <a:solidFill>
                                  <a:srgbClr val="FFFFFF"/>
                                </a:solidFill>
                              </a14:hiddenFill>
                            </a:ext>
                          </a:extLst>
                        </pic:spPr>
                      </pic:pic>
                      <wps:wsp>
                        <wps:cNvPr id="50" name="Right Arrow 55"/>
                        <wps:cNvSpPr>
                          <a:spLocks noChangeArrowheads="1"/>
                        </wps:cNvSpPr>
                        <wps:spPr bwMode="auto">
                          <a:xfrm rot="5400000">
                            <a:off x="38168" y="34643"/>
                            <a:ext cx="4157" cy="5245"/>
                          </a:xfrm>
                          <a:prstGeom prst="rightArrow">
                            <a:avLst>
                              <a:gd name="adj1" fmla="val 50000"/>
                              <a:gd name="adj2" fmla="val 50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51" name="Right Arrow 56"/>
                        <wps:cNvSpPr>
                          <a:spLocks noChangeArrowheads="1"/>
                        </wps:cNvSpPr>
                        <wps:spPr bwMode="auto">
                          <a:xfrm rot="10800000">
                            <a:off x="23241" y="52832"/>
                            <a:ext cx="5416" cy="5245"/>
                          </a:xfrm>
                          <a:prstGeom prst="rightArrow">
                            <a:avLst>
                              <a:gd name="adj1" fmla="val 50000"/>
                              <a:gd name="adj2" fmla="val 49995"/>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52" name="Picture 22"/>
                          <pic:cNvPicPr>
                            <a:picLocks noChangeAspect="1"/>
                          </pic:cNvPicPr>
                        </pic:nvPicPr>
                        <pic:blipFill>
                          <a:blip r:embed="rId89">
                            <a:extLst>
                              <a:ext uri="{28A0092B-C50C-407E-A947-70E740481C1C}">
                                <a14:useLocalDpi xmlns:a14="http://schemas.microsoft.com/office/drawing/2010/main" val="0"/>
                              </a:ext>
                            </a:extLst>
                          </a:blip>
                          <a:srcRect l="29860" t="10664" r="20683" b="9615"/>
                          <a:stretch>
                            <a:fillRect/>
                          </a:stretch>
                        </pic:blipFill>
                        <pic:spPr bwMode="auto">
                          <a:xfrm>
                            <a:off x="-1224" y="39123"/>
                            <a:ext cx="24465" cy="349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50" o:spid="_x0000_s1026" style="width:429.1pt;height:593.2pt;mso-position-horizontal-relative:char;mso-position-vertical-relative:line" coordorigin="-1224" coordsize="53541,7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795;top:12954;width:5417;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DQcUA&#10;AADbAAAADwAAAGRycy9kb3ducmV2LnhtbESP3WrCQBSE7wu+w3IE73Sj0iLRVWy1UEUQfxAvD9lj&#10;EsyeDdnVpD69WxB6OczMN8xk1phC3KlyuWUF/V4EgjixOudUwfHw3R2BcB5ZY2GZFPySg9m09TbB&#10;WNuad3Tf+1QECLsYFWTel7GULsnIoOvZkjh4F1sZ9EFWqdQV1gFuCjmIog9pMOewkGFJXxkl1/3N&#10;KDgszo3Vw4vZ1OvldnXm0/vnY6BUp93MxyA8Nf4//Gr/aAXDPvx9CT9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sNB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28212;top:507;width:24105;height:3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MPnDAAAA2wAAAA8AAABkcnMvZG93bnJldi54bWxEj0GLwjAUhO+C/yE8wYusqQq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w+cMAAADbAAAADwAAAAAAAAAAAAAAAACf&#10;AgAAZHJzL2Rvd25yZXYueG1sUEsFBgAAAAAEAAQA9wAAAI8DAAAAAA==&#10;">
                  <v:imagedata r:id="rId97" o:title="" croptop="7103f" cropbottom="6073f" cropleft="20067f" cropright="13077f"/>
                  <v:path arrowok="t"/>
                </v:shape>
                <v:shape id="Picture 53" o:spid="_x0000_s1029" type="#_x0000_t75" style="position:absolute;width:23241;height:3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iDDAAAA2wAAAA8AAABkcnMvZG93bnJldi54bWxEj0+LwjAUxO/CfofwFvamqS5WqUZZFlfE&#10;m3/A67N5tsXmpSRZrX56Iwgeh5n5DTOdt6YWF3K+sqyg30tAEOdWV1wo2O/+umMQPiBrrC2Tght5&#10;mM8+OlPMtL3yhi7bUIgIYZ+hgjKEJpPS5yUZ9D3bEEfvZJ3BEKUrpHZ4jXBTy0GSpNJgxXGhxIZ+&#10;S8rP23+j4D7ctzs3HB0Oxi4Xfe/Wx9E9Verrs/2ZgAjUhnf41V5pBd8p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eCIMMAAADbAAAADwAAAAAAAAAAAAAAAACf&#10;AgAAZHJzL2Rvd25yZXYueG1sUEsFBgAAAAAEAAQA9wAAAI8DAAAAAA==&#10;">
                  <v:imagedata r:id="rId98" o:title="" croptop="7333f" cropleft="19671f" cropright="13555f"/>
                  <v:path arrowok="t"/>
                </v:shape>
                <v:shape id="Picture 54" o:spid="_x0000_s1030" type="#_x0000_t75" style="position:absolute;left:27624;top:39123;width:24313;height:3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UJfnCAAAA2wAAAA8AAABkcnMvZG93bnJldi54bWxEj9FqAjEURN8L/YdwC76Uml0pRbdGEWHF&#10;p0J1P+CyuW4WNzchibr+vREKfRxm5gyzXI92EFcKsXesoJwWIIhbp3vuFDTH+mMOIiZkjYNjUnCn&#10;COvV68sSK+1u/EvXQ+pEhnCsUIFJyVdSxtaQxTh1njh7JxcspixDJ3XAW4bbQc6K4kta7DkvGPS0&#10;NdSeDxerYNYUi/OlMe9h1/+cSuNrv73XSk3exs03iERj+g//tfdawWcJzy/5B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lCX5wgAAANsAAAAPAAAAAAAAAAAAAAAAAJ8C&#10;AABkcnMvZG93bnJldi54bWxQSwUGAAAAAAQABAD3AAAAjgMAAAAA&#10;">
                  <v:imagedata r:id="rId99" o:title="" croptop="6416f" cropbottom="4812f" cropleft="19365f" cropright="12536f"/>
                  <v:path arrowok="t"/>
                </v:shape>
                <v:shape id="Right Arrow 55" o:spid="_x0000_s1031" type="#_x0000_t13" style="position:absolute;left:38168;top:34643;width:4157;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3p8AA&#10;AADbAAAADwAAAGRycy9kb3ducmV2LnhtbERPTYvCMBC9C/sfwix4EU0V1KUaZRUEr7b1sLexGZu6&#10;zaQ0Ubv/fnMQPD7e93rb20Y8qPO1YwXTSQKCuHS65kpBkR/GXyB8QNbYOCYFf+Rhu/kYrDHV7skn&#10;emShEjGEfYoKTAhtKqUvDVn0E9cSR+7qOoshwq6SusNnDLeNnCXJQlqsOTYYbGlvqPzN7lbBLj8c&#10;b9diUXpzz7PLdHn+6UdnpYaf/fcKRKA+vMUv91ErmMf18Uv8AX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Y+3p8AAAADbAAAADwAAAAAAAAAAAAAAAACYAgAAZHJzL2Rvd25y&#10;ZXYueG1sUEsFBgAAAAAEAAQA9QAAAIUDAAAAAA==&#10;" adj="10800"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AjsQA&#10;AADbAAAADwAAAGRycy9kb3ducmV2LnhtbESP0WrCQBRE34X+w3ILfasbg9qaukoIKgq+NPUDLtlr&#10;Epq9G7Orpn69KxR8HGbmDDNf9qYRF+pcbVnBaBiBIC6srrlUcPhZv3+CcB5ZY2OZFPyRg+XiZTDH&#10;RNsrf9Ml96UIEHYJKqi8bxMpXVGRQTe0LXHwjrYz6IPsSqk7vAa4aWQcRVNpsOawUGFLWUXFb342&#10;CtJpfFrfsg3v+tV+c8g+ZuM01kq9vfbpFwhPvX+G/9tbrWAygseX8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6wI7EAAAA2wAAAA8AAAAAAAAAAAAAAAAAmAIAAGRycy9k&#10;b3ducmV2LnhtbFBLBQYAAAAABAAEAPUAAACJAwAAAAA=&#10;" adj="11142" fillcolor="#4f81bd [3204]" strokecolor="#243f60 [1604]" strokeweight="2pt"/>
                <v:shape id="Picture 22" o:spid="_x0000_s1033" type="#_x0000_t75" style="position:absolute;left:-1224;top:39123;width:24465;height:34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BTdzCAAAA2wAAAA8AAABkcnMvZG93bnJldi54bWxEj0GLwjAUhO8L/ofwBG9rqrAi1SgqCAuC&#10;7lbF67N5NsXmpTRR6783Cwseh5n5hpnOW1uJOzW+dKxg0E9AEOdOl1woOOzXn2MQPiBrrByTgid5&#10;mM86H1NMtXvwL92zUIgIYZ+iAhNCnUrpc0MWfd/VxNG7uMZiiLIppG7wEeG2ksMkGUmLJccFgzWt&#10;DOXX7GYV3Gi52R7Nabzbnn8y3o2WtHm2SvW67WICIlAb3uH/9rdW8DWEvy/xB8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AU3cwgAAANsAAAAPAAAAAAAAAAAAAAAAAJ8C&#10;AABkcnMvZG93bnJldi54bWxQSwUGAAAAAAQABAD3AAAAjgMAAAAA&#10;">
                  <v:imagedata r:id="rId100" o:title="" croptop="6989f" cropbottom="6301f" cropleft="19569f" cropright="13555f"/>
                  <v:path arrowok="t"/>
                </v:shape>
                <w10:anchorlock/>
              </v:group>
            </w:pict>
          </mc:Fallback>
        </mc:AlternateContent>
      </w:r>
    </w:p>
    <w:p w:rsidR="00561A43" w:rsidRPr="00A50B51" w:rsidRDefault="00A46C74" w:rsidP="00C41690">
      <w:pPr>
        <w:pStyle w:val="Caption"/>
        <w:rPr>
          <w:sz w:val="24"/>
          <w:szCs w:val="24"/>
        </w:rPr>
      </w:pPr>
      <w:bookmarkStart w:id="688" w:name="_Toc343369225"/>
      <w:bookmarkStart w:id="689" w:name="_Toc39960715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42</w:t>
      </w:r>
      <w:r w:rsidR="004D1EA8" w:rsidRPr="00A50B51">
        <w:rPr>
          <w:noProof/>
          <w:sz w:val="24"/>
          <w:szCs w:val="24"/>
        </w:rPr>
        <w:fldChar w:fldCharType="end"/>
      </w:r>
      <w:r w:rsidRPr="00A50B51">
        <w:rPr>
          <w:sz w:val="24"/>
          <w:szCs w:val="24"/>
        </w:rPr>
        <w:t xml:space="preserve"> – Aplicación test en línea: Flujo de imágenes</w:t>
      </w:r>
      <w:bookmarkEnd w:id="688"/>
      <w:bookmarkEnd w:id="689"/>
    </w:p>
    <w:p w:rsidR="00A46C74" w:rsidRPr="00A50B51" w:rsidRDefault="00A46C74" w:rsidP="00C41690">
      <w:pPr>
        <w:pStyle w:val="Caption"/>
        <w:rPr>
          <w:bCs w:val="0"/>
          <w:sz w:val="24"/>
          <w:szCs w:val="24"/>
        </w:rPr>
      </w:pPr>
      <w:r w:rsidRPr="00A50B51">
        <w:rPr>
          <w:bCs w:val="0"/>
          <w:sz w:val="24"/>
          <w:szCs w:val="24"/>
        </w:rPr>
        <w:t>Aplicación Test en línea</w:t>
      </w:r>
    </w:p>
    <w:p w:rsidR="00A46C74" w:rsidRPr="00A50B51" w:rsidRDefault="00AA23B2" w:rsidP="00C41690">
      <w:pPr>
        <w:pStyle w:val="13"/>
        <w:rPr>
          <w:rFonts w:cs="Times New Roman"/>
          <w:szCs w:val="24"/>
        </w:rPr>
      </w:pPr>
      <w:bookmarkStart w:id="690" w:name="_Toc347566021"/>
      <w:bookmarkStart w:id="691" w:name="_Toc399686774"/>
      <w:r w:rsidRPr="00A50B51">
        <w:rPr>
          <w:rFonts w:cs="Times New Roman"/>
          <w:szCs w:val="24"/>
        </w:rPr>
        <w:lastRenderedPageBreak/>
        <w:t>Análisis de la aplicación Test auditivo</w:t>
      </w:r>
      <w:bookmarkEnd w:id="690"/>
      <w:bookmarkEnd w:id="691"/>
    </w:p>
    <w:p w:rsidR="00306A41" w:rsidRPr="00A50B51" w:rsidRDefault="00306A41" w:rsidP="00C41690">
      <w:pPr>
        <w:ind w:firstLine="709"/>
        <w:rPr>
          <w:szCs w:val="24"/>
          <w:lang w:val="en-US"/>
        </w:rPr>
      </w:pPr>
      <w:r w:rsidRPr="00A50B51">
        <w:rPr>
          <w:szCs w:val="24"/>
        </w:rPr>
        <w:t>Test auditivo es una aplicación Web desarrollada</w:t>
      </w:r>
      <w:r w:rsidR="00D65949" w:rsidRPr="00A50B51">
        <w:rPr>
          <w:szCs w:val="24"/>
        </w:rPr>
        <w:t xml:space="preserve"> por la empresa </w:t>
      </w:r>
      <w:proofErr w:type="spellStart"/>
      <w:r w:rsidR="00D65949" w:rsidRPr="00A50B51">
        <w:rPr>
          <w:szCs w:val="24"/>
        </w:rPr>
        <w:t>Phonak</w:t>
      </w:r>
      <w:proofErr w:type="spellEnd"/>
      <w:r w:rsidR="00D65949" w:rsidRPr="00A50B51">
        <w:rPr>
          <w:szCs w:val="24"/>
        </w:rPr>
        <w:t xml:space="preserve">, la cual provee a los consumidores </w:t>
      </w:r>
      <w:r w:rsidRPr="00A50B51">
        <w:rPr>
          <w:szCs w:val="24"/>
        </w:rPr>
        <w:t xml:space="preserve">con dispositivos para mejorar la escucha (audífonos, entre otros). Puede ser accedida en la página </w:t>
      </w:r>
      <w:hyperlink r:id="rId101" w:history="1">
        <w:r w:rsidRPr="00A50B51">
          <w:rPr>
            <w:rStyle w:val="Hyperlink"/>
            <w:szCs w:val="24"/>
          </w:rPr>
          <w:t>www.phonak.com</w:t>
        </w:r>
      </w:hyperlink>
      <w:r w:rsidRPr="00A50B51">
        <w:rPr>
          <w:szCs w:val="24"/>
        </w:rPr>
        <w:t>. Consiste en la creación de un perfil de escucha basado en la edad, el sexo de la persona y en realizarle preguntas específicas sobre la escucha diaria del usuario, como por ejemplo: ¿En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rsidRPr="00A50B51">
        <w:rPr>
          <w:szCs w:val="24"/>
        </w:rPr>
        <w:t xml:space="preserve"> </w:t>
      </w:r>
      <w:r w:rsidR="00C47A2F" w:rsidRPr="00A50B51">
        <w:rPr>
          <w:szCs w:val="24"/>
        </w:rPr>
        <w:t>Esta</w:t>
      </w:r>
      <w:r w:rsidR="00C25018" w:rsidRPr="00A50B51">
        <w:rPr>
          <w:szCs w:val="24"/>
        </w:rPr>
        <w:t>s son algunas imágenes de la aplicación</w:t>
      </w:r>
      <w:r w:rsidR="00C25018" w:rsidRPr="00A50B51">
        <w:rPr>
          <w:szCs w:val="24"/>
          <w:lang w:val="en-US"/>
        </w:rPr>
        <w:t>:</w:t>
      </w:r>
    </w:p>
    <w:p w:rsidR="00C25018" w:rsidRPr="00A50B51" w:rsidRDefault="00C25018" w:rsidP="00C41690">
      <w:pPr>
        <w:jc w:val="center"/>
        <w:rPr>
          <w:szCs w:val="24"/>
          <w:lang w:val="en-US"/>
        </w:rPr>
      </w:pPr>
      <w:r w:rsidRPr="00A50B51">
        <w:rPr>
          <w:noProof/>
          <w:szCs w:val="24"/>
          <w:lang w:eastAsia="es-CR"/>
        </w:rPr>
        <w:drawing>
          <wp:inline distT="0" distB="0" distL="0" distR="0" wp14:anchorId="6CFDBD52" wp14:editId="5D54DDC9">
            <wp:extent cx="5241198" cy="46675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srcRect/>
                    <a:stretch>
                      <a:fillRect/>
                    </a:stretch>
                  </pic:blipFill>
                  <pic:spPr bwMode="auto">
                    <a:xfrm>
                      <a:off x="0" y="0"/>
                      <a:ext cx="5255603" cy="4680362"/>
                    </a:xfrm>
                    <a:prstGeom prst="rect">
                      <a:avLst/>
                    </a:prstGeom>
                    <a:noFill/>
                    <a:ln w="9525">
                      <a:noFill/>
                      <a:miter lim="800000"/>
                      <a:headEnd/>
                      <a:tailEnd/>
                    </a:ln>
                  </pic:spPr>
                </pic:pic>
              </a:graphicData>
            </a:graphic>
          </wp:inline>
        </w:drawing>
      </w:r>
    </w:p>
    <w:p w:rsidR="00C25018" w:rsidRPr="00A50B51" w:rsidRDefault="00C25018" w:rsidP="00C41690">
      <w:pPr>
        <w:tabs>
          <w:tab w:val="left" w:pos="4962"/>
        </w:tabs>
        <w:jc w:val="center"/>
        <w:rPr>
          <w:szCs w:val="24"/>
          <w:lang w:val="en-US"/>
        </w:rPr>
      </w:pPr>
      <w:r w:rsidRPr="00A50B51">
        <w:rPr>
          <w:noProof/>
          <w:szCs w:val="24"/>
          <w:lang w:eastAsia="es-CR"/>
        </w:rPr>
        <w:lastRenderedPageBreak/>
        <w:drawing>
          <wp:inline distT="0" distB="0" distL="0" distR="0" wp14:anchorId="1BCD508C" wp14:editId="2E97CD3F">
            <wp:extent cx="5322627" cy="474005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srcRect/>
                    <a:stretch>
                      <a:fillRect/>
                    </a:stretch>
                  </pic:blipFill>
                  <pic:spPr bwMode="auto">
                    <a:xfrm>
                      <a:off x="0" y="0"/>
                      <a:ext cx="5324029" cy="4741300"/>
                    </a:xfrm>
                    <a:prstGeom prst="rect">
                      <a:avLst/>
                    </a:prstGeom>
                    <a:noFill/>
                    <a:ln w="9525">
                      <a:noFill/>
                      <a:miter lim="800000"/>
                      <a:headEnd/>
                      <a:tailEnd/>
                    </a:ln>
                  </pic:spPr>
                </pic:pic>
              </a:graphicData>
            </a:graphic>
          </wp:inline>
        </w:drawing>
      </w:r>
    </w:p>
    <w:p w:rsidR="00911C69" w:rsidRPr="00A50B51" w:rsidRDefault="00911C69" w:rsidP="00C41690">
      <w:pPr>
        <w:jc w:val="center"/>
        <w:rPr>
          <w:szCs w:val="24"/>
          <w:lang w:val="en-US"/>
        </w:rPr>
      </w:pPr>
      <w:r w:rsidRPr="00A50B51">
        <w:rPr>
          <w:noProof/>
          <w:szCs w:val="24"/>
          <w:lang w:eastAsia="es-CR"/>
        </w:rPr>
        <w:lastRenderedPageBreak/>
        <w:drawing>
          <wp:inline distT="0" distB="0" distL="0" distR="0" wp14:anchorId="10A9C12E" wp14:editId="5B64CCA3">
            <wp:extent cx="5178982" cy="46121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srcRect/>
                    <a:stretch>
                      <a:fillRect/>
                    </a:stretch>
                  </pic:blipFill>
                  <pic:spPr bwMode="auto">
                    <a:xfrm>
                      <a:off x="0" y="0"/>
                      <a:ext cx="5179138" cy="4612267"/>
                    </a:xfrm>
                    <a:prstGeom prst="rect">
                      <a:avLst/>
                    </a:prstGeom>
                    <a:noFill/>
                    <a:ln w="9525">
                      <a:noFill/>
                      <a:miter lim="800000"/>
                      <a:headEnd/>
                      <a:tailEnd/>
                    </a:ln>
                  </pic:spPr>
                </pic:pic>
              </a:graphicData>
            </a:graphic>
          </wp:inline>
        </w:drawing>
      </w:r>
    </w:p>
    <w:p w:rsidR="000D4F76" w:rsidRPr="00A50B51" w:rsidRDefault="000D4F76" w:rsidP="00C41690">
      <w:pPr>
        <w:pStyle w:val="Caption"/>
        <w:rPr>
          <w:bCs w:val="0"/>
          <w:sz w:val="24"/>
          <w:szCs w:val="24"/>
        </w:rPr>
      </w:pPr>
      <w:bookmarkStart w:id="692" w:name="_Toc39960715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43</w:t>
      </w:r>
      <w:r w:rsidR="004D1EA8" w:rsidRPr="00A50B51">
        <w:rPr>
          <w:noProof/>
          <w:sz w:val="24"/>
          <w:szCs w:val="24"/>
        </w:rPr>
        <w:fldChar w:fldCharType="end"/>
      </w:r>
      <w:r w:rsidRPr="00A50B51">
        <w:rPr>
          <w:sz w:val="24"/>
          <w:szCs w:val="24"/>
        </w:rPr>
        <w:t xml:space="preserve"> – </w:t>
      </w:r>
      <w:r w:rsidR="00FD4BC3" w:rsidRPr="00A50B51">
        <w:rPr>
          <w:sz w:val="24"/>
          <w:szCs w:val="24"/>
        </w:rPr>
        <w:t>Pantallas de la a</w:t>
      </w:r>
      <w:r w:rsidRPr="00A50B51">
        <w:rPr>
          <w:sz w:val="24"/>
          <w:szCs w:val="24"/>
        </w:rPr>
        <w:t>plicación test auditivo</w:t>
      </w:r>
      <w:r w:rsidRPr="00A50B51">
        <w:rPr>
          <w:sz w:val="24"/>
          <w:szCs w:val="24"/>
        </w:rPr>
        <w:br/>
      </w:r>
      <w:r w:rsidRPr="00A50B51">
        <w:rPr>
          <w:bCs w:val="0"/>
          <w:sz w:val="24"/>
          <w:szCs w:val="24"/>
        </w:rPr>
        <w:t xml:space="preserve">Test Auditivo de </w:t>
      </w:r>
      <w:proofErr w:type="spellStart"/>
      <w:r w:rsidRPr="00A50B51">
        <w:rPr>
          <w:bCs w:val="0"/>
          <w:sz w:val="24"/>
          <w:szCs w:val="24"/>
        </w:rPr>
        <w:t>Phonak</w:t>
      </w:r>
      <w:bookmarkEnd w:id="692"/>
      <w:proofErr w:type="spellEnd"/>
    </w:p>
    <w:p w:rsidR="00C112FC" w:rsidRPr="00A50B51" w:rsidRDefault="00E31A26" w:rsidP="00C41690">
      <w:pPr>
        <w:pStyle w:val="13"/>
        <w:rPr>
          <w:rFonts w:cs="Times New Roman"/>
          <w:szCs w:val="24"/>
        </w:rPr>
      </w:pPr>
      <w:bookmarkStart w:id="693" w:name="_Toc347566022"/>
      <w:bookmarkStart w:id="694" w:name="_Toc399686775"/>
      <w:r w:rsidRPr="00A50B51">
        <w:rPr>
          <w:rFonts w:cs="Times New Roman"/>
          <w:szCs w:val="24"/>
        </w:rPr>
        <w:t xml:space="preserve">Análisis de la aplicación Test </w:t>
      </w:r>
      <w:proofErr w:type="spellStart"/>
      <w:r w:rsidRPr="00A50B51">
        <w:rPr>
          <w:rFonts w:cs="Times New Roman"/>
          <w:szCs w:val="24"/>
        </w:rPr>
        <w:t>Your</w:t>
      </w:r>
      <w:proofErr w:type="spellEnd"/>
      <w:r w:rsidR="00E479FE" w:rsidRPr="00A50B51">
        <w:rPr>
          <w:rFonts w:cs="Times New Roman"/>
          <w:szCs w:val="24"/>
        </w:rPr>
        <w:t xml:space="preserve"> </w:t>
      </w:r>
      <w:proofErr w:type="spellStart"/>
      <w:r w:rsidRPr="00A50B51">
        <w:rPr>
          <w:rFonts w:cs="Times New Roman"/>
          <w:szCs w:val="24"/>
        </w:rPr>
        <w:t>Hearing</w:t>
      </w:r>
      <w:proofErr w:type="spellEnd"/>
      <w:r w:rsidRPr="00A50B51">
        <w:rPr>
          <w:rFonts w:cs="Times New Roman"/>
          <w:szCs w:val="24"/>
        </w:rPr>
        <w:t xml:space="preserve"> –</w:t>
      </w:r>
      <w:proofErr w:type="spellStart"/>
      <w:r w:rsidR="00C112FC" w:rsidRPr="00A50B51">
        <w:rPr>
          <w:rFonts w:cs="Times New Roman"/>
          <w:szCs w:val="24"/>
        </w:rPr>
        <w:t>Android</w:t>
      </w:r>
      <w:bookmarkEnd w:id="693"/>
      <w:bookmarkEnd w:id="694"/>
      <w:proofErr w:type="spellEnd"/>
    </w:p>
    <w:p w:rsidR="009D61BB" w:rsidRPr="00A50B51" w:rsidRDefault="00C112FC" w:rsidP="00C41690">
      <w:pPr>
        <w:ind w:firstLine="709"/>
        <w:rPr>
          <w:szCs w:val="24"/>
        </w:rPr>
      </w:pPr>
      <w:r w:rsidRPr="00A50B51">
        <w:rPr>
          <w:szCs w:val="24"/>
        </w:rPr>
        <w:t xml:space="preserve">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es una aplicación desarrollada por </w:t>
      </w:r>
      <w:proofErr w:type="spellStart"/>
      <w:r w:rsidRPr="00A50B51">
        <w:rPr>
          <w:szCs w:val="24"/>
        </w:rPr>
        <w:t>Epsilon</w:t>
      </w:r>
      <w:proofErr w:type="spellEnd"/>
      <w:r w:rsidRPr="00A50B51">
        <w:rPr>
          <w:szCs w:val="24"/>
        </w:rPr>
        <w:t xml:space="preserve"> Zero</w:t>
      </w:r>
      <w:r w:rsidR="00FA4878" w:rsidRPr="00A50B51">
        <w:rPr>
          <w:szCs w:val="24"/>
        </w:rPr>
        <w:t xml:space="preserve"> que funciona en dispositivos </w:t>
      </w:r>
      <w:proofErr w:type="spellStart"/>
      <w:r w:rsidR="00FA4878" w:rsidRPr="00A50B51">
        <w:rPr>
          <w:szCs w:val="24"/>
        </w:rPr>
        <w:t>Android</w:t>
      </w:r>
      <w:proofErr w:type="spellEnd"/>
      <w:r w:rsidR="00FA4878" w:rsidRPr="00A50B51">
        <w:rPr>
          <w:szCs w:val="24"/>
        </w:rPr>
        <w:t xml:space="preserve"> sin costo alguno. Posee un</w:t>
      </w:r>
      <w:r w:rsidR="00E479FE" w:rsidRPr="00A50B51">
        <w:rPr>
          <w:szCs w:val="24"/>
        </w:rPr>
        <w:t xml:space="preserve"> </w:t>
      </w:r>
      <w:r w:rsidR="009D61BB" w:rsidRPr="00A50B51">
        <w:rPr>
          <w:szCs w:val="24"/>
        </w:rPr>
        <w:t>tipo de examen que no aparece en la aplicación</w:t>
      </w:r>
      <w:r w:rsidR="00E479FE" w:rsidRPr="00A50B51">
        <w:rPr>
          <w:szCs w:val="24"/>
        </w:rPr>
        <w:t xml:space="preserve"> </w:t>
      </w:r>
      <w:proofErr w:type="spellStart"/>
      <w:r w:rsidR="00FA4878" w:rsidRPr="00A50B51">
        <w:rPr>
          <w:szCs w:val="24"/>
        </w:rPr>
        <w:t>uHear</w:t>
      </w:r>
      <w:proofErr w:type="spellEnd"/>
      <w:r w:rsidR="00FA4878" w:rsidRPr="00A50B51">
        <w:rPr>
          <w:szCs w:val="24"/>
        </w:rPr>
        <w:t xml:space="preserve"> (ver </w:t>
      </w:r>
      <w:r w:rsidR="004D1EA8" w:rsidRPr="00A50B51">
        <w:rPr>
          <w:szCs w:val="24"/>
        </w:rPr>
        <w:fldChar w:fldCharType="begin"/>
      </w:r>
      <w:r w:rsidR="0030495E" w:rsidRPr="00A50B51">
        <w:rPr>
          <w:szCs w:val="24"/>
        </w:rPr>
        <w:instrText xml:space="preserve"> REF _Ref343436102 \h  \* MERGEFORMAT </w:instrText>
      </w:r>
      <w:r w:rsidR="004D1EA8" w:rsidRPr="00A50B51">
        <w:rPr>
          <w:szCs w:val="24"/>
        </w:rPr>
      </w:r>
      <w:r w:rsidR="004D1EA8" w:rsidRPr="00A50B51">
        <w:rPr>
          <w:szCs w:val="24"/>
        </w:rPr>
        <w:fldChar w:fldCharType="separate"/>
      </w:r>
      <w:r w:rsidR="0020662A" w:rsidRPr="00A50B51">
        <w:rPr>
          <w:szCs w:val="24"/>
        </w:rPr>
        <w:t xml:space="preserve">Análisis de la aplicación </w:t>
      </w:r>
      <w:proofErr w:type="spellStart"/>
      <w:r w:rsidR="0020662A" w:rsidRPr="00A50B51">
        <w:rPr>
          <w:szCs w:val="24"/>
        </w:rPr>
        <w:t>uHear</w:t>
      </w:r>
      <w:proofErr w:type="spellEnd"/>
      <w:r w:rsidR="004D1EA8" w:rsidRPr="00A50B51">
        <w:rPr>
          <w:szCs w:val="24"/>
        </w:rPr>
        <w:fldChar w:fldCharType="end"/>
      </w:r>
      <w:r w:rsidR="00FA4878" w:rsidRPr="00A50B51">
        <w:rPr>
          <w:szCs w:val="24"/>
        </w:rPr>
        <w:t>)</w:t>
      </w:r>
      <w:r w:rsidR="0084758F" w:rsidRPr="00A50B51">
        <w:rPr>
          <w:szCs w:val="24"/>
        </w:rPr>
        <w:t>, el cual mide la menor diferencia de frecuencias que el usuario puede percibir</w:t>
      </w:r>
      <w:r w:rsidR="00345289" w:rsidRPr="00A50B51">
        <w:rPr>
          <w:szCs w:val="24"/>
        </w:rPr>
        <w:t>.</w:t>
      </w:r>
      <w:r w:rsidR="00EC24F2" w:rsidRPr="00A50B51">
        <w:rPr>
          <w:szCs w:val="24"/>
        </w:rPr>
        <w:t xml:space="preserve"> A continuación se prese</w:t>
      </w:r>
      <w:r w:rsidR="009D61BB" w:rsidRPr="00A50B51">
        <w:rPr>
          <w:szCs w:val="24"/>
        </w:rPr>
        <w:t>ntan las funcionabilidades:</w:t>
      </w:r>
    </w:p>
    <w:p w:rsidR="009D61BB" w:rsidRPr="00A50B51" w:rsidRDefault="009D61BB" w:rsidP="00C41690">
      <w:pPr>
        <w:jc w:val="center"/>
        <w:rPr>
          <w:szCs w:val="24"/>
        </w:rPr>
      </w:pPr>
      <w:r w:rsidRPr="00A50B51">
        <w:rPr>
          <w:noProof/>
          <w:szCs w:val="24"/>
          <w:lang w:eastAsia="es-CR"/>
        </w:rPr>
        <w:lastRenderedPageBreak/>
        <w:drawing>
          <wp:inline distT="0" distB="0" distL="0" distR="0" wp14:anchorId="450B7BA1" wp14:editId="6492B756">
            <wp:extent cx="3801979" cy="6764353"/>
            <wp:effectExtent l="0" t="0" r="8255" b="0"/>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03870" cy="6767718"/>
                    </a:xfrm>
                    <a:prstGeom prst="rect">
                      <a:avLst/>
                    </a:prstGeom>
                    <a:noFill/>
                    <a:ln>
                      <a:noFill/>
                    </a:ln>
                  </pic:spPr>
                </pic:pic>
              </a:graphicData>
            </a:graphic>
          </wp:inline>
        </w:drawing>
      </w:r>
    </w:p>
    <w:p w:rsidR="009D61BB" w:rsidRPr="00A50B51" w:rsidRDefault="009D61BB" w:rsidP="00C41690">
      <w:pPr>
        <w:pStyle w:val="Caption"/>
        <w:rPr>
          <w:sz w:val="24"/>
          <w:szCs w:val="24"/>
          <w:lang w:val="en-US"/>
        </w:rPr>
      </w:pPr>
      <w:bookmarkStart w:id="695" w:name="_Toc399607152"/>
      <w:proofErr w:type="spellStart"/>
      <w:r w:rsidRPr="00A50B51">
        <w:rPr>
          <w:sz w:val="24"/>
          <w:szCs w:val="24"/>
          <w:lang w:val="en-US"/>
        </w:rPr>
        <w:t>Ilustración</w:t>
      </w:r>
      <w:proofErr w:type="spellEnd"/>
      <w:r w:rsidR="00E47BEC" w:rsidRPr="00A50B51">
        <w:rPr>
          <w:sz w:val="24"/>
          <w:szCs w:val="24"/>
          <w:lang w:val="en-US"/>
        </w:rPr>
        <w:t xml:space="preserve"> </w:t>
      </w:r>
      <w:r w:rsidR="004D1EA8" w:rsidRPr="00A50B51">
        <w:rPr>
          <w:sz w:val="24"/>
          <w:szCs w:val="24"/>
        </w:rPr>
        <w:fldChar w:fldCharType="begin"/>
      </w:r>
      <w:r w:rsidRPr="00A50B51">
        <w:rPr>
          <w:sz w:val="24"/>
          <w:szCs w:val="24"/>
          <w:lang w:val="en-US"/>
        </w:rPr>
        <w:instrText xml:space="preserve"> SEQ Ilustración \* ARABIC </w:instrText>
      </w:r>
      <w:r w:rsidR="004D1EA8" w:rsidRPr="00A50B51">
        <w:rPr>
          <w:sz w:val="24"/>
          <w:szCs w:val="24"/>
        </w:rPr>
        <w:fldChar w:fldCharType="separate"/>
      </w:r>
      <w:r w:rsidR="0020662A">
        <w:rPr>
          <w:noProof/>
          <w:sz w:val="24"/>
          <w:szCs w:val="24"/>
          <w:lang w:val="en-US"/>
        </w:rPr>
        <w:t>44</w:t>
      </w:r>
      <w:r w:rsidR="004D1EA8" w:rsidRPr="00A50B51">
        <w:rPr>
          <w:sz w:val="24"/>
          <w:szCs w:val="24"/>
        </w:rPr>
        <w:fldChar w:fldCharType="end"/>
      </w:r>
      <w:r w:rsidRPr="00A50B51">
        <w:rPr>
          <w:sz w:val="24"/>
          <w:szCs w:val="24"/>
          <w:lang w:val="en-US"/>
        </w:rPr>
        <w:t xml:space="preserve"> – </w:t>
      </w:r>
      <w:proofErr w:type="spellStart"/>
      <w:r w:rsidRPr="00A50B51">
        <w:rPr>
          <w:sz w:val="24"/>
          <w:szCs w:val="24"/>
          <w:lang w:val="en-US"/>
        </w:rPr>
        <w:t>Pantalla</w:t>
      </w:r>
      <w:proofErr w:type="spellEnd"/>
      <w:r w:rsidRPr="00A50B51">
        <w:rPr>
          <w:sz w:val="24"/>
          <w:szCs w:val="24"/>
          <w:lang w:val="en-US"/>
        </w:rPr>
        <w:t xml:space="preserve"> principal </w:t>
      </w:r>
      <w:r w:rsidR="00B20834" w:rsidRPr="00A50B51">
        <w:rPr>
          <w:sz w:val="24"/>
          <w:szCs w:val="24"/>
          <w:lang w:val="en-US"/>
        </w:rPr>
        <w:t>Test your hearing</w:t>
      </w:r>
      <w:bookmarkEnd w:id="695"/>
    </w:p>
    <w:p w:rsidR="00B20834" w:rsidRPr="00A50B51" w:rsidRDefault="00B20834" w:rsidP="00C41690">
      <w:pPr>
        <w:jc w:val="center"/>
        <w:rPr>
          <w:b/>
          <w:szCs w:val="24"/>
        </w:rPr>
      </w:pPr>
      <w:r w:rsidRPr="00A50B51">
        <w:rPr>
          <w:b/>
          <w:szCs w:val="24"/>
        </w:rPr>
        <w:t xml:space="preserve">Aplicación Test </w:t>
      </w:r>
      <w:proofErr w:type="spellStart"/>
      <w:r w:rsidRPr="00A50B51">
        <w:rPr>
          <w:b/>
          <w:szCs w:val="24"/>
        </w:rPr>
        <w:t>your</w:t>
      </w:r>
      <w:proofErr w:type="spellEnd"/>
      <w:r w:rsidR="00E47BEC" w:rsidRPr="00A50B51">
        <w:rPr>
          <w:b/>
          <w:szCs w:val="24"/>
        </w:rPr>
        <w:t xml:space="preserve"> </w:t>
      </w:r>
      <w:proofErr w:type="spellStart"/>
      <w:r w:rsidRPr="00A50B51">
        <w:rPr>
          <w:b/>
          <w:szCs w:val="24"/>
        </w:rPr>
        <w:t>hearing</w:t>
      </w:r>
      <w:proofErr w:type="spellEnd"/>
    </w:p>
    <w:p w:rsidR="00B20834" w:rsidRPr="00A50B51" w:rsidRDefault="00B20834" w:rsidP="00C41690">
      <w:pPr>
        <w:ind w:firstLine="709"/>
        <w:rPr>
          <w:szCs w:val="24"/>
        </w:rPr>
      </w:pPr>
      <w:r w:rsidRPr="00A50B51">
        <w:rPr>
          <w:szCs w:val="24"/>
        </w:rPr>
        <w:t xml:space="preserve">El examen de rango de frecuencias evalúa </w:t>
      </w:r>
      <w:r w:rsidR="006859B7" w:rsidRPr="00A50B51">
        <w:rPr>
          <w:szCs w:val="24"/>
        </w:rPr>
        <w:t xml:space="preserve">lo mismo que el examen de sensibilidad de oído de la aplicación </w:t>
      </w:r>
      <w:proofErr w:type="spellStart"/>
      <w:r w:rsidR="006859B7" w:rsidRPr="00A50B51">
        <w:rPr>
          <w:szCs w:val="24"/>
        </w:rPr>
        <w:t>uHear</w:t>
      </w:r>
      <w:proofErr w:type="spellEnd"/>
      <w:r w:rsidR="006859B7" w:rsidRPr="00A50B51">
        <w:rPr>
          <w:szCs w:val="24"/>
        </w:rPr>
        <w:t>, sin embargo posee una interfaz diferente</w:t>
      </w:r>
      <w:r w:rsidR="004C3105" w:rsidRPr="00A50B51">
        <w:rPr>
          <w:szCs w:val="24"/>
        </w:rPr>
        <w:t>.</w:t>
      </w:r>
    </w:p>
    <w:p w:rsidR="006859B7" w:rsidRPr="00A50B51" w:rsidRDefault="006859B7" w:rsidP="00C41690">
      <w:pPr>
        <w:jc w:val="center"/>
        <w:rPr>
          <w:szCs w:val="24"/>
        </w:rPr>
      </w:pPr>
      <w:r w:rsidRPr="00A50B51">
        <w:rPr>
          <w:noProof/>
          <w:szCs w:val="24"/>
          <w:lang w:eastAsia="es-CR"/>
        </w:rPr>
        <w:lastRenderedPageBreak/>
        <w:drawing>
          <wp:inline distT="0" distB="0" distL="0" distR="0" wp14:anchorId="6B905500" wp14:editId="1B19DD62">
            <wp:extent cx="3643663" cy="6482686"/>
            <wp:effectExtent l="0" t="0" r="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59954" cy="6511670"/>
                    </a:xfrm>
                    <a:prstGeom prst="rect">
                      <a:avLst/>
                    </a:prstGeom>
                    <a:noFill/>
                    <a:ln>
                      <a:noFill/>
                    </a:ln>
                  </pic:spPr>
                </pic:pic>
              </a:graphicData>
            </a:graphic>
          </wp:inline>
        </w:drawing>
      </w:r>
    </w:p>
    <w:p w:rsidR="00743782" w:rsidRPr="00A50B51" w:rsidRDefault="006859B7" w:rsidP="00C41690">
      <w:pPr>
        <w:pStyle w:val="Caption"/>
        <w:rPr>
          <w:sz w:val="24"/>
          <w:szCs w:val="24"/>
        </w:rPr>
      </w:pPr>
      <w:bookmarkStart w:id="696" w:name="_Toc39960715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45</w:t>
      </w:r>
      <w:r w:rsidR="004D1EA8" w:rsidRPr="00A50B51">
        <w:rPr>
          <w:noProof/>
          <w:sz w:val="24"/>
          <w:szCs w:val="24"/>
        </w:rPr>
        <w:fldChar w:fldCharType="end"/>
      </w:r>
      <w:r w:rsidRPr="00A50B51">
        <w:rPr>
          <w:sz w:val="24"/>
          <w:szCs w:val="24"/>
        </w:rPr>
        <w:t xml:space="preserve"> – Interfaz de la prueba de </w:t>
      </w:r>
      <w:r w:rsidR="004C3105" w:rsidRPr="00A50B51">
        <w:rPr>
          <w:sz w:val="24"/>
          <w:szCs w:val="24"/>
        </w:rPr>
        <w:t>rango</w:t>
      </w:r>
      <w:r w:rsidRPr="00A50B51">
        <w:rPr>
          <w:sz w:val="24"/>
          <w:szCs w:val="24"/>
        </w:rPr>
        <w:t xml:space="preserve"> de frecuencias</w:t>
      </w:r>
      <w:bookmarkEnd w:id="696"/>
    </w:p>
    <w:p w:rsidR="006859B7" w:rsidRPr="00A50B51" w:rsidRDefault="006859B7"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6859B7" w:rsidRPr="00A50B51" w:rsidRDefault="006859B7" w:rsidP="00C41690">
      <w:pPr>
        <w:rPr>
          <w:szCs w:val="24"/>
        </w:rPr>
      </w:pPr>
    </w:p>
    <w:p w:rsidR="00D221C9" w:rsidRPr="00A50B51" w:rsidRDefault="006859B7" w:rsidP="00C41690">
      <w:pPr>
        <w:ind w:firstLine="709"/>
        <w:rPr>
          <w:szCs w:val="24"/>
        </w:rPr>
      </w:pPr>
      <w:r w:rsidRPr="00A50B51">
        <w:rPr>
          <w:szCs w:val="24"/>
        </w:rPr>
        <w:t xml:space="preserve">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w:t>
      </w:r>
      <w:r w:rsidRPr="00A50B51">
        <w:rPr>
          <w:szCs w:val="24"/>
        </w:rPr>
        <w:lastRenderedPageBreak/>
        <w:t>cada prueba de tono, puede que haya un tono o no, esto para determinar el nivel de escucha del ejecutante. Una vez pasado por los 25 tonos de pruebas, se le presentará la pantalla de resultados:</w:t>
      </w:r>
    </w:p>
    <w:p w:rsidR="00561A43" w:rsidRPr="00A50B51" w:rsidRDefault="00D221C9" w:rsidP="00C41690">
      <w:pPr>
        <w:jc w:val="center"/>
        <w:rPr>
          <w:szCs w:val="24"/>
        </w:rPr>
      </w:pPr>
      <w:r w:rsidRPr="00A50B51">
        <w:rPr>
          <w:noProof/>
          <w:szCs w:val="24"/>
          <w:lang w:eastAsia="es-CR"/>
        </w:rPr>
        <w:drawing>
          <wp:inline distT="0" distB="0" distL="0" distR="0" wp14:anchorId="4A4EC028" wp14:editId="4A2EAA47">
            <wp:extent cx="3628326" cy="6455391"/>
            <wp:effectExtent l="0" t="0" r="0" b="3175"/>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47302" cy="6489152"/>
                    </a:xfrm>
                    <a:prstGeom prst="rect">
                      <a:avLst/>
                    </a:prstGeom>
                    <a:noFill/>
                    <a:ln>
                      <a:noFill/>
                    </a:ln>
                  </pic:spPr>
                </pic:pic>
              </a:graphicData>
            </a:graphic>
          </wp:inline>
        </w:drawing>
      </w:r>
    </w:p>
    <w:p w:rsidR="00D221C9" w:rsidRPr="00A50B51" w:rsidRDefault="00D221C9" w:rsidP="00C41690">
      <w:pPr>
        <w:pStyle w:val="Caption"/>
        <w:rPr>
          <w:sz w:val="24"/>
          <w:szCs w:val="24"/>
        </w:rPr>
      </w:pPr>
      <w:bookmarkStart w:id="697" w:name="_Toc39960715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46</w:t>
      </w:r>
      <w:r w:rsidR="004D1EA8" w:rsidRPr="00A50B51">
        <w:rPr>
          <w:noProof/>
          <w:sz w:val="24"/>
          <w:szCs w:val="24"/>
        </w:rPr>
        <w:fldChar w:fldCharType="end"/>
      </w:r>
      <w:r w:rsidRPr="00A50B51">
        <w:rPr>
          <w:sz w:val="24"/>
          <w:szCs w:val="24"/>
        </w:rPr>
        <w:t xml:space="preserve"> – Pantalla de resultados de </w:t>
      </w:r>
      <w:r w:rsidR="004C3105" w:rsidRPr="00A50B51">
        <w:rPr>
          <w:sz w:val="24"/>
          <w:szCs w:val="24"/>
        </w:rPr>
        <w:t>rango</w:t>
      </w:r>
      <w:r w:rsidRPr="00A50B51">
        <w:rPr>
          <w:sz w:val="24"/>
          <w:szCs w:val="24"/>
        </w:rPr>
        <w:t xml:space="preserve"> de frecuencias</w:t>
      </w:r>
      <w:bookmarkEnd w:id="697"/>
    </w:p>
    <w:p w:rsidR="00D221C9" w:rsidRPr="00A50B51" w:rsidRDefault="00D221C9"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D221C9" w:rsidRPr="00A50B51" w:rsidRDefault="004C3105" w:rsidP="00C41690">
      <w:pPr>
        <w:ind w:firstLine="709"/>
        <w:rPr>
          <w:szCs w:val="24"/>
        </w:rPr>
      </w:pPr>
      <w:r w:rsidRPr="00A50B51">
        <w:rPr>
          <w:szCs w:val="24"/>
        </w:rPr>
        <w:t xml:space="preserve">La siguiente prueba que 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posee es la de diferenciación de frecuencias, el cual al ejecutante se le presentan dos tonos y este determina si hay una diferencia o no entre las mismas.</w:t>
      </w:r>
    </w:p>
    <w:p w:rsidR="004C3105" w:rsidRPr="00A50B51" w:rsidRDefault="004C3105" w:rsidP="00C41690">
      <w:pPr>
        <w:jc w:val="center"/>
        <w:rPr>
          <w:szCs w:val="24"/>
        </w:rPr>
      </w:pPr>
      <w:r w:rsidRPr="00A50B51">
        <w:rPr>
          <w:noProof/>
          <w:szCs w:val="24"/>
          <w:lang w:eastAsia="es-CR"/>
        </w:rPr>
        <w:lastRenderedPageBreak/>
        <w:drawing>
          <wp:inline distT="0" distB="0" distL="0" distR="0" wp14:anchorId="7B474745" wp14:editId="78862E54">
            <wp:extent cx="3505588" cy="6237027"/>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28417" cy="6277643"/>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698" w:name="_Toc39960715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47</w:t>
      </w:r>
      <w:r w:rsidR="004D1EA8" w:rsidRPr="00A50B51">
        <w:rPr>
          <w:noProof/>
          <w:sz w:val="24"/>
          <w:szCs w:val="24"/>
        </w:rPr>
        <w:fldChar w:fldCharType="end"/>
      </w:r>
      <w:r w:rsidRPr="00A50B51">
        <w:rPr>
          <w:sz w:val="24"/>
          <w:szCs w:val="24"/>
        </w:rPr>
        <w:t xml:space="preserve"> – Interfaz diferenciación de frecuencias</w:t>
      </w:r>
      <w:bookmarkEnd w:id="698"/>
    </w:p>
    <w:p w:rsidR="004C3105" w:rsidRPr="00A50B51" w:rsidRDefault="004C3105"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4C3105" w:rsidRPr="00A50B51" w:rsidRDefault="004C3105" w:rsidP="00C41690">
      <w:pPr>
        <w:ind w:firstLine="709"/>
        <w:rPr>
          <w:szCs w:val="24"/>
        </w:rPr>
      </w:pPr>
      <w:r w:rsidRPr="00A50B51">
        <w:rPr>
          <w:szCs w:val="24"/>
        </w:rPr>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p>
    <w:p w:rsidR="004C3105" w:rsidRPr="00A50B51" w:rsidRDefault="00163B7F" w:rsidP="00C41690">
      <w:pPr>
        <w:jc w:val="center"/>
        <w:rPr>
          <w:szCs w:val="24"/>
        </w:rPr>
      </w:pPr>
      <w:r w:rsidRPr="00A50B51">
        <w:rPr>
          <w:noProof/>
          <w:szCs w:val="24"/>
          <w:lang w:eastAsia="es-CR"/>
        </w:rPr>
        <w:lastRenderedPageBreak/>
        <w:drawing>
          <wp:inline distT="0" distB="0" distL="0" distR="0" wp14:anchorId="4EAC4DEB" wp14:editId="4335FE85">
            <wp:extent cx="3557061" cy="6328610"/>
            <wp:effectExtent l="0" t="0" r="5715"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549638" cy="6315403"/>
                    </a:xfrm>
                    <a:prstGeom prst="rect">
                      <a:avLst/>
                    </a:prstGeom>
                    <a:noFill/>
                    <a:ln>
                      <a:noFill/>
                    </a:ln>
                  </pic:spPr>
                </pic:pic>
              </a:graphicData>
            </a:graphic>
          </wp:inline>
        </w:drawing>
      </w:r>
    </w:p>
    <w:p w:rsidR="00163B7F" w:rsidRPr="00A50B51" w:rsidRDefault="00A9183A" w:rsidP="00C41690">
      <w:pPr>
        <w:pStyle w:val="Caption"/>
        <w:rPr>
          <w:sz w:val="24"/>
          <w:szCs w:val="24"/>
        </w:rPr>
      </w:pPr>
      <w:bookmarkStart w:id="699" w:name="_Toc39960715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48</w:t>
      </w:r>
      <w:r w:rsidR="004D1EA8" w:rsidRPr="00A50B51">
        <w:rPr>
          <w:noProof/>
          <w:sz w:val="24"/>
          <w:szCs w:val="24"/>
        </w:rPr>
        <w:fldChar w:fldCharType="end"/>
      </w:r>
      <w:r w:rsidRPr="00A50B51">
        <w:rPr>
          <w:sz w:val="24"/>
          <w:szCs w:val="24"/>
        </w:rPr>
        <w:t xml:space="preserve"> – Gráfico representativo diferenciación de frecuencias</w:t>
      </w:r>
      <w:bookmarkEnd w:id="699"/>
    </w:p>
    <w:p w:rsidR="00A9183A" w:rsidRPr="00A50B51" w:rsidRDefault="00A9183A"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A9183A" w:rsidRPr="00A50B51" w:rsidRDefault="00A9183A" w:rsidP="00C41690">
      <w:pPr>
        <w:rPr>
          <w:szCs w:val="24"/>
        </w:rPr>
      </w:pPr>
    </w:p>
    <w:p w:rsidR="004C3105" w:rsidRPr="00A50B51" w:rsidRDefault="004C3105" w:rsidP="00C41690">
      <w:pPr>
        <w:ind w:firstLine="709"/>
        <w:rPr>
          <w:szCs w:val="24"/>
        </w:rPr>
      </w:pPr>
      <w:r w:rsidRPr="00A50B51">
        <w:rPr>
          <w:szCs w:val="24"/>
        </w:rPr>
        <w:t>Al finalizar la prueba, la pantalla de resultados le informará al ejecutante el estado de cada grupo de frecuencias que puede diferenciar.</w:t>
      </w:r>
    </w:p>
    <w:p w:rsidR="004C3105" w:rsidRPr="00A50B51" w:rsidRDefault="004C3105" w:rsidP="00C41690">
      <w:pPr>
        <w:jc w:val="center"/>
        <w:rPr>
          <w:szCs w:val="24"/>
        </w:rPr>
      </w:pPr>
      <w:r w:rsidRPr="00A50B51">
        <w:rPr>
          <w:noProof/>
          <w:szCs w:val="24"/>
          <w:lang w:eastAsia="es-CR"/>
        </w:rPr>
        <w:lastRenderedPageBreak/>
        <w:drawing>
          <wp:inline distT="0" distB="0" distL="0" distR="0" wp14:anchorId="09721F78" wp14:editId="7A2DE853">
            <wp:extent cx="3745559" cy="6663977"/>
            <wp:effectExtent l="0" t="0" r="7620" b="381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754542" cy="6679960"/>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700" w:name="_Toc39960715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49</w:t>
      </w:r>
      <w:r w:rsidR="004D1EA8" w:rsidRPr="00A50B51">
        <w:rPr>
          <w:noProof/>
          <w:sz w:val="24"/>
          <w:szCs w:val="24"/>
        </w:rPr>
        <w:fldChar w:fldCharType="end"/>
      </w:r>
      <w:r w:rsidRPr="00A50B51">
        <w:rPr>
          <w:sz w:val="24"/>
          <w:szCs w:val="24"/>
        </w:rPr>
        <w:t xml:space="preserve"> – Pantalla de resultados de diferenciación de frecuencias</w:t>
      </w:r>
      <w:r w:rsidRPr="00A50B51">
        <w:rPr>
          <w:sz w:val="24"/>
          <w:szCs w:val="24"/>
        </w:rPr>
        <w:br/>
        <w:t xml:space="preserve">Aplicación Test </w:t>
      </w:r>
      <w:proofErr w:type="spellStart"/>
      <w:r w:rsidRPr="00A50B51">
        <w:rPr>
          <w:sz w:val="24"/>
          <w:szCs w:val="24"/>
        </w:rPr>
        <w:t>your</w:t>
      </w:r>
      <w:proofErr w:type="spellEnd"/>
      <w:r w:rsidR="007A51E2" w:rsidRPr="00A50B51">
        <w:rPr>
          <w:sz w:val="24"/>
          <w:szCs w:val="24"/>
        </w:rPr>
        <w:t xml:space="preserve"> </w:t>
      </w:r>
      <w:proofErr w:type="spellStart"/>
      <w:r w:rsidRPr="00A50B51">
        <w:rPr>
          <w:sz w:val="24"/>
          <w:szCs w:val="24"/>
        </w:rPr>
        <w:t>hearing</w:t>
      </w:r>
      <w:bookmarkStart w:id="701" w:name="_GoBack"/>
      <w:bookmarkEnd w:id="700"/>
      <w:bookmarkEnd w:id="701"/>
      <w:proofErr w:type="spellEnd"/>
    </w:p>
    <w:sectPr w:rsidR="004C3105" w:rsidRPr="00A50B51" w:rsidSect="001A6F80">
      <w:pgSz w:w="12240" w:h="15840"/>
      <w:pgMar w:top="1373" w:right="990" w:bottom="1440" w:left="99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7" w:author="Personal" w:date="2014-09-09T20:35:00Z" w:initials="P">
    <w:p w:rsidR="00693CFA" w:rsidRDefault="00693CFA">
      <w:pPr>
        <w:pStyle w:val="CommentText"/>
      </w:pPr>
      <w:r>
        <w:rPr>
          <w:rStyle w:val="CommentReference"/>
        </w:rPr>
        <w:annotationRef/>
      </w:r>
      <w:r>
        <w:t xml:space="preserve">Tomar en cuenta para la </w:t>
      </w:r>
      <w:proofErr w:type="spellStart"/>
      <w:r>
        <w:t>presentacion</w:t>
      </w:r>
      <w:proofErr w:type="spellEnd"/>
    </w:p>
  </w:comment>
  <w:comment w:id="136" w:author="Beto" w:date="2014-08-24T17:13:00Z" w:initials="B">
    <w:p w:rsidR="00693CFA" w:rsidRDefault="00693CFA">
      <w:pPr>
        <w:pStyle w:val="CommentText"/>
      </w:pPr>
      <w:r>
        <w:rPr>
          <w:rStyle w:val="CommentReference"/>
        </w:rPr>
        <w:annotationRef/>
      </w:r>
      <w:r>
        <w:t>Pedro Fonseca</w:t>
      </w:r>
      <w:r w:rsidRPr="00F06BE3">
        <w:t xml:space="preserve">: ¿Hay alguna hecha mejor o peor que la propuesta? </w:t>
      </w:r>
    </w:p>
  </w:comment>
  <w:comment w:id="391" w:author="Personal" w:date="2014-08-24T17:13:00Z" w:initials="P">
    <w:p w:rsidR="00693CFA" w:rsidRDefault="00693CFA" w:rsidP="0041665F">
      <w:pPr>
        <w:pStyle w:val="CommentText"/>
      </w:pPr>
      <w:r>
        <w:rPr>
          <w:rStyle w:val="CommentReference"/>
        </w:rPr>
        <w:annotationRef/>
      </w:r>
      <w:r>
        <w:t>Ajuste observaciones lector externo</w:t>
      </w:r>
    </w:p>
  </w:comment>
  <w:comment w:id="411" w:author="Personal" w:date="2014-08-30T14:44:00Z" w:initials="P">
    <w:p w:rsidR="00693CFA" w:rsidRDefault="00693CFA">
      <w:pPr>
        <w:pStyle w:val="CommentText"/>
      </w:pPr>
      <w:r>
        <w:rPr>
          <w:rStyle w:val="CommentReference"/>
        </w:rPr>
        <w:annotationRef/>
      </w:r>
      <w:r>
        <w:t>Observaciones lector externo</w:t>
      </w:r>
    </w:p>
  </w:comment>
  <w:comment w:id="415" w:author="Personal" w:date="2014-08-24T17:13:00Z" w:initials="P">
    <w:p w:rsidR="00693CFA" w:rsidRDefault="00693CFA">
      <w:pPr>
        <w:pStyle w:val="CommentText"/>
      </w:pPr>
      <w:r>
        <w:rPr>
          <w:rStyle w:val="CommentReference"/>
        </w:rPr>
        <w:annotationRef/>
      </w:r>
      <w:r>
        <w:t>Observaciones lector externo</w:t>
      </w:r>
    </w:p>
  </w:comment>
  <w:comment w:id="418" w:author="Personal" w:date="2014-08-24T17:13:00Z" w:initials="P">
    <w:p w:rsidR="00693CFA" w:rsidRDefault="00693CFA">
      <w:pPr>
        <w:pStyle w:val="CommentText"/>
      </w:pPr>
      <w:r>
        <w:rPr>
          <w:rStyle w:val="CommentReference"/>
        </w:rPr>
        <w:annotationRef/>
      </w:r>
      <w:r>
        <w:t>Observaciones lector externo</w:t>
      </w:r>
    </w:p>
  </w:comment>
  <w:comment w:id="422" w:author="Personal" w:date="2014-08-24T17:13:00Z" w:initials="P">
    <w:p w:rsidR="00693CFA" w:rsidRDefault="00693CFA">
      <w:pPr>
        <w:pStyle w:val="CommentText"/>
      </w:pPr>
      <w:r>
        <w:rPr>
          <w:rStyle w:val="CommentReference"/>
        </w:rPr>
        <w:annotationRef/>
      </w:r>
      <w:r>
        <w:t>Observaciones lector externo</w:t>
      </w:r>
    </w:p>
  </w:comment>
  <w:comment w:id="467" w:author="Personal" w:date="2014-08-24T17:13:00Z" w:initials="P">
    <w:p w:rsidR="00693CFA" w:rsidRDefault="00693CFA">
      <w:pPr>
        <w:pStyle w:val="CommentText"/>
      </w:pPr>
      <w:r>
        <w:rPr>
          <w:rStyle w:val="CommentReference"/>
        </w:rPr>
        <w:annotationRef/>
      </w:r>
      <w:r>
        <w:t>Observaciones lector externo</w:t>
      </w:r>
    </w:p>
  </w:comment>
  <w:comment w:id="586" w:author="Personal" w:date="2014-09-28T16:47:00Z" w:initials="P">
    <w:p w:rsidR="00321BD7" w:rsidRDefault="00321BD7" w:rsidP="00321BD7">
      <w:pPr>
        <w:pStyle w:val="CommentText"/>
      </w:pPr>
      <w:r>
        <w:rPr>
          <w:rStyle w:val="CommentReference"/>
        </w:rPr>
        <w:annotationRef/>
      </w:r>
      <w:r>
        <w:t>Observaciones lector externo</w:t>
      </w:r>
    </w:p>
  </w:comment>
  <w:comment w:id="635" w:author="Personal" w:date="2014-08-24T17:13:00Z" w:initials="P">
    <w:p w:rsidR="00693CFA" w:rsidRDefault="00693CFA">
      <w:pPr>
        <w:pStyle w:val="CommentText"/>
      </w:pPr>
      <w:r>
        <w:rPr>
          <w:rStyle w:val="CommentReference"/>
        </w:rPr>
        <w:annotationRef/>
      </w:r>
      <w:r>
        <w:t>Observaciones lector externo</w:t>
      </w:r>
    </w:p>
  </w:comment>
  <w:comment w:id="646" w:author="Personal" w:date="2014-08-24T17:13:00Z" w:initials="P">
    <w:p w:rsidR="00693CFA" w:rsidRDefault="00693CFA">
      <w:pPr>
        <w:pStyle w:val="CommentText"/>
      </w:pPr>
      <w:r>
        <w:rPr>
          <w:rStyle w:val="CommentReference"/>
        </w:rPr>
        <w:annotationRef/>
      </w:r>
      <w:r>
        <w:t>Observaciones lector externo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0499" w:rsidRDefault="00290499" w:rsidP="004D3CC3">
      <w:pPr>
        <w:spacing w:line="240" w:lineRule="auto"/>
      </w:pPr>
      <w:r>
        <w:separator/>
      </w:r>
    </w:p>
  </w:endnote>
  <w:endnote w:type="continuationSeparator" w:id="0">
    <w:p w:rsidR="00290499" w:rsidRDefault="00290499" w:rsidP="004D3CC3">
      <w:pPr>
        <w:spacing w:line="240" w:lineRule="auto"/>
      </w:pPr>
      <w:r>
        <w:continuationSeparator/>
      </w:r>
    </w:p>
  </w:endnote>
  <w:endnote w:type="continuationNotice" w:id="1">
    <w:p w:rsidR="00290499" w:rsidRDefault="0029049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3648188"/>
      <w:docPartObj>
        <w:docPartGallery w:val="Page Numbers (Bottom of Page)"/>
        <w:docPartUnique/>
      </w:docPartObj>
    </w:sdtPr>
    <w:sdtEndPr>
      <w:rPr>
        <w:noProof/>
      </w:rPr>
    </w:sdtEndPr>
    <w:sdtContent>
      <w:p w:rsidR="00693CFA" w:rsidRDefault="00693CFA">
        <w:pPr>
          <w:pStyle w:val="Footer"/>
          <w:jc w:val="right"/>
        </w:pPr>
        <w:r>
          <w:fldChar w:fldCharType="begin"/>
        </w:r>
        <w:r>
          <w:instrText xml:space="preserve"> PAGE   \* MERGEFORMAT </w:instrText>
        </w:r>
        <w:r>
          <w:fldChar w:fldCharType="separate"/>
        </w:r>
        <w:r w:rsidR="002B2551">
          <w:rPr>
            <w:noProof/>
          </w:rPr>
          <w:t>0</w:t>
        </w:r>
        <w:r>
          <w:rPr>
            <w:noProof/>
          </w:rPr>
          <w:fldChar w:fldCharType="end"/>
        </w:r>
      </w:p>
    </w:sdtContent>
  </w:sdt>
  <w:p w:rsidR="00693CFA" w:rsidRDefault="00693CF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FA" w:rsidRPr="007D6EC9" w:rsidRDefault="00693CFA" w:rsidP="007D6EC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2117600"/>
      <w:docPartObj>
        <w:docPartGallery w:val="Page Numbers (Bottom of Page)"/>
        <w:docPartUnique/>
      </w:docPartObj>
    </w:sdtPr>
    <w:sdtEndPr>
      <w:rPr>
        <w:rStyle w:val="FooterDocumentChar"/>
        <w:bCs/>
        <w:i/>
        <w:sz w:val="20"/>
        <w:lang w:val="es-ES"/>
      </w:rPr>
    </w:sdtEndPr>
    <w:sdtContent>
      <w:p w:rsidR="00693CFA" w:rsidRPr="007D6EC9" w:rsidRDefault="00693CFA" w:rsidP="007D6EC9">
        <w:pPr>
          <w:pStyle w:val="Footer"/>
          <w:jc w:val="right"/>
          <w:rPr>
            <w:bCs/>
            <w:i/>
            <w:sz w:val="20"/>
            <w:lang w:val="es-ES"/>
          </w:rPr>
        </w:pPr>
        <w:r w:rsidRPr="007D6EC9">
          <w:rPr>
            <w:rStyle w:val="FooterDocumentChar"/>
            <w:rFonts w:eastAsia="Calibri"/>
          </w:rPr>
          <w:fldChar w:fldCharType="begin"/>
        </w:r>
        <w:r w:rsidRPr="007D6EC9">
          <w:rPr>
            <w:rStyle w:val="FooterDocumentChar"/>
            <w:rFonts w:eastAsia="Calibri"/>
          </w:rPr>
          <w:instrText xml:space="preserve"> PAGE   \* MERGEFORMAT </w:instrText>
        </w:r>
        <w:r w:rsidRPr="007D6EC9">
          <w:rPr>
            <w:rStyle w:val="FooterDocumentChar"/>
            <w:rFonts w:eastAsia="Calibri"/>
          </w:rPr>
          <w:fldChar w:fldCharType="separate"/>
        </w:r>
        <w:r w:rsidR="002B2551">
          <w:rPr>
            <w:rStyle w:val="FooterDocumentChar"/>
            <w:rFonts w:eastAsia="Calibri"/>
            <w:noProof/>
          </w:rPr>
          <w:t>118</w:t>
        </w:r>
        <w:r w:rsidRPr="007D6EC9">
          <w:rPr>
            <w:rStyle w:val="FooterDocumentChar"/>
            <w:rFonts w:eastAsia="Calibri"/>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0499" w:rsidRDefault="00290499" w:rsidP="004D3CC3">
      <w:pPr>
        <w:spacing w:line="240" w:lineRule="auto"/>
      </w:pPr>
      <w:r>
        <w:separator/>
      </w:r>
    </w:p>
  </w:footnote>
  <w:footnote w:type="continuationSeparator" w:id="0">
    <w:p w:rsidR="00290499" w:rsidRDefault="00290499" w:rsidP="004D3CC3">
      <w:pPr>
        <w:spacing w:line="240" w:lineRule="auto"/>
      </w:pPr>
      <w:r>
        <w:continuationSeparator/>
      </w:r>
    </w:p>
  </w:footnote>
  <w:footnote w:type="continuationNotice" w:id="1">
    <w:p w:rsidR="00290499" w:rsidRDefault="00290499">
      <w:pPr>
        <w:spacing w:line="240" w:lineRule="auto"/>
      </w:pPr>
    </w:p>
  </w:footnote>
  <w:footnote w:id="2">
    <w:p w:rsidR="00693CFA" w:rsidRDefault="00693CFA">
      <w:pPr>
        <w:pStyle w:val="FootnoteText"/>
      </w:pPr>
      <w:r>
        <w:rPr>
          <w:rStyle w:val="FootnoteReference"/>
        </w:rPr>
        <w:footnoteRef/>
      </w:r>
      <w:r>
        <w:t xml:space="preserve"> </w:t>
      </w:r>
      <w:r w:rsidRPr="001050AB">
        <w:rPr>
          <w:color w:val="000000"/>
          <w:shd w:val="clear" w:color="auto" w:fill="FFFFFF"/>
        </w:rPr>
        <w:t>El</w:t>
      </w:r>
      <w:r w:rsidRPr="006A3021">
        <w:rPr>
          <w:rStyle w:val="CommentReference"/>
          <w:sz w:val="20"/>
          <w:szCs w:val="20"/>
        </w:rPr>
        <w:annotationRef/>
      </w:r>
      <w:r w:rsidRPr="001050AB">
        <w:rPr>
          <w:color w:val="000000"/>
          <w:shd w:val="clear" w:color="auto" w:fill="FFFFFF"/>
        </w:rPr>
        <w:t xml:space="preserve"> 40,3% de los ticos utiliza teléfonos inteligentes y de estos usuarios el 80,2% navega con conexiones superiores a 1Mbps, según una investigación realizada por la empresa </w:t>
      </w:r>
      <w:proofErr w:type="spellStart"/>
      <w:r w:rsidRPr="001050AB">
        <w:rPr>
          <w:color w:val="000000"/>
          <w:shd w:val="clear" w:color="auto" w:fill="FFFFFF"/>
        </w:rPr>
        <w:t>Demoscopía</w:t>
      </w:r>
      <w:proofErr w:type="spellEnd"/>
      <w:r w:rsidRPr="001050AB">
        <w:rPr>
          <w:color w:val="000000"/>
          <w:shd w:val="clear" w:color="auto" w:fill="FFFFFF"/>
        </w:rPr>
        <w:t xml:space="preserve"> para la Superintendencia de Telecomunicaciones </w:t>
      </w:r>
      <w:proofErr w:type="spellStart"/>
      <w:r w:rsidRPr="001050AB">
        <w:rPr>
          <w:color w:val="000000"/>
          <w:shd w:val="clear" w:color="auto" w:fill="FFFFFF"/>
        </w:rPr>
        <w:t>Sutel</w:t>
      </w:r>
      <w:proofErr w:type="spellEnd"/>
      <w:sdt>
        <w:sdtPr>
          <w:rPr>
            <w:color w:val="000000"/>
            <w:shd w:val="clear" w:color="auto" w:fill="FFFFFF"/>
          </w:rPr>
          <w:id w:val="7415701"/>
          <w:citation/>
        </w:sdtPr>
        <w:sdtContent>
          <w:r w:rsidRPr="001050AB">
            <w:rPr>
              <w:color w:val="000000"/>
              <w:shd w:val="clear" w:color="auto" w:fill="FFFFFF"/>
            </w:rPr>
            <w:fldChar w:fldCharType="begin"/>
          </w:r>
          <w:r>
            <w:rPr>
              <w:color w:val="000000"/>
              <w:shd w:val="clear" w:color="auto" w:fill="FFFFFF"/>
            </w:rPr>
            <w:instrText xml:space="preserve">CITATION Pat14 \l 5130 </w:instrText>
          </w:r>
          <w:r w:rsidRPr="001050AB">
            <w:rPr>
              <w:color w:val="000000"/>
              <w:shd w:val="clear" w:color="auto" w:fill="FFFFFF"/>
            </w:rPr>
            <w:fldChar w:fldCharType="separate"/>
          </w:r>
          <w:r>
            <w:rPr>
              <w:noProof/>
              <w:color w:val="000000"/>
              <w:shd w:val="clear" w:color="auto" w:fill="FFFFFF"/>
            </w:rPr>
            <w:t xml:space="preserve"> </w:t>
          </w:r>
          <w:r w:rsidRPr="0020662A">
            <w:rPr>
              <w:noProof/>
              <w:color w:val="000000"/>
              <w:shd w:val="clear" w:color="auto" w:fill="FFFFFF"/>
            </w:rPr>
            <w:t>(Recio, 2014)</w:t>
          </w:r>
          <w:r w:rsidRPr="001050AB">
            <w:rPr>
              <w:color w:val="000000"/>
              <w:shd w:val="clear" w:color="auto" w:fill="FFFFFF"/>
            </w:rPr>
            <w:fldChar w:fldCharType="end"/>
          </w:r>
        </w:sdtContent>
      </w:sdt>
      <w:r w:rsidRPr="001050AB">
        <w:rPr>
          <w:color w:val="000000"/>
          <w:shd w:val="clear" w:color="auto" w:fill="FFFFFF"/>
        </w:rPr>
        <w:t>.</w:t>
      </w:r>
    </w:p>
  </w:footnote>
  <w:footnote w:id="3">
    <w:p w:rsidR="00693CFA" w:rsidRDefault="00693CFA">
      <w:pPr>
        <w:pStyle w:val="FootnoteText"/>
      </w:pPr>
      <w:ins w:id="431" w:author="Personal" w:date="2014-09-21T18:58:00Z">
        <w:r>
          <w:rPr>
            <w:rStyle w:val="FootnoteReference"/>
          </w:rPr>
          <w:footnoteRef/>
        </w:r>
        <w:r>
          <w:t xml:space="preserve"> </w:t>
        </w:r>
        <w:r w:rsidRPr="006835E0">
          <w:rPr>
            <w:rStyle w:val="FootnoteReference"/>
            <w:sz w:val="24"/>
            <w:highlight w:val="yellow"/>
            <w:vertAlign w:val="baseline"/>
          </w:rPr>
          <w:t xml:space="preserve">Adobe </w:t>
        </w:r>
        <w:proofErr w:type="spellStart"/>
        <w:r w:rsidRPr="006835E0">
          <w:rPr>
            <w:rStyle w:val="FootnoteReference"/>
            <w:sz w:val="24"/>
            <w:highlight w:val="yellow"/>
            <w:vertAlign w:val="baseline"/>
          </w:rPr>
          <w:t>Audition</w:t>
        </w:r>
        <w:proofErr w:type="spellEnd"/>
        <w:r w:rsidRPr="006835E0">
          <w:rPr>
            <w:rStyle w:val="FootnoteReference"/>
            <w:sz w:val="24"/>
            <w:highlight w:val="yellow"/>
            <w:vertAlign w:val="baseline"/>
          </w:rPr>
          <w:t> es una </w:t>
        </w:r>
        <w:r w:rsidRPr="006835E0">
          <w:rPr>
            <w:rStyle w:val="FootnoteReference"/>
            <w:sz w:val="24"/>
            <w:highlight w:val="yellow"/>
            <w:vertAlign w:val="baseline"/>
          </w:rPr>
          <w:fldChar w:fldCharType="begin"/>
        </w:r>
        <w:r w:rsidRPr="006835E0">
          <w:rPr>
            <w:rStyle w:val="FootnoteReference"/>
            <w:sz w:val="24"/>
            <w:highlight w:val="yellow"/>
            <w:vertAlign w:val="baseline"/>
          </w:rPr>
          <w:instrText xml:space="preserve"> HYPERLINK "http://es.wikipedia.org/wiki/Aplicaci%C3%B3n_inform%C3%A1tica" \o "Aplicación informática" </w:instrText>
        </w:r>
        <w:r w:rsidRPr="006835E0">
          <w:rPr>
            <w:rStyle w:val="FootnoteReference"/>
            <w:sz w:val="24"/>
            <w:highlight w:val="yellow"/>
            <w:vertAlign w:val="baseline"/>
          </w:rPr>
          <w:fldChar w:fldCharType="separate"/>
        </w:r>
        <w:r w:rsidRPr="006835E0">
          <w:rPr>
            <w:rStyle w:val="FootnoteReference"/>
            <w:sz w:val="24"/>
            <w:highlight w:val="yellow"/>
            <w:vertAlign w:val="baseline"/>
          </w:rPr>
          <w:t>aplicación</w:t>
        </w:r>
        <w:r w:rsidRPr="006835E0">
          <w:rPr>
            <w:rStyle w:val="FootnoteReference"/>
            <w:sz w:val="24"/>
            <w:highlight w:val="yellow"/>
            <w:vertAlign w:val="baseline"/>
          </w:rPr>
          <w:fldChar w:fldCharType="end"/>
        </w:r>
        <w:r w:rsidRPr="006835E0">
          <w:rPr>
            <w:rStyle w:val="FootnoteReference"/>
            <w:sz w:val="24"/>
            <w:highlight w:val="yellow"/>
            <w:vertAlign w:val="baseline"/>
          </w:rPr>
          <w:t> en forma de estudio de </w:t>
        </w:r>
        <w:r w:rsidRPr="006835E0">
          <w:rPr>
            <w:rStyle w:val="FootnoteReference"/>
            <w:sz w:val="24"/>
            <w:highlight w:val="yellow"/>
            <w:vertAlign w:val="baseline"/>
          </w:rPr>
          <w:fldChar w:fldCharType="begin"/>
        </w:r>
        <w:r w:rsidRPr="006835E0">
          <w:rPr>
            <w:rStyle w:val="FootnoteReference"/>
            <w:sz w:val="24"/>
            <w:highlight w:val="yellow"/>
            <w:vertAlign w:val="baseline"/>
          </w:rPr>
          <w:instrText xml:space="preserve"> HYPERLINK "http://es.wikipedia.org/wiki/Sonido" \o "Sonido" </w:instrText>
        </w:r>
        <w:r w:rsidRPr="006835E0">
          <w:rPr>
            <w:rStyle w:val="FootnoteReference"/>
            <w:sz w:val="24"/>
            <w:highlight w:val="yellow"/>
            <w:vertAlign w:val="baseline"/>
          </w:rPr>
          <w:fldChar w:fldCharType="separate"/>
        </w:r>
        <w:r w:rsidRPr="006835E0">
          <w:rPr>
            <w:rStyle w:val="FootnoteReference"/>
            <w:sz w:val="24"/>
            <w:highlight w:val="yellow"/>
            <w:vertAlign w:val="baseline"/>
          </w:rPr>
          <w:t>sonido</w:t>
        </w:r>
        <w:r w:rsidRPr="006835E0">
          <w:rPr>
            <w:rStyle w:val="FootnoteReference"/>
            <w:sz w:val="24"/>
            <w:highlight w:val="yellow"/>
            <w:vertAlign w:val="baseline"/>
          </w:rPr>
          <w:fldChar w:fldCharType="end"/>
        </w:r>
        <w:r w:rsidRPr="006835E0">
          <w:rPr>
            <w:rStyle w:val="FootnoteReference"/>
            <w:sz w:val="24"/>
            <w:highlight w:val="yellow"/>
            <w:vertAlign w:val="baseline"/>
          </w:rPr>
          <w:t> destinado para la edición de </w:t>
        </w:r>
        <w:r w:rsidRPr="006835E0">
          <w:rPr>
            <w:rStyle w:val="FootnoteReference"/>
            <w:sz w:val="24"/>
            <w:highlight w:val="yellow"/>
            <w:vertAlign w:val="baseline"/>
          </w:rPr>
          <w:fldChar w:fldCharType="begin"/>
        </w:r>
        <w:r w:rsidRPr="006835E0">
          <w:rPr>
            <w:rStyle w:val="FootnoteReference"/>
            <w:sz w:val="24"/>
            <w:highlight w:val="yellow"/>
            <w:vertAlign w:val="baseline"/>
          </w:rPr>
          <w:instrText xml:space="preserve"> HYPERLINK "http://es.wikipedia.org/wiki/Audio_digital" \o "Audio digital" </w:instrText>
        </w:r>
        <w:r w:rsidRPr="006835E0">
          <w:rPr>
            <w:rStyle w:val="FootnoteReference"/>
            <w:sz w:val="24"/>
            <w:highlight w:val="yellow"/>
            <w:vertAlign w:val="baseline"/>
          </w:rPr>
          <w:fldChar w:fldCharType="separate"/>
        </w:r>
        <w:r w:rsidRPr="006835E0">
          <w:rPr>
            <w:rStyle w:val="FootnoteReference"/>
            <w:sz w:val="24"/>
            <w:highlight w:val="yellow"/>
            <w:vertAlign w:val="baseline"/>
          </w:rPr>
          <w:t>audio digital</w:t>
        </w:r>
        <w:r w:rsidRPr="006835E0">
          <w:rPr>
            <w:rStyle w:val="FootnoteReference"/>
            <w:sz w:val="24"/>
            <w:highlight w:val="yellow"/>
            <w:vertAlign w:val="baseline"/>
          </w:rPr>
          <w:fldChar w:fldCharType="end"/>
        </w:r>
        <w:r w:rsidRPr="006835E0">
          <w:rPr>
            <w:rStyle w:val="FootnoteReference"/>
            <w:sz w:val="24"/>
            <w:highlight w:val="yellow"/>
            <w:vertAlign w:val="baseline"/>
          </w:rPr>
          <w:t> de </w:t>
        </w:r>
      </w:ins>
      <w:ins w:id="432" w:author="Personal" w:date="2014-09-21T19:18:00Z">
        <w:r w:rsidRPr="006835E0">
          <w:rPr>
            <w:rStyle w:val="FootnoteReference"/>
            <w:sz w:val="24"/>
            <w:highlight w:val="yellow"/>
            <w:vertAlign w:val="baseline"/>
          </w:rPr>
          <w:t xml:space="preserve">Adobe </w:t>
        </w:r>
        <w:proofErr w:type="spellStart"/>
        <w:r w:rsidRPr="006835E0">
          <w:rPr>
            <w:rStyle w:val="FootnoteReference"/>
            <w:sz w:val="24"/>
            <w:highlight w:val="yellow"/>
            <w:vertAlign w:val="baseline"/>
          </w:rPr>
          <w:t>Systems</w:t>
        </w:r>
        <w:proofErr w:type="spellEnd"/>
        <w:r w:rsidRPr="006835E0">
          <w:rPr>
            <w:rStyle w:val="FootnoteReference"/>
            <w:sz w:val="24"/>
            <w:highlight w:val="yellow"/>
            <w:vertAlign w:val="baseline"/>
          </w:rPr>
          <w:t xml:space="preserve"> </w:t>
        </w:r>
        <w:proofErr w:type="spellStart"/>
        <w:r w:rsidRPr="006835E0">
          <w:rPr>
            <w:rStyle w:val="FootnoteReference"/>
            <w:sz w:val="24"/>
            <w:highlight w:val="yellow"/>
            <w:vertAlign w:val="baseline"/>
          </w:rPr>
          <w:t>Incorporated</w:t>
        </w:r>
      </w:ins>
      <w:proofErr w:type="spellEnd"/>
      <w:ins w:id="433" w:author="Personal" w:date="2014-09-21T18:58:00Z">
        <w:r w:rsidRPr="006835E0">
          <w:rPr>
            <w:rStyle w:val="FootnoteReference"/>
            <w:sz w:val="24"/>
            <w:highlight w:val="yellow"/>
            <w:vertAlign w:val="baseline"/>
          </w:rPr>
          <w:t> que permite tanto un entorno de edición mezclado de ondas </w:t>
        </w:r>
      </w:ins>
      <w:proofErr w:type="spellStart"/>
      <w:ins w:id="434" w:author="Personal" w:date="2014-09-21T19:18:00Z">
        <w:r w:rsidRPr="006835E0">
          <w:rPr>
            <w:rStyle w:val="FootnoteReference"/>
            <w:sz w:val="24"/>
            <w:highlight w:val="yellow"/>
            <w:vertAlign w:val="baseline"/>
          </w:rPr>
          <w:t>multipista</w:t>
        </w:r>
      </w:ins>
      <w:ins w:id="435" w:author="Personal" w:date="2014-09-21T18:58:00Z">
        <w:r w:rsidRPr="006835E0">
          <w:rPr>
            <w:rStyle w:val="FootnoteReference"/>
            <w:sz w:val="24"/>
            <w:highlight w:val="yellow"/>
            <w:vertAlign w:val="baseline"/>
          </w:rPr>
          <w:t>no</w:t>
        </w:r>
        <w:proofErr w:type="spellEnd"/>
        <w:r w:rsidRPr="006835E0">
          <w:rPr>
            <w:rStyle w:val="FootnoteReference"/>
            <w:sz w:val="24"/>
            <w:highlight w:val="yellow"/>
            <w:vertAlign w:val="baseline"/>
          </w:rPr>
          <w:t>-destructivo como uno destructivo, por lo que se le ha llamado la "navaja suiza" del audio digital por su versatilidad. No es </w:t>
        </w:r>
      </w:ins>
      <w:ins w:id="436" w:author="Personal" w:date="2014-09-21T19:18:00Z">
        <w:r w:rsidRPr="006835E0">
          <w:rPr>
            <w:rStyle w:val="FootnoteReference"/>
            <w:sz w:val="24"/>
            <w:highlight w:val="yellow"/>
            <w:vertAlign w:val="baseline"/>
          </w:rPr>
          <w:t>DAW</w:t>
        </w:r>
      </w:ins>
      <w:ins w:id="437" w:author="Personal" w:date="2014-09-21T18:58:00Z">
        <w:r w:rsidRPr="006835E0">
          <w:rPr>
            <w:rStyle w:val="FootnoteReference"/>
            <w:sz w:val="24"/>
            <w:highlight w:val="yellow"/>
            <w:vertAlign w:val="baseline"/>
          </w:rPr>
          <w:t>, sino un editor de sonido.</w:t>
        </w:r>
      </w:ins>
      <w:customXmlInsRangeStart w:id="438" w:author="Personal" w:date="2014-09-21T19:13:00Z"/>
      <w:sdt>
        <w:sdtPr>
          <w:rPr>
            <w:rStyle w:val="FootnoteReference"/>
            <w:sz w:val="24"/>
            <w:highlight w:val="yellow"/>
            <w:vertAlign w:val="baseline"/>
          </w:rPr>
          <w:id w:val="1360237950"/>
          <w:citation/>
        </w:sdtPr>
        <w:sdtContent>
          <w:customXmlInsRangeEnd w:id="438"/>
          <w:ins w:id="439" w:author="Personal" w:date="2014-09-21T19:13:00Z">
            <w:r>
              <w:rPr>
                <w:rStyle w:val="FootnoteReference"/>
                <w:sz w:val="24"/>
                <w:highlight w:val="yellow"/>
                <w:vertAlign w:val="baseline"/>
              </w:rPr>
              <w:fldChar w:fldCharType="begin"/>
            </w:r>
            <w:r>
              <w:rPr>
                <w:sz w:val="24"/>
                <w:highlight w:val="yellow"/>
              </w:rPr>
              <w:instrText xml:space="preserve">CITATION Fun14 \l 5130 </w:instrText>
            </w:r>
          </w:ins>
          <w:r>
            <w:rPr>
              <w:rStyle w:val="FootnoteReference"/>
              <w:sz w:val="24"/>
              <w:highlight w:val="yellow"/>
              <w:vertAlign w:val="baseline"/>
            </w:rPr>
            <w:fldChar w:fldCharType="separate"/>
          </w:r>
          <w:r>
            <w:rPr>
              <w:noProof/>
              <w:sz w:val="24"/>
              <w:highlight w:val="yellow"/>
            </w:rPr>
            <w:t xml:space="preserve"> </w:t>
          </w:r>
          <w:r w:rsidRPr="0020662A">
            <w:rPr>
              <w:noProof/>
              <w:sz w:val="24"/>
              <w:highlight w:val="yellow"/>
            </w:rPr>
            <w:t>(Fundación Wikimedia Inc., 2014)</w:t>
          </w:r>
          <w:ins w:id="440" w:author="Personal" w:date="2014-09-21T19:13:00Z">
            <w:r>
              <w:rPr>
                <w:rStyle w:val="FootnoteReference"/>
                <w:sz w:val="24"/>
                <w:highlight w:val="yellow"/>
                <w:vertAlign w:val="baseline"/>
              </w:rPr>
              <w:fldChar w:fldCharType="end"/>
            </w:r>
          </w:ins>
          <w:customXmlInsRangeStart w:id="441" w:author="Personal" w:date="2014-09-21T19:13:00Z"/>
        </w:sdtContent>
      </w:sdt>
      <w:customXmlInsRangeEnd w:id="441"/>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FA" w:rsidRDefault="00693CFA">
    <w:pPr>
      <w:pStyle w:val="Header"/>
      <w:jc w:val="right"/>
    </w:pPr>
  </w:p>
  <w:p w:rsidR="00693CFA" w:rsidRDefault="00693CF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FA" w:rsidRPr="007D6EC9" w:rsidRDefault="00693CFA" w:rsidP="007D6EC9">
    <w:pPr>
      <w:pStyle w:val="Footer"/>
      <w:jc w:val="right"/>
      <w:rPr>
        <w:bCs/>
        <w:i/>
        <w:sz w:val="20"/>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2697332"/>
      <w:docPartObj>
        <w:docPartGallery w:val="Page Numbers (Top of Page)"/>
        <w:docPartUnique/>
      </w:docPartObj>
    </w:sdtPr>
    <w:sdtEndPr>
      <w:rPr>
        <w:noProof/>
      </w:rPr>
    </w:sdtEndPr>
    <w:sdtContent>
      <w:p w:rsidR="00693CFA" w:rsidRDefault="00693CFA">
        <w:pPr>
          <w:pStyle w:val="Header"/>
          <w:jc w:val="right"/>
        </w:pPr>
        <w:r>
          <w:fldChar w:fldCharType="begin"/>
        </w:r>
        <w:r>
          <w:instrText xml:space="preserve"> PAGE   \* MERGEFORMAT </w:instrText>
        </w:r>
        <w:r>
          <w:fldChar w:fldCharType="separate"/>
        </w:r>
        <w:r w:rsidR="002B2551">
          <w:rPr>
            <w:noProof/>
          </w:rPr>
          <w:t>xii</w:t>
        </w:r>
        <w:r>
          <w:rPr>
            <w:noProof/>
          </w:rPr>
          <w:fldChar w:fldCharType="end"/>
        </w:r>
      </w:p>
    </w:sdtContent>
  </w:sdt>
  <w:p w:rsidR="00693CFA" w:rsidRDefault="00693CF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FA" w:rsidRPr="007D6EC9" w:rsidRDefault="00693CFA" w:rsidP="007D6EC9">
    <w:pPr>
      <w:pStyle w:val="Footer"/>
      <w:jc w:val="right"/>
      <w:rPr>
        <w:bCs/>
        <w:i/>
        <w:sz w:val="20"/>
        <w:lang w:val="es-E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CFA" w:rsidRPr="007D6EC9" w:rsidRDefault="00693CFA">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1415AD8"/>
    <w:multiLevelType w:val="hybridMultilevel"/>
    <w:tmpl w:val="B0320A96"/>
    <w:lvl w:ilvl="0" w:tplc="140A0001">
      <w:start w:val="1"/>
      <w:numFmt w:val="bullet"/>
      <w:lvlText w:val=""/>
      <w:lvlJc w:val="left"/>
      <w:pPr>
        <w:ind w:left="1428" w:hanging="360"/>
      </w:pPr>
      <w:rPr>
        <w:rFonts w:ascii="Symbol" w:hAnsi="Symbo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3">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6">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8">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9">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nsid w:val="2C8D478F"/>
    <w:multiLevelType w:val="multilevel"/>
    <w:tmpl w:val="CD6884DC"/>
    <w:lvl w:ilvl="0">
      <w:start w:val="1"/>
      <w:numFmt w:val="decimal"/>
      <w:pStyle w:val="t1"/>
      <w:lvlText w:val="%1."/>
      <w:lvlJc w:val="left"/>
      <w:pPr>
        <w:ind w:left="360" w:hanging="360"/>
      </w:pPr>
      <w:rPr>
        <w:rFonts w:hint="default"/>
        <w:color w:val="FFFFFF" w:themeColor="background1"/>
      </w:rPr>
    </w:lvl>
    <w:lvl w:ilvl="1">
      <w:start w:val="1"/>
      <w:numFmt w:val="decimal"/>
      <w:pStyle w:val="12"/>
      <w:lvlText w:val="%1.%2."/>
      <w:lvlJc w:val="left"/>
      <w:pPr>
        <w:ind w:left="702" w:hanging="432"/>
      </w:pPr>
      <w:rPr>
        <w:rFonts w:hint="default"/>
      </w:rPr>
    </w:lvl>
    <w:lvl w:ilvl="2">
      <w:start w:val="1"/>
      <w:numFmt w:val="decimal"/>
      <w:pStyle w:val="13"/>
      <w:lvlText w:val="%1.%2.%3."/>
      <w:lvlJc w:val="left"/>
      <w:pPr>
        <w:ind w:left="107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3">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4">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nsid w:val="419E0EC7"/>
    <w:multiLevelType w:val="hybridMultilevel"/>
    <w:tmpl w:val="3FE46B5E"/>
    <w:lvl w:ilvl="0" w:tplc="5F3036E0">
      <w:start w:val="1"/>
      <w:numFmt w:val="bullet"/>
      <w:lvlText w:val=""/>
      <w:lvlJc w:val="left"/>
      <w:pPr>
        <w:ind w:left="720" w:hanging="360"/>
      </w:pPr>
      <w:rPr>
        <w:rFonts w:ascii="Symbol" w:hAnsi="Symbol" w:hint="default"/>
        <w:lang w:val="es-CR"/>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8">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2">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5">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6">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7">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5"/>
  </w:num>
  <w:num w:numId="2">
    <w:abstractNumId w:val="14"/>
  </w:num>
  <w:num w:numId="3">
    <w:abstractNumId w:val="16"/>
  </w:num>
  <w:num w:numId="4">
    <w:abstractNumId w:val="4"/>
  </w:num>
  <w:num w:numId="5">
    <w:abstractNumId w:val="11"/>
  </w:num>
  <w:num w:numId="6">
    <w:abstractNumId w:val="19"/>
  </w:num>
  <w:num w:numId="7">
    <w:abstractNumId w:val="17"/>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6"/>
  </w:num>
  <w:num w:numId="11">
    <w:abstractNumId w:val="20"/>
  </w:num>
  <w:num w:numId="12">
    <w:abstractNumId w:val="22"/>
  </w:num>
  <w:num w:numId="13">
    <w:abstractNumId w:val="23"/>
  </w:num>
  <w:num w:numId="14">
    <w:abstractNumId w:val="0"/>
  </w:num>
  <w:num w:numId="15">
    <w:abstractNumId w:val="1"/>
  </w:num>
  <w:num w:numId="16">
    <w:abstractNumId w:val="27"/>
  </w:num>
  <w:num w:numId="17">
    <w:abstractNumId w:val="25"/>
  </w:num>
  <w:num w:numId="18">
    <w:abstractNumId w:val="7"/>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9"/>
  </w:num>
  <w:num w:numId="27">
    <w:abstractNumId w:val="3"/>
  </w:num>
  <w:num w:numId="28">
    <w:abstractNumId w:val="18"/>
  </w:num>
  <w:num w:numId="29">
    <w:abstractNumId w:val="24"/>
  </w:num>
  <w:num w:numId="30">
    <w:abstractNumId w:val="13"/>
  </w:num>
  <w:num w:numId="31">
    <w:abstractNumId w:val="11"/>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11"/>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116D"/>
    <w:rsid w:val="000026AC"/>
    <w:rsid w:val="00002C32"/>
    <w:rsid w:val="00005A7B"/>
    <w:rsid w:val="00011955"/>
    <w:rsid w:val="00014F69"/>
    <w:rsid w:val="000177C7"/>
    <w:rsid w:val="00021537"/>
    <w:rsid w:val="00025DAA"/>
    <w:rsid w:val="0002698A"/>
    <w:rsid w:val="00032038"/>
    <w:rsid w:val="00047720"/>
    <w:rsid w:val="00050A78"/>
    <w:rsid w:val="00051055"/>
    <w:rsid w:val="000519D8"/>
    <w:rsid w:val="0005292A"/>
    <w:rsid w:val="00052FD8"/>
    <w:rsid w:val="00056482"/>
    <w:rsid w:val="0005650B"/>
    <w:rsid w:val="00057AFE"/>
    <w:rsid w:val="00060CC9"/>
    <w:rsid w:val="00061017"/>
    <w:rsid w:val="00061B3A"/>
    <w:rsid w:val="00064A2C"/>
    <w:rsid w:val="00065160"/>
    <w:rsid w:val="0006681C"/>
    <w:rsid w:val="00066B45"/>
    <w:rsid w:val="00066ED3"/>
    <w:rsid w:val="000715D0"/>
    <w:rsid w:val="000715FA"/>
    <w:rsid w:val="00073592"/>
    <w:rsid w:val="00076A7D"/>
    <w:rsid w:val="00077017"/>
    <w:rsid w:val="0007715A"/>
    <w:rsid w:val="00081F78"/>
    <w:rsid w:val="00082DEF"/>
    <w:rsid w:val="00085E05"/>
    <w:rsid w:val="000872E9"/>
    <w:rsid w:val="0008745E"/>
    <w:rsid w:val="00091926"/>
    <w:rsid w:val="000949C8"/>
    <w:rsid w:val="00096229"/>
    <w:rsid w:val="000A2298"/>
    <w:rsid w:val="000A6767"/>
    <w:rsid w:val="000A6C7B"/>
    <w:rsid w:val="000B08AF"/>
    <w:rsid w:val="000B0951"/>
    <w:rsid w:val="000B20AA"/>
    <w:rsid w:val="000B2543"/>
    <w:rsid w:val="000B3A33"/>
    <w:rsid w:val="000B4540"/>
    <w:rsid w:val="000B4977"/>
    <w:rsid w:val="000B5829"/>
    <w:rsid w:val="000B5A4D"/>
    <w:rsid w:val="000C1CEA"/>
    <w:rsid w:val="000C283C"/>
    <w:rsid w:val="000C7F49"/>
    <w:rsid w:val="000D21E1"/>
    <w:rsid w:val="000D2210"/>
    <w:rsid w:val="000D2721"/>
    <w:rsid w:val="000D4F76"/>
    <w:rsid w:val="000D70D8"/>
    <w:rsid w:val="000E08E5"/>
    <w:rsid w:val="000E0F83"/>
    <w:rsid w:val="000E1FB5"/>
    <w:rsid w:val="000E2FA3"/>
    <w:rsid w:val="000E43E7"/>
    <w:rsid w:val="000E63C9"/>
    <w:rsid w:val="000F11B7"/>
    <w:rsid w:val="000F18CA"/>
    <w:rsid w:val="000F2541"/>
    <w:rsid w:val="000F25F0"/>
    <w:rsid w:val="000F43DC"/>
    <w:rsid w:val="000F6B70"/>
    <w:rsid w:val="000F6E57"/>
    <w:rsid w:val="000F769F"/>
    <w:rsid w:val="000F7FA8"/>
    <w:rsid w:val="00103D3E"/>
    <w:rsid w:val="001050AB"/>
    <w:rsid w:val="0010711A"/>
    <w:rsid w:val="00107188"/>
    <w:rsid w:val="0011110B"/>
    <w:rsid w:val="001116B2"/>
    <w:rsid w:val="00113AB2"/>
    <w:rsid w:val="0011602A"/>
    <w:rsid w:val="00116518"/>
    <w:rsid w:val="001207CC"/>
    <w:rsid w:val="0012289E"/>
    <w:rsid w:val="00123AB3"/>
    <w:rsid w:val="00130B24"/>
    <w:rsid w:val="0013278B"/>
    <w:rsid w:val="0013295F"/>
    <w:rsid w:val="00134F37"/>
    <w:rsid w:val="001363FA"/>
    <w:rsid w:val="00136BFF"/>
    <w:rsid w:val="00136FF3"/>
    <w:rsid w:val="001370E2"/>
    <w:rsid w:val="00143A2B"/>
    <w:rsid w:val="00144CA4"/>
    <w:rsid w:val="0014587A"/>
    <w:rsid w:val="00146419"/>
    <w:rsid w:val="00147825"/>
    <w:rsid w:val="00150C23"/>
    <w:rsid w:val="00153167"/>
    <w:rsid w:val="001533E9"/>
    <w:rsid w:val="001571B4"/>
    <w:rsid w:val="00161845"/>
    <w:rsid w:val="00163B7F"/>
    <w:rsid w:val="00167CC6"/>
    <w:rsid w:val="00170C33"/>
    <w:rsid w:val="001823AF"/>
    <w:rsid w:val="0019327D"/>
    <w:rsid w:val="0019345F"/>
    <w:rsid w:val="001935CE"/>
    <w:rsid w:val="001A2402"/>
    <w:rsid w:val="001A36B9"/>
    <w:rsid w:val="001A37B8"/>
    <w:rsid w:val="001A64AD"/>
    <w:rsid w:val="001A6F80"/>
    <w:rsid w:val="001B0D10"/>
    <w:rsid w:val="001B1959"/>
    <w:rsid w:val="001B2F55"/>
    <w:rsid w:val="001B3B78"/>
    <w:rsid w:val="001B6A8C"/>
    <w:rsid w:val="001B6ED6"/>
    <w:rsid w:val="001C171E"/>
    <w:rsid w:val="001C280B"/>
    <w:rsid w:val="001C2B3C"/>
    <w:rsid w:val="001C4539"/>
    <w:rsid w:val="001D1AED"/>
    <w:rsid w:val="001D22BA"/>
    <w:rsid w:val="001D3FA3"/>
    <w:rsid w:val="001D4BC8"/>
    <w:rsid w:val="001D6E95"/>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02BD0"/>
    <w:rsid w:val="0020662A"/>
    <w:rsid w:val="0020684A"/>
    <w:rsid w:val="00212AA7"/>
    <w:rsid w:val="0021333F"/>
    <w:rsid w:val="00214C2B"/>
    <w:rsid w:val="00215284"/>
    <w:rsid w:val="002164DA"/>
    <w:rsid w:val="00216B4C"/>
    <w:rsid w:val="00221409"/>
    <w:rsid w:val="00222F11"/>
    <w:rsid w:val="00222FAE"/>
    <w:rsid w:val="002256C9"/>
    <w:rsid w:val="00226148"/>
    <w:rsid w:val="00226A41"/>
    <w:rsid w:val="002307FB"/>
    <w:rsid w:val="002313F9"/>
    <w:rsid w:val="00233D14"/>
    <w:rsid w:val="00233DB4"/>
    <w:rsid w:val="002349A9"/>
    <w:rsid w:val="002363D7"/>
    <w:rsid w:val="00236590"/>
    <w:rsid w:val="00236F42"/>
    <w:rsid w:val="002376E5"/>
    <w:rsid w:val="00237C5E"/>
    <w:rsid w:val="00242683"/>
    <w:rsid w:val="002445EF"/>
    <w:rsid w:val="00244934"/>
    <w:rsid w:val="00245F9B"/>
    <w:rsid w:val="00247B66"/>
    <w:rsid w:val="00253E40"/>
    <w:rsid w:val="0026326B"/>
    <w:rsid w:val="002653B6"/>
    <w:rsid w:val="00266093"/>
    <w:rsid w:val="002668E4"/>
    <w:rsid w:val="00267844"/>
    <w:rsid w:val="00270FEB"/>
    <w:rsid w:val="0027199C"/>
    <w:rsid w:val="00272C2C"/>
    <w:rsid w:val="00276AC4"/>
    <w:rsid w:val="00277029"/>
    <w:rsid w:val="0028004D"/>
    <w:rsid w:val="00284B9A"/>
    <w:rsid w:val="002854E0"/>
    <w:rsid w:val="00290471"/>
    <w:rsid w:val="00290499"/>
    <w:rsid w:val="0029234B"/>
    <w:rsid w:val="002924D6"/>
    <w:rsid w:val="00296204"/>
    <w:rsid w:val="00296255"/>
    <w:rsid w:val="002A0B50"/>
    <w:rsid w:val="002A1F37"/>
    <w:rsid w:val="002A4A6F"/>
    <w:rsid w:val="002A5549"/>
    <w:rsid w:val="002A5D84"/>
    <w:rsid w:val="002A6888"/>
    <w:rsid w:val="002B1BBB"/>
    <w:rsid w:val="002B2551"/>
    <w:rsid w:val="002B29F0"/>
    <w:rsid w:val="002C0DA1"/>
    <w:rsid w:val="002C3502"/>
    <w:rsid w:val="002C4CAF"/>
    <w:rsid w:val="002C7EE0"/>
    <w:rsid w:val="002D08D0"/>
    <w:rsid w:val="002D097B"/>
    <w:rsid w:val="002D3421"/>
    <w:rsid w:val="002D64E1"/>
    <w:rsid w:val="002D6899"/>
    <w:rsid w:val="002E35DA"/>
    <w:rsid w:val="002E4E5E"/>
    <w:rsid w:val="002E6351"/>
    <w:rsid w:val="002E7DDC"/>
    <w:rsid w:val="002F00ED"/>
    <w:rsid w:val="002F0F35"/>
    <w:rsid w:val="002F34E2"/>
    <w:rsid w:val="00301C74"/>
    <w:rsid w:val="003020D5"/>
    <w:rsid w:val="003023E5"/>
    <w:rsid w:val="0030495E"/>
    <w:rsid w:val="00306A41"/>
    <w:rsid w:val="0030775C"/>
    <w:rsid w:val="00311F48"/>
    <w:rsid w:val="00313EA3"/>
    <w:rsid w:val="0031450A"/>
    <w:rsid w:val="00316F98"/>
    <w:rsid w:val="00321BD7"/>
    <w:rsid w:val="00324A74"/>
    <w:rsid w:val="00326801"/>
    <w:rsid w:val="0032690B"/>
    <w:rsid w:val="00327F1F"/>
    <w:rsid w:val="003324A2"/>
    <w:rsid w:val="003327DD"/>
    <w:rsid w:val="00333515"/>
    <w:rsid w:val="0033433A"/>
    <w:rsid w:val="003451B9"/>
    <w:rsid w:val="00345289"/>
    <w:rsid w:val="00346DE4"/>
    <w:rsid w:val="00346FA0"/>
    <w:rsid w:val="00346FFF"/>
    <w:rsid w:val="00347816"/>
    <w:rsid w:val="00351415"/>
    <w:rsid w:val="0035698B"/>
    <w:rsid w:val="00361FBC"/>
    <w:rsid w:val="00362C20"/>
    <w:rsid w:val="003661BA"/>
    <w:rsid w:val="003666DC"/>
    <w:rsid w:val="00366CD5"/>
    <w:rsid w:val="003670EB"/>
    <w:rsid w:val="00372C7D"/>
    <w:rsid w:val="003768A5"/>
    <w:rsid w:val="003776FB"/>
    <w:rsid w:val="00377ACA"/>
    <w:rsid w:val="00383259"/>
    <w:rsid w:val="00385606"/>
    <w:rsid w:val="00385A12"/>
    <w:rsid w:val="00385B15"/>
    <w:rsid w:val="00387EA3"/>
    <w:rsid w:val="003902A2"/>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4097"/>
    <w:rsid w:val="003D48B6"/>
    <w:rsid w:val="003D5850"/>
    <w:rsid w:val="003D5F01"/>
    <w:rsid w:val="003D7E58"/>
    <w:rsid w:val="003E2ACA"/>
    <w:rsid w:val="003E38EA"/>
    <w:rsid w:val="003E3F8F"/>
    <w:rsid w:val="003E5866"/>
    <w:rsid w:val="003E72A6"/>
    <w:rsid w:val="003E7978"/>
    <w:rsid w:val="003E7DE9"/>
    <w:rsid w:val="003E7F97"/>
    <w:rsid w:val="003F1A4F"/>
    <w:rsid w:val="003F2D06"/>
    <w:rsid w:val="003F3DE6"/>
    <w:rsid w:val="00401FFD"/>
    <w:rsid w:val="004070EB"/>
    <w:rsid w:val="00407357"/>
    <w:rsid w:val="0041018B"/>
    <w:rsid w:val="00410C34"/>
    <w:rsid w:val="00412EA3"/>
    <w:rsid w:val="00415423"/>
    <w:rsid w:val="00415549"/>
    <w:rsid w:val="00416362"/>
    <w:rsid w:val="0041665F"/>
    <w:rsid w:val="004221C3"/>
    <w:rsid w:val="00422B58"/>
    <w:rsid w:val="004240F1"/>
    <w:rsid w:val="00431019"/>
    <w:rsid w:val="0044268D"/>
    <w:rsid w:val="00443A45"/>
    <w:rsid w:val="00443ED0"/>
    <w:rsid w:val="00444C29"/>
    <w:rsid w:val="00446383"/>
    <w:rsid w:val="004518B9"/>
    <w:rsid w:val="004525A9"/>
    <w:rsid w:val="00465505"/>
    <w:rsid w:val="004667F7"/>
    <w:rsid w:val="00467704"/>
    <w:rsid w:val="0046780D"/>
    <w:rsid w:val="0047218E"/>
    <w:rsid w:val="0047293E"/>
    <w:rsid w:val="00474DED"/>
    <w:rsid w:val="00474EA5"/>
    <w:rsid w:val="004752D3"/>
    <w:rsid w:val="00476A92"/>
    <w:rsid w:val="00480604"/>
    <w:rsid w:val="00481D66"/>
    <w:rsid w:val="00487873"/>
    <w:rsid w:val="00492BBA"/>
    <w:rsid w:val="004957E5"/>
    <w:rsid w:val="00495D53"/>
    <w:rsid w:val="004A16B3"/>
    <w:rsid w:val="004A1EDF"/>
    <w:rsid w:val="004A333A"/>
    <w:rsid w:val="004A3AD4"/>
    <w:rsid w:val="004A3F0B"/>
    <w:rsid w:val="004A452E"/>
    <w:rsid w:val="004A5A46"/>
    <w:rsid w:val="004B06E7"/>
    <w:rsid w:val="004B078B"/>
    <w:rsid w:val="004B1A04"/>
    <w:rsid w:val="004B3666"/>
    <w:rsid w:val="004B4010"/>
    <w:rsid w:val="004C072D"/>
    <w:rsid w:val="004C0D76"/>
    <w:rsid w:val="004C112E"/>
    <w:rsid w:val="004C3105"/>
    <w:rsid w:val="004C4377"/>
    <w:rsid w:val="004C54EA"/>
    <w:rsid w:val="004C5D25"/>
    <w:rsid w:val="004C67DE"/>
    <w:rsid w:val="004D1EA8"/>
    <w:rsid w:val="004D3CC3"/>
    <w:rsid w:val="004D468A"/>
    <w:rsid w:val="004D5B9E"/>
    <w:rsid w:val="004D744E"/>
    <w:rsid w:val="004D7B1D"/>
    <w:rsid w:val="004E3DE3"/>
    <w:rsid w:val="004E63D2"/>
    <w:rsid w:val="004E649A"/>
    <w:rsid w:val="004E7069"/>
    <w:rsid w:val="004F1093"/>
    <w:rsid w:val="004F3A8A"/>
    <w:rsid w:val="004F54F9"/>
    <w:rsid w:val="004F5AD0"/>
    <w:rsid w:val="004F6891"/>
    <w:rsid w:val="004F699E"/>
    <w:rsid w:val="004F7745"/>
    <w:rsid w:val="005006B0"/>
    <w:rsid w:val="00500CFF"/>
    <w:rsid w:val="00501157"/>
    <w:rsid w:val="00502179"/>
    <w:rsid w:val="00502FF8"/>
    <w:rsid w:val="00503F51"/>
    <w:rsid w:val="0050745D"/>
    <w:rsid w:val="0051124E"/>
    <w:rsid w:val="005153F1"/>
    <w:rsid w:val="00515636"/>
    <w:rsid w:val="005213A3"/>
    <w:rsid w:val="00521490"/>
    <w:rsid w:val="00521F16"/>
    <w:rsid w:val="00523BD2"/>
    <w:rsid w:val="00530A97"/>
    <w:rsid w:val="005319D8"/>
    <w:rsid w:val="00532ACC"/>
    <w:rsid w:val="00532DC2"/>
    <w:rsid w:val="005348CA"/>
    <w:rsid w:val="005359FC"/>
    <w:rsid w:val="0053723D"/>
    <w:rsid w:val="005401E9"/>
    <w:rsid w:val="005402DB"/>
    <w:rsid w:val="00545222"/>
    <w:rsid w:val="00547429"/>
    <w:rsid w:val="00550581"/>
    <w:rsid w:val="005535C8"/>
    <w:rsid w:val="005544BA"/>
    <w:rsid w:val="00554D7E"/>
    <w:rsid w:val="00557F56"/>
    <w:rsid w:val="00561A43"/>
    <w:rsid w:val="00563692"/>
    <w:rsid w:val="00564D86"/>
    <w:rsid w:val="00565B47"/>
    <w:rsid w:val="0056736A"/>
    <w:rsid w:val="00572410"/>
    <w:rsid w:val="005724C0"/>
    <w:rsid w:val="00572725"/>
    <w:rsid w:val="00576B1B"/>
    <w:rsid w:val="005778C5"/>
    <w:rsid w:val="00577A43"/>
    <w:rsid w:val="00585DA0"/>
    <w:rsid w:val="005866EB"/>
    <w:rsid w:val="00586885"/>
    <w:rsid w:val="005913D4"/>
    <w:rsid w:val="00591E80"/>
    <w:rsid w:val="0059283F"/>
    <w:rsid w:val="00592F3B"/>
    <w:rsid w:val="00593C85"/>
    <w:rsid w:val="005954EB"/>
    <w:rsid w:val="00595685"/>
    <w:rsid w:val="00596A5A"/>
    <w:rsid w:val="005A0E3E"/>
    <w:rsid w:val="005A200A"/>
    <w:rsid w:val="005A7B16"/>
    <w:rsid w:val="005B04DC"/>
    <w:rsid w:val="005B2E33"/>
    <w:rsid w:val="005C3FC9"/>
    <w:rsid w:val="005C4F54"/>
    <w:rsid w:val="005C7259"/>
    <w:rsid w:val="005C768A"/>
    <w:rsid w:val="005D2C56"/>
    <w:rsid w:val="005D3444"/>
    <w:rsid w:val="005D3AC8"/>
    <w:rsid w:val="005D5888"/>
    <w:rsid w:val="005E0579"/>
    <w:rsid w:val="005E0901"/>
    <w:rsid w:val="005E13A4"/>
    <w:rsid w:val="005E502E"/>
    <w:rsid w:val="005E6264"/>
    <w:rsid w:val="005F2190"/>
    <w:rsid w:val="005F37BD"/>
    <w:rsid w:val="005F4F84"/>
    <w:rsid w:val="005F60A0"/>
    <w:rsid w:val="005F62CD"/>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433B1"/>
    <w:rsid w:val="00644F27"/>
    <w:rsid w:val="00650522"/>
    <w:rsid w:val="00653BF5"/>
    <w:rsid w:val="00656340"/>
    <w:rsid w:val="006570AC"/>
    <w:rsid w:val="00662337"/>
    <w:rsid w:val="0066249D"/>
    <w:rsid w:val="00664CAE"/>
    <w:rsid w:val="006676A7"/>
    <w:rsid w:val="00670E2A"/>
    <w:rsid w:val="00671965"/>
    <w:rsid w:val="006726E5"/>
    <w:rsid w:val="00675B3D"/>
    <w:rsid w:val="006835E0"/>
    <w:rsid w:val="006838A1"/>
    <w:rsid w:val="00684107"/>
    <w:rsid w:val="006859B7"/>
    <w:rsid w:val="006879E1"/>
    <w:rsid w:val="0069233D"/>
    <w:rsid w:val="00693CFA"/>
    <w:rsid w:val="00697BB0"/>
    <w:rsid w:val="006A2C50"/>
    <w:rsid w:val="006A3021"/>
    <w:rsid w:val="006A35B4"/>
    <w:rsid w:val="006A443B"/>
    <w:rsid w:val="006A774D"/>
    <w:rsid w:val="006B51F7"/>
    <w:rsid w:val="006C22A4"/>
    <w:rsid w:val="006C31B3"/>
    <w:rsid w:val="006C3900"/>
    <w:rsid w:val="006C42AB"/>
    <w:rsid w:val="006C70B0"/>
    <w:rsid w:val="006C7152"/>
    <w:rsid w:val="006D104A"/>
    <w:rsid w:val="006D16C1"/>
    <w:rsid w:val="006D38E1"/>
    <w:rsid w:val="006D40D9"/>
    <w:rsid w:val="006D686A"/>
    <w:rsid w:val="006D73D9"/>
    <w:rsid w:val="006E12BE"/>
    <w:rsid w:val="006E1F18"/>
    <w:rsid w:val="006E2BEF"/>
    <w:rsid w:val="006F187B"/>
    <w:rsid w:val="006F36BA"/>
    <w:rsid w:val="006F6E7D"/>
    <w:rsid w:val="007006D7"/>
    <w:rsid w:val="00700C8F"/>
    <w:rsid w:val="00701A9F"/>
    <w:rsid w:val="0070226F"/>
    <w:rsid w:val="00702C7D"/>
    <w:rsid w:val="0070310B"/>
    <w:rsid w:val="007031E3"/>
    <w:rsid w:val="0070372B"/>
    <w:rsid w:val="00703E7A"/>
    <w:rsid w:val="00705B51"/>
    <w:rsid w:val="007070D4"/>
    <w:rsid w:val="0071000C"/>
    <w:rsid w:val="007129BF"/>
    <w:rsid w:val="00714813"/>
    <w:rsid w:val="00715977"/>
    <w:rsid w:val="00717300"/>
    <w:rsid w:val="00717354"/>
    <w:rsid w:val="0072010D"/>
    <w:rsid w:val="00721322"/>
    <w:rsid w:val="0072187B"/>
    <w:rsid w:val="00721965"/>
    <w:rsid w:val="00723CD1"/>
    <w:rsid w:val="007243D1"/>
    <w:rsid w:val="0072486F"/>
    <w:rsid w:val="007256FE"/>
    <w:rsid w:val="00727C3E"/>
    <w:rsid w:val="00731493"/>
    <w:rsid w:val="00732E04"/>
    <w:rsid w:val="0073352B"/>
    <w:rsid w:val="00734A1E"/>
    <w:rsid w:val="0073573C"/>
    <w:rsid w:val="00741572"/>
    <w:rsid w:val="00743782"/>
    <w:rsid w:val="00747116"/>
    <w:rsid w:val="00747E49"/>
    <w:rsid w:val="0075118F"/>
    <w:rsid w:val="00752097"/>
    <w:rsid w:val="00754052"/>
    <w:rsid w:val="007543D5"/>
    <w:rsid w:val="007543EA"/>
    <w:rsid w:val="00754AE6"/>
    <w:rsid w:val="00755463"/>
    <w:rsid w:val="007573CC"/>
    <w:rsid w:val="007676CF"/>
    <w:rsid w:val="007729F7"/>
    <w:rsid w:val="0077371F"/>
    <w:rsid w:val="00774D30"/>
    <w:rsid w:val="0077557B"/>
    <w:rsid w:val="00776106"/>
    <w:rsid w:val="00777112"/>
    <w:rsid w:val="00780545"/>
    <w:rsid w:val="0078193A"/>
    <w:rsid w:val="007856AF"/>
    <w:rsid w:val="007956D8"/>
    <w:rsid w:val="007967B2"/>
    <w:rsid w:val="007A057F"/>
    <w:rsid w:val="007A1EC5"/>
    <w:rsid w:val="007A34D2"/>
    <w:rsid w:val="007A3D74"/>
    <w:rsid w:val="007A51E2"/>
    <w:rsid w:val="007A51EE"/>
    <w:rsid w:val="007A6967"/>
    <w:rsid w:val="007B05B4"/>
    <w:rsid w:val="007B0DAF"/>
    <w:rsid w:val="007B18F4"/>
    <w:rsid w:val="007B58EE"/>
    <w:rsid w:val="007B5CDC"/>
    <w:rsid w:val="007B5E32"/>
    <w:rsid w:val="007B666E"/>
    <w:rsid w:val="007C05A8"/>
    <w:rsid w:val="007C2284"/>
    <w:rsid w:val="007C30EC"/>
    <w:rsid w:val="007C53B5"/>
    <w:rsid w:val="007C58C7"/>
    <w:rsid w:val="007C61D3"/>
    <w:rsid w:val="007C737F"/>
    <w:rsid w:val="007C7783"/>
    <w:rsid w:val="007C7EFC"/>
    <w:rsid w:val="007D065C"/>
    <w:rsid w:val="007D0A43"/>
    <w:rsid w:val="007D0F15"/>
    <w:rsid w:val="007D2624"/>
    <w:rsid w:val="007D482F"/>
    <w:rsid w:val="007D593E"/>
    <w:rsid w:val="007D689F"/>
    <w:rsid w:val="007D6EC9"/>
    <w:rsid w:val="007E2B44"/>
    <w:rsid w:val="007E3899"/>
    <w:rsid w:val="007E429A"/>
    <w:rsid w:val="007E54A7"/>
    <w:rsid w:val="007F05F2"/>
    <w:rsid w:val="007F1B15"/>
    <w:rsid w:val="007F4B7B"/>
    <w:rsid w:val="007F4F1B"/>
    <w:rsid w:val="00803C5D"/>
    <w:rsid w:val="008122D8"/>
    <w:rsid w:val="00813E78"/>
    <w:rsid w:val="00814187"/>
    <w:rsid w:val="008219C9"/>
    <w:rsid w:val="00822AE5"/>
    <w:rsid w:val="008232F0"/>
    <w:rsid w:val="00824B95"/>
    <w:rsid w:val="00826154"/>
    <w:rsid w:val="00826A99"/>
    <w:rsid w:val="00831D07"/>
    <w:rsid w:val="00831DFC"/>
    <w:rsid w:val="008320C7"/>
    <w:rsid w:val="008343A5"/>
    <w:rsid w:val="00835403"/>
    <w:rsid w:val="0083784F"/>
    <w:rsid w:val="008415D1"/>
    <w:rsid w:val="00844366"/>
    <w:rsid w:val="008444A9"/>
    <w:rsid w:val="0084758F"/>
    <w:rsid w:val="00850548"/>
    <w:rsid w:val="00853B9B"/>
    <w:rsid w:val="008543F9"/>
    <w:rsid w:val="0085501B"/>
    <w:rsid w:val="008574D5"/>
    <w:rsid w:val="00860579"/>
    <w:rsid w:val="00860CBE"/>
    <w:rsid w:val="008617B7"/>
    <w:rsid w:val="00863124"/>
    <w:rsid w:val="00873776"/>
    <w:rsid w:val="00873BA0"/>
    <w:rsid w:val="00874DD7"/>
    <w:rsid w:val="00877999"/>
    <w:rsid w:val="00880676"/>
    <w:rsid w:val="00883090"/>
    <w:rsid w:val="0088605A"/>
    <w:rsid w:val="00886CAA"/>
    <w:rsid w:val="00886E80"/>
    <w:rsid w:val="0089125D"/>
    <w:rsid w:val="00893EC5"/>
    <w:rsid w:val="00894F64"/>
    <w:rsid w:val="00897B23"/>
    <w:rsid w:val="008A08B3"/>
    <w:rsid w:val="008A1FBC"/>
    <w:rsid w:val="008B01DE"/>
    <w:rsid w:val="008B3143"/>
    <w:rsid w:val="008C1616"/>
    <w:rsid w:val="008C2466"/>
    <w:rsid w:val="008C271B"/>
    <w:rsid w:val="008C34F9"/>
    <w:rsid w:val="008D1338"/>
    <w:rsid w:val="008D3358"/>
    <w:rsid w:val="008D4337"/>
    <w:rsid w:val="008D5C0C"/>
    <w:rsid w:val="008D6F0E"/>
    <w:rsid w:val="008E0A96"/>
    <w:rsid w:val="008E0E6B"/>
    <w:rsid w:val="008E1BE5"/>
    <w:rsid w:val="008E3D0F"/>
    <w:rsid w:val="008E5006"/>
    <w:rsid w:val="008E597C"/>
    <w:rsid w:val="008E70C4"/>
    <w:rsid w:val="008F13F0"/>
    <w:rsid w:val="008F2D84"/>
    <w:rsid w:val="008F528D"/>
    <w:rsid w:val="009008B0"/>
    <w:rsid w:val="00900FEC"/>
    <w:rsid w:val="009020F4"/>
    <w:rsid w:val="0090595C"/>
    <w:rsid w:val="0090749F"/>
    <w:rsid w:val="00910A13"/>
    <w:rsid w:val="00911C69"/>
    <w:rsid w:val="00912D37"/>
    <w:rsid w:val="0091492F"/>
    <w:rsid w:val="009176A6"/>
    <w:rsid w:val="00921B0B"/>
    <w:rsid w:val="00923A52"/>
    <w:rsid w:val="00924C1F"/>
    <w:rsid w:val="009253E1"/>
    <w:rsid w:val="00926BAD"/>
    <w:rsid w:val="00930F6A"/>
    <w:rsid w:val="00931836"/>
    <w:rsid w:val="0093388E"/>
    <w:rsid w:val="00934A12"/>
    <w:rsid w:val="00934A5F"/>
    <w:rsid w:val="0094099B"/>
    <w:rsid w:val="00940AE2"/>
    <w:rsid w:val="0094140F"/>
    <w:rsid w:val="00942262"/>
    <w:rsid w:val="00946648"/>
    <w:rsid w:val="00946B05"/>
    <w:rsid w:val="009475BC"/>
    <w:rsid w:val="00950EE7"/>
    <w:rsid w:val="00951E5B"/>
    <w:rsid w:val="0095268A"/>
    <w:rsid w:val="0095411A"/>
    <w:rsid w:val="0095484B"/>
    <w:rsid w:val="00955516"/>
    <w:rsid w:val="00955AAC"/>
    <w:rsid w:val="009563EB"/>
    <w:rsid w:val="009603A9"/>
    <w:rsid w:val="009624C4"/>
    <w:rsid w:val="00967758"/>
    <w:rsid w:val="009677DB"/>
    <w:rsid w:val="009701F5"/>
    <w:rsid w:val="0097102B"/>
    <w:rsid w:val="00971E95"/>
    <w:rsid w:val="009728CC"/>
    <w:rsid w:val="00972CA5"/>
    <w:rsid w:val="00973066"/>
    <w:rsid w:val="009742FC"/>
    <w:rsid w:val="00974F3C"/>
    <w:rsid w:val="00983BEB"/>
    <w:rsid w:val="0098732A"/>
    <w:rsid w:val="00991474"/>
    <w:rsid w:val="00994178"/>
    <w:rsid w:val="009A066F"/>
    <w:rsid w:val="009A3E87"/>
    <w:rsid w:val="009B1862"/>
    <w:rsid w:val="009B352F"/>
    <w:rsid w:val="009B5160"/>
    <w:rsid w:val="009C439F"/>
    <w:rsid w:val="009C57E5"/>
    <w:rsid w:val="009C6545"/>
    <w:rsid w:val="009C6E38"/>
    <w:rsid w:val="009D0CC1"/>
    <w:rsid w:val="009D0F52"/>
    <w:rsid w:val="009D32F5"/>
    <w:rsid w:val="009D3C97"/>
    <w:rsid w:val="009D541B"/>
    <w:rsid w:val="009D61BB"/>
    <w:rsid w:val="009D7D2C"/>
    <w:rsid w:val="009E201B"/>
    <w:rsid w:val="009E3EBD"/>
    <w:rsid w:val="009E4767"/>
    <w:rsid w:val="009F351F"/>
    <w:rsid w:val="00A00214"/>
    <w:rsid w:val="00A024A4"/>
    <w:rsid w:val="00A1799E"/>
    <w:rsid w:val="00A23137"/>
    <w:rsid w:val="00A23886"/>
    <w:rsid w:val="00A30B09"/>
    <w:rsid w:val="00A3179A"/>
    <w:rsid w:val="00A3421F"/>
    <w:rsid w:val="00A37E7C"/>
    <w:rsid w:val="00A42AE8"/>
    <w:rsid w:val="00A46C74"/>
    <w:rsid w:val="00A50B51"/>
    <w:rsid w:val="00A5602E"/>
    <w:rsid w:val="00A57E75"/>
    <w:rsid w:val="00A6109F"/>
    <w:rsid w:val="00A615DD"/>
    <w:rsid w:val="00A6283E"/>
    <w:rsid w:val="00A63088"/>
    <w:rsid w:val="00A66010"/>
    <w:rsid w:val="00A66F8E"/>
    <w:rsid w:val="00A67370"/>
    <w:rsid w:val="00A70FEC"/>
    <w:rsid w:val="00A77EA6"/>
    <w:rsid w:val="00A85EE9"/>
    <w:rsid w:val="00A86A5E"/>
    <w:rsid w:val="00A87132"/>
    <w:rsid w:val="00A9168A"/>
    <w:rsid w:val="00A9183A"/>
    <w:rsid w:val="00A91DC6"/>
    <w:rsid w:val="00A93D2D"/>
    <w:rsid w:val="00A94AA4"/>
    <w:rsid w:val="00A97F56"/>
    <w:rsid w:val="00AA1338"/>
    <w:rsid w:val="00AA23B2"/>
    <w:rsid w:val="00AA6279"/>
    <w:rsid w:val="00AA6674"/>
    <w:rsid w:val="00AA6CD9"/>
    <w:rsid w:val="00AA7A48"/>
    <w:rsid w:val="00AB4A48"/>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2726"/>
    <w:rsid w:val="00AF7ED3"/>
    <w:rsid w:val="00B001AC"/>
    <w:rsid w:val="00B01876"/>
    <w:rsid w:val="00B0197A"/>
    <w:rsid w:val="00B01FFA"/>
    <w:rsid w:val="00B0387C"/>
    <w:rsid w:val="00B03894"/>
    <w:rsid w:val="00B104FD"/>
    <w:rsid w:val="00B12E3E"/>
    <w:rsid w:val="00B20834"/>
    <w:rsid w:val="00B20F56"/>
    <w:rsid w:val="00B22934"/>
    <w:rsid w:val="00B2490D"/>
    <w:rsid w:val="00B24F58"/>
    <w:rsid w:val="00B30E67"/>
    <w:rsid w:val="00B316B9"/>
    <w:rsid w:val="00B325D1"/>
    <w:rsid w:val="00B33AB3"/>
    <w:rsid w:val="00B349FE"/>
    <w:rsid w:val="00B35AC9"/>
    <w:rsid w:val="00B35CE3"/>
    <w:rsid w:val="00B4508E"/>
    <w:rsid w:val="00B47ED3"/>
    <w:rsid w:val="00B50F38"/>
    <w:rsid w:val="00B541FB"/>
    <w:rsid w:val="00B548D6"/>
    <w:rsid w:val="00B610B7"/>
    <w:rsid w:val="00B61363"/>
    <w:rsid w:val="00B6148A"/>
    <w:rsid w:val="00B616B3"/>
    <w:rsid w:val="00B62021"/>
    <w:rsid w:val="00B626F3"/>
    <w:rsid w:val="00B631AF"/>
    <w:rsid w:val="00B633E6"/>
    <w:rsid w:val="00B63AF5"/>
    <w:rsid w:val="00B640B0"/>
    <w:rsid w:val="00B66DD3"/>
    <w:rsid w:val="00B67466"/>
    <w:rsid w:val="00B70BF6"/>
    <w:rsid w:val="00B7311A"/>
    <w:rsid w:val="00B7658A"/>
    <w:rsid w:val="00B865CC"/>
    <w:rsid w:val="00B91597"/>
    <w:rsid w:val="00B933A2"/>
    <w:rsid w:val="00B9401E"/>
    <w:rsid w:val="00B941F6"/>
    <w:rsid w:val="00B97B76"/>
    <w:rsid w:val="00BA0011"/>
    <w:rsid w:val="00BA0627"/>
    <w:rsid w:val="00BA219E"/>
    <w:rsid w:val="00BA36D5"/>
    <w:rsid w:val="00BA7244"/>
    <w:rsid w:val="00BA75A9"/>
    <w:rsid w:val="00BB0981"/>
    <w:rsid w:val="00BB22A7"/>
    <w:rsid w:val="00BB343A"/>
    <w:rsid w:val="00BC21D9"/>
    <w:rsid w:val="00BC298C"/>
    <w:rsid w:val="00BC533C"/>
    <w:rsid w:val="00BC6CAD"/>
    <w:rsid w:val="00BC7121"/>
    <w:rsid w:val="00BC75F0"/>
    <w:rsid w:val="00BD236E"/>
    <w:rsid w:val="00BD6DB2"/>
    <w:rsid w:val="00BD7FC4"/>
    <w:rsid w:val="00BE15D4"/>
    <w:rsid w:val="00BE2F1B"/>
    <w:rsid w:val="00BE3358"/>
    <w:rsid w:val="00BE47BC"/>
    <w:rsid w:val="00BE4B36"/>
    <w:rsid w:val="00BE5001"/>
    <w:rsid w:val="00BE71CF"/>
    <w:rsid w:val="00BF0345"/>
    <w:rsid w:val="00BF30A9"/>
    <w:rsid w:val="00C009EF"/>
    <w:rsid w:val="00C0101D"/>
    <w:rsid w:val="00C01943"/>
    <w:rsid w:val="00C06450"/>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1690"/>
    <w:rsid w:val="00C428C2"/>
    <w:rsid w:val="00C42EC4"/>
    <w:rsid w:val="00C43165"/>
    <w:rsid w:val="00C431C3"/>
    <w:rsid w:val="00C442FB"/>
    <w:rsid w:val="00C44F3C"/>
    <w:rsid w:val="00C465C5"/>
    <w:rsid w:val="00C46B2F"/>
    <w:rsid w:val="00C47A2F"/>
    <w:rsid w:val="00C52690"/>
    <w:rsid w:val="00C550A8"/>
    <w:rsid w:val="00C61101"/>
    <w:rsid w:val="00C62AD2"/>
    <w:rsid w:val="00C63F53"/>
    <w:rsid w:val="00C674B4"/>
    <w:rsid w:val="00C67ABE"/>
    <w:rsid w:val="00C75BEA"/>
    <w:rsid w:val="00C763F8"/>
    <w:rsid w:val="00C76A10"/>
    <w:rsid w:val="00C76C60"/>
    <w:rsid w:val="00C77FA9"/>
    <w:rsid w:val="00C80CE8"/>
    <w:rsid w:val="00C8181A"/>
    <w:rsid w:val="00C82288"/>
    <w:rsid w:val="00C83970"/>
    <w:rsid w:val="00C8535D"/>
    <w:rsid w:val="00C8750B"/>
    <w:rsid w:val="00C9047C"/>
    <w:rsid w:val="00C90F8B"/>
    <w:rsid w:val="00C91A09"/>
    <w:rsid w:val="00C91D10"/>
    <w:rsid w:val="00C93D94"/>
    <w:rsid w:val="00CA01CD"/>
    <w:rsid w:val="00CA267A"/>
    <w:rsid w:val="00CA26C4"/>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62A3"/>
    <w:rsid w:val="00D06EC7"/>
    <w:rsid w:val="00D07061"/>
    <w:rsid w:val="00D0796C"/>
    <w:rsid w:val="00D10321"/>
    <w:rsid w:val="00D1087C"/>
    <w:rsid w:val="00D161C9"/>
    <w:rsid w:val="00D17373"/>
    <w:rsid w:val="00D20C55"/>
    <w:rsid w:val="00D2164F"/>
    <w:rsid w:val="00D221C9"/>
    <w:rsid w:val="00D248C0"/>
    <w:rsid w:val="00D31DB3"/>
    <w:rsid w:val="00D31DD8"/>
    <w:rsid w:val="00D35392"/>
    <w:rsid w:val="00D35628"/>
    <w:rsid w:val="00D45082"/>
    <w:rsid w:val="00D463C3"/>
    <w:rsid w:val="00D558ED"/>
    <w:rsid w:val="00D570BC"/>
    <w:rsid w:val="00D571A8"/>
    <w:rsid w:val="00D604A5"/>
    <w:rsid w:val="00D6414F"/>
    <w:rsid w:val="00D65949"/>
    <w:rsid w:val="00D66139"/>
    <w:rsid w:val="00D7011E"/>
    <w:rsid w:val="00D704BB"/>
    <w:rsid w:val="00D72BEC"/>
    <w:rsid w:val="00D774DC"/>
    <w:rsid w:val="00D804E8"/>
    <w:rsid w:val="00D806A2"/>
    <w:rsid w:val="00D80AA1"/>
    <w:rsid w:val="00D824F1"/>
    <w:rsid w:val="00D90B0D"/>
    <w:rsid w:val="00D929EC"/>
    <w:rsid w:val="00D9627E"/>
    <w:rsid w:val="00D9639F"/>
    <w:rsid w:val="00DA096B"/>
    <w:rsid w:val="00DA120B"/>
    <w:rsid w:val="00DA439E"/>
    <w:rsid w:val="00DA697C"/>
    <w:rsid w:val="00DB06B1"/>
    <w:rsid w:val="00DB2C05"/>
    <w:rsid w:val="00DB3002"/>
    <w:rsid w:val="00DB32D9"/>
    <w:rsid w:val="00DB3EDC"/>
    <w:rsid w:val="00DB412A"/>
    <w:rsid w:val="00DC1306"/>
    <w:rsid w:val="00DC1876"/>
    <w:rsid w:val="00DC1D80"/>
    <w:rsid w:val="00DC30A1"/>
    <w:rsid w:val="00DC44E8"/>
    <w:rsid w:val="00DE2567"/>
    <w:rsid w:val="00DE3DA9"/>
    <w:rsid w:val="00DE5001"/>
    <w:rsid w:val="00DF2DC0"/>
    <w:rsid w:val="00DF376A"/>
    <w:rsid w:val="00DF45A2"/>
    <w:rsid w:val="00E003B4"/>
    <w:rsid w:val="00E02F86"/>
    <w:rsid w:val="00E05153"/>
    <w:rsid w:val="00E064B4"/>
    <w:rsid w:val="00E06F24"/>
    <w:rsid w:val="00E13FBE"/>
    <w:rsid w:val="00E2205E"/>
    <w:rsid w:val="00E2208B"/>
    <w:rsid w:val="00E252FB"/>
    <w:rsid w:val="00E2576F"/>
    <w:rsid w:val="00E27537"/>
    <w:rsid w:val="00E31A26"/>
    <w:rsid w:val="00E336A5"/>
    <w:rsid w:val="00E356ED"/>
    <w:rsid w:val="00E42D88"/>
    <w:rsid w:val="00E479FE"/>
    <w:rsid w:val="00E47BEC"/>
    <w:rsid w:val="00E47EB1"/>
    <w:rsid w:val="00E542BE"/>
    <w:rsid w:val="00E626DE"/>
    <w:rsid w:val="00E65C69"/>
    <w:rsid w:val="00E66A05"/>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873D9"/>
    <w:rsid w:val="00E91F33"/>
    <w:rsid w:val="00E93C19"/>
    <w:rsid w:val="00E96780"/>
    <w:rsid w:val="00EA003E"/>
    <w:rsid w:val="00EA2B74"/>
    <w:rsid w:val="00EA3E2D"/>
    <w:rsid w:val="00EA5F03"/>
    <w:rsid w:val="00EA7E5C"/>
    <w:rsid w:val="00EB02B8"/>
    <w:rsid w:val="00EB26A8"/>
    <w:rsid w:val="00EB424D"/>
    <w:rsid w:val="00EB600C"/>
    <w:rsid w:val="00EC24F2"/>
    <w:rsid w:val="00EC2DE3"/>
    <w:rsid w:val="00EC3C09"/>
    <w:rsid w:val="00EC3FB2"/>
    <w:rsid w:val="00ED02E1"/>
    <w:rsid w:val="00ED3499"/>
    <w:rsid w:val="00ED67B6"/>
    <w:rsid w:val="00ED6A4D"/>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06BE3"/>
    <w:rsid w:val="00F1036B"/>
    <w:rsid w:val="00F11062"/>
    <w:rsid w:val="00F129B5"/>
    <w:rsid w:val="00F136AB"/>
    <w:rsid w:val="00F137B8"/>
    <w:rsid w:val="00F147EB"/>
    <w:rsid w:val="00F14D4F"/>
    <w:rsid w:val="00F20E6C"/>
    <w:rsid w:val="00F2403F"/>
    <w:rsid w:val="00F243D4"/>
    <w:rsid w:val="00F2719B"/>
    <w:rsid w:val="00F27882"/>
    <w:rsid w:val="00F341A0"/>
    <w:rsid w:val="00F35FCE"/>
    <w:rsid w:val="00F37DBC"/>
    <w:rsid w:val="00F4078D"/>
    <w:rsid w:val="00F40CA8"/>
    <w:rsid w:val="00F41985"/>
    <w:rsid w:val="00F4711C"/>
    <w:rsid w:val="00F50C92"/>
    <w:rsid w:val="00F5399D"/>
    <w:rsid w:val="00F554A6"/>
    <w:rsid w:val="00F56502"/>
    <w:rsid w:val="00F56884"/>
    <w:rsid w:val="00F60CBE"/>
    <w:rsid w:val="00F615F8"/>
    <w:rsid w:val="00F64DF3"/>
    <w:rsid w:val="00F65DA7"/>
    <w:rsid w:val="00F74FAF"/>
    <w:rsid w:val="00F757C7"/>
    <w:rsid w:val="00F75E04"/>
    <w:rsid w:val="00F76769"/>
    <w:rsid w:val="00F76E80"/>
    <w:rsid w:val="00F77D65"/>
    <w:rsid w:val="00F83038"/>
    <w:rsid w:val="00F85A9C"/>
    <w:rsid w:val="00F9104A"/>
    <w:rsid w:val="00F915F6"/>
    <w:rsid w:val="00F92598"/>
    <w:rsid w:val="00F94943"/>
    <w:rsid w:val="00F97447"/>
    <w:rsid w:val="00FA289D"/>
    <w:rsid w:val="00FA316E"/>
    <w:rsid w:val="00FA4878"/>
    <w:rsid w:val="00FB2ADE"/>
    <w:rsid w:val="00FB33B8"/>
    <w:rsid w:val="00FB6758"/>
    <w:rsid w:val="00FC02AA"/>
    <w:rsid w:val="00FC053C"/>
    <w:rsid w:val="00FC09AC"/>
    <w:rsid w:val="00FC1B38"/>
    <w:rsid w:val="00FC53B0"/>
    <w:rsid w:val="00FC5FED"/>
    <w:rsid w:val="00FC65E9"/>
    <w:rsid w:val="00FD05F0"/>
    <w:rsid w:val="00FD18D2"/>
    <w:rsid w:val="00FD2FB4"/>
    <w:rsid w:val="00FD3277"/>
    <w:rsid w:val="00FD3B93"/>
    <w:rsid w:val="00FD4BC3"/>
    <w:rsid w:val="00FE1BDC"/>
    <w:rsid w:val="00FE3787"/>
    <w:rsid w:val="00FE3CA3"/>
    <w:rsid w:val="00FE3D43"/>
    <w:rsid w:val="00FE5BC7"/>
    <w:rsid w:val="00FE6FB0"/>
    <w:rsid w:val="00FF12D8"/>
    <w:rsid w:val="00FF153A"/>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 w:type="character" w:styleId="Emphasis">
    <w:name w:val="Emphasis"/>
    <w:basedOn w:val="DefaultParagraphFont"/>
    <w:uiPriority w:val="20"/>
    <w:qFormat/>
    <w:rsid w:val="00E13FBE"/>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 w:type="character" w:styleId="Emphasis">
    <w:name w:val="Emphasis"/>
    <w:basedOn w:val="DefaultParagraphFont"/>
    <w:uiPriority w:val="20"/>
    <w:qFormat/>
    <w:rsid w:val="00E13FB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364399154">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emf"/><Relationship Id="rId42" Type="http://schemas.openxmlformats.org/officeDocument/2006/relationships/image" Target="media/image18.emf"/><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3.png"/><Relationship Id="rId112" Type="http://schemas.openxmlformats.org/officeDocument/2006/relationships/glossaryDocument" Target="glossary/document.xml"/><Relationship Id="rId16" Type="http://schemas.openxmlformats.org/officeDocument/2006/relationships/footer" Target="footer2.xml"/><Relationship Id="rId107" Type="http://schemas.openxmlformats.org/officeDocument/2006/relationships/image" Target="media/image69.png"/><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diagramColors" Target="diagrams/colors1.xm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image" Target="media/image64.png"/><Relationship Id="rId5" Type="http://schemas.microsoft.com/office/2007/relationships/stylesWithEffects" Target="stylesWithEffects.xml"/><Relationship Id="rId22" Type="http://schemas.openxmlformats.org/officeDocument/2006/relationships/image" Target="media/image3.emf"/><Relationship Id="rId27" Type="http://schemas.openxmlformats.org/officeDocument/2006/relationships/image" Target="media/image8.jpe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theme" Target="theme/theme1.xml"/><Relationship Id="rId80" Type="http://schemas.openxmlformats.org/officeDocument/2006/relationships/image" Target="media/image55.png"/><Relationship Id="rId85" Type="http://schemas.openxmlformats.org/officeDocument/2006/relationships/hyperlink" Target="http://www.spanish.hear-it.org/Pruebe-su-audicion" TargetMode="External"/><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4.png"/><Relationship Id="rId38" Type="http://schemas.microsoft.com/office/2007/relationships/diagramDrawing" Target="diagrams/drawing1.xml"/><Relationship Id="rId59" Type="http://schemas.openxmlformats.org/officeDocument/2006/relationships/image" Target="media/image34.png"/><Relationship Id="rId103" Type="http://schemas.openxmlformats.org/officeDocument/2006/relationships/image" Target="media/image65.png"/><Relationship Id="rId108" Type="http://schemas.openxmlformats.org/officeDocument/2006/relationships/image" Target="media/image70.png"/><Relationship Id="rId20" Type="http://schemas.openxmlformats.org/officeDocument/2006/relationships/footer" Target="footer3.xm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jpeg"/><Relationship Id="rId83" Type="http://schemas.openxmlformats.org/officeDocument/2006/relationships/image" Target="media/image58.png"/><Relationship Id="rId88" Type="http://schemas.openxmlformats.org/officeDocument/2006/relationships/image" Target="media/image62.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diagramQuickStyle" Target="diagrams/quickStyle1.xml"/><Relationship Id="rId49" Type="http://schemas.openxmlformats.org/officeDocument/2006/relationships/image" Target="media/image25.png"/><Relationship Id="rId57" Type="http://schemas.openxmlformats.org/officeDocument/2006/relationships/image" Target="media/image32.png"/><Relationship Id="rId106" Type="http://schemas.openxmlformats.org/officeDocument/2006/relationships/image" Target="media/image68.png"/><Relationship Id="rId10" Type="http://schemas.openxmlformats.org/officeDocument/2006/relationships/image" Target="media/image1.png"/><Relationship Id="rId31" Type="http://schemas.openxmlformats.org/officeDocument/2006/relationships/image" Target="media/image12.jpe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0.png"/><Relationship Id="rId99" Type="http://schemas.openxmlformats.org/officeDocument/2006/relationships/image" Target="media/image72.png"/><Relationship Id="rId101" Type="http://schemas.openxmlformats.org/officeDocument/2006/relationships/hyperlink" Target="http://www.phonak.com"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comments" Target="comments.xml"/><Relationship Id="rId39" Type="http://schemas.openxmlformats.org/officeDocument/2006/relationships/image" Target="media/image15.png"/><Relationship Id="rId109" Type="http://schemas.openxmlformats.org/officeDocument/2006/relationships/image" Target="media/image74.png"/><Relationship Id="rId34" Type="http://schemas.openxmlformats.org/officeDocument/2006/relationships/diagramData" Target="diagrams/data1.xml"/><Relationship Id="rId50" Type="http://schemas.openxmlformats.org/officeDocument/2006/relationships/hyperlink" Target="http://gs.statcounter.com/" TargetMode="External"/><Relationship Id="rId55" Type="http://schemas.openxmlformats.org/officeDocument/2006/relationships/image" Target="media/image30.png"/><Relationship Id="rId76" Type="http://schemas.openxmlformats.org/officeDocument/2006/relationships/image" Target="media/image51.jpeg"/><Relationship Id="rId97" Type="http://schemas.openxmlformats.org/officeDocument/2006/relationships/image" Target="media/image700.png"/><Relationship Id="rId104" Type="http://schemas.openxmlformats.org/officeDocument/2006/relationships/image" Target="media/image66.png"/><Relationship Id="rId7" Type="http://schemas.openxmlformats.org/officeDocument/2006/relationships/webSettings" Target="webSetting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emf"/><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1.png"/><Relationship Id="rId110" Type="http://schemas.openxmlformats.org/officeDocument/2006/relationships/image" Target="media/image75.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eader" Target="header5.xml"/><Relationship Id="rId14" Type="http://schemas.openxmlformats.org/officeDocument/2006/relationships/hyperlink" Target="file:///C:\Users\Personal\Desktop\Tesis%202012\WikiProject\audinsaapp\documentacion\01%20-Documento%20de%20tesis.docx" TargetMode="External"/><Relationship Id="rId30" Type="http://schemas.openxmlformats.org/officeDocument/2006/relationships/image" Target="media/image11.png"/><Relationship Id="rId35" Type="http://schemas.openxmlformats.org/officeDocument/2006/relationships/diagramLayout" Target="diagrams/layout1.xml"/><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67.png"/><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22.png"/><Relationship Id="rId67" Type="http://schemas.openxmlformats.org/officeDocument/2006/relationships/image" Target="media/image42.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custT="1"/>
      <dgm:spPr/>
      <dgm:t>
        <a:bodyPr/>
        <a:lstStyle/>
        <a:p>
          <a:pPr algn="just"/>
          <a:r>
            <a:rPr lang="en-US" sz="1200"/>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custT="1"/>
      <dgm:spPr/>
      <dgm:t>
        <a:bodyPr/>
        <a:lstStyle/>
        <a:p>
          <a:pPr algn="just"/>
          <a:r>
            <a:rPr lang="en-US" sz="1200"/>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custT="1"/>
      <dgm:spPr/>
      <dgm:t>
        <a:bodyPr/>
        <a:lstStyle/>
        <a:p>
          <a:pPr algn="just"/>
          <a:r>
            <a:rPr lang="en-US" sz="1100"/>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custT="1"/>
      <dgm:spPr/>
      <dgm:t>
        <a:bodyPr/>
        <a:lstStyle/>
        <a:p>
          <a:pPr algn="just"/>
          <a:r>
            <a:rPr lang="en-US" sz="1200"/>
            <a:t>Se recomiendan </a:t>
          </a:r>
          <a:r>
            <a:rPr lang="es-CR" sz="1200"/>
            <a:t>realizar una visita periódica al especialista</a:t>
          </a:r>
          <a:endParaRPr lang="en-US" sz="1200"/>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custT="1"/>
      <dgm:spPr/>
      <dgm:t>
        <a:bodyPr/>
        <a:lstStyle/>
        <a:p>
          <a:pPr algn="just"/>
          <a:r>
            <a:rPr lang="es-CR" sz="1200"/>
            <a:t>La aplicación genera resultados.Y permite enviarlos a la clínica o compartirlos en redes sociales</a:t>
          </a:r>
          <a:endParaRPr lang="en-US" sz="1200"/>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6" custLinFactNeighborY="-13605">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custLinFactNeighborX="-25305"/>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22261" custLinFactNeighborY="-21441">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custLinFactNeighborX="-25305"/>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24943" custLinFactNeighborY="-21441">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custLinFactNeighborX="-28539"/>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27625" custLinFactNeighborY="-21441">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custLinFactNeighborX="-31928"/>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ScaleX="122490" custLinFactNeighborX="-51763" custLinFactNeighborY="-21441">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426E7415-4761-4B63-A68C-A7E5E1D2242D}" type="presOf" srcId="{56A9DB38-7E47-4573-B651-754D898775EF}" destId="{A4E0265B-D7AE-4225-850B-0BD0D1998EF7}" srcOrd="0" destOrd="0" presId="urn:microsoft.com/office/officeart/2005/8/layout/process1"/>
    <dgm:cxn modelId="{F5D8C24A-E608-43E9-B789-F3B2F608923F}" type="presOf" srcId="{3191B895-4101-426A-B211-73C602CE6005}" destId="{8EFBB16C-9A17-48B8-A9F5-32E9ACD42439}" srcOrd="0" destOrd="0" presId="urn:microsoft.com/office/officeart/2005/8/layout/process1"/>
    <dgm:cxn modelId="{9DA799D9-F61D-436B-9DCF-6E4FE5FDDD76}" type="presOf" srcId="{2CC10C10-A38E-482B-9003-BFE649B99BD7}" destId="{DAFE53BA-A880-40A1-B6A6-CD8BCD9B3F77}" srcOrd="1" destOrd="0" presId="urn:microsoft.com/office/officeart/2005/8/layout/process1"/>
    <dgm:cxn modelId="{82A8671D-0C75-421A-824B-DEB2F58EC735}" type="presOf" srcId="{03227A0D-F74C-49B7-8C34-31E6F2E32557}" destId="{155104C5-6E9D-43E9-871D-394E58D3E816}" srcOrd="0" destOrd="0" presId="urn:microsoft.com/office/officeart/2005/8/layout/process1"/>
    <dgm:cxn modelId="{93B6A517-84C9-4B10-B1D5-C2A1FD9DDFEE}" type="presOf" srcId="{25B150B5-342E-4E4B-AD2C-B2116E7DCF74}" destId="{27533378-6F13-4082-8BBB-22B5E7117CC0}"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24161051-905B-4E1F-B772-F9BFC8122F9E}" type="presOf" srcId="{5091F586-330F-4700-A126-9AC33A4EE55E}" destId="{AA56951D-E679-444A-BE56-D6AAA61CF526}" srcOrd="0" destOrd="0" presId="urn:microsoft.com/office/officeart/2005/8/layout/process1"/>
    <dgm:cxn modelId="{80675F88-2FBB-41DD-A94D-5ABAF9EFCABF}" type="presOf" srcId="{5091F586-330F-4700-A126-9AC33A4EE55E}" destId="{C3B5F9A1-98F0-4206-A1AD-B7391B579AEC}" srcOrd="1"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0B5B2654-CF18-4FFD-A306-866E14BBEA2D}" type="presOf" srcId="{F9E5AD84-5F1D-4A6C-A533-CEA3461C6CE6}" destId="{B5A0FDE1-1A36-4C7E-8A2C-F9A5C0B1F25C}" srcOrd="0"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B5B27535-55CE-43CC-B0F8-C23988C69DAE}" type="presOf" srcId="{2CC10C10-A38E-482B-9003-BFE649B99BD7}" destId="{BBEB9A2B-C446-4FB2-8CB3-02140FCE289E}" srcOrd="0" destOrd="0" presId="urn:microsoft.com/office/officeart/2005/8/layout/process1"/>
    <dgm:cxn modelId="{C55B9D34-C294-44D4-9F80-DE7864DDA4F5}" type="presOf" srcId="{56A9DB38-7E47-4573-B651-754D898775EF}" destId="{FD90A96B-5FB0-4F6F-B59B-919C934CBDC9}" srcOrd="1"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81D6FBC5-BC31-490E-9899-0C6AE50F4A7D}" type="presOf" srcId="{4FB88B6F-5ED9-4DC5-8653-8ACD15CB8E9A}" destId="{A7F87E14-13BA-4443-A1EA-8918FA58FB4D}" srcOrd="0" destOrd="0" presId="urn:microsoft.com/office/officeart/2005/8/layout/process1"/>
    <dgm:cxn modelId="{ABE0A08C-DC25-4767-ACED-048FB3FF621E}" type="presOf" srcId="{86ACC8E4-3A40-410F-A97A-DB1E3F94189C}" destId="{46E8DB74-7AA3-47B5-AB8E-09E3FB3FE5E3}" srcOrd="0" destOrd="0" presId="urn:microsoft.com/office/officeart/2005/8/layout/process1"/>
    <dgm:cxn modelId="{2FEF280A-F478-4968-96BE-D21E0B6B6C4F}" type="presOf" srcId="{9CEA9DC4-6055-4CF2-9BEE-93D98CFB8EF7}" destId="{12F4001F-7FBB-45AF-BDF9-A7176AFC645D}" srcOrd="0" destOrd="0" presId="urn:microsoft.com/office/officeart/2005/8/layout/process1"/>
    <dgm:cxn modelId="{5B412F82-B8D3-4480-94F7-39A5F634E0FB}" type="presOf" srcId="{86ACC8E4-3A40-410F-A97A-DB1E3F94189C}" destId="{CBD08FD5-83B8-4E52-B6C7-0C74553110C2}" srcOrd="1" destOrd="0" presId="urn:microsoft.com/office/officeart/2005/8/layout/process1"/>
    <dgm:cxn modelId="{F9D0EBAB-B40D-4844-9570-260CD3630F7D}" type="presParOf" srcId="{A7F87E14-13BA-4443-A1EA-8918FA58FB4D}" destId="{12F4001F-7FBB-45AF-BDF9-A7176AFC645D}" srcOrd="0" destOrd="0" presId="urn:microsoft.com/office/officeart/2005/8/layout/process1"/>
    <dgm:cxn modelId="{B857097F-6A10-4708-8F81-2D72285F4D47}" type="presParOf" srcId="{A7F87E14-13BA-4443-A1EA-8918FA58FB4D}" destId="{BBEB9A2B-C446-4FB2-8CB3-02140FCE289E}" srcOrd="1" destOrd="0" presId="urn:microsoft.com/office/officeart/2005/8/layout/process1"/>
    <dgm:cxn modelId="{616B12EE-F024-4B4B-9C87-A2D188A71596}" type="presParOf" srcId="{BBEB9A2B-C446-4FB2-8CB3-02140FCE289E}" destId="{DAFE53BA-A880-40A1-B6A6-CD8BCD9B3F77}" srcOrd="0" destOrd="0" presId="urn:microsoft.com/office/officeart/2005/8/layout/process1"/>
    <dgm:cxn modelId="{6834B192-6611-409D-80AF-67942E733860}" type="presParOf" srcId="{A7F87E14-13BA-4443-A1EA-8918FA58FB4D}" destId="{8EFBB16C-9A17-48B8-A9F5-32E9ACD42439}" srcOrd="2" destOrd="0" presId="urn:microsoft.com/office/officeart/2005/8/layout/process1"/>
    <dgm:cxn modelId="{49227C2C-FC4E-46B5-BD4F-C478595B977A}" type="presParOf" srcId="{A7F87E14-13BA-4443-A1EA-8918FA58FB4D}" destId="{AA56951D-E679-444A-BE56-D6AAA61CF526}" srcOrd="3" destOrd="0" presId="urn:microsoft.com/office/officeart/2005/8/layout/process1"/>
    <dgm:cxn modelId="{859687D4-7717-4054-971F-CF2455ADEB0E}" type="presParOf" srcId="{AA56951D-E679-444A-BE56-D6AAA61CF526}" destId="{C3B5F9A1-98F0-4206-A1AD-B7391B579AEC}" srcOrd="0" destOrd="0" presId="urn:microsoft.com/office/officeart/2005/8/layout/process1"/>
    <dgm:cxn modelId="{A118EC7B-3D56-452F-9500-C3AC37CBBFF1}" type="presParOf" srcId="{A7F87E14-13BA-4443-A1EA-8918FA58FB4D}" destId="{27533378-6F13-4082-8BBB-22B5E7117CC0}" srcOrd="4" destOrd="0" presId="urn:microsoft.com/office/officeart/2005/8/layout/process1"/>
    <dgm:cxn modelId="{5B251E87-AA9A-4495-BAC3-FF7F00E7E5F7}" type="presParOf" srcId="{A7F87E14-13BA-4443-A1EA-8918FA58FB4D}" destId="{A4E0265B-D7AE-4225-850B-0BD0D1998EF7}" srcOrd="5" destOrd="0" presId="urn:microsoft.com/office/officeart/2005/8/layout/process1"/>
    <dgm:cxn modelId="{D10B4669-C3A0-4A53-AD34-529EF2F12E01}" type="presParOf" srcId="{A4E0265B-D7AE-4225-850B-0BD0D1998EF7}" destId="{FD90A96B-5FB0-4F6F-B59B-919C934CBDC9}" srcOrd="0" destOrd="0" presId="urn:microsoft.com/office/officeart/2005/8/layout/process1"/>
    <dgm:cxn modelId="{9078DC68-3412-4DCF-ADC2-A9CD510C80BE}" type="presParOf" srcId="{A7F87E14-13BA-4443-A1EA-8918FA58FB4D}" destId="{B5A0FDE1-1A36-4C7E-8A2C-F9A5C0B1F25C}" srcOrd="6" destOrd="0" presId="urn:microsoft.com/office/officeart/2005/8/layout/process1"/>
    <dgm:cxn modelId="{474C2839-B82B-492E-8536-C35B5717AA7C}" type="presParOf" srcId="{A7F87E14-13BA-4443-A1EA-8918FA58FB4D}" destId="{46E8DB74-7AA3-47B5-AB8E-09E3FB3FE5E3}" srcOrd="7" destOrd="0" presId="urn:microsoft.com/office/officeart/2005/8/layout/process1"/>
    <dgm:cxn modelId="{E06AB44F-5C8B-41BC-A839-1CAF259D799B}" type="presParOf" srcId="{46E8DB74-7AA3-47B5-AB8E-09E3FB3FE5E3}" destId="{CBD08FD5-83B8-4E52-B6C7-0C74553110C2}" srcOrd="0" destOrd="0" presId="urn:microsoft.com/office/officeart/2005/8/layout/process1"/>
    <dgm:cxn modelId="{1C69835F-1C05-48CD-8625-1715A39EE5A3}"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954"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descarga la aplicación en su teléfono móvil</a:t>
          </a:r>
        </a:p>
      </dsp:txBody>
      <dsp:txXfrm>
        <a:off x="29015" y="28061"/>
        <a:ext cx="901952" cy="1444345"/>
      </dsp:txXfrm>
    </dsp:sp>
    <dsp:sp modelId="{BBEB9A2B-C446-4FB2-8CB3-02140FCE289E}">
      <dsp:nvSpPr>
        <dsp:cNvPr id="0" name=""/>
        <dsp:cNvSpPr/>
      </dsp:nvSpPr>
      <dsp:spPr>
        <a:xfrm>
          <a:off x="993910" y="631432"/>
          <a:ext cx="15953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993910" y="678952"/>
        <a:ext cx="111674" cy="142562"/>
      </dsp:txXfrm>
    </dsp:sp>
    <dsp:sp modelId="{8EFBB16C-9A17-48B8-A9F5-32E9ACD42439}">
      <dsp:nvSpPr>
        <dsp:cNvPr id="0" name=""/>
        <dsp:cNvSpPr/>
      </dsp:nvSpPr>
      <dsp:spPr>
        <a:xfrm>
          <a:off x="1260036"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realiza la prueba auditiva</a:t>
          </a:r>
        </a:p>
      </dsp:txBody>
      <dsp:txXfrm>
        <a:off x="1288097" y="28061"/>
        <a:ext cx="901952" cy="1444345"/>
      </dsp:txXfrm>
    </dsp:sp>
    <dsp:sp modelId="{AA56951D-E679-444A-BE56-D6AAA61CF526}">
      <dsp:nvSpPr>
        <dsp:cNvPr id="0" name=""/>
        <dsp:cNvSpPr/>
      </dsp:nvSpPr>
      <dsp:spPr>
        <a:xfrm>
          <a:off x="2261330"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261330" y="678952"/>
        <a:ext cx="138365" cy="142562"/>
      </dsp:txXfrm>
    </dsp:sp>
    <dsp:sp modelId="{27533378-6F13-4082-8BBB-22B5E7117CC0}">
      <dsp:nvSpPr>
        <dsp:cNvPr id="0" name=""/>
        <dsp:cNvSpPr/>
      </dsp:nvSpPr>
      <dsp:spPr>
        <a:xfrm>
          <a:off x="2591063"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n-US" sz="1100" kern="1200"/>
            <a:t>La aplicación brinda un resultado</a:t>
          </a:r>
        </a:p>
      </dsp:txBody>
      <dsp:txXfrm>
        <a:off x="2619124" y="28061"/>
        <a:ext cx="901952" cy="1444345"/>
      </dsp:txXfrm>
    </dsp:sp>
    <dsp:sp modelId="{A4E0265B-D7AE-4225-850B-0BD0D1998EF7}">
      <dsp:nvSpPr>
        <dsp:cNvPr id="0" name=""/>
        <dsp:cNvSpPr/>
      </dsp:nvSpPr>
      <dsp:spPr>
        <a:xfrm>
          <a:off x="3585964"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585964" y="678952"/>
        <a:ext cx="138365" cy="142562"/>
      </dsp:txXfrm>
    </dsp:sp>
    <dsp:sp modelId="{B5A0FDE1-1A36-4C7E-8A2C-F9A5C0B1F25C}">
      <dsp:nvSpPr>
        <dsp:cNvPr id="0" name=""/>
        <dsp:cNvSpPr/>
      </dsp:nvSpPr>
      <dsp:spPr>
        <a:xfrm>
          <a:off x="3922089"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Se recomiendan </a:t>
          </a:r>
          <a:r>
            <a:rPr lang="es-CR" sz="1200" kern="1200"/>
            <a:t>realizar una visita periódica al especialista</a:t>
          </a:r>
          <a:endParaRPr lang="en-US" sz="1200" kern="1200"/>
        </a:p>
      </dsp:txBody>
      <dsp:txXfrm>
        <a:off x="3950150" y="28061"/>
        <a:ext cx="901952" cy="1444345"/>
      </dsp:txXfrm>
    </dsp:sp>
    <dsp:sp modelId="{46E8DB74-7AA3-47B5-AB8E-09E3FB3FE5E3}">
      <dsp:nvSpPr>
        <dsp:cNvPr id="0" name=""/>
        <dsp:cNvSpPr/>
      </dsp:nvSpPr>
      <dsp:spPr>
        <a:xfrm>
          <a:off x="4903649" y="631432"/>
          <a:ext cx="15408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903649" y="678952"/>
        <a:ext cx="107859" cy="142562"/>
      </dsp:txXfrm>
    </dsp:sp>
    <dsp:sp modelId="{155104C5-6E9D-43E9-871D-394E58D3E816}">
      <dsp:nvSpPr>
        <dsp:cNvPr id="0" name=""/>
        <dsp:cNvSpPr/>
      </dsp:nvSpPr>
      <dsp:spPr>
        <a:xfrm>
          <a:off x="5170890" y="0"/>
          <a:ext cx="1173545"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s-CR" sz="1200" kern="1200"/>
            <a:t>La aplicación genera resultados.Y permite enviarlos a la clínica o compartirlos en redes sociales</a:t>
          </a:r>
          <a:endParaRPr lang="en-US" sz="1200" kern="1200"/>
        </a:p>
      </dsp:txBody>
      <dsp:txXfrm>
        <a:off x="5205262" y="34372"/>
        <a:ext cx="1104801" cy="143172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0B5946"/>
    <w:rsid w:val="0010323C"/>
    <w:rsid w:val="00107E52"/>
    <w:rsid w:val="001342D2"/>
    <w:rsid w:val="00166B42"/>
    <w:rsid w:val="00170A5C"/>
    <w:rsid w:val="001B06B0"/>
    <w:rsid w:val="001C1303"/>
    <w:rsid w:val="001C31CA"/>
    <w:rsid w:val="001D4E21"/>
    <w:rsid w:val="001E55B4"/>
    <w:rsid w:val="002068AC"/>
    <w:rsid w:val="00237E8A"/>
    <w:rsid w:val="0025417E"/>
    <w:rsid w:val="0026503C"/>
    <w:rsid w:val="00266C86"/>
    <w:rsid w:val="00274928"/>
    <w:rsid w:val="00276DAC"/>
    <w:rsid w:val="002820A1"/>
    <w:rsid w:val="002E46F4"/>
    <w:rsid w:val="00301A6B"/>
    <w:rsid w:val="00307FB2"/>
    <w:rsid w:val="00395A54"/>
    <w:rsid w:val="003B76BA"/>
    <w:rsid w:val="003E47D4"/>
    <w:rsid w:val="003F01D6"/>
    <w:rsid w:val="003F59C6"/>
    <w:rsid w:val="003F5F2F"/>
    <w:rsid w:val="004249C9"/>
    <w:rsid w:val="0047241D"/>
    <w:rsid w:val="00484CC2"/>
    <w:rsid w:val="004916D5"/>
    <w:rsid w:val="00494907"/>
    <w:rsid w:val="004A3A46"/>
    <w:rsid w:val="004C6408"/>
    <w:rsid w:val="00500271"/>
    <w:rsid w:val="00526652"/>
    <w:rsid w:val="005A3DA1"/>
    <w:rsid w:val="0064656D"/>
    <w:rsid w:val="0068066D"/>
    <w:rsid w:val="006A5113"/>
    <w:rsid w:val="006A6CD4"/>
    <w:rsid w:val="00726373"/>
    <w:rsid w:val="0076760D"/>
    <w:rsid w:val="00770114"/>
    <w:rsid w:val="0079624B"/>
    <w:rsid w:val="007A2F4C"/>
    <w:rsid w:val="007B036B"/>
    <w:rsid w:val="007B1282"/>
    <w:rsid w:val="007C5539"/>
    <w:rsid w:val="007E4040"/>
    <w:rsid w:val="007F084A"/>
    <w:rsid w:val="007F54D1"/>
    <w:rsid w:val="0084293D"/>
    <w:rsid w:val="00851C4D"/>
    <w:rsid w:val="00853F1A"/>
    <w:rsid w:val="00855242"/>
    <w:rsid w:val="00882DF7"/>
    <w:rsid w:val="008905F0"/>
    <w:rsid w:val="0089475A"/>
    <w:rsid w:val="00897C66"/>
    <w:rsid w:val="00900DBE"/>
    <w:rsid w:val="009642E2"/>
    <w:rsid w:val="00972787"/>
    <w:rsid w:val="0097337A"/>
    <w:rsid w:val="009A56BB"/>
    <w:rsid w:val="009B7026"/>
    <w:rsid w:val="009D1B15"/>
    <w:rsid w:val="00A22C52"/>
    <w:rsid w:val="00A30984"/>
    <w:rsid w:val="00A659D7"/>
    <w:rsid w:val="00A91231"/>
    <w:rsid w:val="00AB21C7"/>
    <w:rsid w:val="00B02B9B"/>
    <w:rsid w:val="00B337B4"/>
    <w:rsid w:val="00B36242"/>
    <w:rsid w:val="00B4694D"/>
    <w:rsid w:val="00B53A5E"/>
    <w:rsid w:val="00B55694"/>
    <w:rsid w:val="00B567A6"/>
    <w:rsid w:val="00B72023"/>
    <w:rsid w:val="00B8155C"/>
    <w:rsid w:val="00B97AFF"/>
    <w:rsid w:val="00BA70DA"/>
    <w:rsid w:val="00BC4756"/>
    <w:rsid w:val="00BD071C"/>
    <w:rsid w:val="00BF5952"/>
    <w:rsid w:val="00C3386C"/>
    <w:rsid w:val="00C521B0"/>
    <w:rsid w:val="00C65E0E"/>
    <w:rsid w:val="00C82A4F"/>
    <w:rsid w:val="00D00621"/>
    <w:rsid w:val="00D171F4"/>
    <w:rsid w:val="00D2382E"/>
    <w:rsid w:val="00D61C3C"/>
    <w:rsid w:val="00D83C52"/>
    <w:rsid w:val="00DC08D4"/>
    <w:rsid w:val="00DD11FB"/>
    <w:rsid w:val="00E126E6"/>
    <w:rsid w:val="00E93E4A"/>
    <w:rsid w:val="00EB3F95"/>
    <w:rsid w:val="00EC7A8D"/>
    <w:rsid w:val="00F04FCC"/>
    <w:rsid w:val="00F17A8D"/>
    <w:rsid w:val="00F5340B"/>
    <w:rsid w:val="00FD7E51"/>
    <w:rsid w:val="00FE1238"/>
    <w:rsid w:val="00FE2E25"/>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694D"/>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19</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xmlns:b="http://schemas.openxmlformats.org/officeDocument/2006/bibliography">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18</b:RefOrder>
  </b:Source>
  <b:Source>
    <b:Tag>Fun14</b:Tag>
    <b:SourceType>InternetSite</b:SourceType>
    <b:Guid>{C5AA20C3-DB40-4B76-BB8C-A7F13A20A9A2}</b:Guid>
    <b:Author>
      <b:Author>
        <b:Corporate>Fundación Wikimedia Inc.</b:Corporate>
      </b:Author>
    </b:Author>
    <b:Title>Adobe Audition</b:Title>
    <b:InternetSiteTitle>Wikipedia</b:InternetSiteTitle>
    <b:Year>2014</b:Year>
    <b:Month>08</b:Month>
    <b:Day>24</b:Day>
    <b:YearAccessed>2014</b:YearAccessed>
    <b:MonthAccessed>09</b:MonthAccessed>
    <b:DayAccessed>21</b:DayAccessed>
    <b:URL>http://es.wikipedia.org/wiki/Adobe_Audition</b:URL>
    <b:RefOrder>23</b:RefOrder>
  </b:Source>
  <b:Source>
    <b:Tag>Sta14</b:Tag>
    <b:SourceType>InternetSite</b:SourceType>
    <b:Guid>{B1D4CE4A-85C7-49C0-815C-33E5E7666F33}</b:Guid>
    <b:Author>
      <b:Author>
        <b:Corporate>StatCounter</b:Corporate>
      </b:Author>
    </b:Author>
    <b:Title>Top 8 mobile Operating Systems in Costa Rica from Nov 2014 to June 2014</b:Title>
    <b:InternetSiteTitle>StatCounter Global Stats</b:InternetSiteTitle>
    <b:Year>2014</b:Year>
    <b:Month>09</b:Month>
    <b:Day>27</b:Day>
    <b:YearAccessed>2014</b:YearAccessed>
    <b:MonthAccessed>09</b:MonthAccessed>
    <b:DayAccessed>27</b:DayAccessed>
    <b:URL>http://gs.statcounter.com/#mobile_os-CR-monthly-201211-201406-bar</b:URL>
    <b:RefOrder>20</b:RefOrder>
  </b:Source>
  <b:Source>
    <b:Tag>LaN14</b:Tag>
    <b:SourceType>DocumentFromInternetSite</b:SourceType>
    <b:Guid>{F06BAEF8-6FB8-4F20-9904-2403CEFC8BE8}</b:Guid>
    <b:Title>Android ‘viste’ al 79% de los celulares vendidos</b:Title>
    <b:InternetSiteTitle>La Nación Tecnología</b:InternetSiteTitle>
    <b:Year>2014</b:Year>
    <b:Month>02</b:Month>
    <b:Day>01</b:Day>
    <b:YearAccessed>2014</b:YearAccessed>
    <b:MonthAccessed>03</b:MonthAccessed>
    <b:DayAccessed>27</b:DayAccessed>
    <b:URL>http://www.nacion.com/tecnologia/Android-viste-celulares-vendidos_0_1394060583.html</b:URL>
    <b:Author>
      <b:Author>
        <b:Corporate>La Nación</b:Corporate>
      </b:Author>
    </b:Author>
    <b:RefOrder>21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19</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xmlns:b="http://schemas.openxmlformats.org/officeDocument/2006/bibliography">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18</b:RefOrder>
  </b:Source>
  <b:Source>
    <b:Tag>Fun14</b:Tag>
    <b:SourceType>InternetSite</b:SourceType>
    <b:Guid>{C5AA20C3-DB40-4B76-BB8C-A7F13A20A9A2}</b:Guid>
    <b:Author>
      <b:Author>
        <b:Corporate>Fundación Wikimedia Inc.</b:Corporate>
      </b:Author>
    </b:Author>
    <b:Title>Adobe Audition</b:Title>
    <b:InternetSiteTitle>Wikipedia</b:InternetSiteTitle>
    <b:Year>2014</b:Year>
    <b:Month>08</b:Month>
    <b:Day>24</b:Day>
    <b:YearAccessed>2014</b:YearAccessed>
    <b:MonthAccessed>09</b:MonthAccessed>
    <b:DayAccessed>21</b:DayAccessed>
    <b:URL>http://es.wikipedia.org/wiki/Adobe_Audition</b:URL>
    <b:RefOrder>23</b:RefOrder>
  </b:Source>
  <b:Source>
    <b:Tag>Sta14</b:Tag>
    <b:SourceType>InternetSite</b:SourceType>
    <b:Guid>{B1D4CE4A-85C7-49C0-815C-33E5E7666F33}</b:Guid>
    <b:Author>
      <b:Author>
        <b:Corporate>StatCounter</b:Corporate>
      </b:Author>
    </b:Author>
    <b:Title>Top 8 mobile Operating Systems in Costa Rica from Nov 2014 to June 2014</b:Title>
    <b:InternetSiteTitle>StatCounter Global Stats</b:InternetSiteTitle>
    <b:Year>2014</b:Year>
    <b:Month>09</b:Month>
    <b:Day>27</b:Day>
    <b:YearAccessed>2014</b:YearAccessed>
    <b:MonthAccessed>09</b:MonthAccessed>
    <b:DayAccessed>27</b:DayAccessed>
    <b:URL>http://gs.statcounter.com/#mobile_os-CR-monthly-201211-201406-bar</b:URL>
    <b:RefOrder>20</b:RefOrder>
  </b:Source>
  <b:Source>
    <b:Tag>LaN14</b:Tag>
    <b:SourceType>DocumentFromInternetSite</b:SourceType>
    <b:Guid>{F06BAEF8-6FB8-4F20-9904-2403CEFC8BE8}</b:Guid>
    <b:Title>Android ‘viste’ al 79% de los celulares vendidos</b:Title>
    <b:InternetSiteTitle>La Nación Tecnología</b:InternetSiteTitle>
    <b:Year>2014</b:Year>
    <b:Month>02</b:Month>
    <b:Day>01</b:Day>
    <b:YearAccessed>2014</b:YearAccessed>
    <b:MonthAccessed>03</b:MonthAccessed>
    <b:DayAccessed>27</b:DayAccessed>
    <b:URL>http://www.nacion.com/tecnologia/Android-viste-celulares-vendidos_0_1394060583.html</b:URL>
    <b:Author>
      <b:Author>
        <b:Corporate>La Nación</b:Corporate>
      </b:Author>
    </b:Author>
    <b:RefOrder>21</b:RefOrder>
  </b:Source>
</b:Sources>
</file>

<file path=customXml/itemProps1.xml><?xml version="1.0" encoding="utf-8"?>
<ds:datastoreItem xmlns:ds="http://schemas.openxmlformats.org/officeDocument/2006/customXml" ds:itemID="{ABF9D4C0-ABC2-4498-923A-AD640ED6BC5A}">
  <ds:schemaRefs>
    <ds:schemaRef ds:uri="http://schemas.openxmlformats.org/officeDocument/2006/bibliography"/>
  </ds:schemaRefs>
</ds:datastoreItem>
</file>

<file path=customXml/itemProps2.xml><?xml version="1.0" encoding="utf-8"?>
<ds:datastoreItem xmlns:ds="http://schemas.openxmlformats.org/officeDocument/2006/customXml" ds:itemID="{4DEAF973-C2C2-4335-AEA2-96924D77F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132</Pages>
  <Words>20937</Words>
  <Characters>115156</Characters>
  <Application>Microsoft Office Word</Application>
  <DocSecurity>0</DocSecurity>
  <Lines>959</Lines>
  <Paragraphs>271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135822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5</cp:revision>
  <cp:lastPrinted>2014-07-21T04:07:00Z</cp:lastPrinted>
  <dcterms:created xsi:type="dcterms:W3CDTF">2014-09-28T22:33:00Z</dcterms:created>
  <dcterms:modified xsi:type="dcterms:W3CDTF">2014-09-28T22:57:00Z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