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Default="00B933A2" w:rsidP="00C52690">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r w:rsidR="00C24685">
        <w:rPr>
          <w:b/>
          <w:bCs/>
          <w:szCs w:val="24"/>
        </w:rPr>
        <w:softHyphen/>
      </w:r>
      <w:r w:rsidR="00C24685">
        <w:rPr>
          <w:b/>
          <w:bCs/>
          <w:szCs w:val="24"/>
        </w:rPr>
        <w:softHyphen/>
      </w:r>
      <w:r w:rsidR="00C24685">
        <w:rPr>
          <w:b/>
          <w:bCs/>
          <w:szCs w:val="24"/>
        </w:rPr>
        <w:softHyphen/>
      </w:r>
    </w:p>
    <w:p w:rsidR="00C330CC" w:rsidRPr="00B316B9" w:rsidRDefault="0056736A" w:rsidP="00C52690">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EndPr/>
        <w:sdtContent>
          <w:r w:rsidR="00BE15D4">
            <w:rPr>
              <w:b/>
              <w:bCs/>
              <w:szCs w:val="24"/>
            </w:rPr>
            <w:t>UNIVERSIDAD NACIONAL</w:t>
          </w:r>
        </w:sdtContent>
      </w:sdt>
    </w:p>
    <w:p w:rsidR="00C52690" w:rsidRPr="00B316B9" w:rsidRDefault="0056736A" w:rsidP="00C52690">
      <w:pPr>
        <w:jc w:val="center"/>
        <w:rPr>
          <w:bCs/>
          <w:szCs w:val="24"/>
          <w:lang w:val="es-ES"/>
        </w:rPr>
      </w:pPr>
      <w:r>
        <w:fldChar w:fldCharType="begin"/>
      </w:r>
      <w:r>
        <w:instrText xml:space="preserve"> DOCPROPERTY  Faculty  \* MERGEFORMAT </w:instrText>
      </w:r>
      <w:r>
        <w:fldChar w:fldCharType="separate"/>
      </w:r>
      <w:r w:rsidR="00C52690" w:rsidRPr="00B316B9">
        <w:rPr>
          <w:bCs/>
          <w:szCs w:val="24"/>
          <w:lang w:val="es-ES"/>
        </w:rPr>
        <w:t>Facultad de Ciencias Exactas y Naturales</w:t>
      </w:r>
      <w:r>
        <w:rPr>
          <w:bCs/>
          <w:szCs w:val="24"/>
          <w:lang w:val="es-ES"/>
        </w:rPr>
        <w:fldChar w:fldCharType="end"/>
      </w:r>
    </w:p>
    <w:p w:rsidR="00C52690" w:rsidRPr="00B316B9" w:rsidRDefault="0056736A" w:rsidP="00C52690">
      <w:pPr>
        <w:ind w:left="720" w:hanging="720"/>
        <w:jc w:val="center"/>
        <w:rPr>
          <w:bCs/>
          <w:szCs w:val="24"/>
          <w:lang w:val="es-ES"/>
        </w:rPr>
      </w:pPr>
      <w:r>
        <w:fldChar w:fldCharType="begin"/>
      </w:r>
      <w:r>
        <w:instrText xml:space="preserve"> DOCPROPERTY  School  \* MERGEFORMAT </w:instrText>
      </w:r>
      <w:r>
        <w:fldChar w:fldCharType="separate"/>
      </w:r>
      <w:r w:rsidR="00C52690" w:rsidRPr="00B316B9">
        <w:rPr>
          <w:bCs/>
          <w:szCs w:val="24"/>
          <w:lang w:val="es-ES"/>
        </w:rPr>
        <w:t>ESCUELA DE INFORMÁTICA</w:t>
      </w:r>
      <w:r>
        <w:rPr>
          <w:bCs/>
          <w:szCs w:val="24"/>
          <w:lang w:val="es-ES"/>
        </w:rPr>
        <w:fldChar w:fldCharType="end"/>
      </w:r>
    </w:p>
    <w:p w:rsidR="004D3CC3" w:rsidRPr="00B316B9" w:rsidRDefault="004D3CC3" w:rsidP="00C52690">
      <w:pPr>
        <w:jc w:val="center"/>
        <w:rPr>
          <w:bCs/>
          <w:szCs w:val="24"/>
          <w:lang w:val="es-ES"/>
        </w:rPr>
      </w:pPr>
    </w:p>
    <w:p w:rsidR="00C52690" w:rsidRPr="00B316B9" w:rsidRDefault="00C52690" w:rsidP="00C52690">
      <w:pPr>
        <w:jc w:val="center"/>
        <w:rPr>
          <w:noProof/>
          <w:szCs w:val="24"/>
          <w:lang w:eastAsia="en-US"/>
        </w:rPr>
      </w:pPr>
    </w:p>
    <w:p w:rsidR="004D3CC3" w:rsidRPr="00B316B9" w:rsidRDefault="004D3CC3" w:rsidP="00C52690">
      <w:pPr>
        <w:jc w:val="center"/>
        <w:rPr>
          <w:noProof/>
          <w:szCs w:val="24"/>
          <w:lang w:eastAsia="en-US"/>
        </w:rPr>
      </w:pPr>
    </w:p>
    <w:p w:rsidR="004D3CC3" w:rsidRPr="00B316B9" w:rsidRDefault="004D3CC3" w:rsidP="00C52690">
      <w:pPr>
        <w:jc w:val="center"/>
        <w:rPr>
          <w:bCs/>
          <w:szCs w:val="24"/>
          <w:lang w:val="es-ES"/>
        </w:rPr>
      </w:pPr>
      <w:r w:rsidRPr="00B316B9">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C52690">
      <w:pPr>
        <w:jc w:val="center"/>
        <w:rPr>
          <w:bCs/>
          <w:szCs w:val="24"/>
          <w:lang w:val="es-ES"/>
        </w:rPr>
      </w:pPr>
    </w:p>
    <w:p w:rsidR="00C330CC" w:rsidRPr="00B316B9" w:rsidRDefault="00C330CC" w:rsidP="00C52690">
      <w:pPr>
        <w:jc w:val="center"/>
        <w:rPr>
          <w:bCs/>
          <w:szCs w:val="24"/>
          <w:lang w:val="es-ES"/>
        </w:rPr>
      </w:pPr>
    </w:p>
    <w:p w:rsidR="00C330CC" w:rsidRPr="00B316B9" w:rsidRDefault="00C330CC" w:rsidP="00C52690">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EndPr/>
      <w:sdtContent>
        <w:p w:rsidR="00C330CC" w:rsidRPr="00B316B9" w:rsidRDefault="00BE15D4" w:rsidP="00C52690">
          <w:pPr>
            <w:jc w:val="center"/>
            <w:rPr>
              <w:b/>
              <w:bCs/>
              <w:szCs w:val="24"/>
              <w:lang w:val="es-ES"/>
            </w:rPr>
          </w:pPr>
          <w:r>
            <w:rPr>
              <w:b/>
              <w:bCs/>
              <w:szCs w:val="24"/>
            </w:rPr>
            <w:t>Tecnologías móviles aplicadas al diagnóstico audiométrico de pacientes.</w:t>
          </w:r>
        </w:p>
      </w:sdtContent>
    </w:sdt>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C330CC" w:rsidRPr="00B316B9" w:rsidRDefault="003776FB" w:rsidP="00C52690">
      <w:pPr>
        <w:jc w:val="center"/>
        <w:rPr>
          <w:szCs w:val="24"/>
          <w:lang w:val="es-ES_tradnl" w:eastAsia="es-CR"/>
        </w:rPr>
      </w:pPr>
      <w:r>
        <w:fldChar w:fldCharType="begin"/>
      </w:r>
      <w:r>
        <w:instrText xml:space="preserve"> DOCPROPERTY  "Author 1"  \* MERGEFORMAT </w:instrText>
      </w:r>
      <w:r>
        <w:fldChar w:fldCharType="separate"/>
      </w:r>
      <w:r w:rsidR="00C330CC" w:rsidRPr="00B316B9">
        <w:rPr>
          <w:szCs w:val="24"/>
          <w:lang w:val="es-ES_tradnl" w:eastAsia="es-CR"/>
        </w:rPr>
        <w:t xml:space="preserve">Ing. Roberto </w:t>
      </w:r>
      <w:proofErr w:type="spellStart"/>
      <w:r w:rsidR="00C330CC" w:rsidRPr="00B316B9">
        <w:rPr>
          <w:szCs w:val="24"/>
          <w:lang w:val="es-ES_tradnl" w:eastAsia="es-CR"/>
        </w:rPr>
        <w:t>Baltodano</w:t>
      </w:r>
      <w:proofErr w:type="spellEnd"/>
      <w:r w:rsidR="00C330CC" w:rsidRPr="00B316B9">
        <w:rPr>
          <w:szCs w:val="24"/>
          <w:lang w:val="es-ES_tradnl" w:eastAsia="es-CR"/>
        </w:rPr>
        <w:t xml:space="preserve"> García</w:t>
      </w:r>
      <w:r>
        <w:rPr>
          <w:szCs w:val="24"/>
          <w:lang w:val="es-ES_tradnl" w:eastAsia="es-CR"/>
        </w:rPr>
        <w:fldChar w:fldCharType="end"/>
      </w:r>
      <w:r w:rsidR="004D3CC3" w:rsidRPr="00B316B9">
        <w:rPr>
          <w:szCs w:val="24"/>
          <w:lang w:val="es-ES_tradnl" w:eastAsia="es-CR"/>
        </w:rPr>
        <w:t>.</w:t>
      </w:r>
    </w:p>
    <w:p w:rsidR="004D3CC3" w:rsidRPr="00B316B9" w:rsidRDefault="0056736A" w:rsidP="00C52690">
      <w:pPr>
        <w:jc w:val="center"/>
        <w:rPr>
          <w:szCs w:val="24"/>
          <w:lang w:val="es-ES_tradnl" w:eastAsia="es-CR"/>
        </w:rPr>
      </w:pPr>
      <w:r>
        <w:fldChar w:fldCharType="begin"/>
      </w:r>
      <w:r>
        <w:instrText xml:space="preserve"> DOCPROPERTY  "Author 2"  \* MERGEFORMAT </w:instrText>
      </w:r>
      <w:r>
        <w:fldChar w:fldCharType="separate"/>
      </w:r>
      <w:r w:rsidR="00C330CC" w:rsidRPr="00B316B9">
        <w:rPr>
          <w:szCs w:val="24"/>
          <w:lang w:val="es-ES_tradnl" w:eastAsia="es-CR"/>
        </w:rPr>
        <w:t>Ing. Daniela Campos Ulate</w:t>
      </w:r>
      <w:r>
        <w:rPr>
          <w:szCs w:val="24"/>
          <w:lang w:val="es-ES_tradnl" w:eastAsia="es-CR"/>
        </w:rPr>
        <w:fldChar w:fldCharType="end"/>
      </w:r>
      <w:r w:rsidR="004D3CC3" w:rsidRPr="00B316B9">
        <w:rPr>
          <w:szCs w:val="24"/>
          <w:lang w:val="es-ES_tradnl" w:eastAsia="es-CR"/>
        </w:rPr>
        <w:t>.</w:t>
      </w: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AF7ED3" w:rsidRDefault="00AF7ED3" w:rsidP="00C52690">
      <w:pPr>
        <w:jc w:val="center"/>
      </w:pPr>
    </w:p>
    <w:p w:rsidR="004D3CC3" w:rsidRPr="00B316B9" w:rsidRDefault="0056736A" w:rsidP="00C52690">
      <w:pPr>
        <w:jc w:val="center"/>
        <w:rPr>
          <w:szCs w:val="24"/>
          <w:lang w:val="es-ES_tradnl" w:eastAsia="es-CR"/>
        </w:rPr>
      </w:pPr>
      <w:r>
        <w:fldChar w:fldCharType="begin"/>
      </w:r>
      <w:r>
        <w:instrText xml:space="preserve"> DOCPROPERTY  Location  \* MERGEFORMAT </w:instrText>
      </w:r>
      <w:r>
        <w:fldChar w:fldCharType="separate"/>
      </w:r>
      <w:r w:rsidR="00C52690" w:rsidRPr="00B316B9">
        <w:rPr>
          <w:szCs w:val="24"/>
          <w:lang w:val="es-ES_tradnl" w:eastAsia="es-CR"/>
        </w:rPr>
        <w:t>Heredia, Costa Rica</w:t>
      </w:r>
      <w:r>
        <w:rPr>
          <w:szCs w:val="24"/>
          <w:lang w:val="es-ES_tradnl" w:eastAsia="es-CR"/>
        </w:rPr>
        <w:fldChar w:fldCharType="end"/>
      </w:r>
      <w:r w:rsidR="004D3CC3" w:rsidRPr="00B316B9">
        <w:rPr>
          <w:szCs w:val="24"/>
          <w:lang w:val="es-ES_tradnl" w:eastAsia="es-CR"/>
        </w:rPr>
        <w:t>.</w:t>
      </w:r>
    </w:p>
    <w:p w:rsidR="00F147EB" w:rsidRPr="00B316B9" w:rsidRDefault="00245F9B" w:rsidP="00F147EB">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C330CC" w:rsidRPr="00B316B9">
        <w:rPr>
          <w:noProof/>
          <w:szCs w:val="24"/>
          <w:lang w:val="es-ES_tradnl" w:eastAsia="es-CR"/>
        </w:rPr>
        <w:t>2012</w:t>
      </w:r>
      <w:r w:rsidRPr="00B316B9">
        <w:rPr>
          <w:szCs w:val="24"/>
          <w:lang w:val="es-ES_tradnl" w:eastAsia="es-CR"/>
        </w:rPr>
        <w:fldChar w:fldCharType="end"/>
      </w:r>
      <w:r w:rsidR="004D3CC3" w:rsidRPr="00B316B9">
        <w:rPr>
          <w:szCs w:val="24"/>
          <w:lang w:val="es-ES_tradnl" w:eastAsia="es-CR"/>
        </w:rPr>
        <w:t>.</w:t>
      </w:r>
      <w:bookmarkStart w:id="0" w:name="_Toc321064628"/>
      <w:bookmarkEnd w:id="0"/>
    </w:p>
    <w:p w:rsidR="00D704BB" w:rsidRDefault="00D704BB" w:rsidP="00F243D4">
      <w:pPr>
        <w:rPr>
          <w:rFonts w:ascii="Arial" w:hAnsi="Arial" w:cs="Arial"/>
          <w:szCs w:val="24"/>
          <w:lang w:val="es-ES_tradnl" w:eastAsia="es-CR"/>
        </w:rPr>
        <w:sectPr w:rsidR="00D704BB" w:rsidSect="00AD0B2F">
          <w:footerReference w:type="default" r:id="rId11"/>
          <w:footerReference w:type="first" r:id="rId12"/>
          <w:pgSz w:w="12240" w:h="15840"/>
          <w:pgMar w:top="851" w:right="990" w:bottom="1440" w:left="990" w:header="720" w:footer="720" w:gutter="0"/>
          <w:pgNumType w:start="0"/>
          <w:cols w:space="720"/>
          <w:titlePg/>
          <w:docGrid w:linePitch="360"/>
        </w:sectPr>
      </w:pPr>
    </w:p>
    <w:p w:rsidR="00B316B9" w:rsidRPr="00B316B9" w:rsidRDefault="00B933A2" w:rsidP="00B316B9">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EndPr/>
        <w:sdtContent>
          <w:r w:rsidR="00BE15D4">
            <w:rPr>
              <w:b/>
              <w:bCs/>
              <w:szCs w:val="24"/>
            </w:rPr>
            <w:t>UNIVERSIDAD NACIONAL</w:t>
          </w:r>
        </w:sdtContent>
      </w:sdt>
    </w:p>
    <w:p w:rsidR="00B316B9" w:rsidRPr="00B316B9" w:rsidRDefault="0056736A" w:rsidP="00B316B9">
      <w:pPr>
        <w:jc w:val="center"/>
        <w:rPr>
          <w:bCs/>
          <w:szCs w:val="24"/>
          <w:lang w:val="es-ES"/>
        </w:rPr>
      </w:pPr>
      <w:r>
        <w:fldChar w:fldCharType="begin"/>
      </w:r>
      <w:r>
        <w:instrText xml:space="preserve"> DOCPROPERTY  Faculty  \* MERGEFORMAT </w:instrText>
      </w:r>
      <w:r>
        <w:fldChar w:fldCharType="separate"/>
      </w:r>
      <w:r w:rsidR="00B316B9" w:rsidRPr="00B316B9">
        <w:rPr>
          <w:bCs/>
          <w:szCs w:val="24"/>
          <w:lang w:val="es-ES"/>
        </w:rPr>
        <w:t>Facultad de Ciencias Exactas y Naturales</w:t>
      </w:r>
      <w:r>
        <w:rPr>
          <w:bCs/>
          <w:szCs w:val="24"/>
          <w:lang w:val="es-ES"/>
        </w:rPr>
        <w:fldChar w:fldCharType="end"/>
      </w:r>
    </w:p>
    <w:p w:rsidR="00AD0B2F" w:rsidRDefault="0056736A" w:rsidP="00B316B9">
      <w:pPr>
        <w:jc w:val="center"/>
        <w:rPr>
          <w:b/>
          <w:sz w:val="36"/>
          <w:szCs w:val="36"/>
          <w:lang w:val="es-ES"/>
        </w:rPr>
      </w:pPr>
      <w:r>
        <w:fldChar w:fldCharType="begin"/>
      </w:r>
      <w:r>
        <w:instrText xml:space="preserve"> DOCPROPERTY  School  \* MERGEFORMAT </w:instrText>
      </w:r>
      <w:r>
        <w:fldChar w:fldCharType="separate"/>
      </w:r>
      <w:r w:rsidR="00B316B9" w:rsidRPr="00B316B9">
        <w:rPr>
          <w:bCs/>
          <w:szCs w:val="24"/>
          <w:lang w:val="es-ES"/>
        </w:rPr>
        <w:t>ESCUELA DE INFORMÁTICA</w:t>
      </w:r>
      <w:r>
        <w:rPr>
          <w:bCs/>
          <w:szCs w:val="24"/>
          <w:lang w:val="es-ES"/>
        </w:rPr>
        <w:fldChar w:fldCharType="end"/>
      </w:r>
    </w:p>
    <w:p w:rsidR="00AD0B2F" w:rsidRDefault="00AD0B2F" w:rsidP="00AD0B2F">
      <w:pPr>
        <w:rPr>
          <w:rStyle w:val="apple-style-span"/>
          <w:color w:val="000000"/>
          <w:sz w:val="28"/>
          <w:szCs w:val="28"/>
        </w:rPr>
      </w:pPr>
    </w:p>
    <w:p w:rsidR="00AD0B2F" w:rsidRPr="00B316B9" w:rsidRDefault="00AD0B2F" w:rsidP="00AD0B2F">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AD0B2F">
      <w:pPr>
        <w:jc w:val="center"/>
        <w:rPr>
          <w:rStyle w:val="apple-style-span"/>
          <w:color w:val="000000"/>
          <w:sz w:val="32"/>
          <w:szCs w:val="32"/>
          <w:lang w:val="es-ES"/>
        </w:rPr>
      </w:pPr>
    </w:p>
    <w:p w:rsidR="00AD0B2F" w:rsidRDefault="00AD0B2F" w:rsidP="00AD0B2F">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AD0B2F">
      <w:pPr>
        <w:rPr>
          <w:rStyle w:val="apple-style-span"/>
          <w:b/>
          <w:color w:val="000000"/>
          <w:szCs w:val="24"/>
        </w:rPr>
      </w:pPr>
    </w:p>
    <w:p w:rsidR="00AD0B2F" w:rsidRDefault="003776FB" w:rsidP="00AD0B2F">
      <w:pPr>
        <w:jc w:val="center"/>
        <w:rPr>
          <w:b/>
          <w:sz w:val="28"/>
          <w:szCs w:val="28"/>
          <w:lang w:val="es-ES"/>
        </w:rPr>
      </w:pPr>
      <w:r>
        <w:fldChar w:fldCharType="begin"/>
      </w:r>
      <w:r>
        <w:instrText xml:space="preserve"> DOCPROPERTY  "Author 1"  \* MERGEFORMAT </w:instrText>
      </w:r>
      <w:r>
        <w:fldChar w:fldCharType="separate"/>
      </w:r>
      <w:r w:rsidR="00B316B9">
        <w:rPr>
          <w:b/>
          <w:sz w:val="28"/>
          <w:szCs w:val="28"/>
          <w:lang w:val="es-ES"/>
        </w:rPr>
        <w:t xml:space="preserve">Ing. Roberto </w:t>
      </w:r>
      <w:proofErr w:type="spellStart"/>
      <w:r w:rsidR="00B316B9">
        <w:rPr>
          <w:b/>
          <w:sz w:val="28"/>
          <w:szCs w:val="28"/>
          <w:lang w:val="es-ES"/>
        </w:rPr>
        <w:t>Baltodano</w:t>
      </w:r>
      <w:proofErr w:type="spellEnd"/>
      <w:r w:rsidR="00B316B9">
        <w:rPr>
          <w:b/>
          <w:sz w:val="28"/>
          <w:szCs w:val="28"/>
          <w:lang w:val="es-ES"/>
        </w:rPr>
        <w:t xml:space="preserve"> García</w:t>
      </w:r>
      <w:r>
        <w:rPr>
          <w:b/>
          <w:sz w:val="28"/>
          <w:szCs w:val="28"/>
          <w:lang w:val="es-ES"/>
        </w:rPr>
        <w:fldChar w:fldCharType="end"/>
      </w:r>
    </w:p>
    <w:p w:rsidR="00B316B9" w:rsidRDefault="0056736A" w:rsidP="00AD0B2F">
      <w:pPr>
        <w:jc w:val="center"/>
        <w:rPr>
          <w:b/>
          <w:sz w:val="28"/>
          <w:szCs w:val="28"/>
          <w:lang w:val="es-ES"/>
        </w:rPr>
      </w:pPr>
      <w:r>
        <w:fldChar w:fldCharType="begin"/>
      </w:r>
      <w:r>
        <w:instrText xml:space="preserve"> DOCPROPERTY  "Author 2"  \* MERGEFORMAT </w:instrText>
      </w:r>
      <w:r>
        <w:fldChar w:fldCharType="separate"/>
      </w:r>
      <w:r w:rsidR="00B316B9">
        <w:rPr>
          <w:b/>
          <w:sz w:val="28"/>
          <w:szCs w:val="28"/>
          <w:lang w:val="es-ES"/>
        </w:rPr>
        <w:t>Ing. Daniela Campos Ulate</w:t>
      </w:r>
      <w:r>
        <w:rPr>
          <w:b/>
          <w:sz w:val="28"/>
          <w:szCs w:val="28"/>
          <w:lang w:val="es-ES"/>
        </w:rPr>
        <w:fldChar w:fldCharType="end"/>
      </w:r>
    </w:p>
    <w:p w:rsidR="00B316B9" w:rsidRDefault="00B316B9" w:rsidP="00AD0B2F">
      <w:pPr>
        <w:jc w:val="center"/>
        <w:rPr>
          <w:b/>
          <w:sz w:val="28"/>
          <w:szCs w:val="28"/>
          <w:lang w:val="es-ES"/>
        </w:rPr>
      </w:pPr>
    </w:p>
    <w:p w:rsidR="00AD0B2F" w:rsidRDefault="00AD0B2F" w:rsidP="00AD0B2F">
      <w:pPr>
        <w:ind w:right="-432"/>
        <w:jc w:val="left"/>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EndPr>
        <w:rPr>
          <w:rStyle w:val="apple-style-span"/>
        </w:rPr>
      </w:sdtEndPr>
      <w:sdtContent>
        <w:p w:rsidR="00AD0B2F" w:rsidRDefault="00BE15D4" w:rsidP="00AD0B2F">
          <w:pPr>
            <w:jc w:val="center"/>
            <w:rPr>
              <w:rStyle w:val="apple-style-span"/>
              <w:b/>
              <w:color w:val="000000"/>
              <w:szCs w:val="24"/>
            </w:rPr>
          </w:pPr>
          <w:r>
            <w:rPr>
              <w:rStyle w:val="apple-style-span"/>
              <w:b/>
              <w:color w:val="000000"/>
              <w:szCs w:val="24"/>
            </w:rPr>
            <w:t>Tecnologías móviles aplicadas al diagnóstico audiométrico de pacientes.</w:t>
          </w:r>
        </w:p>
      </w:sdtContent>
    </w:sdt>
    <w:p w:rsidR="00AD0B2F" w:rsidRDefault="00AD0B2F" w:rsidP="00AD0B2F">
      <w:pPr>
        <w:rPr>
          <w:rStyle w:val="apple-style-span"/>
          <w:b/>
          <w:color w:val="000000"/>
          <w:szCs w:val="24"/>
          <w:lang w:val="es-ES"/>
        </w:rPr>
      </w:pPr>
    </w:p>
    <w:tbl>
      <w:tblPr>
        <w:tblW w:w="8910" w:type="dxa"/>
        <w:tblInd w:w="108" w:type="dxa"/>
        <w:tblLook w:val="04A0" w:firstRow="1" w:lastRow="0" w:firstColumn="1" w:lastColumn="0" w:noHBand="0" w:noVBand="1"/>
      </w:tblPr>
      <w:tblGrid>
        <w:gridCol w:w="4323"/>
        <w:gridCol w:w="486"/>
        <w:gridCol w:w="4137"/>
      </w:tblGrid>
      <w:tr w:rsidR="00AD0B2F" w:rsidTr="00B316B9">
        <w:trPr>
          <w:trHeight w:val="301"/>
        </w:trPr>
        <w:tc>
          <w:tcPr>
            <w:tcW w:w="4420" w:type="dxa"/>
            <w:noWrap/>
            <w:vAlign w:val="bottom"/>
            <w:hideMark/>
          </w:tcPr>
          <w:p w:rsidR="00AD0B2F" w:rsidRDefault="00AD0B2F">
            <w:pPr>
              <w:spacing w:line="240" w:lineRule="auto"/>
              <w:jc w:val="left"/>
              <w:rPr>
                <w:lang w:bidi="ks-Deva"/>
              </w:rPr>
            </w:pPr>
          </w:p>
        </w:tc>
        <w:tc>
          <w:tcPr>
            <w:tcW w:w="260" w:type="dxa"/>
            <w:noWrap/>
            <w:vAlign w:val="bottom"/>
            <w:hideMark/>
          </w:tcPr>
          <w:p w:rsidR="00AD0B2F" w:rsidRDefault="00AD0B2F">
            <w:pPr>
              <w:spacing w:line="240" w:lineRule="auto"/>
              <w:jc w:val="left"/>
              <w:rPr>
                <w:lang w:bidi="ks-Deva"/>
              </w:rPr>
            </w:pPr>
          </w:p>
        </w:tc>
        <w:tc>
          <w:tcPr>
            <w:tcW w:w="4230" w:type="dxa"/>
            <w:noWrap/>
            <w:vAlign w:val="bottom"/>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01"/>
        </w:trPr>
        <w:tc>
          <w:tcPr>
            <w:tcW w:w="4420" w:type="dxa"/>
            <w:hideMark/>
          </w:tcPr>
          <w:p w:rsidR="00AD0B2F" w:rsidRDefault="00AD0B2F" w:rsidP="00B316B9">
            <w:pPr>
              <w:spacing w:line="240" w:lineRule="auto"/>
              <w:jc w:val="left"/>
              <w:rPr>
                <w:b/>
                <w:bCs/>
                <w:color w:val="000000"/>
                <w:szCs w:val="24"/>
                <w:lang w:bidi="ks-Deva"/>
              </w:rPr>
            </w:pPr>
            <w:r>
              <w:rPr>
                <w:b/>
                <w:bCs/>
                <w:color w:val="000000"/>
                <w:szCs w:val="24"/>
                <w:lang w:val="es-ES" w:bidi="ks-Deva"/>
              </w:rPr>
              <w:t>Decanato Dirección</w:t>
            </w:r>
          </w:p>
        </w:tc>
        <w:tc>
          <w:tcPr>
            <w:tcW w:w="260" w:type="dxa"/>
            <w:hideMark/>
          </w:tcPr>
          <w:p w:rsidR="00AD0B2F" w:rsidRDefault="00AD0B2F">
            <w:pPr>
              <w:spacing w:line="240" w:lineRule="auto"/>
              <w:jc w:val="left"/>
              <w:rPr>
                <w:lang w:bidi="ks-Deva"/>
              </w:rPr>
            </w:pPr>
          </w:p>
        </w:tc>
        <w:tc>
          <w:tcPr>
            <w:tcW w:w="4230" w:type="dxa"/>
            <w:hideMark/>
          </w:tcPr>
          <w:p w:rsidR="00AD0B2F" w:rsidRDefault="00AD0B2F" w:rsidP="00B316B9">
            <w:pPr>
              <w:spacing w:line="240" w:lineRule="auto"/>
              <w:jc w:val="right"/>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E2205E">
            <w:pPr>
              <w:spacing w:line="240" w:lineRule="auto"/>
              <w:jc w:val="left"/>
              <w:rPr>
                <w:lang w:bidi="ks-Deva"/>
              </w:rPr>
            </w:pPr>
            <w:r>
              <w:rPr>
                <w:rStyle w:val="CommentReference"/>
              </w:rPr>
              <w:commentReference w:id="1"/>
            </w: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16"/>
        </w:trPr>
        <w:tc>
          <w:tcPr>
            <w:tcW w:w="4420" w:type="dxa"/>
            <w:hideMark/>
          </w:tcPr>
          <w:p w:rsidR="00B316B9" w:rsidRDefault="00B316B9" w:rsidP="00B316B9">
            <w:pPr>
              <w:spacing w:line="240" w:lineRule="auto"/>
              <w:jc w:val="left"/>
              <w:rPr>
                <w:b/>
                <w:bCs/>
                <w:color w:val="000000"/>
                <w:szCs w:val="24"/>
                <w:lang w:val="es-ES" w:bidi="ks-Deva"/>
              </w:rPr>
            </w:pPr>
          </w:p>
          <w:p w:rsidR="00AD0B2F" w:rsidRDefault="00AD0B2F" w:rsidP="00B316B9">
            <w:pPr>
              <w:spacing w:line="240" w:lineRule="auto"/>
              <w:jc w:val="left"/>
              <w:rPr>
                <w:b/>
                <w:bCs/>
                <w:color w:val="000000"/>
                <w:szCs w:val="24"/>
                <w:lang w:bidi="ks-Deva"/>
              </w:rPr>
            </w:pPr>
            <w:r>
              <w:rPr>
                <w:b/>
                <w:bCs/>
                <w:color w:val="000000"/>
                <w:szCs w:val="24"/>
                <w:lang w:val="es-ES" w:bidi="ks-Deva"/>
              </w:rPr>
              <w:t>Lector Interno</w:t>
            </w:r>
          </w:p>
        </w:tc>
        <w:tc>
          <w:tcPr>
            <w:tcW w:w="260" w:type="dxa"/>
            <w:hideMark/>
          </w:tcPr>
          <w:p w:rsidR="00AD0B2F" w:rsidRDefault="00AD0B2F">
            <w:pPr>
              <w:spacing w:line="240" w:lineRule="auto"/>
              <w:jc w:val="left"/>
              <w:rPr>
                <w:lang w:bidi="ks-Deva"/>
              </w:rPr>
            </w:pPr>
          </w:p>
        </w:tc>
        <w:tc>
          <w:tcPr>
            <w:tcW w:w="4230" w:type="dxa"/>
            <w:hideMark/>
          </w:tcPr>
          <w:p w:rsidR="00B316B9" w:rsidRDefault="00B316B9" w:rsidP="00AD0B2F">
            <w:pPr>
              <w:spacing w:line="240" w:lineRule="auto"/>
              <w:jc w:val="center"/>
              <w:rPr>
                <w:b/>
                <w:bCs/>
                <w:color w:val="000000"/>
                <w:szCs w:val="24"/>
                <w:lang w:val="es-ES" w:bidi="ks-Deva"/>
              </w:rPr>
            </w:pPr>
          </w:p>
          <w:p w:rsidR="00AD0B2F" w:rsidRDefault="00AD0B2F" w:rsidP="00B316B9">
            <w:pPr>
              <w:spacing w:line="240" w:lineRule="auto"/>
              <w:jc w:val="right"/>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8910" w:type="dxa"/>
            <w:gridSpan w:val="3"/>
            <w:hideMark/>
          </w:tcPr>
          <w:p w:rsidR="00B316B9" w:rsidRDefault="00AD0B2F">
            <w:pPr>
              <w:spacing w:line="240" w:lineRule="auto"/>
              <w:rPr>
                <w:b/>
                <w:bCs/>
                <w:color w:val="000000"/>
                <w:szCs w:val="24"/>
                <w:lang w:val="es-ES" w:bidi="ks-Deva"/>
              </w:rPr>
            </w:pPr>
            <w:r>
              <w:rPr>
                <w:b/>
                <w:bCs/>
                <w:color w:val="000000"/>
                <w:szCs w:val="24"/>
                <w:lang w:val="es-ES" w:bidi="ks-Deva"/>
              </w:rPr>
              <w:t xml:space="preserve">                                                    </w:t>
            </w:r>
          </w:p>
          <w:p w:rsidR="00B316B9" w:rsidRDefault="00B316B9" w:rsidP="00B316B9">
            <w:pPr>
              <w:spacing w:line="240" w:lineRule="auto"/>
              <w:jc w:val="center"/>
              <w:rPr>
                <w:b/>
                <w:bCs/>
                <w:color w:val="000000"/>
                <w:szCs w:val="24"/>
                <w:lang w:val="es-ES" w:bidi="ks-Deva"/>
              </w:rPr>
            </w:pPr>
          </w:p>
          <w:p w:rsidR="00AD0B2F" w:rsidRDefault="00AD0B2F" w:rsidP="00B316B9">
            <w:pPr>
              <w:spacing w:line="240" w:lineRule="auto"/>
              <w:jc w:val="center"/>
              <w:rPr>
                <w:b/>
                <w:bCs/>
                <w:color w:val="000000"/>
                <w:szCs w:val="24"/>
                <w:lang w:bidi="ks-Deva"/>
              </w:rPr>
            </w:pPr>
            <w:proofErr w:type="spellStart"/>
            <w:r>
              <w:rPr>
                <w:b/>
                <w:bCs/>
                <w:color w:val="000000"/>
                <w:szCs w:val="24"/>
                <w:lang w:val="es-ES" w:bidi="ks-Deva"/>
              </w:rPr>
              <w:t>Ph.D</w:t>
            </w:r>
            <w:proofErr w:type="spellEnd"/>
            <w:r>
              <w:rPr>
                <w:b/>
                <w:bCs/>
                <w:color w:val="000000"/>
                <w:szCs w:val="24"/>
                <w:lang w:val="es-ES" w:bidi="ks-Deva"/>
              </w:rPr>
              <w:t>. Felipe Ovares Barquero</w:t>
            </w:r>
          </w:p>
        </w:tc>
      </w:tr>
      <w:tr w:rsidR="00AD0B2F" w:rsidTr="00B316B9">
        <w:trPr>
          <w:trHeight w:val="316"/>
        </w:trPr>
        <w:tc>
          <w:tcPr>
            <w:tcW w:w="8910" w:type="dxa"/>
            <w:gridSpan w:val="3"/>
            <w:hideMark/>
          </w:tcPr>
          <w:p w:rsidR="00AD0B2F" w:rsidRDefault="00AD0B2F" w:rsidP="00B316B9">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AD0B2F">
      <w:pPr>
        <w:jc w:val="center"/>
        <w:rPr>
          <w:b/>
          <w:szCs w:val="24"/>
          <w:lang w:val="es-ES"/>
        </w:rPr>
      </w:pPr>
    </w:p>
    <w:p w:rsidR="00AD0B2F" w:rsidRDefault="00AD0B2F" w:rsidP="00AD0B2F">
      <w:pPr>
        <w:jc w:val="center"/>
        <w:rPr>
          <w:b/>
          <w:szCs w:val="24"/>
          <w:lang w:val="es-ES"/>
        </w:rPr>
      </w:pPr>
    </w:p>
    <w:p w:rsidR="00AD0B2F" w:rsidRDefault="00AD0B2F" w:rsidP="00AD0B2F">
      <w:pPr>
        <w:jc w:val="center"/>
        <w:rPr>
          <w:b/>
          <w:sz w:val="28"/>
          <w:szCs w:val="28"/>
          <w:lang w:val="es-ES"/>
        </w:rPr>
      </w:pPr>
    </w:p>
    <w:p w:rsidR="00AD0B2F" w:rsidRPr="00B316B9" w:rsidRDefault="0056736A" w:rsidP="00AD0B2F">
      <w:pPr>
        <w:jc w:val="center"/>
        <w:rPr>
          <w:szCs w:val="24"/>
          <w:lang w:val="es-ES"/>
        </w:rPr>
      </w:pPr>
      <w:r>
        <w:fldChar w:fldCharType="begin"/>
      </w:r>
      <w:r>
        <w:instrText xml:space="preserve"> DOCPROPERTY  Location  \* MERGEFORMAT </w:instrText>
      </w:r>
      <w:r>
        <w:fldChar w:fldCharType="separate"/>
      </w:r>
      <w:r w:rsidR="00AD0B2F" w:rsidRPr="00B316B9">
        <w:rPr>
          <w:szCs w:val="24"/>
          <w:lang w:val="es-ES"/>
        </w:rPr>
        <w:t>Heredia, Costa Rica</w:t>
      </w:r>
      <w:r>
        <w:rPr>
          <w:szCs w:val="24"/>
          <w:lang w:val="es-ES"/>
        </w:rPr>
        <w:fldChar w:fldCharType="end"/>
      </w:r>
    </w:p>
    <w:p w:rsidR="00AD0B2F" w:rsidRDefault="00AD0B2F" w:rsidP="00AD0B2F">
      <w:pPr>
        <w:jc w:val="center"/>
        <w:rPr>
          <w:szCs w:val="24"/>
          <w:lang w:val="es-ES"/>
        </w:rPr>
        <w:sectPr w:rsidR="00AD0B2F" w:rsidSect="00B316B9">
          <w:pgSz w:w="12240" w:h="15840"/>
          <w:pgMar w:top="1260" w:right="1701" w:bottom="709" w:left="1701" w:header="709" w:footer="709" w:gutter="0"/>
          <w:pgNumType w:start="0"/>
          <w:cols w:space="720"/>
        </w:sectPr>
      </w:pPr>
    </w:p>
    <w:p w:rsidR="00AD0B2F" w:rsidRDefault="00AD0B2F" w:rsidP="00AD0B2F">
      <w:pPr>
        <w:pStyle w:val="t1"/>
      </w:pPr>
      <w:bookmarkStart w:id="2" w:name="_Toc347565926"/>
      <w:bookmarkStart w:id="3" w:name="_Toc347566063"/>
      <w:bookmarkStart w:id="4" w:name="_Toc347566206"/>
      <w:bookmarkStart w:id="5" w:name="_Toc384671478"/>
      <w:r w:rsidRPr="00140A56">
        <w:lastRenderedPageBreak/>
        <w:t>Dedicatoria</w:t>
      </w:r>
      <w:bookmarkEnd w:id="2"/>
      <w:bookmarkEnd w:id="3"/>
      <w:bookmarkEnd w:id="4"/>
      <w:bookmarkEnd w:id="5"/>
    </w:p>
    <w:p w:rsidR="00AD0B2F" w:rsidRPr="007B0E5B" w:rsidRDefault="00AD0B2F" w:rsidP="00AD0B2F">
      <w:r w:rsidRPr="00AD0B2F">
        <w:rPr>
          <w:highlight w:val="lightGray"/>
        </w:rPr>
        <w:t>La dedicatoria es opcional Es recomendable que consista en una frase especial o pensamiento, en la que se ofrezca el trabajo a alguna o algunas personas en particular. Se debe omitir el título Dedicatoria.</w:t>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AD0B2F" w:rsidRDefault="00E2205E" w:rsidP="001F3A62">
      <w:pPr>
        <w:pStyle w:val="t1"/>
      </w:pPr>
      <w:bookmarkStart w:id="6" w:name="_Toc384671479"/>
      <w:ins w:id="7" w:author="Personal" w:date="2014-03-17T21:01:00Z">
        <w:r w:rsidRPr="00480604">
          <w:lastRenderedPageBreak/>
          <w:t>Agradecimientos</w:t>
        </w:r>
      </w:ins>
      <w:bookmarkEnd w:id="6"/>
    </w:p>
    <w:p w:rsidR="00AD0B2F" w:rsidRPr="00480604" w:rsidRDefault="00AD0B2F" w:rsidP="00AD0B2F">
      <w:pPr>
        <w:rPr>
          <w:highlight w:val="lightGray"/>
        </w:rPr>
      </w:pPr>
      <w:r w:rsidRPr="00AD0B2F">
        <w:rPr>
          <w:highlight w:val="lightGray"/>
        </w:rPr>
        <w:t xml:space="preserve">Al igual que la dedicatoria, los reconocimientos son opcionales, pero a diferencia de la primera, la página </w:t>
      </w:r>
      <w:r w:rsidRPr="00480604">
        <w:rPr>
          <w:highlight w:val="lightGray"/>
        </w:rPr>
        <w:t xml:space="preserve">de agradecimientos sí se titula en mayúscula sin subrayar que debe ubicarse al centro de la página, y a unos 5 cm. del borde superior. Se debe empezar a escribir unos 4 cm después del título. </w:t>
      </w:r>
    </w:p>
    <w:p w:rsidR="00AD0B2F" w:rsidRPr="00480604" w:rsidRDefault="00AD0B2F" w:rsidP="00AD0B2F">
      <w:pPr>
        <w:rPr>
          <w:highlight w:val="lightGray"/>
        </w:rPr>
      </w:pPr>
    </w:p>
    <w:p w:rsidR="00AD0B2F" w:rsidRPr="00480604" w:rsidRDefault="00AD0B2F" w:rsidP="00AD0B2F">
      <w:r w:rsidRPr="00480604">
        <w:rPr>
          <w:highlight w:val="lightGray"/>
        </w:rPr>
        <w:t>Los estudiantes que durante el desarrollo del proyecto hayan recibido algún tipo de beca o ayuda económica, es recomendable que</w:t>
      </w:r>
      <w:r w:rsidR="00C43165" w:rsidRPr="00480604">
        <w:rPr>
          <w:highlight w:val="lightGray"/>
        </w:rPr>
        <w:t xml:space="preserve"> deban mencionarlo expresamente.</w:t>
      </w:r>
    </w:p>
    <w:p w:rsidR="00AD0B2F" w:rsidRDefault="00AD0B2F" w:rsidP="00AD0B2F">
      <w:pPr>
        <w:spacing w:after="200" w:line="276" w:lineRule="auto"/>
        <w:jc w:val="left"/>
        <w:rPr>
          <w:rFonts w:eastAsia="Calibri"/>
          <w:b/>
          <w:bCs/>
          <w:kern w:val="32"/>
          <w:sz w:val="32"/>
          <w:szCs w:val="32"/>
          <w:lang w:eastAsia="es-CR"/>
        </w:rPr>
      </w:pPr>
      <w:r>
        <w:br w:type="page"/>
      </w:r>
    </w:p>
    <w:p w:rsidR="00AD0B2F" w:rsidRPr="00143A2B" w:rsidRDefault="00AD0B2F" w:rsidP="00AD0B2F">
      <w:pPr>
        <w:pStyle w:val="t1"/>
      </w:pPr>
      <w:bookmarkStart w:id="8" w:name="_Toc347565928"/>
      <w:bookmarkStart w:id="9" w:name="_Toc347566065"/>
      <w:bookmarkStart w:id="10" w:name="_Toc347566208"/>
      <w:bookmarkStart w:id="11" w:name="_Toc384671480"/>
      <w:r w:rsidRPr="00143A2B">
        <w:lastRenderedPageBreak/>
        <w:t>Resumen ejecutivo</w:t>
      </w:r>
      <w:bookmarkEnd w:id="8"/>
      <w:bookmarkEnd w:id="9"/>
      <w:bookmarkEnd w:id="10"/>
      <w:bookmarkEnd w:id="11"/>
    </w:p>
    <w:p w:rsidR="006E12BE" w:rsidRPr="00143A2B" w:rsidRDefault="006E12BE" w:rsidP="006E12BE">
      <w:pPr>
        <w:ind w:firstLine="709"/>
        <w:rPr>
          <w:vertAlign w:val="subscript"/>
        </w:rPr>
      </w:pPr>
      <w:r w:rsidRPr="00143A2B">
        <w:t>La evolución de las tecnologías y su inserción en nuestro diario vivir, han llegado a facilitar nuestras labores cotidianas que centrándose en ofrecer soluciones concretas para la realización efectiva y rápida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medio de transporte, etc.</w:t>
      </w:r>
    </w:p>
    <w:p w:rsidR="006E12BE" w:rsidRPr="00143A2B" w:rsidRDefault="006E12BE" w:rsidP="006E12BE"/>
    <w:p w:rsidR="006E12BE" w:rsidRPr="00143A2B" w:rsidRDefault="006E12BE" w:rsidP="006E12BE">
      <w:r w:rsidRPr="00143A2B">
        <w:tab/>
        <w:t xml:space="preserve">Es así como el modo de vivir, en el caso de una gran mayoría de personas </w:t>
      </w:r>
      <w:r w:rsidR="00C442FB" w:rsidRPr="00143A2B">
        <w:t>está</w:t>
      </w:r>
      <w:r w:rsidRPr="00143A2B">
        <w:t xml:space="preserve"> ligado a la utilización de sus móviles, lo cual implica un cambio necesario en el medio empleado por los comerciantes, profesores y médicos para brindar sus servicios.</w:t>
      </w:r>
    </w:p>
    <w:p w:rsidR="006E12BE" w:rsidRPr="00143A2B" w:rsidRDefault="006E12BE" w:rsidP="006E12BE"/>
    <w:p w:rsidR="006E12BE" w:rsidRPr="00143A2B" w:rsidRDefault="006E12BE" w:rsidP="006E12BE">
      <w:r w:rsidRPr="00143A2B">
        <w:tab/>
        <w:t>Empresas como La clínica Audinsa S.A cuya misión es ofrecer un servicio de salud integral, detectando a tiempo los problemas que puedan afectar la audición de las personas y brindando soluciones auditivas de alta tecnología se declaran pioneras al crear la opción de contar con una aplicación innovadora que permita acercarse a sus clientes, incursionar en un nuevo mercado, brindar consejos concretos sobre hábitos saludables sobre el cuidado auditivo mercado, promover sus servicios profesionales y comerciales.</w:t>
      </w:r>
    </w:p>
    <w:p w:rsidR="006E12BE" w:rsidRPr="00143A2B" w:rsidRDefault="006E12BE" w:rsidP="006E12BE"/>
    <w:p w:rsidR="006E12BE" w:rsidRPr="00143A2B" w:rsidRDefault="006E12BE" w:rsidP="006E12BE">
      <w:pPr>
        <w:ind w:firstLine="708"/>
      </w:pPr>
      <w:r w:rsidRPr="00143A2B">
        <w:t xml:space="preserve">Dicha aplicación será realizada para dispositivos móviles, específicamente para aquellos que cuenten con un sistema operativo Android y que de manera gratuita puedan acceder a la realización de un examen que brinde preliminarmente el resultado de la capacidad auditiva, ofreciendo en todo momento la oportunidad de remitir esta información a un profesional de la clínica y la opción de ser contactados. </w:t>
      </w:r>
    </w:p>
    <w:p w:rsidR="006E12BE" w:rsidRPr="00143A2B" w:rsidRDefault="006E12BE" w:rsidP="006E12BE"/>
    <w:p w:rsidR="006E12BE" w:rsidRPr="00D942BB" w:rsidRDefault="006E12BE" w:rsidP="006E12BE">
      <w:pPr>
        <w:ind w:firstLine="709"/>
      </w:pPr>
      <w:r w:rsidRPr="00143A2B">
        <w:t xml:space="preserve">Empleando una estructura de capítulos el presente proyecto pretende guiar al lector en el detalle de los principales procesos llevados a cabos para cumplir con </w:t>
      </w:r>
      <w:r w:rsidR="00C442FB" w:rsidRPr="00143A2B">
        <w:t>los objetivos propuestos</w:t>
      </w:r>
      <w:r w:rsidRPr="00143A2B">
        <w:t xml:space="preserve"> y así concretar con éxito el desarrollo de la aplicación relacionada al área de la salud audiológica para la Clínica Audinsa S.A.</w:t>
      </w:r>
      <w:r>
        <w:t xml:space="preserve"> </w:t>
      </w:r>
    </w:p>
    <w:p w:rsidR="006E12BE" w:rsidRPr="00D942BB" w:rsidRDefault="006E12BE" w:rsidP="006E12BE"/>
    <w:p w:rsidR="006E12BE" w:rsidRPr="003D1F63" w:rsidRDefault="006E12BE" w:rsidP="006E12BE">
      <w:r>
        <w:tab/>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B633E6" w:rsidRPr="005F4F84" w:rsidRDefault="00443A45" w:rsidP="00B633E6">
      <w:pPr>
        <w:pStyle w:val="t1"/>
      </w:pPr>
      <w:bookmarkStart w:id="12" w:name="_Toc384671481"/>
      <w:bookmarkStart w:id="13" w:name="_Toc347565929"/>
      <w:bookmarkStart w:id="14" w:name="_Toc347566066"/>
      <w:bookmarkStart w:id="15" w:name="_Toc347566209"/>
      <w:r w:rsidRPr="005F4F84">
        <w:lastRenderedPageBreak/>
        <w:t>Resumen de capítulos</w:t>
      </w:r>
      <w:bookmarkEnd w:id="12"/>
    </w:p>
    <w:p w:rsidR="00B633E6" w:rsidRPr="005F4F84" w:rsidRDefault="00B633E6" w:rsidP="00443A45">
      <w:pPr>
        <w:pStyle w:val="12"/>
      </w:pPr>
      <w:bookmarkStart w:id="16" w:name="_Toc384671482"/>
      <w:r w:rsidRPr="005F4F84">
        <w:t>Capítulo 1</w:t>
      </w:r>
      <w:bookmarkEnd w:id="16"/>
    </w:p>
    <w:p w:rsidR="00B633E6" w:rsidRPr="005F4F84" w:rsidRDefault="00B633E6" w:rsidP="00443A45">
      <w:pPr>
        <w:ind w:firstLine="708"/>
      </w:pPr>
      <w:r w:rsidRPr="005F4F84">
        <w:t>En este capítulo se determina la descripción del proyecto de graduación, así como también los antecedentes que lo justifican. Se menciona la problemática a resolver.</w:t>
      </w:r>
      <w:r w:rsidR="00443A45" w:rsidRPr="005F4F84">
        <w:t xml:space="preserve"> </w:t>
      </w:r>
      <w:r w:rsidRPr="005F4F84">
        <w:t>Finalmente</w:t>
      </w:r>
      <w:r w:rsidR="00443A45" w:rsidRPr="005F4F84">
        <w:t xml:space="preserve"> </w:t>
      </w:r>
      <w:r w:rsidRPr="005F4F84">
        <w:t>se describen los objetivos, tanto el general como los específicos.</w:t>
      </w:r>
    </w:p>
    <w:p w:rsidR="00B633E6" w:rsidRPr="005F4F84" w:rsidRDefault="00B633E6" w:rsidP="00443A45">
      <w:pPr>
        <w:pStyle w:val="12"/>
      </w:pPr>
      <w:bookmarkStart w:id="17" w:name="_Toc384671483"/>
      <w:r w:rsidRPr="005F4F84">
        <w:t>Capítulo 2</w:t>
      </w:r>
      <w:bookmarkEnd w:id="17"/>
    </w:p>
    <w:p w:rsidR="00B633E6" w:rsidRPr="005F4F84" w:rsidRDefault="007A057F" w:rsidP="00443A45">
      <w:pPr>
        <w:ind w:firstLine="708"/>
      </w:pPr>
      <w:r w:rsidRPr="005F4F84">
        <w:t>D</w:t>
      </w:r>
      <w:r w:rsidR="00B633E6" w:rsidRPr="005F4F84">
        <w:t>escribe</w:t>
      </w:r>
      <w:r w:rsidRPr="005F4F84">
        <w:t xml:space="preserve"> el marco referencial del </w:t>
      </w:r>
      <w:r w:rsidR="00443A45" w:rsidRPr="005F4F84">
        <w:t>proyecto. Incluye</w:t>
      </w:r>
      <w:r w:rsidRPr="005F4F84">
        <w:t xml:space="preserve"> la visión y misión de la empresa Audinsa S.A. </w:t>
      </w:r>
      <w:r w:rsidR="00B633E6" w:rsidRPr="005F4F84">
        <w:t xml:space="preserve">Finalmente </w:t>
      </w:r>
      <w:r w:rsidRPr="005F4F84">
        <w:t>detalla el marco contextual y metodológico utilizado en el desarrollo</w:t>
      </w:r>
      <w:r w:rsidR="00B633E6" w:rsidRPr="005F4F84">
        <w:t>.</w:t>
      </w:r>
    </w:p>
    <w:p w:rsidR="00B633E6" w:rsidRPr="005F4F84" w:rsidRDefault="00B633E6" w:rsidP="00443A45">
      <w:pPr>
        <w:pStyle w:val="12"/>
      </w:pPr>
      <w:bookmarkStart w:id="18" w:name="_Toc384671484"/>
      <w:r w:rsidRPr="005F4F84">
        <w:t>Capítulo 3</w:t>
      </w:r>
      <w:bookmarkEnd w:id="18"/>
    </w:p>
    <w:p w:rsidR="007A057F" w:rsidRPr="005F4F84" w:rsidRDefault="007A057F" w:rsidP="00443A45">
      <w:pPr>
        <w:ind w:firstLine="708"/>
      </w:pPr>
      <w:r w:rsidRPr="005F4F84">
        <w:t xml:space="preserve">Contiene los detalles de las diferentes </w:t>
      </w:r>
      <w:r w:rsidR="00443A45" w:rsidRPr="005F4F84">
        <w:t>fases para la</w:t>
      </w:r>
      <w:r w:rsidR="00B633E6" w:rsidRPr="005F4F84">
        <w:t xml:space="preserve"> elaboración del sistema, definidas según la metodología de desarrollo utilizada.</w:t>
      </w:r>
      <w:r w:rsidR="00407357" w:rsidRPr="005F4F84">
        <w:t xml:space="preserve"> </w:t>
      </w:r>
      <w:r w:rsidRPr="005F4F84">
        <w:t>Demostrando aspectos como la factibilidad del proyecto, definición de necesidades, creación de diseños y elaboración de pruebas, con sus respectivos resultados.</w:t>
      </w:r>
    </w:p>
    <w:p w:rsidR="00B633E6" w:rsidRPr="005F4F84" w:rsidRDefault="00B633E6" w:rsidP="00443A45">
      <w:pPr>
        <w:pStyle w:val="12"/>
      </w:pPr>
      <w:bookmarkStart w:id="19" w:name="_Toc384671485"/>
      <w:r w:rsidRPr="005F4F84">
        <w:t>Capítulo 4</w:t>
      </w:r>
      <w:bookmarkEnd w:id="19"/>
    </w:p>
    <w:p w:rsidR="00B633E6" w:rsidRPr="005F4F84" w:rsidRDefault="00407357" w:rsidP="00443A45">
      <w:pPr>
        <w:ind w:firstLine="708"/>
      </w:pPr>
      <w:r w:rsidRPr="005F4F84">
        <w:t xml:space="preserve">Dedicado al  análisis de </w:t>
      </w:r>
      <w:r w:rsidR="00B633E6" w:rsidRPr="005F4F84">
        <w:t xml:space="preserve">los objetivos planteados </w:t>
      </w:r>
      <w:r w:rsidRPr="005F4F84">
        <w:t>en el</w:t>
      </w:r>
      <w:r w:rsidR="00B633E6" w:rsidRPr="005F4F84">
        <w:t xml:space="preserve"> proyecto, y se indica la medida de cumplimiento de cada uno de ellos valora</w:t>
      </w:r>
      <w:r w:rsidRPr="005F4F84">
        <w:t>ndo</w:t>
      </w:r>
      <w:r w:rsidR="00B633E6" w:rsidRPr="005F4F84">
        <w:t xml:space="preserve"> los resultados obtenidos con la implementación del sistema realizado. </w:t>
      </w:r>
    </w:p>
    <w:p w:rsidR="00B633E6" w:rsidRPr="005F4F84" w:rsidRDefault="00B633E6" w:rsidP="00443A45">
      <w:pPr>
        <w:pStyle w:val="12"/>
      </w:pPr>
      <w:bookmarkStart w:id="20" w:name="_Toc384671486"/>
      <w:r w:rsidRPr="005F4F84">
        <w:t>Capítulo 5</w:t>
      </w:r>
      <w:bookmarkEnd w:id="20"/>
    </w:p>
    <w:p w:rsidR="00B633E6" w:rsidRPr="005F4F84" w:rsidRDefault="00407357" w:rsidP="00443A45">
      <w:pPr>
        <w:ind w:firstLine="708"/>
      </w:pPr>
      <w:r w:rsidRPr="005F4F84">
        <w:t>E</w:t>
      </w:r>
      <w:r w:rsidR="00B633E6" w:rsidRPr="005F4F84">
        <w:t xml:space="preserve">ste </w:t>
      </w:r>
      <w:r w:rsidRPr="005F4F84">
        <w:t xml:space="preserve">último </w:t>
      </w:r>
      <w:r w:rsidR="00B633E6" w:rsidRPr="005F4F84">
        <w:t>capítulo muestra</w:t>
      </w:r>
      <w:r w:rsidRPr="005F4F84">
        <w:t xml:space="preserve"> </w:t>
      </w:r>
      <w:r w:rsidR="00B633E6" w:rsidRPr="005F4F84">
        <w:t>las conclusiones a las que se llegaron con la realización de este proyecto</w:t>
      </w:r>
      <w:r w:rsidRPr="005F4F84">
        <w:t xml:space="preserve"> </w:t>
      </w:r>
      <w:r w:rsidR="00B633E6" w:rsidRPr="005F4F84">
        <w:t xml:space="preserve">de graduación, </w:t>
      </w:r>
      <w:r w:rsidR="00443A45" w:rsidRPr="005F4F84">
        <w:t xml:space="preserve">así </w:t>
      </w:r>
      <w:r w:rsidRPr="005F4F84">
        <w:t>mismo</w:t>
      </w:r>
      <w:r w:rsidR="00443A45" w:rsidRPr="005F4F84">
        <w:t xml:space="preserve"> </w:t>
      </w:r>
      <w:r w:rsidR="00B633E6" w:rsidRPr="005F4F84">
        <w:t>se detallan una serie de recomendaciones para</w:t>
      </w:r>
      <w:r w:rsidRPr="005F4F84">
        <w:t xml:space="preserve"> </w:t>
      </w:r>
      <w:r w:rsidR="00B633E6" w:rsidRPr="005F4F84">
        <w:t xml:space="preserve">implantar mejoras a mediano y largo plazo </w:t>
      </w:r>
      <w:r w:rsidRPr="005F4F84">
        <w:t>sobre el aplicativo desarrollado.</w:t>
      </w:r>
    </w:p>
    <w:p w:rsidR="00B633E6" w:rsidRDefault="00B633E6">
      <w:pPr>
        <w:spacing w:after="200" w:line="276" w:lineRule="auto"/>
        <w:jc w:val="left"/>
        <w:rPr>
          <w:rFonts w:eastAsia="Calibri"/>
          <w:b/>
          <w:bCs/>
          <w:kern w:val="32"/>
          <w:sz w:val="32"/>
          <w:szCs w:val="32"/>
          <w:lang w:eastAsia="es-CR"/>
        </w:rPr>
      </w:pPr>
      <w:r>
        <w:br w:type="page"/>
      </w:r>
    </w:p>
    <w:p w:rsidR="00AD0B2F" w:rsidRPr="00140A56" w:rsidRDefault="00AD0B2F" w:rsidP="00AD0B2F">
      <w:pPr>
        <w:pStyle w:val="t1"/>
      </w:pPr>
      <w:bookmarkStart w:id="21" w:name="_Toc384671487"/>
      <w:r w:rsidRPr="00140A56">
        <w:lastRenderedPageBreak/>
        <w:t>Palabras Claves</w:t>
      </w:r>
      <w:bookmarkEnd w:id="13"/>
      <w:bookmarkEnd w:id="14"/>
      <w:bookmarkEnd w:id="15"/>
      <w:bookmarkEnd w:id="21"/>
    </w:p>
    <w:p w:rsidR="00E2205E" w:rsidRDefault="00E2205E" w:rsidP="00AD0B2F">
      <w:pPr>
        <w:rPr>
          <w:highlight w:val="lightGray"/>
        </w:rPr>
      </w:pPr>
      <w:r w:rsidRPr="00E2205E">
        <w:t>Tecnología</w:t>
      </w:r>
      <w:r w:rsidR="00D161C9">
        <w:t>,</w:t>
      </w:r>
      <w:r>
        <w:t xml:space="preserve"> móvil,</w:t>
      </w:r>
      <w:r w:rsidRPr="00E2205E">
        <w:t xml:space="preserve"> diagnóstico</w:t>
      </w:r>
      <w:r>
        <w:t>,</w:t>
      </w:r>
      <w:r w:rsidRPr="00E2205E">
        <w:t xml:space="preserve"> audiométrico</w:t>
      </w:r>
      <w:r>
        <w:t>,</w:t>
      </w:r>
      <w:r w:rsidR="00407357">
        <w:t xml:space="preserve"> </w:t>
      </w:r>
      <w:proofErr w:type="spellStart"/>
      <w:r>
        <w:t>android</w:t>
      </w:r>
      <w:proofErr w:type="spellEnd"/>
      <w:r>
        <w:t>,</w:t>
      </w:r>
      <w:r w:rsidR="00702C7D">
        <w:t xml:space="preserve"> pruebas</w:t>
      </w:r>
      <w:r w:rsidR="00D161C9">
        <w:t>,</w:t>
      </w:r>
      <w:r w:rsidR="00702C7D">
        <w:t xml:space="preserve"> </w:t>
      </w:r>
      <w:proofErr w:type="spellStart"/>
      <w:r w:rsidR="00702C7D">
        <w:t>audiométricas</w:t>
      </w:r>
      <w:proofErr w:type="spellEnd"/>
      <w:r w:rsidR="00702C7D">
        <w:t>, clínica</w:t>
      </w:r>
      <w:r w:rsidR="008A1FBC">
        <w:t>, salud</w:t>
      </w:r>
      <w:r w:rsidRPr="00E2205E">
        <w:t>.</w:t>
      </w:r>
      <w:r w:rsidRPr="00E2205E">
        <w:rPr>
          <w:highlight w:val="lightGray"/>
        </w:rPr>
        <w:t xml:space="preserve"> </w:t>
      </w:r>
    </w:p>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bookmarkStart w:id="22" w:name="_Toc336537839" w:displacedByCustomXml="next"/>
    <w:bookmarkStart w:id="23" w:name="_Toc335825821" w:displacedByCustomXml="next"/>
    <w:bookmarkStart w:id="24" w:name="_Toc335824877" w:displacedByCustomXml="next"/>
    <w:bookmarkStart w:id="25" w:name="_Toc335824808" w:displacedByCustomXml="next"/>
    <w:bookmarkStart w:id="26" w:name="_Toc335824737" w:displacedByCustomXml="next"/>
    <w:bookmarkStart w:id="27" w:name="_Toc335824666" w:displacedByCustomXml="next"/>
    <w:bookmarkStart w:id="28" w:name="_Toc326160189" w:displacedByCustomXml="next"/>
    <w:bookmarkStart w:id="29" w:name="_Toc325817509" w:displacedByCustomXml="next"/>
    <w:bookmarkStart w:id="30" w:name="_Toc324267300" w:displacedByCustomXml="next"/>
    <w:bookmarkStart w:id="31" w:name="_Toc324267230" w:displacedByCustomXml="next"/>
    <w:bookmarkStart w:id="32" w:name="_Toc324267090" w:displacedByCustomXml="next"/>
    <w:bookmarkStart w:id="33" w:name="_Toc324186774" w:displacedByCustomXml="next"/>
    <w:bookmarkStart w:id="34" w:name="_Toc324185764" w:displacedByCustomXml="next"/>
    <w:bookmarkStart w:id="35" w:name="_Toc324017558" w:displacedByCustomXml="next"/>
    <w:bookmarkStart w:id="36" w:name="_Toc324014940" w:displacedByCustomXml="next"/>
    <w:bookmarkStart w:id="37" w:name="_Toc324014350" w:displacedByCustomXml="next"/>
    <w:bookmarkStart w:id="38" w:name="_Toc324014096" w:displacedByCustomXml="next"/>
    <w:bookmarkStart w:id="39" w:name="_Toc324258755" w:displacedByCustomXml="next"/>
    <w:bookmarkStart w:id="40" w:name="_Toc324260819" w:displacedByCustomXml="next"/>
    <w:bookmarkStart w:id="41" w:name="_Toc324261765" w:displacedByCustomXml="next"/>
    <w:bookmarkStart w:id="42" w:name="_Toc324262208" w:displacedByCustomXml="next"/>
    <w:bookmarkStart w:id="43" w:name="_Toc324848862" w:displacedByCustomXml="next"/>
    <w:bookmarkStart w:id="44" w:name="_Toc324865113" w:displacedByCustomXml="next"/>
    <w:bookmarkStart w:id="45" w:name="_Toc325312280" w:displacedByCustomXml="next"/>
    <w:bookmarkStart w:id="46" w:name="_Toc325312420" w:displacedByCustomXml="next"/>
    <w:bookmarkStart w:id="47" w:name="_Toc326180317" w:displacedByCustomXml="next"/>
    <w:bookmarkStart w:id="48" w:name="_Toc335830474" w:displacedByCustomXml="next"/>
    <w:bookmarkStart w:id="49" w:name="_Toc347565930" w:displacedByCustomXml="next"/>
    <w:bookmarkStart w:id="50" w:name="_Toc347566067" w:displacedByCustomXml="next"/>
    <w:bookmarkStart w:id="51" w:name="_Toc347566210" w:displacedByCustomXml="next"/>
    <w:bookmarkStart w:id="52" w:name="_Toc384671488"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Start w:id="53" w:name="_Toc347565931" w:displacedByCustomXml="next"/>
        <w:bookmarkEnd w:id="53" w:displacedByCustomXml="next"/>
        <w:bookmarkEnd w:id="22" w:displacedByCustomXml="next"/>
        <w:bookmarkEnd w:id="23" w:displacedByCustomXml="next"/>
        <w:bookmarkEnd w:id="24" w:displacedByCustomXml="next"/>
        <w:bookmarkEnd w:id="25" w:displacedByCustomXml="next"/>
        <w:bookmarkEnd w:id="26" w:displacedByCustomXml="next"/>
        <w:bookmarkEnd w:id="27" w:displacedByCustomXml="next"/>
        <w:bookmarkEnd w:id="28" w:displacedByCustomXml="next"/>
        <w:bookmarkEnd w:id="29" w:displacedByCustomXml="next"/>
        <w:bookmarkEnd w:id="30" w:displacedByCustomXml="next"/>
        <w:bookmarkEnd w:id="31" w:displacedByCustomXml="next"/>
        <w:bookmarkEnd w:id="32" w:displacedByCustomXml="next"/>
        <w:bookmarkEnd w:id="33" w:displacedByCustomXml="next"/>
        <w:bookmarkEnd w:id="34" w:displacedByCustomXml="next"/>
        <w:bookmarkEnd w:id="35" w:displacedByCustomXml="next"/>
        <w:bookmarkEnd w:id="36" w:displacedByCustomXml="next"/>
        <w:bookmarkEnd w:id="37" w:displacedByCustomXml="next"/>
        <w:bookmarkEnd w:id="38" w:displacedByCustomXml="next"/>
        <w:bookmarkEnd w:id="39" w:displacedByCustomXml="next"/>
        <w:bookmarkEnd w:id="40" w:displacedByCustomXml="next"/>
        <w:bookmarkEnd w:id="41" w:displacedByCustomXml="next"/>
        <w:bookmarkEnd w:id="42" w:displacedByCustomXml="next"/>
        <w:bookmarkEnd w:id="43" w:displacedByCustomXml="next"/>
        <w:bookmarkEnd w:id="44" w:displacedByCustomXml="next"/>
        <w:bookmarkEnd w:id="45" w:displacedByCustomXml="next"/>
        <w:bookmarkEnd w:id="46" w:displacedByCustomXml="next"/>
        <w:bookmarkEnd w:id="47" w:displacedByCustomXml="next"/>
        <w:bookmarkEnd w:id="48" w:displacedByCustomXml="next"/>
        <w:bookmarkEnd w:id="51" w:displacedByCustomXml="next"/>
        <w:bookmarkEnd w:id="52"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ED67B6">
              <w:pPr>
                <w:pStyle w:val="t1"/>
                <w:rPr>
                  <w:bCs w:val="0"/>
                </w:rPr>
              </w:pPr>
              <w:r w:rsidRPr="00ED67B6">
                <w:t>Índice general</w:t>
              </w:r>
            </w:p>
            <w:bookmarkEnd w:id="49" w:displacedByCustomXml="next"/>
            <w:bookmarkEnd w:id="50" w:displacedByCustomXml="next"/>
          </w:sdtContent>
        </w:sdt>
        <w:p w:rsidR="001F13E7" w:rsidRDefault="00245F9B">
          <w:pPr>
            <w:pStyle w:val="TOC1"/>
            <w:tabs>
              <w:tab w:val="left" w:pos="480"/>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54" w:name="_Toc347565932"/>
          <w:bookmarkEnd w:id="54"/>
          <w:r w:rsidR="001F13E7" w:rsidRPr="00984271">
            <w:rPr>
              <w:rStyle w:val="Hyperlink"/>
              <w:noProof/>
            </w:rPr>
            <w:fldChar w:fldCharType="begin"/>
          </w:r>
          <w:r w:rsidR="001F13E7" w:rsidRPr="00984271">
            <w:rPr>
              <w:rStyle w:val="Hyperlink"/>
              <w:noProof/>
            </w:rPr>
            <w:instrText xml:space="preserve"> </w:instrText>
          </w:r>
          <w:r w:rsidR="001F13E7">
            <w:rPr>
              <w:noProof/>
            </w:rPr>
            <w:instrText>HYPERLINK \l "_Toc384671478"</w:instrText>
          </w:r>
          <w:r w:rsidR="001F13E7" w:rsidRPr="00984271">
            <w:rPr>
              <w:rStyle w:val="Hyperlink"/>
              <w:noProof/>
            </w:rPr>
            <w:instrText xml:space="preserve"> </w:instrText>
          </w:r>
          <w:r w:rsidR="001F13E7" w:rsidRPr="00984271">
            <w:rPr>
              <w:rStyle w:val="Hyperlink"/>
              <w:noProof/>
            </w:rPr>
            <w:fldChar w:fldCharType="separate"/>
          </w:r>
          <w:r w:rsidR="001F13E7" w:rsidRPr="00984271">
            <w:rPr>
              <w:rStyle w:val="Hyperlink"/>
              <w:noProof/>
            </w:rPr>
            <w:t>1.</w:t>
          </w:r>
          <w:r w:rsidR="001F13E7">
            <w:rPr>
              <w:rFonts w:asciiTheme="minorHAnsi" w:eastAsiaTheme="minorEastAsia" w:hAnsiTheme="minorHAnsi" w:cstheme="minorBidi"/>
              <w:noProof/>
              <w:sz w:val="22"/>
              <w:szCs w:val="22"/>
              <w:lang w:eastAsia="es-CR"/>
            </w:rPr>
            <w:tab/>
          </w:r>
          <w:r w:rsidR="001F13E7" w:rsidRPr="00984271">
            <w:rPr>
              <w:rStyle w:val="Hyperlink"/>
              <w:noProof/>
            </w:rPr>
            <w:t>Dedicatoria</w:t>
          </w:r>
          <w:r w:rsidR="001F13E7">
            <w:rPr>
              <w:noProof/>
              <w:webHidden/>
            </w:rPr>
            <w:tab/>
          </w:r>
          <w:r w:rsidR="001F13E7">
            <w:rPr>
              <w:noProof/>
              <w:webHidden/>
            </w:rPr>
            <w:fldChar w:fldCharType="begin"/>
          </w:r>
          <w:r w:rsidR="001F13E7">
            <w:rPr>
              <w:noProof/>
              <w:webHidden/>
            </w:rPr>
            <w:instrText xml:space="preserve"> PAGEREF _Toc384671478 \h </w:instrText>
          </w:r>
          <w:r w:rsidR="001F13E7">
            <w:rPr>
              <w:noProof/>
              <w:webHidden/>
            </w:rPr>
          </w:r>
          <w:r w:rsidR="001F13E7">
            <w:rPr>
              <w:noProof/>
              <w:webHidden/>
            </w:rPr>
            <w:fldChar w:fldCharType="separate"/>
          </w:r>
          <w:r w:rsidR="001F13E7">
            <w:rPr>
              <w:noProof/>
              <w:webHidden/>
            </w:rPr>
            <w:t>1</w:t>
          </w:r>
          <w:r w:rsidR="001F13E7">
            <w:rPr>
              <w:noProof/>
              <w:webHidden/>
            </w:rPr>
            <w:fldChar w:fldCharType="end"/>
          </w:r>
          <w:r w:rsidR="001F13E7" w:rsidRPr="00984271">
            <w:rPr>
              <w:rStyle w:val="Hyperlink"/>
              <w:noProof/>
            </w:rPr>
            <w:fldChar w:fldCharType="end"/>
          </w:r>
        </w:p>
        <w:p w:rsidR="001F13E7" w:rsidRDefault="0056736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79" w:history="1">
            <w:r w:rsidR="001F13E7" w:rsidRPr="00984271">
              <w:rPr>
                <w:rStyle w:val="Hyperlink"/>
                <w:noProof/>
              </w:rPr>
              <w:t>2.</w:t>
            </w:r>
            <w:r w:rsidR="001F13E7">
              <w:rPr>
                <w:rFonts w:asciiTheme="minorHAnsi" w:eastAsiaTheme="minorEastAsia" w:hAnsiTheme="minorHAnsi" w:cstheme="minorBidi"/>
                <w:noProof/>
                <w:sz w:val="22"/>
                <w:szCs w:val="22"/>
                <w:lang w:eastAsia="es-CR"/>
              </w:rPr>
              <w:tab/>
            </w:r>
            <w:r w:rsidR="001F13E7" w:rsidRPr="00984271">
              <w:rPr>
                <w:rStyle w:val="Hyperlink"/>
                <w:noProof/>
              </w:rPr>
              <w:t>Agradecimientos</w:t>
            </w:r>
            <w:r w:rsidR="001F13E7">
              <w:rPr>
                <w:noProof/>
                <w:webHidden/>
              </w:rPr>
              <w:tab/>
            </w:r>
            <w:r w:rsidR="001F13E7">
              <w:rPr>
                <w:noProof/>
                <w:webHidden/>
              </w:rPr>
              <w:fldChar w:fldCharType="begin"/>
            </w:r>
            <w:r w:rsidR="001F13E7">
              <w:rPr>
                <w:noProof/>
                <w:webHidden/>
              </w:rPr>
              <w:instrText xml:space="preserve"> PAGEREF _Toc384671479 \h </w:instrText>
            </w:r>
            <w:r w:rsidR="001F13E7">
              <w:rPr>
                <w:noProof/>
                <w:webHidden/>
              </w:rPr>
            </w:r>
            <w:r w:rsidR="001F13E7">
              <w:rPr>
                <w:noProof/>
                <w:webHidden/>
              </w:rPr>
              <w:fldChar w:fldCharType="separate"/>
            </w:r>
            <w:r w:rsidR="001F13E7">
              <w:rPr>
                <w:noProof/>
                <w:webHidden/>
              </w:rPr>
              <w:t>2</w:t>
            </w:r>
            <w:r w:rsidR="001F13E7">
              <w:rPr>
                <w:noProof/>
                <w:webHidden/>
              </w:rPr>
              <w:fldChar w:fldCharType="end"/>
            </w:r>
          </w:hyperlink>
        </w:p>
        <w:p w:rsidR="001F13E7" w:rsidRDefault="0056736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0" w:history="1">
            <w:r w:rsidR="001F13E7" w:rsidRPr="00984271">
              <w:rPr>
                <w:rStyle w:val="Hyperlink"/>
                <w:noProof/>
              </w:rPr>
              <w:t>3.</w:t>
            </w:r>
            <w:r w:rsidR="001F13E7">
              <w:rPr>
                <w:rFonts w:asciiTheme="minorHAnsi" w:eastAsiaTheme="minorEastAsia" w:hAnsiTheme="minorHAnsi" w:cstheme="minorBidi"/>
                <w:noProof/>
                <w:sz w:val="22"/>
                <w:szCs w:val="22"/>
                <w:lang w:eastAsia="es-CR"/>
              </w:rPr>
              <w:tab/>
            </w:r>
            <w:r w:rsidR="001F13E7" w:rsidRPr="00984271">
              <w:rPr>
                <w:rStyle w:val="Hyperlink"/>
                <w:noProof/>
              </w:rPr>
              <w:t>Resumen ejecutivo</w:t>
            </w:r>
            <w:r w:rsidR="001F13E7">
              <w:rPr>
                <w:noProof/>
                <w:webHidden/>
              </w:rPr>
              <w:tab/>
            </w:r>
            <w:r w:rsidR="001F13E7">
              <w:rPr>
                <w:noProof/>
                <w:webHidden/>
              </w:rPr>
              <w:fldChar w:fldCharType="begin"/>
            </w:r>
            <w:r w:rsidR="001F13E7">
              <w:rPr>
                <w:noProof/>
                <w:webHidden/>
              </w:rPr>
              <w:instrText xml:space="preserve"> PAGEREF _Toc384671480 \h </w:instrText>
            </w:r>
            <w:r w:rsidR="001F13E7">
              <w:rPr>
                <w:noProof/>
                <w:webHidden/>
              </w:rPr>
            </w:r>
            <w:r w:rsidR="001F13E7">
              <w:rPr>
                <w:noProof/>
                <w:webHidden/>
              </w:rPr>
              <w:fldChar w:fldCharType="separate"/>
            </w:r>
            <w:r w:rsidR="001F13E7">
              <w:rPr>
                <w:noProof/>
                <w:webHidden/>
              </w:rPr>
              <w:t>3</w:t>
            </w:r>
            <w:r w:rsidR="001F13E7">
              <w:rPr>
                <w:noProof/>
                <w:webHidden/>
              </w:rPr>
              <w:fldChar w:fldCharType="end"/>
            </w:r>
          </w:hyperlink>
        </w:p>
        <w:p w:rsidR="001F13E7" w:rsidRDefault="0056736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1" w:history="1">
            <w:r w:rsidR="001F13E7" w:rsidRPr="00984271">
              <w:rPr>
                <w:rStyle w:val="Hyperlink"/>
                <w:noProof/>
              </w:rPr>
              <w:t>4.</w:t>
            </w:r>
            <w:r w:rsidR="001F13E7">
              <w:rPr>
                <w:rFonts w:asciiTheme="minorHAnsi" w:eastAsiaTheme="minorEastAsia" w:hAnsiTheme="minorHAnsi" w:cstheme="minorBidi"/>
                <w:noProof/>
                <w:sz w:val="22"/>
                <w:szCs w:val="22"/>
                <w:lang w:eastAsia="es-CR"/>
              </w:rPr>
              <w:tab/>
            </w:r>
            <w:r w:rsidR="001F13E7" w:rsidRPr="00984271">
              <w:rPr>
                <w:rStyle w:val="Hyperlink"/>
                <w:noProof/>
              </w:rPr>
              <w:t>Resumen de capítulos</w:t>
            </w:r>
            <w:r w:rsidR="001F13E7">
              <w:rPr>
                <w:noProof/>
                <w:webHidden/>
              </w:rPr>
              <w:tab/>
            </w:r>
            <w:r w:rsidR="001F13E7">
              <w:rPr>
                <w:noProof/>
                <w:webHidden/>
              </w:rPr>
              <w:fldChar w:fldCharType="begin"/>
            </w:r>
            <w:r w:rsidR="001F13E7">
              <w:rPr>
                <w:noProof/>
                <w:webHidden/>
              </w:rPr>
              <w:instrText xml:space="preserve"> PAGEREF _Toc384671481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56736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2" w:history="1">
            <w:r w:rsidR="001F13E7" w:rsidRPr="00984271">
              <w:rPr>
                <w:rStyle w:val="Hyperlink"/>
                <w:noProof/>
              </w:rPr>
              <w:t>4.1.</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1</w:t>
            </w:r>
            <w:r w:rsidR="001F13E7">
              <w:rPr>
                <w:noProof/>
                <w:webHidden/>
              </w:rPr>
              <w:tab/>
            </w:r>
            <w:r w:rsidR="001F13E7">
              <w:rPr>
                <w:noProof/>
                <w:webHidden/>
              </w:rPr>
              <w:fldChar w:fldCharType="begin"/>
            </w:r>
            <w:r w:rsidR="001F13E7">
              <w:rPr>
                <w:noProof/>
                <w:webHidden/>
              </w:rPr>
              <w:instrText xml:space="preserve"> PAGEREF _Toc384671482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56736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3" w:history="1">
            <w:r w:rsidR="001F13E7" w:rsidRPr="00984271">
              <w:rPr>
                <w:rStyle w:val="Hyperlink"/>
                <w:noProof/>
              </w:rPr>
              <w:t>4.2.</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2</w:t>
            </w:r>
            <w:r w:rsidR="001F13E7">
              <w:rPr>
                <w:noProof/>
                <w:webHidden/>
              </w:rPr>
              <w:tab/>
            </w:r>
            <w:r w:rsidR="001F13E7">
              <w:rPr>
                <w:noProof/>
                <w:webHidden/>
              </w:rPr>
              <w:fldChar w:fldCharType="begin"/>
            </w:r>
            <w:r w:rsidR="001F13E7">
              <w:rPr>
                <w:noProof/>
                <w:webHidden/>
              </w:rPr>
              <w:instrText xml:space="preserve"> PAGEREF _Toc384671483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56736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4" w:history="1">
            <w:r w:rsidR="001F13E7" w:rsidRPr="00984271">
              <w:rPr>
                <w:rStyle w:val="Hyperlink"/>
                <w:noProof/>
              </w:rPr>
              <w:t>4.3.</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3</w:t>
            </w:r>
            <w:r w:rsidR="001F13E7">
              <w:rPr>
                <w:noProof/>
                <w:webHidden/>
              </w:rPr>
              <w:tab/>
            </w:r>
            <w:r w:rsidR="001F13E7">
              <w:rPr>
                <w:noProof/>
                <w:webHidden/>
              </w:rPr>
              <w:fldChar w:fldCharType="begin"/>
            </w:r>
            <w:r w:rsidR="001F13E7">
              <w:rPr>
                <w:noProof/>
                <w:webHidden/>
              </w:rPr>
              <w:instrText xml:space="preserve"> PAGEREF _Toc384671484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56736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5" w:history="1">
            <w:r w:rsidR="001F13E7" w:rsidRPr="00984271">
              <w:rPr>
                <w:rStyle w:val="Hyperlink"/>
                <w:noProof/>
              </w:rPr>
              <w:t>4.4.</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4</w:t>
            </w:r>
            <w:r w:rsidR="001F13E7">
              <w:rPr>
                <w:noProof/>
                <w:webHidden/>
              </w:rPr>
              <w:tab/>
            </w:r>
            <w:r w:rsidR="001F13E7">
              <w:rPr>
                <w:noProof/>
                <w:webHidden/>
              </w:rPr>
              <w:fldChar w:fldCharType="begin"/>
            </w:r>
            <w:r w:rsidR="001F13E7">
              <w:rPr>
                <w:noProof/>
                <w:webHidden/>
              </w:rPr>
              <w:instrText xml:space="preserve"> PAGEREF _Toc384671485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56736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6" w:history="1">
            <w:r w:rsidR="001F13E7" w:rsidRPr="00984271">
              <w:rPr>
                <w:rStyle w:val="Hyperlink"/>
                <w:noProof/>
              </w:rPr>
              <w:t>4.5.</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5</w:t>
            </w:r>
            <w:r w:rsidR="001F13E7">
              <w:rPr>
                <w:noProof/>
                <w:webHidden/>
              </w:rPr>
              <w:tab/>
            </w:r>
            <w:r w:rsidR="001F13E7">
              <w:rPr>
                <w:noProof/>
                <w:webHidden/>
              </w:rPr>
              <w:fldChar w:fldCharType="begin"/>
            </w:r>
            <w:r w:rsidR="001F13E7">
              <w:rPr>
                <w:noProof/>
                <w:webHidden/>
              </w:rPr>
              <w:instrText xml:space="preserve"> PAGEREF _Toc384671486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56736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7" w:history="1">
            <w:r w:rsidR="001F13E7" w:rsidRPr="00984271">
              <w:rPr>
                <w:rStyle w:val="Hyperlink"/>
                <w:noProof/>
              </w:rPr>
              <w:t>5.</w:t>
            </w:r>
            <w:r w:rsidR="001F13E7">
              <w:rPr>
                <w:rFonts w:asciiTheme="minorHAnsi" w:eastAsiaTheme="minorEastAsia" w:hAnsiTheme="minorHAnsi" w:cstheme="minorBidi"/>
                <w:noProof/>
                <w:sz w:val="22"/>
                <w:szCs w:val="22"/>
                <w:lang w:eastAsia="es-CR"/>
              </w:rPr>
              <w:tab/>
            </w:r>
            <w:r w:rsidR="001F13E7" w:rsidRPr="00984271">
              <w:rPr>
                <w:rStyle w:val="Hyperlink"/>
                <w:noProof/>
              </w:rPr>
              <w:t>Palabras Claves</w:t>
            </w:r>
            <w:r w:rsidR="001F13E7">
              <w:rPr>
                <w:noProof/>
                <w:webHidden/>
              </w:rPr>
              <w:tab/>
            </w:r>
            <w:r w:rsidR="001F13E7">
              <w:rPr>
                <w:noProof/>
                <w:webHidden/>
              </w:rPr>
              <w:fldChar w:fldCharType="begin"/>
            </w:r>
            <w:r w:rsidR="001F13E7">
              <w:rPr>
                <w:noProof/>
                <w:webHidden/>
              </w:rPr>
              <w:instrText xml:space="preserve"> PAGEREF _Toc384671487 \h </w:instrText>
            </w:r>
            <w:r w:rsidR="001F13E7">
              <w:rPr>
                <w:noProof/>
                <w:webHidden/>
              </w:rPr>
            </w:r>
            <w:r w:rsidR="001F13E7">
              <w:rPr>
                <w:noProof/>
                <w:webHidden/>
              </w:rPr>
              <w:fldChar w:fldCharType="separate"/>
            </w:r>
            <w:r w:rsidR="001F13E7">
              <w:rPr>
                <w:noProof/>
                <w:webHidden/>
              </w:rPr>
              <w:t>5</w:t>
            </w:r>
            <w:r w:rsidR="001F13E7">
              <w:rPr>
                <w:noProof/>
                <w:webHidden/>
              </w:rPr>
              <w:fldChar w:fldCharType="end"/>
            </w:r>
          </w:hyperlink>
        </w:p>
        <w:p w:rsidR="001F13E7" w:rsidRDefault="0056736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8" w:history="1">
            <w:r w:rsidR="001F13E7" w:rsidRPr="00984271">
              <w:rPr>
                <w:rStyle w:val="Hyperlink"/>
                <w:noProof/>
              </w:rPr>
              <w:t>6.</w:t>
            </w:r>
            <w:r w:rsidR="001F13E7">
              <w:rPr>
                <w:rFonts w:asciiTheme="minorHAnsi" w:eastAsiaTheme="minorEastAsia" w:hAnsiTheme="minorHAnsi" w:cstheme="minorBidi"/>
                <w:noProof/>
                <w:sz w:val="22"/>
                <w:szCs w:val="22"/>
                <w:lang w:eastAsia="es-CR"/>
              </w:rPr>
              <w:tab/>
            </w:r>
            <w:r w:rsidR="001F13E7" w:rsidRPr="00984271">
              <w:rPr>
                <w:rStyle w:val="Hyperlink"/>
                <w:noProof/>
              </w:rPr>
              <w:t>Índice general</w:t>
            </w:r>
            <w:r w:rsidR="001F13E7">
              <w:rPr>
                <w:noProof/>
                <w:webHidden/>
              </w:rPr>
              <w:tab/>
            </w:r>
            <w:r w:rsidR="001F13E7">
              <w:rPr>
                <w:noProof/>
                <w:webHidden/>
              </w:rPr>
              <w:fldChar w:fldCharType="begin"/>
            </w:r>
            <w:r w:rsidR="001F13E7">
              <w:rPr>
                <w:noProof/>
                <w:webHidden/>
              </w:rPr>
              <w:instrText xml:space="preserve"> PAGEREF _Toc384671488 \h </w:instrText>
            </w:r>
            <w:r w:rsidR="001F13E7">
              <w:rPr>
                <w:noProof/>
                <w:webHidden/>
              </w:rPr>
            </w:r>
            <w:r w:rsidR="001F13E7">
              <w:rPr>
                <w:noProof/>
                <w:webHidden/>
              </w:rPr>
              <w:fldChar w:fldCharType="separate"/>
            </w:r>
            <w:r w:rsidR="001F13E7">
              <w:rPr>
                <w:noProof/>
                <w:webHidden/>
              </w:rPr>
              <w:t>6</w:t>
            </w:r>
            <w:r w:rsidR="001F13E7">
              <w:rPr>
                <w:noProof/>
                <w:webHidden/>
              </w:rPr>
              <w:fldChar w:fldCharType="end"/>
            </w:r>
          </w:hyperlink>
        </w:p>
        <w:p w:rsidR="001F13E7" w:rsidRDefault="0056736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9" w:history="1">
            <w:r w:rsidR="001F13E7" w:rsidRPr="00984271">
              <w:rPr>
                <w:rStyle w:val="Hyperlink"/>
                <w:noProof/>
              </w:rPr>
              <w:t>7.</w:t>
            </w:r>
            <w:r w:rsidR="001F13E7">
              <w:rPr>
                <w:rFonts w:asciiTheme="minorHAnsi" w:eastAsiaTheme="minorEastAsia" w:hAnsiTheme="minorHAnsi" w:cstheme="minorBidi"/>
                <w:noProof/>
                <w:sz w:val="22"/>
                <w:szCs w:val="22"/>
                <w:lang w:eastAsia="es-CR"/>
              </w:rPr>
              <w:tab/>
            </w:r>
            <w:r w:rsidR="001F13E7" w:rsidRPr="00984271">
              <w:rPr>
                <w:rStyle w:val="Hyperlink"/>
                <w:noProof/>
              </w:rPr>
              <w:t>Índices de ilustraciones, gráficas y figuras</w:t>
            </w:r>
            <w:r w:rsidR="001F13E7">
              <w:rPr>
                <w:noProof/>
                <w:webHidden/>
              </w:rPr>
              <w:tab/>
            </w:r>
            <w:r w:rsidR="001F13E7">
              <w:rPr>
                <w:noProof/>
                <w:webHidden/>
              </w:rPr>
              <w:fldChar w:fldCharType="begin"/>
            </w:r>
            <w:r w:rsidR="001F13E7">
              <w:rPr>
                <w:noProof/>
                <w:webHidden/>
              </w:rPr>
              <w:instrText xml:space="preserve"> PAGEREF _Toc384671489 \h </w:instrText>
            </w:r>
            <w:r w:rsidR="001F13E7">
              <w:rPr>
                <w:noProof/>
                <w:webHidden/>
              </w:rPr>
            </w:r>
            <w:r w:rsidR="001F13E7">
              <w:rPr>
                <w:noProof/>
                <w:webHidden/>
              </w:rPr>
              <w:fldChar w:fldCharType="separate"/>
            </w:r>
            <w:r w:rsidR="001F13E7">
              <w:rPr>
                <w:noProof/>
                <w:webHidden/>
              </w:rPr>
              <w:t>10</w:t>
            </w:r>
            <w:r w:rsidR="001F13E7">
              <w:rPr>
                <w:noProof/>
                <w:webHidden/>
              </w:rPr>
              <w:fldChar w:fldCharType="end"/>
            </w:r>
          </w:hyperlink>
        </w:p>
        <w:p w:rsidR="001F13E7" w:rsidRDefault="0056736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0" w:history="1">
            <w:r w:rsidR="001F13E7" w:rsidRPr="00984271">
              <w:rPr>
                <w:rStyle w:val="Hyperlink"/>
                <w:noProof/>
              </w:rPr>
              <w:t>7.1.</w:t>
            </w:r>
            <w:r w:rsidR="001F13E7">
              <w:rPr>
                <w:rFonts w:asciiTheme="minorHAnsi" w:eastAsiaTheme="minorEastAsia" w:hAnsiTheme="minorHAnsi" w:cstheme="minorBidi"/>
                <w:noProof/>
                <w:sz w:val="22"/>
                <w:szCs w:val="22"/>
                <w:lang w:eastAsia="es-CR"/>
              </w:rPr>
              <w:tab/>
            </w:r>
            <w:r w:rsidR="001F13E7" w:rsidRPr="00984271">
              <w:rPr>
                <w:rStyle w:val="Hyperlink"/>
                <w:noProof/>
              </w:rPr>
              <w:t>Índice de ilustraciones</w:t>
            </w:r>
            <w:r w:rsidR="001F13E7">
              <w:rPr>
                <w:noProof/>
                <w:webHidden/>
              </w:rPr>
              <w:tab/>
            </w:r>
            <w:r w:rsidR="001F13E7">
              <w:rPr>
                <w:noProof/>
                <w:webHidden/>
              </w:rPr>
              <w:fldChar w:fldCharType="begin"/>
            </w:r>
            <w:r w:rsidR="001F13E7">
              <w:rPr>
                <w:noProof/>
                <w:webHidden/>
              </w:rPr>
              <w:instrText xml:space="preserve"> PAGEREF _Toc384671490 \h </w:instrText>
            </w:r>
            <w:r w:rsidR="001F13E7">
              <w:rPr>
                <w:noProof/>
                <w:webHidden/>
              </w:rPr>
            </w:r>
            <w:r w:rsidR="001F13E7">
              <w:rPr>
                <w:noProof/>
                <w:webHidden/>
              </w:rPr>
              <w:fldChar w:fldCharType="separate"/>
            </w:r>
            <w:r w:rsidR="001F13E7">
              <w:rPr>
                <w:noProof/>
                <w:webHidden/>
              </w:rPr>
              <w:t>10</w:t>
            </w:r>
            <w:r w:rsidR="001F13E7">
              <w:rPr>
                <w:noProof/>
                <w:webHidden/>
              </w:rPr>
              <w:fldChar w:fldCharType="end"/>
            </w:r>
          </w:hyperlink>
        </w:p>
        <w:p w:rsidR="001F13E7" w:rsidRDefault="0056736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91" w:history="1">
            <w:r w:rsidR="001F13E7" w:rsidRPr="00984271">
              <w:rPr>
                <w:rStyle w:val="Hyperlink"/>
                <w:noProof/>
              </w:rPr>
              <w:t>8.</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1</w:t>
            </w:r>
            <w:r w:rsidR="001F13E7">
              <w:rPr>
                <w:noProof/>
                <w:webHidden/>
              </w:rPr>
              <w:tab/>
            </w:r>
            <w:r w:rsidR="001F13E7">
              <w:rPr>
                <w:noProof/>
                <w:webHidden/>
              </w:rPr>
              <w:fldChar w:fldCharType="begin"/>
            </w:r>
            <w:r w:rsidR="001F13E7">
              <w:rPr>
                <w:noProof/>
                <w:webHidden/>
              </w:rPr>
              <w:instrText xml:space="preserve"> PAGEREF _Toc384671491 \h </w:instrText>
            </w:r>
            <w:r w:rsidR="001F13E7">
              <w:rPr>
                <w:noProof/>
                <w:webHidden/>
              </w:rPr>
            </w:r>
            <w:r w:rsidR="001F13E7">
              <w:rPr>
                <w:noProof/>
                <w:webHidden/>
              </w:rPr>
              <w:fldChar w:fldCharType="separate"/>
            </w:r>
            <w:r w:rsidR="001F13E7">
              <w:rPr>
                <w:noProof/>
                <w:webHidden/>
              </w:rPr>
              <w:t>12</w:t>
            </w:r>
            <w:r w:rsidR="001F13E7">
              <w:rPr>
                <w:noProof/>
                <w:webHidden/>
              </w:rPr>
              <w:fldChar w:fldCharType="end"/>
            </w:r>
          </w:hyperlink>
        </w:p>
        <w:p w:rsidR="001F13E7" w:rsidRDefault="0056736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2" w:history="1">
            <w:r w:rsidR="001F13E7" w:rsidRPr="00984271">
              <w:rPr>
                <w:rStyle w:val="Hyperlink"/>
                <w:noProof/>
              </w:rPr>
              <w:t>8.1.</w:t>
            </w:r>
            <w:r w:rsidR="001F13E7">
              <w:rPr>
                <w:rFonts w:asciiTheme="minorHAnsi" w:eastAsiaTheme="minorEastAsia" w:hAnsiTheme="minorHAnsi" w:cstheme="minorBidi"/>
                <w:noProof/>
                <w:sz w:val="22"/>
                <w:szCs w:val="22"/>
                <w:lang w:eastAsia="es-CR"/>
              </w:rPr>
              <w:tab/>
            </w:r>
            <w:r w:rsidR="001F13E7" w:rsidRPr="00984271">
              <w:rPr>
                <w:rStyle w:val="Hyperlink"/>
                <w:noProof/>
              </w:rPr>
              <w:t>Antecedentes</w:t>
            </w:r>
            <w:r w:rsidR="001F13E7">
              <w:rPr>
                <w:noProof/>
                <w:webHidden/>
              </w:rPr>
              <w:tab/>
            </w:r>
            <w:r w:rsidR="001F13E7">
              <w:rPr>
                <w:noProof/>
                <w:webHidden/>
              </w:rPr>
              <w:fldChar w:fldCharType="begin"/>
            </w:r>
            <w:r w:rsidR="001F13E7">
              <w:rPr>
                <w:noProof/>
                <w:webHidden/>
              </w:rPr>
              <w:instrText xml:space="preserve"> PAGEREF _Toc384671492 \h </w:instrText>
            </w:r>
            <w:r w:rsidR="001F13E7">
              <w:rPr>
                <w:noProof/>
                <w:webHidden/>
              </w:rPr>
            </w:r>
            <w:r w:rsidR="001F13E7">
              <w:rPr>
                <w:noProof/>
                <w:webHidden/>
              </w:rPr>
              <w:fldChar w:fldCharType="separate"/>
            </w:r>
            <w:r w:rsidR="001F13E7">
              <w:rPr>
                <w:noProof/>
                <w:webHidden/>
              </w:rPr>
              <w:t>12</w:t>
            </w:r>
            <w:r w:rsidR="001F13E7">
              <w:rPr>
                <w:noProof/>
                <w:webHidden/>
              </w:rPr>
              <w:fldChar w:fldCharType="end"/>
            </w:r>
          </w:hyperlink>
        </w:p>
        <w:p w:rsidR="001F13E7" w:rsidRDefault="0056736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3" w:history="1">
            <w:r w:rsidR="001F13E7" w:rsidRPr="00984271">
              <w:rPr>
                <w:rStyle w:val="Hyperlink"/>
                <w:noProof/>
              </w:rPr>
              <w:t>8.2.</w:t>
            </w:r>
            <w:r w:rsidR="001F13E7">
              <w:rPr>
                <w:rFonts w:asciiTheme="minorHAnsi" w:eastAsiaTheme="minorEastAsia" w:hAnsiTheme="minorHAnsi" w:cstheme="minorBidi"/>
                <w:noProof/>
                <w:sz w:val="22"/>
                <w:szCs w:val="22"/>
                <w:lang w:eastAsia="es-CR"/>
              </w:rPr>
              <w:tab/>
            </w:r>
            <w:r w:rsidR="001F13E7" w:rsidRPr="00984271">
              <w:rPr>
                <w:rStyle w:val="Hyperlink"/>
                <w:noProof/>
              </w:rPr>
              <w:t>Justificación</w:t>
            </w:r>
            <w:r w:rsidR="001F13E7">
              <w:rPr>
                <w:noProof/>
                <w:webHidden/>
              </w:rPr>
              <w:tab/>
            </w:r>
            <w:r w:rsidR="001F13E7">
              <w:rPr>
                <w:noProof/>
                <w:webHidden/>
              </w:rPr>
              <w:fldChar w:fldCharType="begin"/>
            </w:r>
            <w:r w:rsidR="001F13E7">
              <w:rPr>
                <w:noProof/>
                <w:webHidden/>
              </w:rPr>
              <w:instrText xml:space="preserve"> PAGEREF _Toc384671493 \h </w:instrText>
            </w:r>
            <w:r w:rsidR="001F13E7">
              <w:rPr>
                <w:noProof/>
                <w:webHidden/>
              </w:rPr>
            </w:r>
            <w:r w:rsidR="001F13E7">
              <w:rPr>
                <w:noProof/>
                <w:webHidden/>
              </w:rPr>
              <w:fldChar w:fldCharType="separate"/>
            </w:r>
            <w:r w:rsidR="001F13E7">
              <w:rPr>
                <w:noProof/>
                <w:webHidden/>
              </w:rPr>
              <w:t>13</w:t>
            </w:r>
            <w:r w:rsidR="001F13E7">
              <w:rPr>
                <w:noProof/>
                <w:webHidden/>
              </w:rPr>
              <w:fldChar w:fldCharType="end"/>
            </w:r>
          </w:hyperlink>
        </w:p>
        <w:p w:rsidR="001F13E7" w:rsidRDefault="0056736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4" w:history="1">
            <w:r w:rsidR="001F13E7" w:rsidRPr="00984271">
              <w:rPr>
                <w:rStyle w:val="Hyperlink"/>
                <w:noProof/>
              </w:rPr>
              <w:t>8.3.</w:t>
            </w:r>
            <w:r w:rsidR="001F13E7">
              <w:rPr>
                <w:rFonts w:asciiTheme="minorHAnsi" w:eastAsiaTheme="minorEastAsia" w:hAnsiTheme="minorHAnsi" w:cstheme="minorBidi"/>
                <w:noProof/>
                <w:sz w:val="22"/>
                <w:szCs w:val="22"/>
                <w:lang w:eastAsia="es-CR"/>
              </w:rPr>
              <w:tab/>
            </w:r>
            <w:r w:rsidR="001F13E7" w:rsidRPr="00984271">
              <w:rPr>
                <w:rStyle w:val="Hyperlink"/>
                <w:noProof/>
              </w:rPr>
              <w:t>Problemática a resolver</w:t>
            </w:r>
            <w:r w:rsidR="001F13E7">
              <w:rPr>
                <w:noProof/>
                <w:webHidden/>
              </w:rPr>
              <w:tab/>
            </w:r>
            <w:r w:rsidR="001F13E7">
              <w:rPr>
                <w:noProof/>
                <w:webHidden/>
              </w:rPr>
              <w:fldChar w:fldCharType="begin"/>
            </w:r>
            <w:r w:rsidR="001F13E7">
              <w:rPr>
                <w:noProof/>
                <w:webHidden/>
              </w:rPr>
              <w:instrText xml:space="preserve"> PAGEREF _Toc384671494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56736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5" w:history="1">
            <w:r w:rsidR="001F13E7" w:rsidRPr="00984271">
              <w:rPr>
                <w:rStyle w:val="Hyperlink"/>
                <w:noProof/>
              </w:rPr>
              <w:t>8.4.</w:t>
            </w:r>
            <w:r w:rsidR="001F13E7">
              <w:rPr>
                <w:rFonts w:asciiTheme="minorHAnsi" w:eastAsiaTheme="minorEastAsia" w:hAnsiTheme="minorHAnsi" w:cstheme="minorBidi"/>
                <w:noProof/>
                <w:sz w:val="22"/>
                <w:szCs w:val="22"/>
                <w:lang w:eastAsia="es-CR"/>
              </w:rPr>
              <w:tab/>
            </w:r>
            <w:r w:rsidR="001F13E7" w:rsidRPr="00984271">
              <w:rPr>
                <w:rStyle w:val="Hyperlink"/>
                <w:noProof/>
              </w:rPr>
              <w:t>Objetivos</w:t>
            </w:r>
            <w:r w:rsidR="001F13E7">
              <w:rPr>
                <w:noProof/>
                <w:webHidden/>
              </w:rPr>
              <w:tab/>
            </w:r>
            <w:r w:rsidR="001F13E7">
              <w:rPr>
                <w:noProof/>
                <w:webHidden/>
              </w:rPr>
              <w:fldChar w:fldCharType="begin"/>
            </w:r>
            <w:r w:rsidR="001F13E7">
              <w:rPr>
                <w:noProof/>
                <w:webHidden/>
              </w:rPr>
              <w:instrText xml:space="preserve"> PAGEREF _Toc384671495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56736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496" w:history="1">
            <w:r w:rsidR="001F13E7" w:rsidRPr="00984271">
              <w:rPr>
                <w:rStyle w:val="Hyperlink"/>
                <w:noProof/>
              </w:rPr>
              <w:t>8.4.1.</w:t>
            </w:r>
            <w:r w:rsidR="001F13E7">
              <w:rPr>
                <w:rFonts w:asciiTheme="minorHAnsi" w:eastAsiaTheme="minorEastAsia" w:hAnsiTheme="minorHAnsi" w:cstheme="minorBidi"/>
                <w:noProof/>
                <w:sz w:val="22"/>
                <w:szCs w:val="22"/>
                <w:lang w:eastAsia="es-CR"/>
              </w:rPr>
              <w:tab/>
            </w:r>
            <w:r w:rsidR="001F13E7" w:rsidRPr="00984271">
              <w:rPr>
                <w:rStyle w:val="Hyperlink"/>
                <w:noProof/>
              </w:rPr>
              <w:t>General</w:t>
            </w:r>
            <w:r w:rsidR="001F13E7">
              <w:rPr>
                <w:noProof/>
                <w:webHidden/>
              </w:rPr>
              <w:tab/>
            </w:r>
            <w:r w:rsidR="001F13E7">
              <w:rPr>
                <w:noProof/>
                <w:webHidden/>
              </w:rPr>
              <w:fldChar w:fldCharType="begin"/>
            </w:r>
            <w:r w:rsidR="001F13E7">
              <w:rPr>
                <w:noProof/>
                <w:webHidden/>
              </w:rPr>
              <w:instrText xml:space="preserve"> PAGEREF _Toc384671496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56736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497" w:history="1">
            <w:r w:rsidR="001F13E7" w:rsidRPr="00984271">
              <w:rPr>
                <w:rStyle w:val="Hyperlink"/>
                <w:noProof/>
              </w:rPr>
              <w:t>8.4.2.</w:t>
            </w:r>
            <w:r w:rsidR="001F13E7">
              <w:rPr>
                <w:rFonts w:asciiTheme="minorHAnsi" w:eastAsiaTheme="minorEastAsia" w:hAnsiTheme="minorHAnsi" w:cstheme="minorBidi"/>
                <w:noProof/>
                <w:sz w:val="22"/>
                <w:szCs w:val="22"/>
                <w:lang w:eastAsia="es-CR"/>
              </w:rPr>
              <w:tab/>
            </w:r>
            <w:r w:rsidR="001F13E7" w:rsidRPr="00984271">
              <w:rPr>
                <w:rStyle w:val="Hyperlink"/>
                <w:noProof/>
              </w:rPr>
              <w:t>Específicos</w:t>
            </w:r>
            <w:r w:rsidR="001F13E7">
              <w:rPr>
                <w:noProof/>
                <w:webHidden/>
              </w:rPr>
              <w:tab/>
            </w:r>
            <w:r w:rsidR="001F13E7">
              <w:rPr>
                <w:noProof/>
                <w:webHidden/>
              </w:rPr>
              <w:fldChar w:fldCharType="begin"/>
            </w:r>
            <w:r w:rsidR="001F13E7">
              <w:rPr>
                <w:noProof/>
                <w:webHidden/>
              </w:rPr>
              <w:instrText xml:space="preserve"> PAGEREF _Toc384671497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56736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98" w:history="1">
            <w:r w:rsidR="001F13E7" w:rsidRPr="00984271">
              <w:rPr>
                <w:rStyle w:val="Hyperlink"/>
                <w:noProof/>
              </w:rPr>
              <w:t>9.</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2</w:t>
            </w:r>
            <w:r w:rsidR="001F13E7">
              <w:rPr>
                <w:noProof/>
                <w:webHidden/>
              </w:rPr>
              <w:tab/>
            </w:r>
            <w:r w:rsidR="001F13E7">
              <w:rPr>
                <w:noProof/>
                <w:webHidden/>
              </w:rPr>
              <w:fldChar w:fldCharType="begin"/>
            </w:r>
            <w:r w:rsidR="001F13E7">
              <w:rPr>
                <w:noProof/>
                <w:webHidden/>
              </w:rPr>
              <w:instrText xml:space="preserve"> PAGEREF _Toc384671498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56736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9" w:history="1">
            <w:r w:rsidR="001F13E7" w:rsidRPr="00984271">
              <w:rPr>
                <w:rStyle w:val="Hyperlink"/>
                <w:noProof/>
              </w:rPr>
              <w:t>9.1.</w:t>
            </w:r>
            <w:r w:rsidR="001F13E7">
              <w:rPr>
                <w:rFonts w:asciiTheme="minorHAnsi" w:eastAsiaTheme="minorEastAsia" w:hAnsiTheme="minorHAnsi" w:cstheme="minorBidi"/>
                <w:noProof/>
                <w:sz w:val="22"/>
                <w:szCs w:val="22"/>
                <w:lang w:eastAsia="es-CR"/>
              </w:rPr>
              <w:tab/>
            </w:r>
            <w:r w:rsidR="001F13E7" w:rsidRPr="00984271">
              <w:rPr>
                <w:rStyle w:val="Hyperlink"/>
                <w:noProof/>
              </w:rPr>
              <w:t>Marco Referencial</w:t>
            </w:r>
            <w:r w:rsidR="001F13E7">
              <w:rPr>
                <w:noProof/>
                <w:webHidden/>
              </w:rPr>
              <w:tab/>
            </w:r>
            <w:r w:rsidR="001F13E7">
              <w:rPr>
                <w:noProof/>
                <w:webHidden/>
              </w:rPr>
              <w:fldChar w:fldCharType="begin"/>
            </w:r>
            <w:r w:rsidR="001F13E7">
              <w:rPr>
                <w:noProof/>
                <w:webHidden/>
              </w:rPr>
              <w:instrText xml:space="preserve"> PAGEREF _Toc384671499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56736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0" w:history="1">
            <w:r w:rsidR="001F13E7" w:rsidRPr="00984271">
              <w:rPr>
                <w:rStyle w:val="Hyperlink"/>
                <w:noProof/>
                <w:lang w:eastAsia="es-CR"/>
              </w:rPr>
              <w:t>9.1.1.</w:t>
            </w:r>
            <w:r w:rsidR="001F13E7">
              <w:rPr>
                <w:rFonts w:asciiTheme="minorHAnsi" w:eastAsiaTheme="minorEastAsia" w:hAnsiTheme="minorHAnsi" w:cstheme="minorBidi"/>
                <w:noProof/>
                <w:sz w:val="22"/>
                <w:szCs w:val="22"/>
                <w:lang w:eastAsia="es-CR"/>
              </w:rPr>
              <w:tab/>
            </w:r>
            <w:r w:rsidR="001F13E7" w:rsidRPr="00984271">
              <w:rPr>
                <w:rStyle w:val="Hyperlink"/>
                <w:noProof/>
                <w:lang w:eastAsia="es-CR"/>
              </w:rPr>
              <w:t>Misión</w:t>
            </w:r>
            <w:r w:rsidR="001F13E7">
              <w:rPr>
                <w:noProof/>
                <w:webHidden/>
              </w:rPr>
              <w:tab/>
            </w:r>
            <w:r w:rsidR="001F13E7">
              <w:rPr>
                <w:noProof/>
                <w:webHidden/>
              </w:rPr>
              <w:fldChar w:fldCharType="begin"/>
            </w:r>
            <w:r w:rsidR="001F13E7">
              <w:rPr>
                <w:noProof/>
                <w:webHidden/>
              </w:rPr>
              <w:instrText xml:space="preserve"> PAGEREF _Toc384671500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56736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1" w:history="1">
            <w:r w:rsidR="001F13E7" w:rsidRPr="00984271">
              <w:rPr>
                <w:rStyle w:val="Hyperlink"/>
                <w:noProof/>
                <w:lang w:eastAsia="es-CR"/>
              </w:rPr>
              <w:t>9.1.2.</w:t>
            </w:r>
            <w:r w:rsidR="001F13E7">
              <w:rPr>
                <w:rFonts w:asciiTheme="minorHAnsi" w:eastAsiaTheme="minorEastAsia" w:hAnsiTheme="minorHAnsi" w:cstheme="minorBidi"/>
                <w:noProof/>
                <w:sz w:val="22"/>
                <w:szCs w:val="22"/>
                <w:lang w:eastAsia="es-CR"/>
              </w:rPr>
              <w:tab/>
            </w:r>
            <w:r w:rsidR="001F13E7" w:rsidRPr="00984271">
              <w:rPr>
                <w:rStyle w:val="Hyperlink"/>
                <w:noProof/>
                <w:lang w:eastAsia="es-CR"/>
              </w:rPr>
              <w:t>Visión</w:t>
            </w:r>
            <w:r w:rsidR="001F13E7">
              <w:rPr>
                <w:noProof/>
                <w:webHidden/>
              </w:rPr>
              <w:tab/>
            </w:r>
            <w:r w:rsidR="001F13E7">
              <w:rPr>
                <w:noProof/>
                <w:webHidden/>
              </w:rPr>
              <w:fldChar w:fldCharType="begin"/>
            </w:r>
            <w:r w:rsidR="001F13E7">
              <w:rPr>
                <w:noProof/>
                <w:webHidden/>
              </w:rPr>
              <w:instrText xml:space="preserve"> PAGEREF _Toc384671501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56736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02" w:history="1">
            <w:r w:rsidR="001F13E7" w:rsidRPr="00984271">
              <w:rPr>
                <w:rStyle w:val="Hyperlink"/>
                <w:noProof/>
              </w:rPr>
              <w:t>9.2.</w:t>
            </w:r>
            <w:r w:rsidR="001F13E7">
              <w:rPr>
                <w:rFonts w:asciiTheme="minorHAnsi" w:eastAsiaTheme="minorEastAsia" w:hAnsiTheme="minorHAnsi" w:cstheme="minorBidi"/>
                <w:noProof/>
                <w:sz w:val="22"/>
                <w:szCs w:val="22"/>
                <w:lang w:eastAsia="es-CR"/>
              </w:rPr>
              <w:tab/>
            </w:r>
            <w:r w:rsidR="001F13E7" w:rsidRPr="00984271">
              <w:rPr>
                <w:rStyle w:val="Hyperlink"/>
                <w:noProof/>
              </w:rPr>
              <w:t>Marco Conceptual</w:t>
            </w:r>
            <w:r w:rsidR="001F13E7">
              <w:rPr>
                <w:noProof/>
                <w:webHidden/>
              </w:rPr>
              <w:tab/>
            </w:r>
            <w:r w:rsidR="001F13E7">
              <w:rPr>
                <w:noProof/>
                <w:webHidden/>
              </w:rPr>
              <w:fldChar w:fldCharType="begin"/>
            </w:r>
            <w:r w:rsidR="001F13E7">
              <w:rPr>
                <w:noProof/>
                <w:webHidden/>
              </w:rPr>
              <w:instrText xml:space="preserve"> PAGEREF _Toc384671502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56736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3" w:history="1">
            <w:r w:rsidR="001F13E7" w:rsidRPr="00984271">
              <w:rPr>
                <w:rStyle w:val="Hyperlink"/>
                <w:noProof/>
              </w:rPr>
              <w:t>9.2.1.</w:t>
            </w:r>
            <w:r w:rsidR="001F13E7">
              <w:rPr>
                <w:rFonts w:asciiTheme="minorHAnsi" w:eastAsiaTheme="minorEastAsia" w:hAnsiTheme="minorHAnsi" w:cstheme="minorBidi"/>
                <w:noProof/>
                <w:sz w:val="22"/>
                <w:szCs w:val="22"/>
                <w:lang w:eastAsia="es-CR"/>
              </w:rPr>
              <w:tab/>
            </w:r>
            <w:r w:rsidR="001F13E7" w:rsidRPr="00984271">
              <w:rPr>
                <w:rStyle w:val="Hyperlink"/>
                <w:noProof/>
              </w:rPr>
              <w:t>El sonido</w:t>
            </w:r>
            <w:r w:rsidR="001F13E7">
              <w:rPr>
                <w:noProof/>
                <w:webHidden/>
              </w:rPr>
              <w:tab/>
            </w:r>
            <w:r w:rsidR="001F13E7">
              <w:rPr>
                <w:noProof/>
                <w:webHidden/>
              </w:rPr>
              <w:fldChar w:fldCharType="begin"/>
            </w:r>
            <w:r w:rsidR="001F13E7">
              <w:rPr>
                <w:noProof/>
                <w:webHidden/>
              </w:rPr>
              <w:instrText xml:space="preserve"> PAGEREF _Toc384671503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56736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4" w:history="1">
            <w:r w:rsidR="001F13E7" w:rsidRPr="00984271">
              <w:rPr>
                <w:rStyle w:val="Hyperlink"/>
                <w:noProof/>
              </w:rPr>
              <w:t>9.2.2.</w:t>
            </w:r>
            <w:r w:rsidR="001F13E7">
              <w:rPr>
                <w:rFonts w:asciiTheme="minorHAnsi" w:eastAsiaTheme="minorEastAsia" w:hAnsiTheme="minorHAnsi" w:cstheme="minorBidi"/>
                <w:noProof/>
                <w:sz w:val="22"/>
                <w:szCs w:val="22"/>
                <w:lang w:eastAsia="es-CR"/>
              </w:rPr>
              <w:tab/>
            </w:r>
            <w:r w:rsidR="001F13E7" w:rsidRPr="00984271">
              <w:rPr>
                <w:rStyle w:val="Hyperlink"/>
                <w:noProof/>
              </w:rPr>
              <w:t>Frecuencia</w:t>
            </w:r>
            <w:r w:rsidR="001F13E7">
              <w:rPr>
                <w:noProof/>
                <w:webHidden/>
              </w:rPr>
              <w:tab/>
            </w:r>
            <w:r w:rsidR="001F13E7">
              <w:rPr>
                <w:noProof/>
                <w:webHidden/>
              </w:rPr>
              <w:fldChar w:fldCharType="begin"/>
            </w:r>
            <w:r w:rsidR="001F13E7">
              <w:rPr>
                <w:noProof/>
                <w:webHidden/>
              </w:rPr>
              <w:instrText xml:space="preserve"> PAGEREF _Toc384671504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56736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5" w:history="1">
            <w:r w:rsidR="001F13E7" w:rsidRPr="00984271">
              <w:rPr>
                <w:rStyle w:val="Hyperlink"/>
                <w:noProof/>
              </w:rPr>
              <w:t>9.2.3.</w:t>
            </w:r>
            <w:r w:rsidR="001F13E7">
              <w:rPr>
                <w:rFonts w:asciiTheme="minorHAnsi" w:eastAsiaTheme="minorEastAsia" w:hAnsiTheme="minorHAnsi" w:cstheme="minorBidi"/>
                <w:noProof/>
                <w:sz w:val="22"/>
                <w:szCs w:val="22"/>
                <w:lang w:eastAsia="es-CR"/>
              </w:rPr>
              <w:tab/>
            </w:r>
            <w:r w:rsidR="001F13E7" w:rsidRPr="00984271">
              <w:rPr>
                <w:rStyle w:val="Hyperlink"/>
                <w:noProof/>
              </w:rPr>
              <w:t>Decibel</w:t>
            </w:r>
            <w:r w:rsidR="001F13E7">
              <w:rPr>
                <w:noProof/>
                <w:webHidden/>
              </w:rPr>
              <w:tab/>
            </w:r>
            <w:r w:rsidR="001F13E7">
              <w:rPr>
                <w:noProof/>
                <w:webHidden/>
              </w:rPr>
              <w:fldChar w:fldCharType="begin"/>
            </w:r>
            <w:r w:rsidR="001F13E7">
              <w:rPr>
                <w:noProof/>
                <w:webHidden/>
              </w:rPr>
              <w:instrText xml:space="preserve"> PAGEREF _Toc384671505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56736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6" w:history="1">
            <w:r w:rsidR="001F13E7" w:rsidRPr="00984271">
              <w:rPr>
                <w:rStyle w:val="Hyperlink"/>
                <w:noProof/>
              </w:rPr>
              <w:t>9.2.4.</w:t>
            </w:r>
            <w:r w:rsidR="001F13E7">
              <w:rPr>
                <w:rFonts w:asciiTheme="minorHAnsi" w:eastAsiaTheme="minorEastAsia" w:hAnsiTheme="minorHAnsi" w:cstheme="minorBidi"/>
                <w:noProof/>
                <w:sz w:val="22"/>
                <w:szCs w:val="22"/>
                <w:lang w:eastAsia="es-CR"/>
              </w:rPr>
              <w:tab/>
            </w:r>
            <w:r w:rsidR="001F13E7" w:rsidRPr="00984271">
              <w:rPr>
                <w:rStyle w:val="Hyperlink"/>
                <w:noProof/>
              </w:rPr>
              <w:t>Hertz</w:t>
            </w:r>
            <w:r w:rsidR="001F13E7">
              <w:rPr>
                <w:noProof/>
                <w:webHidden/>
              </w:rPr>
              <w:tab/>
            </w:r>
            <w:r w:rsidR="001F13E7">
              <w:rPr>
                <w:noProof/>
                <w:webHidden/>
              </w:rPr>
              <w:fldChar w:fldCharType="begin"/>
            </w:r>
            <w:r w:rsidR="001F13E7">
              <w:rPr>
                <w:noProof/>
                <w:webHidden/>
              </w:rPr>
              <w:instrText xml:space="preserve"> PAGEREF _Toc384671506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56736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7" w:history="1">
            <w:r w:rsidR="001F13E7" w:rsidRPr="00984271">
              <w:rPr>
                <w:rStyle w:val="Hyperlink"/>
                <w:noProof/>
              </w:rPr>
              <w:t>9.2.5.</w:t>
            </w:r>
            <w:r w:rsidR="001F13E7">
              <w:rPr>
                <w:rFonts w:asciiTheme="minorHAnsi" w:eastAsiaTheme="minorEastAsia" w:hAnsiTheme="minorHAnsi" w:cstheme="minorBidi"/>
                <w:noProof/>
                <w:sz w:val="22"/>
                <w:szCs w:val="22"/>
                <w:lang w:eastAsia="es-CR"/>
              </w:rPr>
              <w:tab/>
            </w:r>
            <w:r w:rsidR="001F13E7" w:rsidRPr="00984271">
              <w:rPr>
                <w:rStyle w:val="Hyperlink"/>
                <w:noProof/>
              </w:rPr>
              <w:t>Anatomía y fisiología del oído</w:t>
            </w:r>
            <w:r w:rsidR="001F13E7">
              <w:rPr>
                <w:noProof/>
                <w:webHidden/>
              </w:rPr>
              <w:tab/>
            </w:r>
            <w:r w:rsidR="001F13E7">
              <w:rPr>
                <w:noProof/>
                <w:webHidden/>
              </w:rPr>
              <w:fldChar w:fldCharType="begin"/>
            </w:r>
            <w:r w:rsidR="001F13E7">
              <w:rPr>
                <w:noProof/>
                <w:webHidden/>
              </w:rPr>
              <w:instrText xml:space="preserve"> PAGEREF _Toc384671507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56736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8" w:history="1">
            <w:r w:rsidR="001F13E7" w:rsidRPr="00984271">
              <w:rPr>
                <w:rStyle w:val="Hyperlink"/>
                <w:noProof/>
              </w:rPr>
              <w:t>9.2.6.</w:t>
            </w:r>
            <w:r w:rsidR="001F13E7">
              <w:rPr>
                <w:rFonts w:asciiTheme="minorHAnsi" w:eastAsiaTheme="minorEastAsia" w:hAnsiTheme="minorHAnsi" w:cstheme="minorBidi"/>
                <w:noProof/>
                <w:sz w:val="22"/>
                <w:szCs w:val="22"/>
                <w:lang w:eastAsia="es-CR"/>
              </w:rPr>
              <w:tab/>
            </w:r>
            <w:r w:rsidR="001F13E7" w:rsidRPr="00984271">
              <w:rPr>
                <w:rStyle w:val="Hyperlink"/>
                <w:noProof/>
              </w:rPr>
              <w:t>Oído externo</w:t>
            </w:r>
            <w:r w:rsidR="001F13E7">
              <w:rPr>
                <w:noProof/>
                <w:webHidden/>
              </w:rPr>
              <w:tab/>
            </w:r>
            <w:r w:rsidR="001F13E7">
              <w:rPr>
                <w:noProof/>
                <w:webHidden/>
              </w:rPr>
              <w:fldChar w:fldCharType="begin"/>
            </w:r>
            <w:r w:rsidR="001F13E7">
              <w:rPr>
                <w:noProof/>
                <w:webHidden/>
              </w:rPr>
              <w:instrText xml:space="preserve"> PAGEREF _Toc384671508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56736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9" w:history="1">
            <w:r w:rsidR="001F13E7" w:rsidRPr="00984271">
              <w:rPr>
                <w:rStyle w:val="Hyperlink"/>
                <w:noProof/>
              </w:rPr>
              <w:t>9.2.7.</w:t>
            </w:r>
            <w:r w:rsidR="001F13E7">
              <w:rPr>
                <w:rFonts w:asciiTheme="minorHAnsi" w:eastAsiaTheme="minorEastAsia" w:hAnsiTheme="minorHAnsi" w:cstheme="minorBidi"/>
                <w:noProof/>
                <w:sz w:val="22"/>
                <w:szCs w:val="22"/>
                <w:lang w:eastAsia="es-CR"/>
              </w:rPr>
              <w:tab/>
            </w:r>
            <w:r w:rsidR="001F13E7" w:rsidRPr="00984271">
              <w:rPr>
                <w:rStyle w:val="Hyperlink"/>
                <w:noProof/>
              </w:rPr>
              <w:t>Oído medio</w:t>
            </w:r>
            <w:r w:rsidR="001F13E7">
              <w:rPr>
                <w:noProof/>
                <w:webHidden/>
              </w:rPr>
              <w:tab/>
            </w:r>
            <w:r w:rsidR="001F13E7">
              <w:rPr>
                <w:noProof/>
                <w:webHidden/>
              </w:rPr>
              <w:fldChar w:fldCharType="begin"/>
            </w:r>
            <w:r w:rsidR="001F13E7">
              <w:rPr>
                <w:noProof/>
                <w:webHidden/>
              </w:rPr>
              <w:instrText xml:space="preserve"> PAGEREF _Toc384671509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56736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10" w:history="1">
            <w:r w:rsidR="001F13E7" w:rsidRPr="00984271">
              <w:rPr>
                <w:rStyle w:val="Hyperlink"/>
                <w:noProof/>
              </w:rPr>
              <w:t>9.2.8.</w:t>
            </w:r>
            <w:r w:rsidR="001F13E7">
              <w:rPr>
                <w:rFonts w:asciiTheme="minorHAnsi" w:eastAsiaTheme="minorEastAsia" w:hAnsiTheme="minorHAnsi" w:cstheme="minorBidi"/>
                <w:noProof/>
                <w:sz w:val="22"/>
                <w:szCs w:val="22"/>
                <w:lang w:eastAsia="es-CR"/>
              </w:rPr>
              <w:tab/>
            </w:r>
            <w:r w:rsidR="001F13E7" w:rsidRPr="00984271">
              <w:rPr>
                <w:rStyle w:val="Hyperlink"/>
                <w:noProof/>
              </w:rPr>
              <w:t>Oído interno</w:t>
            </w:r>
            <w:r w:rsidR="001F13E7">
              <w:rPr>
                <w:noProof/>
                <w:webHidden/>
              </w:rPr>
              <w:tab/>
            </w:r>
            <w:r w:rsidR="001F13E7">
              <w:rPr>
                <w:noProof/>
                <w:webHidden/>
              </w:rPr>
              <w:fldChar w:fldCharType="begin"/>
            </w:r>
            <w:r w:rsidR="001F13E7">
              <w:rPr>
                <w:noProof/>
                <w:webHidden/>
              </w:rPr>
              <w:instrText xml:space="preserve"> PAGEREF _Toc384671510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56736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11" w:history="1">
            <w:r w:rsidR="001F13E7" w:rsidRPr="00984271">
              <w:rPr>
                <w:rStyle w:val="Hyperlink"/>
                <w:noProof/>
              </w:rPr>
              <w:t>9.2.9.</w:t>
            </w:r>
            <w:r w:rsidR="001F13E7">
              <w:rPr>
                <w:rFonts w:asciiTheme="minorHAnsi" w:eastAsiaTheme="minorEastAsia" w:hAnsiTheme="minorHAnsi" w:cstheme="minorBidi"/>
                <w:noProof/>
                <w:sz w:val="22"/>
                <w:szCs w:val="22"/>
                <w:lang w:eastAsia="es-CR"/>
              </w:rPr>
              <w:tab/>
            </w:r>
            <w:r w:rsidR="001F13E7" w:rsidRPr="00984271">
              <w:rPr>
                <w:rStyle w:val="Hyperlink"/>
                <w:noProof/>
              </w:rPr>
              <w:t>Nivel de intensidad y umbrales del sonido</w:t>
            </w:r>
            <w:r w:rsidR="001F13E7">
              <w:rPr>
                <w:noProof/>
                <w:webHidden/>
              </w:rPr>
              <w:tab/>
            </w:r>
            <w:r w:rsidR="001F13E7">
              <w:rPr>
                <w:noProof/>
                <w:webHidden/>
              </w:rPr>
              <w:fldChar w:fldCharType="begin"/>
            </w:r>
            <w:r w:rsidR="001F13E7">
              <w:rPr>
                <w:noProof/>
                <w:webHidden/>
              </w:rPr>
              <w:instrText xml:space="preserve"> PAGEREF _Toc384671511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2" w:history="1">
            <w:r w:rsidR="001F13E7" w:rsidRPr="00984271">
              <w:rPr>
                <w:rStyle w:val="Hyperlink"/>
                <w:noProof/>
              </w:rPr>
              <w:t>9.2.9.1.</w:t>
            </w:r>
            <w:r w:rsidR="001F13E7">
              <w:rPr>
                <w:rFonts w:asciiTheme="minorHAnsi" w:eastAsiaTheme="minorEastAsia" w:hAnsiTheme="minorHAnsi" w:cstheme="minorBidi"/>
                <w:noProof/>
                <w:sz w:val="22"/>
                <w:szCs w:val="22"/>
                <w:lang w:eastAsia="es-CR"/>
              </w:rPr>
              <w:tab/>
            </w:r>
            <w:r w:rsidR="001F13E7" w:rsidRPr="00984271">
              <w:rPr>
                <w:rStyle w:val="Hyperlink"/>
                <w:noProof/>
              </w:rPr>
              <w:t>Ondas sonoras</w:t>
            </w:r>
            <w:r w:rsidR="001F13E7">
              <w:rPr>
                <w:noProof/>
                <w:webHidden/>
              </w:rPr>
              <w:tab/>
            </w:r>
            <w:r w:rsidR="001F13E7">
              <w:rPr>
                <w:noProof/>
                <w:webHidden/>
              </w:rPr>
              <w:fldChar w:fldCharType="begin"/>
            </w:r>
            <w:r w:rsidR="001F13E7">
              <w:rPr>
                <w:noProof/>
                <w:webHidden/>
              </w:rPr>
              <w:instrText xml:space="preserve"> PAGEREF _Toc384671512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3" w:history="1">
            <w:r w:rsidR="001F13E7" w:rsidRPr="00984271">
              <w:rPr>
                <w:rStyle w:val="Hyperlink"/>
                <w:noProof/>
              </w:rPr>
              <w:t>9.2.9.2.</w:t>
            </w:r>
            <w:r w:rsidR="001F13E7">
              <w:rPr>
                <w:rFonts w:asciiTheme="minorHAnsi" w:eastAsiaTheme="minorEastAsia" w:hAnsiTheme="minorHAnsi" w:cstheme="minorBidi"/>
                <w:noProof/>
                <w:sz w:val="22"/>
                <w:szCs w:val="22"/>
                <w:lang w:eastAsia="es-CR"/>
              </w:rPr>
              <w:tab/>
            </w:r>
            <w:r w:rsidR="001F13E7" w:rsidRPr="00984271">
              <w:rPr>
                <w:rStyle w:val="Hyperlink"/>
                <w:noProof/>
              </w:rPr>
              <w:t>Umbrales absolutos</w:t>
            </w:r>
            <w:r w:rsidR="001F13E7">
              <w:rPr>
                <w:noProof/>
                <w:webHidden/>
              </w:rPr>
              <w:tab/>
            </w:r>
            <w:r w:rsidR="001F13E7">
              <w:rPr>
                <w:noProof/>
                <w:webHidden/>
              </w:rPr>
              <w:fldChar w:fldCharType="begin"/>
            </w:r>
            <w:r w:rsidR="001F13E7">
              <w:rPr>
                <w:noProof/>
                <w:webHidden/>
              </w:rPr>
              <w:instrText xml:space="preserve"> PAGEREF _Toc384671513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4" w:history="1">
            <w:r w:rsidR="001F13E7" w:rsidRPr="00984271">
              <w:rPr>
                <w:rStyle w:val="Hyperlink"/>
                <w:noProof/>
              </w:rPr>
              <w:t>9.2.9.3.</w:t>
            </w:r>
            <w:r w:rsidR="001F13E7">
              <w:rPr>
                <w:rFonts w:asciiTheme="minorHAnsi" w:eastAsiaTheme="minorEastAsia" w:hAnsiTheme="minorHAnsi" w:cstheme="minorBidi"/>
                <w:noProof/>
                <w:sz w:val="22"/>
                <w:szCs w:val="22"/>
                <w:lang w:eastAsia="es-CR"/>
              </w:rPr>
              <w:tab/>
            </w:r>
            <w:r w:rsidR="001F13E7" w:rsidRPr="00984271">
              <w:rPr>
                <w:rStyle w:val="Hyperlink"/>
                <w:noProof/>
              </w:rPr>
              <w:t>Umbral de audibilidad</w:t>
            </w:r>
            <w:r w:rsidR="001F13E7">
              <w:rPr>
                <w:noProof/>
                <w:webHidden/>
              </w:rPr>
              <w:tab/>
            </w:r>
            <w:r w:rsidR="001F13E7">
              <w:rPr>
                <w:noProof/>
                <w:webHidden/>
              </w:rPr>
              <w:fldChar w:fldCharType="begin"/>
            </w:r>
            <w:r w:rsidR="001F13E7">
              <w:rPr>
                <w:noProof/>
                <w:webHidden/>
              </w:rPr>
              <w:instrText xml:space="preserve"> PAGEREF _Toc384671514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5" w:history="1">
            <w:r w:rsidR="001F13E7" w:rsidRPr="00984271">
              <w:rPr>
                <w:rStyle w:val="Hyperlink"/>
                <w:noProof/>
              </w:rPr>
              <w:t>9.2.9.4.</w:t>
            </w:r>
            <w:r w:rsidR="001F13E7">
              <w:rPr>
                <w:rFonts w:asciiTheme="minorHAnsi" w:eastAsiaTheme="minorEastAsia" w:hAnsiTheme="minorHAnsi" w:cstheme="minorBidi"/>
                <w:noProof/>
                <w:sz w:val="22"/>
                <w:szCs w:val="22"/>
                <w:lang w:eastAsia="es-CR"/>
              </w:rPr>
              <w:tab/>
            </w:r>
            <w:r w:rsidR="001F13E7" w:rsidRPr="00984271">
              <w:rPr>
                <w:rStyle w:val="Hyperlink"/>
                <w:noProof/>
              </w:rPr>
              <w:t>Umbrales de frecuencia</w:t>
            </w:r>
            <w:r w:rsidR="001F13E7">
              <w:rPr>
                <w:noProof/>
                <w:webHidden/>
              </w:rPr>
              <w:tab/>
            </w:r>
            <w:r w:rsidR="001F13E7">
              <w:rPr>
                <w:noProof/>
                <w:webHidden/>
              </w:rPr>
              <w:fldChar w:fldCharType="begin"/>
            </w:r>
            <w:r w:rsidR="001F13E7">
              <w:rPr>
                <w:noProof/>
                <w:webHidden/>
              </w:rPr>
              <w:instrText xml:space="preserve"> PAGEREF _Toc384671515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6" w:history="1">
            <w:r w:rsidR="001F13E7" w:rsidRPr="00984271">
              <w:rPr>
                <w:rStyle w:val="Hyperlink"/>
                <w:noProof/>
              </w:rPr>
              <w:t>9.2.9.5.</w:t>
            </w:r>
            <w:r w:rsidR="001F13E7">
              <w:rPr>
                <w:rFonts w:asciiTheme="minorHAnsi" w:eastAsiaTheme="minorEastAsia" w:hAnsiTheme="minorHAnsi" w:cstheme="minorBidi"/>
                <w:noProof/>
                <w:sz w:val="22"/>
                <w:szCs w:val="22"/>
                <w:lang w:eastAsia="es-CR"/>
              </w:rPr>
              <w:tab/>
            </w:r>
            <w:r w:rsidR="001F13E7" w:rsidRPr="00984271">
              <w:rPr>
                <w:rStyle w:val="Hyperlink"/>
                <w:noProof/>
              </w:rPr>
              <w:t>Umbral del dolor</w:t>
            </w:r>
            <w:r w:rsidR="001F13E7">
              <w:rPr>
                <w:noProof/>
                <w:webHidden/>
              </w:rPr>
              <w:tab/>
            </w:r>
            <w:r w:rsidR="001F13E7">
              <w:rPr>
                <w:noProof/>
                <w:webHidden/>
              </w:rPr>
              <w:fldChar w:fldCharType="begin"/>
            </w:r>
            <w:r w:rsidR="001F13E7">
              <w:rPr>
                <w:noProof/>
                <w:webHidden/>
              </w:rPr>
              <w:instrText xml:space="preserve"> PAGEREF _Toc384671516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7" w:history="1">
            <w:r w:rsidR="001F13E7" w:rsidRPr="00984271">
              <w:rPr>
                <w:rStyle w:val="Hyperlink"/>
                <w:noProof/>
              </w:rPr>
              <w:t>9.2.10.</w:t>
            </w:r>
            <w:r w:rsidR="001F13E7">
              <w:rPr>
                <w:rFonts w:asciiTheme="minorHAnsi" w:eastAsiaTheme="minorEastAsia" w:hAnsiTheme="minorHAnsi" w:cstheme="minorBidi"/>
                <w:noProof/>
                <w:sz w:val="22"/>
                <w:szCs w:val="22"/>
                <w:lang w:eastAsia="es-CR"/>
              </w:rPr>
              <w:tab/>
            </w:r>
            <w:r w:rsidR="001F13E7" w:rsidRPr="00984271">
              <w:rPr>
                <w:rStyle w:val="Hyperlink"/>
                <w:noProof/>
              </w:rPr>
              <w:t>Efectos nocivos del ruido en la audición</w:t>
            </w:r>
            <w:r w:rsidR="001F13E7">
              <w:rPr>
                <w:noProof/>
                <w:webHidden/>
              </w:rPr>
              <w:tab/>
            </w:r>
            <w:r w:rsidR="001F13E7">
              <w:rPr>
                <w:noProof/>
                <w:webHidden/>
              </w:rPr>
              <w:fldChar w:fldCharType="begin"/>
            </w:r>
            <w:r w:rsidR="001F13E7">
              <w:rPr>
                <w:noProof/>
                <w:webHidden/>
              </w:rPr>
              <w:instrText xml:space="preserve"> PAGEREF _Toc384671517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8" w:history="1">
            <w:r w:rsidR="001F13E7" w:rsidRPr="00984271">
              <w:rPr>
                <w:rStyle w:val="Hyperlink"/>
                <w:noProof/>
              </w:rPr>
              <w:t>9.2.10.1.</w:t>
            </w:r>
            <w:r w:rsidR="001F13E7">
              <w:rPr>
                <w:rFonts w:asciiTheme="minorHAnsi" w:eastAsiaTheme="minorEastAsia" w:hAnsiTheme="minorHAnsi" w:cstheme="minorBidi"/>
                <w:noProof/>
                <w:sz w:val="22"/>
                <w:szCs w:val="22"/>
                <w:lang w:eastAsia="es-CR"/>
              </w:rPr>
              <w:tab/>
            </w:r>
            <w:r w:rsidR="001F13E7" w:rsidRPr="00984271">
              <w:rPr>
                <w:rStyle w:val="Hyperlink"/>
                <w:noProof/>
              </w:rPr>
              <w:t>Trauma acústico (hipoacusia)</w:t>
            </w:r>
            <w:r w:rsidR="001F13E7">
              <w:rPr>
                <w:noProof/>
                <w:webHidden/>
              </w:rPr>
              <w:tab/>
            </w:r>
            <w:r w:rsidR="001F13E7">
              <w:rPr>
                <w:noProof/>
                <w:webHidden/>
              </w:rPr>
              <w:fldChar w:fldCharType="begin"/>
            </w:r>
            <w:r w:rsidR="001F13E7">
              <w:rPr>
                <w:noProof/>
                <w:webHidden/>
              </w:rPr>
              <w:instrText xml:space="preserve"> PAGEREF _Toc384671518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9" w:history="1">
            <w:r w:rsidR="001F13E7" w:rsidRPr="00984271">
              <w:rPr>
                <w:rStyle w:val="Hyperlink"/>
                <w:noProof/>
              </w:rPr>
              <w:t>9.2.10.2.</w:t>
            </w:r>
            <w:r w:rsidR="001F13E7">
              <w:rPr>
                <w:rFonts w:asciiTheme="minorHAnsi" w:eastAsiaTheme="minorEastAsia" w:hAnsiTheme="minorHAnsi" w:cstheme="minorBidi"/>
                <w:noProof/>
                <w:sz w:val="22"/>
                <w:szCs w:val="22"/>
                <w:lang w:eastAsia="es-CR"/>
              </w:rPr>
              <w:tab/>
            </w:r>
            <w:r w:rsidR="001F13E7" w:rsidRPr="00984271">
              <w:rPr>
                <w:rStyle w:val="Hyperlink"/>
                <w:noProof/>
              </w:rPr>
              <w:t>Acúfenos</w:t>
            </w:r>
            <w:r w:rsidR="001F13E7">
              <w:rPr>
                <w:noProof/>
                <w:webHidden/>
              </w:rPr>
              <w:tab/>
            </w:r>
            <w:r w:rsidR="001F13E7">
              <w:rPr>
                <w:noProof/>
                <w:webHidden/>
              </w:rPr>
              <w:fldChar w:fldCharType="begin"/>
            </w:r>
            <w:r w:rsidR="001F13E7">
              <w:rPr>
                <w:noProof/>
                <w:webHidden/>
              </w:rPr>
              <w:instrText xml:space="preserve"> PAGEREF _Toc384671519 \h </w:instrText>
            </w:r>
            <w:r w:rsidR="001F13E7">
              <w:rPr>
                <w:noProof/>
                <w:webHidden/>
              </w:rPr>
            </w:r>
            <w:r w:rsidR="001F13E7">
              <w:rPr>
                <w:noProof/>
                <w:webHidden/>
              </w:rPr>
              <w:fldChar w:fldCharType="separate"/>
            </w:r>
            <w:r w:rsidR="001F13E7">
              <w:rPr>
                <w:noProof/>
                <w:webHidden/>
              </w:rPr>
              <w:t>20</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0" w:history="1">
            <w:r w:rsidR="001F13E7" w:rsidRPr="00984271">
              <w:rPr>
                <w:rStyle w:val="Hyperlink"/>
                <w:noProof/>
              </w:rPr>
              <w:t>9.2.10.3.</w:t>
            </w:r>
            <w:r w:rsidR="001F13E7">
              <w:rPr>
                <w:rFonts w:asciiTheme="minorHAnsi" w:eastAsiaTheme="minorEastAsia" w:hAnsiTheme="minorHAnsi" w:cstheme="minorBidi"/>
                <w:noProof/>
                <w:sz w:val="22"/>
                <w:szCs w:val="22"/>
                <w:lang w:eastAsia="es-CR"/>
              </w:rPr>
              <w:tab/>
            </w:r>
            <w:r w:rsidR="001F13E7" w:rsidRPr="00984271">
              <w:rPr>
                <w:rStyle w:val="Hyperlink"/>
                <w:noProof/>
              </w:rPr>
              <w:t>Desplazamiento temporal de la audición – TTS</w:t>
            </w:r>
            <w:r w:rsidR="001F13E7">
              <w:rPr>
                <w:noProof/>
                <w:webHidden/>
              </w:rPr>
              <w:tab/>
            </w:r>
            <w:r w:rsidR="001F13E7">
              <w:rPr>
                <w:noProof/>
                <w:webHidden/>
              </w:rPr>
              <w:fldChar w:fldCharType="begin"/>
            </w:r>
            <w:r w:rsidR="001F13E7">
              <w:rPr>
                <w:noProof/>
                <w:webHidden/>
              </w:rPr>
              <w:instrText xml:space="preserve"> PAGEREF _Toc384671520 \h </w:instrText>
            </w:r>
            <w:r w:rsidR="001F13E7">
              <w:rPr>
                <w:noProof/>
                <w:webHidden/>
              </w:rPr>
            </w:r>
            <w:r w:rsidR="001F13E7">
              <w:rPr>
                <w:noProof/>
                <w:webHidden/>
              </w:rPr>
              <w:fldChar w:fldCharType="separate"/>
            </w:r>
            <w:r w:rsidR="001F13E7">
              <w:rPr>
                <w:noProof/>
                <w:webHidden/>
              </w:rPr>
              <w:t>20</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1" w:history="1">
            <w:r w:rsidR="001F13E7" w:rsidRPr="00984271">
              <w:rPr>
                <w:rStyle w:val="Hyperlink"/>
                <w:noProof/>
              </w:rPr>
              <w:t>9.2.10.4.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w:t>
            </w:r>
            <w:r w:rsidR="001F13E7">
              <w:rPr>
                <w:noProof/>
                <w:webHidden/>
              </w:rPr>
              <w:tab/>
            </w:r>
            <w:r w:rsidR="001F13E7">
              <w:rPr>
                <w:noProof/>
                <w:webHidden/>
              </w:rPr>
              <w:fldChar w:fldCharType="begin"/>
            </w:r>
            <w:r w:rsidR="001F13E7">
              <w:rPr>
                <w:noProof/>
                <w:webHidden/>
              </w:rPr>
              <w:instrText xml:space="preserve"> PAGEREF _Toc384671521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2" w:history="1">
            <w:r w:rsidR="001F13E7" w:rsidRPr="00984271">
              <w:rPr>
                <w:rStyle w:val="Hyperlink"/>
                <w:noProof/>
              </w:rPr>
              <w:t>9.2.11.</w:t>
            </w:r>
            <w:r w:rsidR="001F13E7">
              <w:rPr>
                <w:rFonts w:asciiTheme="minorHAnsi" w:eastAsiaTheme="minorEastAsia" w:hAnsiTheme="minorHAnsi" w:cstheme="minorBidi"/>
                <w:noProof/>
                <w:sz w:val="22"/>
                <w:szCs w:val="22"/>
                <w:lang w:eastAsia="es-CR"/>
              </w:rPr>
              <w:tab/>
            </w:r>
            <w:r w:rsidR="001F13E7" w:rsidRPr="00984271">
              <w:rPr>
                <w:rStyle w:val="Hyperlink"/>
                <w:noProof/>
              </w:rPr>
              <w:t>Audiometría</w:t>
            </w:r>
            <w:r w:rsidR="001F13E7">
              <w:rPr>
                <w:noProof/>
                <w:webHidden/>
              </w:rPr>
              <w:tab/>
            </w:r>
            <w:r w:rsidR="001F13E7">
              <w:rPr>
                <w:noProof/>
                <w:webHidden/>
              </w:rPr>
              <w:fldChar w:fldCharType="begin"/>
            </w:r>
            <w:r w:rsidR="001F13E7">
              <w:rPr>
                <w:noProof/>
                <w:webHidden/>
              </w:rPr>
              <w:instrText xml:space="preserve"> PAGEREF _Toc384671522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3" w:history="1">
            <w:r w:rsidR="001F13E7" w:rsidRPr="00984271">
              <w:rPr>
                <w:rStyle w:val="Hyperlink"/>
                <w:noProof/>
              </w:rPr>
              <w:t>9.2.11.1.</w:t>
            </w:r>
            <w:r w:rsidR="001F13E7">
              <w:rPr>
                <w:rFonts w:asciiTheme="minorHAnsi" w:eastAsiaTheme="minorEastAsia" w:hAnsiTheme="minorHAnsi" w:cstheme="minorBidi"/>
                <w:noProof/>
                <w:sz w:val="22"/>
                <w:szCs w:val="22"/>
                <w:lang w:eastAsia="es-CR"/>
              </w:rPr>
              <w:tab/>
            </w:r>
            <w:r w:rsidR="001F13E7" w:rsidRPr="00984271">
              <w:rPr>
                <w:rStyle w:val="Hyperlink"/>
                <w:noProof/>
              </w:rPr>
              <w:t>Audiometría tonal</w:t>
            </w:r>
            <w:r w:rsidR="001F13E7">
              <w:rPr>
                <w:noProof/>
                <w:webHidden/>
              </w:rPr>
              <w:tab/>
            </w:r>
            <w:r w:rsidR="001F13E7">
              <w:rPr>
                <w:noProof/>
                <w:webHidden/>
              </w:rPr>
              <w:fldChar w:fldCharType="begin"/>
            </w:r>
            <w:r w:rsidR="001F13E7">
              <w:rPr>
                <w:noProof/>
                <w:webHidden/>
              </w:rPr>
              <w:instrText xml:space="preserve"> PAGEREF _Toc384671523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4" w:history="1">
            <w:r w:rsidR="001F13E7" w:rsidRPr="00984271">
              <w:rPr>
                <w:rStyle w:val="Hyperlink"/>
                <w:noProof/>
              </w:rPr>
              <w:t>9.2.11.2.</w:t>
            </w:r>
            <w:r w:rsidR="001F13E7">
              <w:rPr>
                <w:rFonts w:asciiTheme="minorHAnsi" w:eastAsiaTheme="minorEastAsia" w:hAnsiTheme="minorHAnsi" w:cstheme="minorBidi"/>
                <w:noProof/>
                <w:sz w:val="22"/>
                <w:szCs w:val="22"/>
                <w:lang w:eastAsia="es-CR"/>
              </w:rPr>
              <w:tab/>
            </w:r>
            <w:r w:rsidR="001F13E7" w:rsidRPr="00984271">
              <w:rPr>
                <w:rStyle w:val="Hyperlink"/>
                <w:noProof/>
              </w:rPr>
              <w:t>Logoaudiometría o audiometría vocal</w:t>
            </w:r>
            <w:r w:rsidR="001F13E7">
              <w:rPr>
                <w:noProof/>
                <w:webHidden/>
              </w:rPr>
              <w:tab/>
            </w:r>
            <w:r w:rsidR="001F13E7">
              <w:rPr>
                <w:noProof/>
                <w:webHidden/>
              </w:rPr>
              <w:fldChar w:fldCharType="begin"/>
            </w:r>
            <w:r w:rsidR="001F13E7">
              <w:rPr>
                <w:noProof/>
                <w:webHidden/>
              </w:rPr>
              <w:instrText xml:space="preserve"> PAGEREF _Toc384671524 \h </w:instrText>
            </w:r>
            <w:r w:rsidR="001F13E7">
              <w:rPr>
                <w:noProof/>
                <w:webHidden/>
              </w:rPr>
            </w:r>
            <w:r w:rsidR="001F13E7">
              <w:rPr>
                <w:noProof/>
                <w:webHidden/>
              </w:rPr>
              <w:fldChar w:fldCharType="separate"/>
            </w:r>
            <w:r w:rsidR="001F13E7">
              <w:rPr>
                <w:noProof/>
                <w:webHidden/>
              </w:rPr>
              <w:t>22</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5" w:history="1">
            <w:r w:rsidR="001F13E7" w:rsidRPr="00984271">
              <w:rPr>
                <w:rStyle w:val="Hyperlink"/>
                <w:noProof/>
              </w:rPr>
              <w:t>9.2.12.</w:t>
            </w:r>
            <w:r w:rsidR="001F13E7">
              <w:rPr>
                <w:rFonts w:asciiTheme="minorHAnsi" w:eastAsiaTheme="minorEastAsia" w:hAnsiTheme="minorHAnsi" w:cstheme="minorBidi"/>
                <w:noProof/>
                <w:sz w:val="22"/>
                <w:szCs w:val="22"/>
                <w:lang w:eastAsia="es-CR"/>
              </w:rPr>
              <w:tab/>
            </w:r>
            <w:r w:rsidR="001F13E7" w:rsidRPr="00984271">
              <w:rPr>
                <w:rStyle w:val="Hyperlink"/>
                <w:noProof/>
              </w:rPr>
              <w:t>Audiómetro</w:t>
            </w:r>
            <w:r w:rsidR="001F13E7">
              <w:rPr>
                <w:noProof/>
                <w:webHidden/>
              </w:rPr>
              <w:tab/>
            </w:r>
            <w:r w:rsidR="001F13E7">
              <w:rPr>
                <w:noProof/>
                <w:webHidden/>
              </w:rPr>
              <w:fldChar w:fldCharType="begin"/>
            </w:r>
            <w:r w:rsidR="001F13E7">
              <w:rPr>
                <w:noProof/>
                <w:webHidden/>
              </w:rPr>
              <w:instrText xml:space="preserve"> PAGEREF _Toc384671525 \h </w:instrText>
            </w:r>
            <w:r w:rsidR="001F13E7">
              <w:rPr>
                <w:noProof/>
                <w:webHidden/>
              </w:rPr>
            </w:r>
            <w:r w:rsidR="001F13E7">
              <w:rPr>
                <w:noProof/>
                <w:webHidden/>
              </w:rPr>
              <w:fldChar w:fldCharType="separate"/>
            </w:r>
            <w:r w:rsidR="001F13E7">
              <w:rPr>
                <w:noProof/>
                <w:webHidden/>
              </w:rPr>
              <w:t>22</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6" w:history="1">
            <w:r w:rsidR="001F13E7" w:rsidRPr="00984271">
              <w:rPr>
                <w:rStyle w:val="Hyperlink"/>
                <w:noProof/>
              </w:rPr>
              <w:t>9.2.13.</w:t>
            </w:r>
            <w:r w:rsidR="001F13E7">
              <w:rPr>
                <w:rFonts w:asciiTheme="minorHAnsi" w:eastAsiaTheme="minorEastAsia" w:hAnsiTheme="minorHAnsi" w:cstheme="minorBidi"/>
                <w:noProof/>
                <w:sz w:val="22"/>
                <w:szCs w:val="22"/>
                <w:lang w:eastAsia="es-CR"/>
              </w:rPr>
              <w:tab/>
            </w:r>
            <w:r w:rsidR="001F13E7" w:rsidRPr="00984271">
              <w:rPr>
                <w:rStyle w:val="Hyperlink"/>
                <w:noProof/>
              </w:rPr>
              <w:t>Audiograma o test auditivo</w:t>
            </w:r>
            <w:r w:rsidR="001F13E7">
              <w:rPr>
                <w:noProof/>
                <w:webHidden/>
              </w:rPr>
              <w:tab/>
            </w:r>
            <w:r w:rsidR="001F13E7">
              <w:rPr>
                <w:noProof/>
                <w:webHidden/>
              </w:rPr>
              <w:fldChar w:fldCharType="begin"/>
            </w:r>
            <w:r w:rsidR="001F13E7">
              <w:rPr>
                <w:noProof/>
                <w:webHidden/>
              </w:rPr>
              <w:instrText xml:space="preserve"> PAGEREF _Toc384671526 \h </w:instrText>
            </w:r>
            <w:r w:rsidR="001F13E7">
              <w:rPr>
                <w:noProof/>
                <w:webHidden/>
              </w:rPr>
            </w:r>
            <w:r w:rsidR="001F13E7">
              <w:rPr>
                <w:noProof/>
                <w:webHidden/>
              </w:rPr>
              <w:fldChar w:fldCharType="separate"/>
            </w:r>
            <w:r w:rsidR="001F13E7">
              <w:rPr>
                <w:noProof/>
                <w:webHidden/>
              </w:rPr>
              <w:t>23</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7" w:history="1">
            <w:r w:rsidR="001F13E7" w:rsidRPr="00984271">
              <w:rPr>
                <w:rStyle w:val="Hyperlink"/>
                <w:noProof/>
              </w:rPr>
              <w:t>9.2.14.</w:t>
            </w:r>
            <w:r w:rsidR="001F13E7">
              <w:rPr>
                <w:rFonts w:asciiTheme="minorHAnsi" w:eastAsiaTheme="minorEastAsia" w:hAnsiTheme="minorHAnsi" w:cstheme="minorBidi"/>
                <w:noProof/>
                <w:sz w:val="22"/>
                <w:szCs w:val="22"/>
                <w:lang w:eastAsia="es-CR"/>
              </w:rPr>
              <w:tab/>
            </w:r>
            <w:r w:rsidR="001F13E7" w:rsidRPr="00984271">
              <w:rPr>
                <w:rStyle w:val="Hyperlink"/>
                <w:noProof/>
              </w:rPr>
              <w:t>Los auriculares</w:t>
            </w:r>
            <w:r w:rsidR="001F13E7">
              <w:rPr>
                <w:noProof/>
                <w:webHidden/>
              </w:rPr>
              <w:tab/>
            </w:r>
            <w:r w:rsidR="001F13E7">
              <w:rPr>
                <w:noProof/>
                <w:webHidden/>
              </w:rPr>
              <w:fldChar w:fldCharType="begin"/>
            </w:r>
            <w:r w:rsidR="001F13E7">
              <w:rPr>
                <w:noProof/>
                <w:webHidden/>
              </w:rPr>
              <w:instrText xml:space="preserve"> PAGEREF _Toc384671527 \h </w:instrText>
            </w:r>
            <w:r w:rsidR="001F13E7">
              <w:rPr>
                <w:noProof/>
                <w:webHidden/>
              </w:rPr>
            </w:r>
            <w:r w:rsidR="001F13E7">
              <w:rPr>
                <w:noProof/>
                <w:webHidden/>
              </w:rPr>
              <w:fldChar w:fldCharType="separate"/>
            </w:r>
            <w:r w:rsidR="001F13E7">
              <w:rPr>
                <w:noProof/>
                <w:webHidden/>
              </w:rPr>
              <w:t>23</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8" w:history="1">
            <w:r w:rsidR="001F13E7" w:rsidRPr="00984271">
              <w:rPr>
                <w:rStyle w:val="Hyperlink"/>
                <w:noProof/>
              </w:rPr>
              <w:t>9.2.15.</w:t>
            </w:r>
            <w:r w:rsidR="001F13E7">
              <w:rPr>
                <w:rFonts w:asciiTheme="minorHAnsi" w:eastAsiaTheme="minorEastAsia" w:hAnsiTheme="minorHAnsi" w:cstheme="minorBidi"/>
                <w:noProof/>
                <w:sz w:val="22"/>
                <w:szCs w:val="22"/>
                <w:lang w:eastAsia="es-CR"/>
              </w:rPr>
              <w:tab/>
            </w:r>
            <w:r w:rsidR="001F13E7" w:rsidRPr="00984271">
              <w:rPr>
                <w:rStyle w:val="Hyperlink"/>
                <w:noProof/>
              </w:rPr>
              <w:t>Los Generalidades de audífonos</w:t>
            </w:r>
            <w:r w:rsidR="001F13E7">
              <w:rPr>
                <w:noProof/>
                <w:webHidden/>
              </w:rPr>
              <w:tab/>
            </w:r>
            <w:r w:rsidR="001F13E7">
              <w:rPr>
                <w:noProof/>
                <w:webHidden/>
              </w:rPr>
              <w:fldChar w:fldCharType="begin"/>
            </w:r>
            <w:r w:rsidR="001F13E7">
              <w:rPr>
                <w:noProof/>
                <w:webHidden/>
              </w:rPr>
              <w:instrText xml:space="preserve"> PAGEREF _Toc384671528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9" w:history="1">
            <w:r w:rsidR="001F13E7" w:rsidRPr="00984271">
              <w:rPr>
                <w:rStyle w:val="Hyperlink"/>
                <w:rFonts w:eastAsia="Calibri"/>
                <w:noProof/>
                <w:lang w:eastAsia="es-CR"/>
              </w:rPr>
              <w:t>9.2.15.1.</w:t>
            </w:r>
            <w:r w:rsidR="001F13E7">
              <w:rPr>
                <w:rFonts w:asciiTheme="minorHAnsi" w:eastAsiaTheme="minorEastAsia" w:hAnsiTheme="minorHAnsi" w:cstheme="minorBidi"/>
                <w:noProof/>
                <w:sz w:val="22"/>
                <w:szCs w:val="22"/>
                <w:lang w:eastAsia="es-CR"/>
              </w:rPr>
              <w:tab/>
            </w:r>
            <w:r w:rsidR="001F13E7" w:rsidRPr="00984271">
              <w:rPr>
                <w:rStyle w:val="Hyperlink"/>
                <w:noProof/>
              </w:rPr>
              <w:t>Diseños</w:t>
            </w:r>
            <w:r w:rsidR="001F13E7">
              <w:rPr>
                <w:noProof/>
                <w:webHidden/>
              </w:rPr>
              <w:tab/>
            </w:r>
            <w:r w:rsidR="001F13E7">
              <w:rPr>
                <w:noProof/>
                <w:webHidden/>
              </w:rPr>
              <w:fldChar w:fldCharType="begin"/>
            </w:r>
            <w:r w:rsidR="001F13E7">
              <w:rPr>
                <w:noProof/>
                <w:webHidden/>
              </w:rPr>
              <w:instrText xml:space="preserve"> PAGEREF _Toc384671529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0" w:history="1">
            <w:r w:rsidR="001F13E7" w:rsidRPr="00984271">
              <w:rPr>
                <w:rStyle w:val="Hyperlink"/>
                <w:noProof/>
              </w:rPr>
              <w:t>9.2.15.2.</w:t>
            </w:r>
            <w:r w:rsidR="001F13E7">
              <w:rPr>
                <w:rFonts w:asciiTheme="minorHAnsi" w:eastAsiaTheme="minorEastAsia" w:hAnsiTheme="minorHAnsi" w:cstheme="minorBidi"/>
                <w:noProof/>
                <w:sz w:val="22"/>
                <w:szCs w:val="22"/>
                <w:lang w:eastAsia="es-CR"/>
              </w:rPr>
              <w:tab/>
            </w:r>
            <w:r w:rsidR="001F13E7" w:rsidRPr="00984271">
              <w:rPr>
                <w:rStyle w:val="Hyperlink"/>
                <w:noProof/>
              </w:rPr>
              <w:t>Características técnicas</w:t>
            </w:r>
            <w:r w:rsidR="001F13E7">
              <w:rPr>
                <w:noProof/>
                <w:webHidden/>
              </w:rPr>
              <w:tab/>
            </w:r>
            <w:r w:rsidR="001F13E7">
              <w:rPr>
                <w:noProof/>
                <w:webHidden/>
              </w:rPr>
              <w:fldChar w:fldCharType="begin"/>
            </w:r>
            <w:r w:rsidR="001F13E7">
              <w:rPr>
                <w:noProof/>
                <w:webHidden/>
              </w:rPr>
              <w:instrText xml:space="preserve"> PAGEREF _Toc384671530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1" w:history="1">
            <w:r w:rsidR="001F13E7" w:rsidRPr="00984271">
              <w:rPr>
                <w:rStyle w:val="Hyperlink"/>
                <w:noProof/>
              </w:rPr>
              <w:t>9.2.16.</w:t>
            </w:r>
            <w:r w:rsidR="001F13E7">
              <w:rPr>
                <w:rFonts w:asciiTheme="minorHAnsi" w:eastAsiaTheme="minorEastAsia" w:hAnsiTheme="minorHAnsi" w:cstheme="minorBidi"/>
                <w:noProof/>
                <w:sz w:val="22"/>
                <w:szCs w:val="22"/>
                <w:lang w:eastAsia="es-CR"/>
              </w:rPr>
              <w:tab/>
            </w:r>
            <w:r w:rsidR="001F13E7" w:rsidRPr="00984271">
              <w:rPr>
                <w:rStyle w:val="Hyperlink"/>
                <w:noProof/>
              </w:rPr>
              <w:t>Sistema operativo móvil o SO móvil</w:t>
            </w:r>
            <w:r w:rsidR="001F13E7">
              <w:rPr>
                <w:noProof/>
                <w:webHidden/>
              </w:rPr>
              <w:tab/>
            </w:r>
            <w:r w:rsidR="001F13E7">
              <w:rPr>
                <w:noProof/>
                <w:webHidden/>
              </w:rPr>
              <w:fldChar w:fldCharType="begin"/>
            </w:r>
            <w:r w:rsidR="001F13E7">
              <w:rPr>
                <w:noProof/>
                <w:webHidden/>
              </w:rPr>
              <w:instrText xml:space="preserve"> PAGEREF _Toc384671531 \h </w:instrText>
            </w:r>
            <w:r w:rsidR="001F13E7">
              <w:rPr>
                <w:noProof/>
                <w:webHidden/>
              </w:rPr>
            </w:r>
            <w:r w:rsidR="001F13E7">
              <w:rPr>
                <w:noProof/>
                <w:webHidden/>
              </w:rPr>
              <w:fldChar w:fldCharType="separate"/>
            </w:r>
            <w:r w:rsidR="001F13E7">
              <w:rPr>
                <w:noProof/>
                <w:webHidden/>
              </w:rPr>
              <w:t>25</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2" w:history="1">
            <w:r w:rsidR="001F13E7" w:rsidRPr="00984271">
              <w:rPr>
                <w:rStyle w:val="Hyperlink"/>
                <w:noProof/>
              </w:rPr>
              <w:t>9.2.16.1.</w:t>
            </w:r>
            <w:r w:rsidR="001F13E7">
              <w:rPr>
                <w:rFonts w:asciiTheme="minorHAnsi" w:eastAsiaTheme="minorEastAsia" w:hAnsiTheme="minorHAnsi" w:cstheme="minorBidi"/>
                <w:noProof/>
                <w:sz w:val="22"/>
                <w:szCs w:val="22"/>
                <w:lang w:eastAsia="es-CR"/>
              </w:rPr>
              <w:tab/>
            </w:r>
            <w:r w:rsidR="001F13E7" w:rsidRPr="00984271">
              <w:rPr>
                <w:rStyle w:val="Hyperlink"/>
                <w:noProof/>
              </w:rPr>
              <w:t>Middleware</w:t>
            </w:r>
            <w:r w:rsidR="001F13E7">
              <w:rPr>
                <w:noProof/>
                <w:webHidden/>
              </w:rPr>
              <w:tab/>
            </w:r>
            <w:r w:rsidR="001F13E7">
              <w:rPr>
                <w:noProof/>
                <w:webHidden/>
              </w:rPr>
              <w:fldChar w:fldCharType="begin"/>
            </w:r>
            <w:r w:rsidR="001F13E7">
              <w:rPr>
                <w:noProof/>
                <w:webHidden/>
              </w:rPr>
              <w:instrText xml:space="preserve"> PAGEREF _Toc384671532 \h </w:instrText>
            </w:r>
            <w:r w:rsidR="001F13E7">
              <w:rPr>
                <w:noProof/>
                <w:webHidden/>
              </w:rPr>
            </w:r>
            <w:r w:rsidR="001F13E7">
              <w:rPr>
                <w:noProof/>
                <w:webHidden/>
              </w:rPr>
              <w:fldChar w:fldCharType="separate"/>
            </w:r>
            <w:r w:rsidR="001F13E7">
              <w:rPr>
                <w:noProof/>
                <w:webHidden/>
              </w:rPr>
              <w:t>26</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3" w:history="1">
            <w:r w:rsidR="001F13E7" w:rsidRPr="00984271">
              <w:rPr>
                <w:rStyle w:val="Hyperlink"/>
                <w:noProof/>
              </w:rPr>
              <w:t>9.2.16.2.</w:t>
            </w:r>
            <w:r w:rsidR="001F13E7">
              <w:rPr>
                <w:rFonts w:asciiTheme="minorHAnsi" w:eastAsiaTheme="minorEastAsia" w:hAnsiTheme="minorHAnsi" w:cstheme="minorBidi"/>
                <w:noProof/>
                <w:sz w:val="22"/>
                <w:szCs w:val="22"/>
                <w:lang w:eastAsia="es-CR"/>
              </w:rPr>
              <w:tab/>
            </w:r>
            <w:r w:rsidR="001F13E7" w:rsidRPr="00984271">
              <w:rPr>
                <w:rStyle w:val="Hyperlink"/>
                <w:noProof/>
              </w:rPr>
              <w:t>Sistemas operativos móviles más conocidos</w:t>
            </w:r>
            <w:r w:rsidR="001F13E7">
              <w:rPr>
                <w:noProof/>
                <w:webHidden/>
              </w:rPr>
              <w:tab/>
            </w:r>
            <w:r w:rsidR="001F13E7">
              <w:rPr>
                <w:noProof/>
                <w:webHidden/>
              </w:rPr>
              <w:fldChar w:fldCharType="begin"/>
            </w:r>
            <w:r w:rsidR="001F13E7">
              <w:rPr>
                <w:noProof/>
                <w:webHidden/>
              </w:rPr>
              <w:instrText xml:space="preserve"> PAGEREF _Toc384671533 \h </w:instrText>
            </w:r>
            <w:r w:rsidR="001F13E7">
              <w:rPr>
                <w:noProof/>
                <w:webHidden/>
              </w:rPr>
            </w:r>
            <w:r w:rsidR="001F13E7">
              <w:rPr>
                <w:noProof/>
                <w:webHidden/>
              </w:rPr>
              <w:fldChar w:fldCharType="separate"/>
            </w:r>
            <w:r w:rsidR="001F13E7">
              <w:rPr>
                <w:noProof/>
                <w:webHidden/>
              </w:rPr>
              <w:t>26</w:t>
            </w:r>
            <w:r w:rsidR="001F13E7">
              <w:rPr>
                <w:noProof/>
                <w:webHidden/>
              </w:rPr>
              <w:fldChar w:fldCharType="end"/>
            </w:r>
          </w:hyperlink>
        </w:p>
        <w:p w:rsidR="001F13E7" w:rsidRDefault="0056736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34" w:history="1">
            <w:r w:rsidR="001F13E7" w:rsidRPr="00984271">
              <w:rPr>
                <w:rStyle w:val="Hyperlink"/>
                <w:noProof/>
              </w:rPr>
              <w:t>9.3.</w:t>
            </w:r>
            <w:r w:rsidR="001F13E7">
              <w:rPr>
                <w:rFonts w:asciiTheme="minorHAnsi" w:eastAsiaTheme="minorEastAsia" w:hAnsiTheme="minorHAnsi" w:cstheme="minorBidi"/>
                <w:noProof/>
                <w:sz w:val="22"/>
                <w:szCs w:val="22"/>
                <w:lang w:eastAsia="es-CR"/>
              </w:rPr>
              <w:tab/>
            </w:r>
            <w:r w:rsidR="001F13E7" w:rsidRPr="00984271">
              <w:rPr>
                <w:rStyle w:val="Hyperlink"/>
                <w:noProof/>
              </w:rPr>
              <w:t>Marco Metodológico</w:t>
            </w:r>
            <w:r w:rsidR="001F13E7">
              <w:rPr>
                <w:noProof/>
                <w:webHidden/>
              </w:rPr>
              <w:tab/>
            </w:r>
            <w:r w:rsidR="001F13E7">
              <w:rPr>
                <w:noProof/>
                <w:webHidden/>
              </w:rPr>
              <w:fldChar w:fldCharType="begin"/>
            </w:r>
            <w:r w:rsidR="001F13E7">
              <w:rPr>
                <w:noProof/>
                <w:webHidden/>
              </w:rPr>
              <w:instrText xml:space="preserve"> PAGEREF _Toc384671534 \h </w:instrText>
            </w:r>
            <w:r w:rsidR="001F13E7">
              <w:rPr>
                <w:noProof/>
                <w:webHidden/>
              </w:rPr>
            </w:r>
            <w:r w:rsidR="001F13E7">
              <w:rPr>
                <w:noProof/>
                <w:webHidden/>
              </w:rPr>
              <w:fldChar w:fldCharType="separate"/>
            </w:r>
            <w:r w:rsidR="001F13E7">
              <w:rPr>
                <w:noProof/>
                <w:webHidden/>
              </w:rPr>
              <w:t>27</w:t>
            </w:r>
            <w:r w:rsidR="001F13E7">
              <w:rPr>
                <w:noProof/>
                <w:webHidden/>
              </w:rPr>
              <w:fldChar w:fldCharType="end"/>
            </w:r>
          </w:hyperlink>
        </w:p>
        <w:p w:rsidR="001F13E7" w:rsidRDefault="0056736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35" w:history="1">
            <w:r w:rsidR="001F13E7" w:rsidRPr="00984271">
              <w:rPr>
                <w:rStyle w:val="Hyperlink"/>
                <w:noProof/>
              </w:rPr>
              <w:t>9.3.1.</w:t>
            </w:r>
            <w:r w:rsidR="001F13E7">
              <w:rPr>
                <w:rFonts w:asciiTheme="minorHAnsi" w:eastAsiaTheme="minorEastAsia" w:hAnsiTheme="minorHAnsi" w:cstheme="minorBidi"/>
                <w:noProof/>
                <w:sz w:val="22"/>
                <w:szCs w:val="22"/>
                <w:lang w:eastAsia="es-CR"/>
              </w:rPr>
              <w:tab/>
            </w:r>
            <w:r w:rsidR="001F13E7" w:rsidRPr="00984271">
              <w:rPr>
                <w:rStyle w:val="Hyperlink"/>
                <w:noProof/>
              </w:rPr>
              <w:t>Metodología ágil para el desarrollo de software móvil</w:t>
            </w:r>
            <w:r w:rsidR="001F13E7">
              <w:rPr>
                <w:noProof/>
                <w:webHidden/>
              </w:rPr>
              <w:tab/>
            </w:r>
            <w:r w:rsidR="001F13E7">
              <w:rPr>
                <w:noProof/>
                <w:webHidden/>
              </w:rPr>
              <w:fldChar w:fldCharType="begin"/>
            </w:r>
            <w:r w:rsidR="001F13E7">
              <w:rPr>
                <w:noProof/>
                <w:webHidden/>
              </w:rPr>
              <w:instrText xml:space="preserve"> PAGEREF _Toc384671535 \h </w:instrText>
            </w:r>
            <w:r w:rsidR="001F13E7">
              <w:rPr>
                <w:noProof/>
                <w:webHidden/>
              </w:rPr>
            </w:r>
            <w:r w:rsidR="001F13E7">
              <w:rPr>
                <w:noProof/>
                <w:webHidden/>
              </w:rPr>
              <w:fldChar w:fldCharType="separate"/>
            </w:r>
            <w:r w:rsidR="001F13E7">
              <w:rPr>
                <w:noProof/>
                <w:webHidden/>
              </w:rPr>
              <w:t>28</w:t>
            </w:r>
            <w:r w:rsidR="001F13E7">
              <w:rPr>
                <w:noProof/>
                <w:webHidden/>
              </w:rPr>
              <w:fldChar w:fldCharType="end"/>
            </w:r>
          </w:hyperlink>
        </w:p>
        <w:p w:rsidR="001F13E7" w:rsidRDefault="0056736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36" w:history="1">
            <w:r w:rsidR="001F13E7" w:rsidRPr="00984271">
              <w:rPr>
                <w:rStyle w:val="Hyperlink"/>
                <w:noProof/>
              </w:rPr>
              <w:t>10.</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3</w:t>
            </w:r>
            <w:r w:rsidR="001F13E7">
              <w:rPr>
                <w:noProof/>
                <w:webHidden/>
              </w:rPr>
              <w:tab/>
            </w:r>
            <w:r w:rsidR="001F13E7">
              <w:rPr>
                <w:noProof/>
                <w:webHidden/>
              </w:rPr>
              <w:fldChar w:fldCharType="begin"/>
            </w:r>
            <w:r w:rsidR="001F13E7">
              <w:rPr>
                <w:noProof/>
                <w:webHidden/>
              </w:rPr>
              <w:instrText xml:space="preserve"> PAGEREF _Toc384671536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56736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37" w:history="1">
            <w:r w:rsidR="001F13E7" w:rsidRPr="00984271">
              <w:rPr>
                <w:rStyle w:val="Hyperlink"/>
                <w:noProof/>
              </w:rPr>
              <w:t>10.1.</w:t>
            </w:r>
            <w:r w:rsidR="001F13E7">
              <w:rPr>
                <w:rFonts w:asciiTheme="minorHAnsi" w:eastAsiaTheme="minorEastAsia" w:hAnsiTheme="minorHAnsi" w:cstheme="minorBidi"/>
                <w:noProof/>
                <w:sz w:val="22"/>
                <w:szCs w:val="22"/>
                <w:lang w:eastAsia="es-CR"/>
              </w:rPr>
              <w:tab/>
            </w:r>
            <w:r w:rsidR="001F13E7" w:rsidRPr="00984271">
              <w:rPr>
                <w:rStyle w:val="Hyperlink"/>
                <w:noProof/>
              </w:rPr>
              <w:t>Procedimiento Metodológico</w:t>
            </w:r>
            <w:r w:rsidR="001F13E7">
              <w:rPr>
                <w:noProof/>
                <w:webHidden/>
              </w:rPr>
              <w:tab/>
            </w:r>
            <w:r w:rsidR="001F13E7">
              <w:rPr>
                <w:noProof/>
                <w:webHidden/>
              </w:rPr>
              <w:fldChar w:fldCharType="begin"/>
            </w:r>
            <w:r w:rsidR="001F13E7">
              <w:rPr>
                <w:noProof/>
                <w:webHidden/>
              </w:rPr>
              <w:instrText xml:space="preserve"> PAGEREF _Toc384671537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8" w:history="1">
            <w:r w:rsidR="001F13E7" w:rsidRPr="00984271">
              <w:rPr>
                <w:rStyle w:val="Hyperlink"/>
                <w:noProof/>
              </w:rPr>
              <w:t>10.1.1.</w:t>
            </w:r>
            <w:r w:rsidR="001F13E7">
              <w:rPr>
                <w:rFonts w:asciiTheme="minorHAnsi" w:eastAsiaTheme="minorEastAsia" w:hAnsiTheme="minorHAnsi" w:cstheme="minorBidi"/>
                <w:noProof/>
                <w:sz w:val="22"/>
                <w:szCs w:val="22"/>
                <w:lang w:eastAsia="es-CR"/>
              </w:rPr>
              <w:tab/>
            </w:r>
            <w:r w:rsidR="001F13E7" w:rsidRPr="00984271">
              <w:rPr>
                <w:rStyle w:val="Hyperlink"/>
                <w:noProof/>
              </w:rPr>
              <w:t>Mobile-D – Fase de exploración</w:t>
            </w:r>
            <w:r w:rsidR="001F13E7">
              <w:rPr>
                <w:noProof/>
                <w:webHidden/>
              </w:rPr>
              <w:tab/>
            </w:r>
            <w:r w:rsidR="001F13E7">
              <w:rPr>
                <w:noProof/>
                <w:webHidden/>
              </w:rPr>
              <w:fldChar w:fldCharType="begin"/>
            </w:r>
            <w:r w:rsidR="001F13E7">
              <w:rPr>
                <w:noProof/>
                <w:webHidden/>
              </w:rPr>
              <w:instrText xml:space="preserve"> PAGEREF _Toc384671538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9" w:history="1">
            <w:r w:rsidR="001F13E7" w:rsidRPr="00984271">
              <w:rPr>
                <w:rStyle w:val="Hyperlink"/>
                <w:noProof/>
              </w:rPr>
              <w:t>10.1.1.1.</w:t>
            </w:r>
            <w:r w:rsidR="001F13E7">
              <w:rPr>
                <w:rFonts w:asciiTheme="minorHAnsi" w:eastAsiaTheme="minorEastAsia" w:hAnsiTheme="minorHAnsi" w:cstheme="minorBidi"/>
                <w:noProof/>
                <w:sz w:val="22"/>
                <w:szCs w:val="22"/>
                <w:lang w:eastAsia="es-CR"/>
              </w:rPr>
              <w:tab/>
            </w:r>
            <w:r w:rsidR="001F13E7" w:rsidRPr="00984271">
              <w:rPr>
                <w:rStyle w:val="Hyperlink"/>
                <w:noProof/>
              </w:rPr>
              <w:t>Contacto inicial</w:t>
            </w:r>
            <w:r w:rsidR="001F13E7">
              <w:rPr>
                <w:noProof/>
                <w:webHidden/>
              </w:rPr>
              <w:tab/>
            </w:r>
            <w:r w:rsidR="001F13E7">
              <w:rPr>
                <w:noProof/>
                <w:webHidden/>
              </w:rPr>
              <w:fldChar w:fldCharType="begin"/>
            </w:r>
            <w:r w:rsidR="001F13E7">
              <w:rPr>
                <w:noProof/>
                <w:webHidden/>
              </w:rPr>
              <w:instrText xml:space="preserve"> PAGEREF _Toc384671539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0" w:history="1">
            <w:r w:rsidR="001F13E7" w:rsidRPr="00984271">
              <w:rPr>
                <w:rStyle w:val="Hyperlink"/>
                <w:noProof/>
              </w:rPr>
              <w:t>10.1.1.2.</w:t>
            </w:r>
            <w:r w:rsidR="001F13E7">
              <w:rPr>
                <w:rFonts w:asciiTheme="minorHAnsi" w:eastAsiaTheme="minorEastAsia" w:hAnsiTheme="minorHAnsi" w:cstheme="minorBidi"/>
                <w:noProof/>
                <w:sz w:val="22"/>
                <w:szCs w:val="22"/>
                <w:lang w:eastAsia="es-CR"/>
              </w:rPr>
              <w:tab/>
            </w:r>
            <w:r w:rsidR="001F13E7" w:rsidRPr="00984271">
              <w:rPr>
                <w:rStyle w:val="Hyperlink"/>
                <w:noProof/>
              </w:rPr>
              <w:t>Realización del plan de trabajo</w:t>
            </w:r>
            <w:r w:rsidR="001F13E7">
              <w:rPr>
                <w:noProof/>
                <w:webHidden/>
              </w:rPr>
              <w:tab/>
            </w:r>
            <w:r w:rsidR="001F13E7">
              <w:rPr>
                <w:noProof/>
                <w:webHidden/>
              </w:rPr>
              <w:fldChar w:fldCharType="begin"/>
            </w:r>
            <w:r w:rsidR="001F13E7">
              <w:rPr>
                <w:noProof/>
                <w:webHidden/>
              </w:rPr>
              <w:instrText xml:space="preserve"> PAGEREF _Toc384671540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1" w:history="1">
            <w:r w:rsidR="001F13E7" w:rsidRPr="00984271">
              <w:rPr>
                <w:rStyle w:val="Hyperlink"/>
                <w:noProof/>
              </w:rPr>
              <w:t>10.1.1.3.</w:t>
            </w:r>
            <w:r w:rsidR="001F13E7">
              <w:rPr>
                <w:rFonts w:asciiTheme="minorHAnsi" w:eastAsiaTheme="minorEastAsia" w:hAnsiTheme="minorHAnsi" w:cstheme="minorBidi"/>
                <w:noProof/>
                <w:sz w:val="22"/>
                <w:szCs w:val="22"/>
                <w:lang w:eastAsia="es-CR"/>
              </w:rPr>
              <w:tab/>
            </w:r>
            <w:r w:rsidR="001F13E7" w:rsidRPr="00984271">
              <w:rPr>
                <w:rStyle w:val="Hyperlink"/>
                <w:noProof/>
              </w:rPr>
              <w:t>Estudio de factibilidad</w:t>
            </w:r>
            <w:r w:rsidR="001F13E7">
              <w:rPr>
                <w:noProof/>
                <w:webHidden/>
              </w:rPr>
              <w:tab/>
            </w:r>
            <w:r w:rsidR="001F13E7">
              <w:rPr>
                <w:noProof/>
                <w:webHidden/>
              </w:rPr>
              <w:fldChar w:fldCharType="begin"/>
            </w:r>
            <w:r w:rsidR="001F13E7">
              <w:rPr>
                <w:noProof/>
                <w:webHidden/>
              </w:rPr>
              <w:instrText xml:space="preserve"> PAGEREF _Toc384671541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56736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2" w:history="1">
            <w:r w:rsidR="001F13E7" w:rsidRPr="00984271">
              <w:rPr>
                <w:rStyle w:val="Hyperlink"/>
                <w:noProof/>
              </w:rPr>
              <w:t>10.1.1.3.1.</w:t>
            </w:r>
            <w:r w:rsidR="001F13E7">
              <w:rPr>
                <w:rFonts w:asciiTheme="minorHAnsi" w:eastAsiaTheme="minorEastAsia" w:hAnsiTheme="minorHAnsi" w:cstheme="minorBidi"/>
                <w:noProof/>
                <w:sz w:val="22"/>
                <w:szCs w:val="22"/>
                <w:lang w:eastAsia="es-CR"/>
              </w:rPr>
              <w:tab/>
            </w:r>
            <w:r w:rsidR="001F13E7" w:rsidRPr="00984271">
              <w:rPr>
                <w:rStyle w:val="Hyperlink"/>
                <w:noProof/>
              </w:rPr>
              <w:t>Técnica</w:t>
            </w:r>
            <w:r w:rsidR="001F13E7">
              <w:rPr>
                <w:noProof/>
                <w:webHidden/>
              </w:rPr>
              <w:tab/>
            </w:r>
            <w:r w:rsidR="001F13E7">
              <w:rPr>
                <w:noProof/>
                <w:webHidden/>
              </w:rPr>
              <w:fldChar w:fldCharType="begin"/>
            </w:r>
            <w:r w:rsidR="001F13E7">
              <w:rPr>
                <w:noProof/>
                <w:webHidden/>
              </w:rPr>
              <w:instrText xml:space="preserve"> PAGEREF _Toc384671542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56736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3" w:history="1">
            <w:r w:rsidR="001F13E7" w:rsidRPr="00984271">
              <w:rPr>
                <w:rStyle w:val="Hyperlink"/>
                <w:noProof/>
              </w:rPr>
              <w:t>10.1.1.3.2.</w:t>
            </w:r>
            <w:r w:rsidR="001F13E7">
              <w:rPr>
                <w:rFonts w:asciiTheme="minorHAnsi" w:eastAsiaTheme="minorEastAsia" w:hAnsiTheme="minorHAnsi" w:cstheme="minorBidi"/>
                <w:noProof/>
                <w:sz w:val="22"/>
                <w:szCs w:val="22"/>
                <w:lang w:eastAsia="es-CR"/>
              </w:rPr>
              <w:tab/>
            </w:r>
            <w:r w:rsidR="001F13E7" w:rsidRPr="00984271">
              <w:rPr>
                <w:rStyle w:val="Hyperlink"/>
                <w:noProof/>
              </w:rPr>
              <w:t>Operativa</w:t>
            </w:r>
            <w:r w:rsidR="001F13E7">
              <w:rPr>
                <w:noProof/>
                <w:webHidden/>
              </w:rPr>
              <w:tab/>
            </w:r>
            <w:r w:rsidR="001F13E7">
              <w:rPr>
                <w:noProof/>
                <w:webHidden/>
              </w:rPr>
              <w:fldChar w:fldCharType="begin"/>
            </w:r>
            <w:r w:rsidR="001F13E7">
              <w:rPr>
                <w:noProof/>
                <w:webHidden/>
              </w:rPr>
              <w:instrText xml:space="preserve"> PAGEREF _Toc384671543 \h </w:instrText>
            </w:r>
            <w:r w:rsidR="001F13E7">
              <w:rPr>
                <w:noProof/>
                <w:webHidden/>
              </w:rPr>
            </w:r>
            <w:r w:rsidR="001F13E7">
              <w:rPr>
                <w:noProof/>
                <w:webHidden/>
              </w:rPr>
              <w:fldChar w:fldCharType="separate"/>
            </w:r>
            <w:r w:rsidR="001F13E7">
              <w:rPr>
                <w:noProof/>
                <w:webHidden/>
              </w:rPr>
              <w:t>33</w:t>
            </w:r>
            <w:r w:rsidR="001F13E7">
              <w:rPr>
                <w:noProof/>
                <w:webHidden/>
              </w:rPr>
              <w:fldChar w:fldCharType="end"/>
            </w:r>
          </w:hyperlink>
        </w:p>
        <w:p w:rsidR="001F13E7" w:rsidRDefault="0056736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4" w:history="1">
            <w:r w:rsidR="001F13E7" w:rsidRPr="00984271">
              <w:rPr>
                <w:rStyle w:val="Hyperlink"/>
                <w:noProof/>
              </w:rPr>
              <w:t>10.1.1.3.3.</w:t>
            </w:r>
            <w:r w:rsidR="001F13E7">
              <w:rPr>
                <w:rFonts w:asciiTheme="minorHAnsi" w:eastAsiaTheme="minorEastAsia" w:hAnsiTheme="minorHAnsi" w:cstheme="minorBidi"/>
                <w:noProof/>
                <w:sz w:val="22"/>
                <w:szCs w:val="22"/>
                <w:lang w:eastAsia="es-CR"/>
              </w:rPr>
              <w:tab/>
            </w:r>
            <w:r w:rsidR="001F13E7" w:rsidRPr="00984271">
              <w:rPr>
                <w:rStyle w:val="Hyperlink"/>
                <w:noProof/>
              </w:rPr>
              <w:t>Financiera</w:t>
            </w:r>
            <w:r w:rsidR="001F13E7">
              <w:rPr>
                <w:noProof/>
                <w:webHidden/>
              </w:rPr>
              <w:tab/>
            </w:r>
            <w:r w:rsidR="001F13E7">
              <w:rPr>
                <w:noProof/>
                <w:webHidden/>
              </w:rPr>
              <w:fldChar w:fldCharType="begin"/>
            </w:r>
            <w:r w:rsidR="001F13E7">
              <w:rPr>
                <w:noProof/>
                <w:webHidden/>
              </w:rPr>
              <w:instrText xml:space="preserve"> PAGEREF _Toc384671544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56736A">
          <w:pPr>
            <w:pStyle w:val="TOC1"/>
            <w:tabs>
              <w:tab w:val="left" w:pos="1540"/>
              <w:tab w:val="right" w:leader="dot" w:pos="10250"/>
            </w:tabs>
            <w:rPr>
              <w:rFonts w:asciiTheme="minorHAnsi" w:eastAsiaTheme="minorEastAsia" w:hAnsiTheme="minorHAnsi" w:cstheme="minorBidi"/>
              <w:noProof/>
              <w:sz w:val="22"/>
              <w:szCs w:val="22"/>
              <w:lang w:eastAsia="es-CR"/>
            </w:rPr>
          </w:pPr>
          <w:hyperlink w:anchor="_Toc384671545" w:history="1">
            <w:r w:rsidR="001F13E7" w:rsidRPr="00984271">
              <w:rPr>
                <w:rStyle w:val="Hyperlink"/>
                <w:noProof/>
              </w:rPr>
              <w:t>10.1.1.3.3.1.</w:t>
            </w:r>
            <w:r w:rsidR="001F13E7">
              <w:rPr>
                <w:rFonts w:asciiTheme="minorHAnsi" w:eastAsiaTheme="minorEastAsia" w:hAnsiTheme="minorHAnsi" w:cstheme="minorBidi"/>
                <w:noProof/>
                <w:sz w:val="22"/>
                <w:szCs w:val="22"/>
                <w:lang w:eastAsia="es-CR"/>
              </w:rPr>
              <w:tab/>
            </w:r>
            <w:r w:rsidR="001F13E7" w:rsidRPr="00984271">
              <w:rPr>
                <w:rStyle w:val="Hyperlink"/>
                <w:noProof/>
              </w:rPr>
              <w:t>Costo de recursos humanos</w:t>
            </w:r>
            <w:r w:rsidR="001F13E7">
              <w:rPr>
                <w:noProof/>
                <w:webHidden/>
              </w:rPr>
              <w:tab/>
            </w:r>
            <w:r w:rsidR="001F13E7">
              <w:rPr>
                <w:noProof/>
                <w:webHidden/>
              </w:rPr>
              <w:fldChar w:fldCharType="begin"/>
            </w:r>
            <w:r w:rsidR="001F13E7">
              <w:rPr>
                <w:noProof/>
                <w:webHidden/>
              </w:rPr>
              <w:instrText xml:space="preserve"> PAGEREF _Toc384671545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56736A">
          <w:pPr>
            <w:pStyle w:val="TOC1"/>
            <w:tabs>
              <w:tab w:val="left" w:pos="1540"/>
              <w:tab w:val="right" w:leader="dot" w:pos="10250"/>
            </w:tabs>
            <w:rPr>
              <w:rFonts w:asciiTheme="minorHAnsi" w:eastAsiaTheme="minorEastAsia" w:hAnsiTheme="minorHAnsi" w:cstheme="minorBidi"/>
              <w:noProof/>
              <w:sz w:val="22"/>
              <w:szCs w:val="22"/>
              <w:lang w:eastAsia="es-CR"/>
            </w:rPr>
          </w:pPr>
          <w:hyperlink w:anchor="_Toc384671546" w:history="1">
            <w:r w:rsidR="001F13E7" w:rsidRPr="00984271">
              <w:rPr>
                <w:rStyle w:val="Hyperlink"/>
                <w:noProof/>
              </w:rPr>
              <w:t>10.1.1.3.3.2.</w:t>
            </w:r>
            <w:r w:rsidR="001F13E7">
              <w:rPr>
                <w:rFonts w:asciiTheme="minorHAnsi" w:eastAsiaTheme="minorEastAsia" w:hAnsiTheme="minorHAnsi" w:cstheme="minorBidi"/>
                <w:noProof/>
                <w:sz w:val="22"/>
                <w:szCs w:val="22"/>
                <w:lang w:eastAsia="es-CR"/>
              </w:rPr>
              <w:tab/>
            </w:r>
            <w:r w:rsidR="001F13E7" w:rsidRPr="00984271">
              <w:rPr>
                <w:rStyle w:val="Hyperlink"/>
                <w:noProof/>
              </w:rPr>
              <w:t>Costo de equipos y software a utilizar</w:t>
            </w:r>
            <w:r w:rsidR="001F13E7">
              <w:rPr>
                <w:noProof/>
                <w:webHidden/>
              </w:rPr>
              <w:tab/>
            </w:r>
            <w:r w:rsidR="001F13E7">
              <w:rPr>
                <w:noProof/>
                <w:webHidden/>
              </w:rPr>
              <w:fldChar w:fldCharType="begin"/>
            </w:r>
            <w:r w:rsidR="001F13E7">
              <w:rPr>
                <w:noProof/>
                <w:webHidden/>
              </w:rPr>
              <w:instrText xml:space="preserve"> PAGEREF _Toc384671546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56736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7" w:history="1">
            <w:r w:rsidR="001F13E7" w:rsidRPr="00984271">
              <w:rPr>
                <w:rStyle w:val="Hyperlink"/>
                <w:noProof/>
              </w:rPr>
              <w:t>10.1.1.3.4.</w:t>
            </w:r>
            <w:r w:rsidR="001F13E7">
              <w:rPr>
                <w:rFonts w:asciiTheme="minorHAnsi" w:eastAsiaTheme="minorEastAsia" w:hAnsiTheme="minorHAnsi" w:cstheme="minorBidi"/>
                <w:noProof/>
                <w:sz w:val="22"/>
                <w:szCs w:val="22"/>
                <w:lang w:eastAsia="es-CR"/>
              </w:rPr>
              <w:tab/>
            </w:r>
            <w:r w:rsidR="001F13E7" w:rsidRPr="00984271">
              <w:rPr>
                <w:rStyle w:val="Hyperlink"/>
                <w:noProof/>
              </w:rPr>
              <w:t>Legal</w:t>
            </w:r>
            <w:r w:rsidR="001F13E7">
              <w:rPr>
                <w:noProof/>
                <w:webHidden/>
              </w:rPr>
              <w:tab/>
            </w:r>
            <w:r w:rsidR="001F13E7">
              <w:rPr>
                <w:noProof/>
                <w:webHidden/>
              </w:rPr>
              <w:fldChar w:fldCharType="begin"/>
            </w:r>
            <w:r w:rsidR="001F13E7">
              <w:rPr>
                <w:noProof/>
                <w:webHidden/>
              </w:rPr>
              <w:instrText xml:space="preserve"> PAGEREF _Toc384671547 \h </w:instrText>
            </w:r>
            <w:r w:rsidR="001F13E7">
              <w:rPr>
                <w:noProof/>
                <w:webHidden/>
              </w:rPr>
            </w:r>
            <w:r w:rsidR="001F13E7">
              <w:rPr>
                <w:noProof/>
                <w:webHidden/>
              </w:rPr>
              <w:fldChar w:fldCharType="separate"/>
            </w:r>
            <w:r w:rsidR="001F13E7">
              <w:rPr>
                <w:noProof/>
                <w:webHidden/>
              </w:rPr>
              <w:t>35</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8" w:history="1">
            <w:r w:rsidR="001F13E7" w:rsidRPr="00984271">
              <w:rPr>
                <w:rStyle w:val="Hyperlink"/>
                <w:noProof/>
              </w:rPr>
              <w:t>10.1.2.</w:t>
            </w:r>
            <w:r w:rsidR="001F13E7">
              <w:rPr>
                <w:rFonts w:asciiTheme="minorHAnsi" w:eastAsiaTheme="minorEastAsia" w:hAnsiTheme="minorHAnsi" w:cstheme="minorBidi"/>
                <w:noProof/>
                <w:sz w:val="22"/>
                <w:szCs w:val="22"/>
                <w:lang w:eastAsia="es-CR"/>
              </w:rPr>
              <w:tab/>
            </w:r>
            <w:r w:rsidR="001F13E7" w:rsidRPr="00984271">
              <w:rPr>
                <w:rStyle w:val="Hyperlink"/>
                <w:noProof/>
              </w:rPr>
              <w:t>Mobile-D – Fase de inicialización</w:t>
            </w:r>
            <w:r w:rsidR="001F13E7">
              <w:rPr>
                <w:noProof/>
                <w:webHidden/>
              </w:rPr>
              <w:tab/>
            </w:r>
            <w:r w:rsidR="001F13E7">
              <w:rPr>
                <w:noProof/>
                <w:webHidden/>
              </w:rPr>
              <w:fldChar w:fldCharType="begin"/>
            </w:r>
            <w:r w:rsidR="001F13E7">
              <w:rPr>
                <w:noProof/>
                <w:webHidden/>
              </w:rPr>
              <w:instrText xml:space="preserve"> PAGEREF _Toc384671548 \h </w:instrText>
            </w:r>
            <w:r w:rsidR="001F13E7">
              <w:rPr>
                <w:noProof/>
                <w:webHidden/>
              </w:rPr>
            </w:r>
            <w:r w:rsidR="001F13E7">
              <w:rPr>
                <w:noProof/>
                <w:webHidden/>
              </w:rPr>
              <w:fldChar w:fldCharType="separate"/>
            </w:r>
            <w:r w:rsidR="001F13E7">
              <w:rPr>
                <w:noProof/>
                <w:webHidden/>
              </w:rPr>
              <w:t>36</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9" w:history="1">
            <w:r w:rsidR="001F13E7" w:rsidRPr="00984271">
              <w:rPr>
                <w:rStyle w:val="Hyperlink"/>
                <w:noProof/>
              </w:rPr>
              <w:t>10.1.2.1.</w:t>
            </w:r>
            <w:r w:rsidR="001F13E7">
              <w:rPr>
                <w:rFonts w:asciiTheme="minorHAnsi" w:eastAsiaTheme="minorEastAsia" w:hAnsiTheme="minorHAnsi" w:cstheme="minorBidi"/>
                <w:noProof/>
                <w:sz w:val="22"/>
                <w:szCs w:val="22"/>
                <w:lang w:eastAsia="es-CR"/>
              </w:rPr>
              <w:tab/>
            </w:r>
            <w:r w:rsidR="001F13E7" w:rsidRPr="00984271">
              <w:rPr>
                <w:rStyle w:val="Hyperlink"/>
                <w:noProof/>
              </w:rPr>
              <w:t>Definición de requerimientos</w:t>
            </w:r>
            <w:r w:rsidR="001F13E7">
              <w:rPr>
                <w:noProof/>
                <w:webHidden/>
              </w:rPr>
              <w:tab/>
            </w:r>
            <w:r w:rsidR="001F13E7">
              <w:rPr>
                <w:noProof/>
                <w:webHidden/>
              </w:rPr>
              <w:fldChar w:fldCharType="begin"/>
            </w:r>
            <w:r w:rsidR="001F13E7">
              <w:rPr>
                <w:noProof/>
                <w:webHidden/>
              </w:rPr>
              <w:instrText xml:space="preserve"> PAGEREF _Toc384671549 \h </w:instrText>
            </w:r>
            <w:r w:rsidR="001F13E7">
              <w:rPr>
                <w:noProof/>
                <w:webHidden/>
              </w:rPr>
            </w:r>
            <w:r w:rsidR="001F13E7">
              <w:rPr>
                <w:noProof/>
                <w:webHidden/>
              </w:rPr>
              <w:fldChar w:fldCharType="separate"/>
            </w:r>
            <w:r w:rsidR="001F13E7">
              <w:rPr>
                <w:noProof/>
                <w:webHidden/>
              </w:rPr>
              <w:t>36</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0" w:history="1">
            <w:r w:rsidR="001F13E7" w:rsidRPr="00984271">
              <w:rPr>
                <w:rStyle w:val="Hyperlink"/>
                <w:noProof/>
              </w:rPr>
              <w:t>10.1.2.2.</w:t>
            </w:r>
            <w:r w:rsidR="001F13E7">
              <w:rPr>
                <w:rFonts w:asciiTheme="minorHAnsi" w:eastAsiaTheme="minorEastAsia" w:hAnsiTheme="minorHAnsi" w:cstheme="minorBidi"/>
                <w:noProof/>
                <w:sz w:val="22"/>
                <w:szCs w:val="22"/>
                <w:lang w:eastAsia="es-CR"/>
              </w:rPr>
              <w:tab/>
            </w:r>
            <w:r w:rsidR="001F13E7" w:rsidRPr="00984271">
              <w:rPr>
                <w:rStyle w:val="Hyperlink"/>
                <w:noProof/>
              </w:rPr>
              <w:t>Diseño conceptual de la solución</w:t>
            </w:r>
            <w:r w:rsidR="001F13E7">
              <w:rPr>
                <w:noProof/>
                <w:webHidden/>
              </w:rPr>
              <w:tab/>
            </w:r>
            <w:r w:rsidR="001F13E7">
              <w:rPr>
                <w:noProof/>
                <w:webHidden/>
              </w:rPr>
              <w:fldChar w:fldCharType="begin"/>
            </w:r>
            <w:r w:rsidR="001F13E7">
              <w:rPr>
                <w:noProof/>
                <w:webHidden/>
              </w:rPr>
              <w:instrText xml:space="preserve"> PAGEREF _Toc384671550 \h </w:instrText>
            </w:r>
            <w:r w:rsidR="001F13E7">
              <w:rPr>
                <w:noProof/>
                <w:webHidden/>
              </w:rPr>
            </w:r>
            <w:r w:rsidR="001F13E7">
              <w:rPr>
                <w:noProof/>
                <w:webHidden/>
              </w:rPr>
              <w:fldChar w:fldCharType="separate"/>
            </w:r>
            <w:r w:rsidR="001F13E7">
              <w:rPr>
                <w:noProof/>
                <w:webHidden/>
              </w:rPr>
              <w:t>40</w:t>
            </w:r>
            <w:r w:rsidR="001F13E7">
              <w:rPr>
                <w:noProof/>
                <w:webHidden/>
              </w:rPr>
              <w:fldChar w:fldCharType="end"/>
            </w:r>
          </w:hyperlink>
        </w:p>
        <w:p w:rsidR="001F13E7" w:rsidRDefault="0056736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51" w:history="1">
            <w:r w:rsidR="001F13E7" w:rsidRPr="00984271">
              <w:rPr>
                <w:rStyle w:val="Hyperlink"/>
                <w:noProof/>
              </w:rPr>
              <w:t>10.1.2.2.1.</w:t>
            </w:r>
            <w:r w:rsidR="001F13E7">
              <w:rPr>
                <w:rFonts w:asciiTheme="minorHAnsi" w:eastAsiaTheme="minorEastAsia" w:hAnsiTheme="minorHAnsi" w:cstheme="minorBidi"/>
                <w:noProof/>
                <w:sz w:val="22"/>
                <w:szCs w:val="22"/>
                <w:lang w:eastAsia="es-CR"/>
              </w:rPr>
              <w:tab/>
            </w:r>
            <w:r w:rsidR="001F13E7" w:rsidRPr="00984271">
              <w:rPr>
                <w:rStyle w:val="Hyperlink"/>
                <w:noProof/>
              </w:rPr>
              <w:t>Casos de uso</w:t>
            </w:r>
            <w:r w:rsidR="001F13E7">
              <w:rPr>
                <w:noProof/>
                <w:webHidden/>
              </w:rPr>
              <w:tab/>
            </w:r>
            <w:r w:rsidR="001F13E7">
              <w:rPr>
                <w:noProof/>
                <w:webHidden/>
              </w:rPr>
              <w:fldChar w:fldCharType="begin"/>
            </w:r>
            <w:r w:rsidR="001F13E7">
              <w:rPr>
                <w:noProof/>
                <w:webHidden/>
              </w:rPr>
              <w:instrText xml:space="preserve"> PAGEREF _Toc384671551 \h </w:instrText>
            </w:r>
            <w:r w:rsidR="001F13E7">
              <w:rPr>
                <w:noProof/>
                <w:webHidden/>
              </w:rPr>
            </w:r>
            <w:r w:rsidR="001F13E7">
              <w:rPr>
                <w:noProof/>
                <w:webHidden/>
              </w:rPr>
              <w:fldChar w:fldCharType="separate"/>
            </w:r>
            <w:r w:rsidR="001F13E7">
              <w:rPr>
                <w:noProof/>
                <w:webHidden/>
              </w:rPr>
              <w:t>41</w:t>
            </w:r>
            <w:r w:rsidR="001F13E7">
              <w:rPr>
                <w:noProof/>
                <w:webHidden/>
              </w:rPr>
              <w:fldChar w:fldCharType="end"/>
            </w:r>
          </w:hyperlink>
        </w:p>
        <w:p w:rsidR="001F13E7" w:rsidRDefault="0056736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52" w:history="1">
            <w:r w:rsidR="001F13E7" w:rsidRPr="00984271">
              <w:rPr>
                <w:rStyle w:val="Hyperlink"/>
                <w:noProof/>
              </w:rPr>
              <w:t>10.1.2.2.2.</w:t>
            </w:r>
            <w:r w:rsidR="001F13E7">
              <w:rPr>
                <w:rFonts w:asciiTheme="minorHAnsi" w:eastAsiaTheme="minorEastAsia" w:hAnsiTheme="minorHAnsi" w:cstheme="minorBidi"/>
                <w:noProof/>
                <w:sz w:val="22"/>
                <w:szCs w:val="22"/>
                <w:lang w:eastAsia="es-CR"/>
              </w:rPr>
              <w:tab/>
            </w:r>
            <w:r w:rsidR="001F13E7" w:rsidRPr="00984271">
              <w:rPr>
                <w:rStyle w:val="Hyperlink"/>
                <w:noProof/>
              </w:rPr>
              <w:t>Diagrama de clases</w:t>
            </w:r>
            <w:r w:rsidR="001F13E7">
              <w:rPr>
                <w:noProof/>
                <w:webHidden/>
              </w:rPr>
              <w:tab/>
            </w:r>
            <w:r w:rsidR="001F13E7">
              <w:rPr>
                <w:noProof/>
                <w:webHidden/>
              </w:rPr>
              <w:fldChar w:fldCharType="begin"/>
            </w:r>
            <w:r w:rsidR="001F13E7">
              <w:rPr>
                <w:noProof/>
                <w:webHidden/>
              </w:rPr>
              <w:instrText xml:space="preserve"> PAGEREF _Toc384671552 \h </w:instrText>
            </w:r>
            <w:r w:rsidR="001F13E7">
              <w:rPr>
                <w:noProof/>
                <w:webHidden/>
              </w:rPr>
            </w:r>
            <w:r w:rsidR="001F13E7">
              <w:rPr>
                <w:noProof/>
                <w:webHidden/>
              </w:rPr>
              <w:fldChar w:fldCharType="separate"/>
            </w:r>
            <w:r w:rsidR="001F13E7">
              <w:rPr>
                <w:noProof/>
                <w:webHidden/>
              </w:rPr>
              <w:t>42</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3" w:history="1">
            <w:r w:rsidR="001F13E7" w:rsidRPr="00984271">
              <w:rPr>
                <w:rStyle w:val="Hyperlink"/>
                <w:noProof/>
              </w:rPr>
              <w:t>10.1.2.1.</w:t>
            </w:r>
            <w:r w:rsidR="001F13E7">
              <w:rPr>
                <w:rFonts w:asciiTheme="minorHAnsi" w:eastAsiaTheme="minorEastAsia" w:hAnsiTheme="minorHAnsi" w:cstheme="minorBidi"/>
                <w:noProof/>
                <w:sz w:val="22"/>
                <w:szCs w:val="22"/>
                <w:lang w:eastAsia="es-CR"/>
              </w:rPr>
              <w:tab/>
            </w:r>
            <w:r w:rsidR="001F13E7" w:rsidRPr="00984271">
              <w:rPr>
                <w:rStyle w:val="Hyperlink"/>
                <w:noProof/>
              </w:rPr>
              <w:t>Diseño de interfaces</w:t>
            </w:r>
            <w:r w:rsidR="001F13E7">
              <w:rPr>
                <w:noProof/>
                <w:webHidden/>
              </w:rPr>
              <w:tab/>
            </w:r>
            <w:r w:rsidR="001F13E7">
              <w:rPr>
                <w:noProof/>
                <w:webHidden/>
              </w:rPr>
              <w:fldChar w:fldCharType="begin"/>
            </w:r>
            <w:r w:rsidR="001F13E7">
              <w:rPr>
                <w:noProof/>
                <w:webHidden/>
              </w:rPr>
              <w:instrText xml:space="preserve"> PAGEREF _Toc384671553 \h </w:instrText>
            </w:r>
            <w:r w:rsidR="001F13E7">
              <w:rPr>
                <w:noProof/>
                <w:webHidden/>
              </w:rPr>
            </w:r>
            <w:r w:rsidR="001F13E7">
              <w:rPr>
                <w:noProof/>
                <w:webHidden/>
              </w:rPr>
              <w:fldChar w:fldCharType="separate"/>
            </w:r>
            <w:r w:rsidR="001F13E7">
              <w:rPr>
                <w:noProof/>
                <w:webHidden/>
              </w:rPr>
              <w:t>43</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4" w:history="1">
            <w:r w:rsidR="001F13E7" w:rsidRPr="00984271">
              <w:rPr>
                <w:rStyle w:val="Hyperlink"/>
                <w:noProof/>
              </w:rPr>
              <w:t>10.1.3.</w:t>
            </w:r>
            <w:r w:rsidR="001F13E7">
              <w:rPr>
                <w:rFonts w:asciiTheme="minorHAnsi" w:eastAsiaTheme="minorEastAsia" w:hAnsiTheme="minorHAnsi" w:cstheme="minorBidi"/>
                <w:noProof/>
                <w:sz w:val="22"/>
                <w:szCs w:val="22"/>
                <w:lang w:eastAsia="es-CR"/>
              </w:rPr>
              <w:tab/>
            </w:r>
            <w:r w:rsidR="001F13E7" w:rsidRPr="00984271">
              <w:rPr>
                <w:rStyle w:val="Hyperlink"/>
                <w:noProof/>
              </w:rPr>
              <w:t>Diseño de base de datos</w:t>
            </w:r>
            <w:r w:rsidR="001F13E7">
              <w:rPr>
                <w:noProof/>
                <w:webHidden/>
              </w:rPr>
              <w:tab/>
            </w:r>
            <w:r w:rsidR="001F13E7">
              <w:rPr>
                <w:noProof/>
                <w:webHidden/>
              </w:rPr>
              <w:fldChar w:fldCharType="begin"/>
            </w:r>
            <w:r w:rsidR="001F13E7">
              <w:rPr>
                <w:noProof/>
                <w:webHidden/>
              </w:rPr>
              <w:instrText xml:space="preserve"> PAGEREF _Toc384671554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5" w:history="1">
            <w:r w:rsidR="001F13E7" w:rsidRPr="00984271">
              <w:rPr>
                <w:rStyle w:val="Hyperlink"/>
                <w:noProof/>
              </w:rPr>
              <w:t>10.1.4.</w:t>
            </w:r>
            <w:r w:rsidR="001F13E7">
              <w:rPr>
                <w:rFonts w:asciiTheme="minorHAnsi" w:eastAsiaTheme="minorEastAsia" w:hAnsiTheme="minorHAnsi" w:cstheme="minorBidi"/>
                <w:noProof/>
                <w:sz w:val="22"/>
                <w:szCs w:val="22"/>
                <w:lang w:eastAsia="es-CR"/>
              </w:rPr>
              <w:tab/>
            </w:r>
            <w:r w:rsidR="001F13E7" w:rsidRPr="00984271">
              <w:rPr>
                <w:rStyle w:val="Hyperlink"/>
                <w:noProof/>
              </w:rPr>
              <w:t>Pruebas</w:t>
            </w:r>
            <w:r w:rsidR="001F13E7">
              <w:rPr>
                <w:noProof/>
                <w:webHidden/>
              </w:rPr>
              <w:tab/>
            </w:r>
            <w:r w:rsidR="001F13E7">
              <w:rPr>
                <w:noProof/>
                <w:webHidden/>
              </w:rPr>
              <w:fldChar w:fldCharType="begin"/>
            </w:r>
            <w:r w:rsidR="001F13E7">
              <w:rPr>
                <w:noProof/>
                <w:webHidden/>
              </w:rPr>
              <w:instrText xml:space="preserve"> PAGEREF _Toc384671555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6" w:history="1">
            <w:r w:rsidR="001F13E7" w:rsidRPr="00984271">
              <w:rPr>
                <w:rStyle w:val="Hyperlink"/>
                <w:noProof/>
              </w:rPr>
              <w:t>10.1.5.</w:t>
            </w:r>
            <w:r w:rsidR="001F13E7">
              <w:rPr>
                <w:rFonts w:asciiTheme="minorHAnsi" w:eastAsiaTheme="minorEastAsia" w:hAnsiTheme="minorHAnsi" w:cstheme="minorBidi"/>
                <w:noProof/>
                <w:sz w:val="22"/>
                <w:szCs w:val="22"/>
                <w:lang w:eastAsia="es-CR"/>
              </w:rPr>
              <w:tab/>
            </w:r>
            <w:r w:rsidR="001F13E7" w:rsidRPr="00984271">
              <w:rPr>
                <w:rStyle w:val="Hyperlink"/>
                <w:noProof/>
              </w:rPr>
              <w:t>Planificación</w:t>
            </w:r>
            <w:r w:rsidR="001F13E7">
              <w:rPr>
                <w:noProof/>
                <w:webHidden/>
              </w:rPr>
              <w:tab/>
            </w:r>
            <w:r w:rsidR="001F13E7">
              <w:rPr>
                <w:noProof/>
                <w:webHidden/>
              </w:rPr>
              <w:fldChar w:fldCharType="begin"/>
            </w:r>
            <w:r w:rsidR="001F13E7">
              <w:rPr>
                <w:noProof/>
                <w:webHidden/>
              </w:rPr>
              <w:instrText xml:space="preserve"> PAGEREF _Toc384671556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7" w:history="1">
            <w:r w:rsidR="001F13E7" w:rsidRPr="00984271">
              <w:rPr>
                <w:rStyle w:val="Hyperlink"/>
                <w:noProof/>
              </w:rPr>
              <w:t>10.1.6.</w:t>
            </w:r>
            <w:r w:rsidR="001F13E7">
              <w:rPr>
                <w:rFonts w:asciiTheme="minorHAnsi" w:eastAsiaTheme="minorEastAsia" w:hAnsiTheme="minorHAnsi" w:cstheme="minorBidi"/>
                <w:noProof/>
                <w:sz w:val="22"/>
                <w:szCs w:val="22"/>
                <w:lang w:eastAsia="es-CR"/>
              </w:rPr>
              <w:tab/>
            </w:r>
            <w:r w:rsidR="001F13E7" w:rsidRPr="00984271">
              <w:rPr>
                <w:rStyle w:val="Hyperlink"/>
                <w:noProof/>
              </w:rPr>
              <w:t>Resultados</w:t>
            </w:r>
            <w:r w:rsidR="001F13E7">
              <w:rPr>
                <w:noProof/>
                <w:webHidden/>
              </w:rPr>
              <w:tab/>
            </w:r>
            <w:r w:rsidR="001F13E7">
              <w:rPr>
                <w:noProof/>
                <w:webHidden/>
              </w:rPr>
              <w:fldChar w:fldCharType="begin"/>
            </w:r>
            <w:r w:rsidR="001F13E7">
              <w:rPr>
                <w:noProof/>
                <w:webHidden/>
              </w:rPr>
              <w:instrText xml:space="preserve"> PAGEREF _Toc384671557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56736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58" w:history="1">
            <w:r w:rsidR="001F13E7" w:rsidRPr="00984271">
              <w:rPr>
                <w:rStyle w:val="Hyperlink"/>
                <w:noProof/>
              </w:rPr>
              <w:t>11.</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4</w:t>
            </w:r>
            <w:r w:rsidR="001F13E7">
              <w:rPr>
                <w:noProof/>
                <w:webHidden/>
              </w:rPr>
              <w:tab/>
            </w:r>
            <w:r w:rsidR="001F13E7">
              <w:rPr>
                <w:noProof/>
                <w:webHidden/>
              </w:rPr>
              <w:fldChar w:fldCharType="begin"/>
            </w:r>
            <w:r w:rsidR="001F13E7">
              <w:rPr>
                <w:noProof/>
                <w:webHidden/>
              </w:rPr>
              <w:instrText xml:space="preserve"> PAGEREF _Toc384671558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56736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59" w:history="1">
            <w:r w:rsidR="001F13E7" w:rsidRPr="00984271">
              <w:rPr>
                <w:rStyle w:val="Hyperlink"/>
                <w:noProof/>
              </w:rPr>
              <w:t>11.1.</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Retrospectivo o Análisis de Resultados</w:t>
            </w:r>
            <w:r w:rsidR="001F13E7">
              <w:rPr>
                <w:noProof/>
                <w:webHidden/>
              </w:rPr>
              <w:tab/>
            </w:r>
            <w:r w:rsidR="001F13E7">
              <w:rPr>
                <w:noProof/>
                <w:webHidden/>
              </w:rPr>
              <w:fldChar w:fldCharType="begin"/>
            </w:r>
            <w:r w:rsidR="001F13E7">
              <w:rPr>
                <w:noProof/>
                <w:webHidden/>
              </w:rPr>
              <w:instrText xml:space="preserve"> PAGEREF _Toc384671559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56736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0" w:history="1">
            <w:r w:rsidR="001F13E7" w:rsidRPr="00984271">
              <w:rPr>
                <w:rStyle w:val="Hyperlink"/>
                <w:noProof/>
              </w:rPr>
              <w:t>11.2.</w:t>
            </w:r>
            <w:r w:rsidR="001F13E7">
              <w:rPr>
                <w:rFonts w:asciiTheme="minorHAnsi" w:eastAsiaTheme="minorEastAsia" w:hAnsiTheme="minorHAnsi" w:cstheme="minorBidi"/>
                <w:noProof/>
                <w:sz w:val="22"/>
                <w:szCs w:val="22"/>
                <w:lang w:eastAsia="es-CR"/>
              </w:rPr>
              <w:tab/>
            </w:r>
            <w:r w:rsidR="001F13E7" w:rsidRPr="00984271">
              <w:rPr>
                <w:rStyle w:val="Hyperlink"/>
                <w:noProof/>
              </w:rPr>
              <w:t>General</w:t>
            </w:r>
            <w:r w:rsidR="001F13E7">
              <w:rPr>
                <w:noProof/>
                <w:webHidden/>
              </w:rPr>
              <w:tab/>
            </w:r>
            <w:r w:rsidR="001F13E7">
              <w:rPr>
                <w:noProof/>
                <w:webHidden/>
              </w:rPr>
              <w:fldChar w:fldCharType="begin"/>
            </w:r>
            <w:r w:rsidR="001F13E7">
              <w:rPr>
                <w:noProof/>
                <w:webHidden/>
              </w:rPr>
              <w:instrText xml:space="preserve"> PAGEREF _Toc384671560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1" w:history="1">
            <w:r w:rsidR="001F13E7" w:rsidRPr="00984271">
              <w:rPr>
                <w:rStyle w:val="Hyperlink"/>
                <w:noProof/>
              </w:rPr>
              <w:t>11.2.1.</w:t>
            </w:r>
            <w:r w:rsidR="001F13E7">
              <w:rPr>
                <w:rFonts w:asciiTheme="minorHAnsi" w:eastAsiaTheme="minorEastAsia" w:hAnsiTheme="minorHAnsi" w:cstheme="minorBidi"/>
                <w:noProof/>
                <w:sz w:val="22"/>
                <w:szCs w:val="22"/>
                <w:lang w:eastAsia="es-CR"/>
              </w:rPr>
              <w:tab/>
            </w:r>
            <w:r w:rsidR="001F13E7" w:rsidRPr="00984271">
              <w:rPr>
                <w:rStyle w:val="Hyperlink"/>
                <w:noProof/>
              </w:rPr>
              <w:t>Específicos</w:t>
            </w:r>
            <w:r w:rsidR="001F13E7">
              <w:rPr>
                <w:noProof/>
                <w:webHidden/>
              </w:rPr>
              <w:tab/>
            </w:r>
            <w:r w:rsidR="001F13E7">
              <w:rPr>
                <w:noProof/>
                <w:webHidden/>
              </w:rPr>
              <w:fldChar w:fldCharType="begin"/>
            </w:r>
            <w:r w:rsidR="001F13E7">
              <w:rPr>
                <w:noProof/>
                <w:webHidden/>
              </w:rPr>
              <w:instrText xml:space="preserve"> PAGEREF _Toc384671561 \h </w:instrText>
            </w:r>
            <w:r w:rsidR="001F13E7">
              <w:rPr>
                <w:noProof/>
                <w:webHidden/>
              </w:rPr>
            </w:r>
            <w:r w:rsidR="001F13E7">
              <w:rPr>
                <w:noProof/>
                <w:webHidden/>
              </w:rPr>
              <w:fldChar w:fldCharType="separate"/>
            </w:r>
            <w:r w:rsidR="001F13E7">
              <w:rPr>
                <w:noProof/>
                <w:webHidden/>
              </w:rPr>
              <w:t>48</w:t>
            </w:r>
            <w:r w:rsidR="001F13E7">
              <w:rPr>
                <w:noProof/>
                <w:webHidden/>
              </w:rPr>
              <w:fldChar w:fldCharType="end"/>
            </w:r>
          </w:hyperlink>
        </w:p>
        <w:p w:rsidR="001F13E7" w:rsidRDefault="0056736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2" w:history="1">
            <w:r w:rsidR="001F13E7" w:rsidRPr="00984271">
              <w:rPr>
                <w:rStyle w:val="Hyperlink"/>
                <w:noProof/>
              </w:rPr>
              <w:t>12.</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5</w:t>
            </w:r>
            <w:r w:rsidR="001F13E7">
              <w:rPr>
                <w:noProof/>
                <w:webHidden/>
              </w:rPr>
              <w:tab/>
            </w:r>
            <w:r w:rsidR="001F13E7">
              <w:rPr>
                <w:noProof/>
                <w:webHidden/>
              </w:rPr>
              <w:fldChar w:fldCharType="begin"/>
            </w:r>
            <w:r w:rsidR="001F13E7">
              <w:rPr>
                <w:noProof/>
                <w:webHidden/>
              </w:rPr>
              <w:instrText xml:space="preserve"> PAGEREF _Toc384671562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56736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3" w:history="1">
            <w:r w:rsidR="001F13E7" w:rsidRPr="00984271">
              <w:rPr>
                <w:rStyle w:val="Hyperlink"/>
                <w:noProof/>
              </w:rPr>
              <w:t>12.1.</w:t>
            </w:r>
            <w:r w:rsidR="001F13E7">
              <w:rPr>
                <w:rFonts w:asciiTheme="minorHAnsi" w:eastAsiaTheme="minorEastAsia" w:hAnsiTheme="minorHAnsi" w:cstheme="minorBidi"/>
                <w:noProof/>
                <w:sz w:val="22"/>
                <w:szCs w:val="22"/>
                <w:lang w:eastAsia="es-CR"/>
              </w:rPr>
              <w:tab/>
            </w:r>
            <w:r w:rsidR="001F13E7" w:rsidRPr="00984271">
              <w:rPr>
                <w:rStyle w:val="Hyperlink"/>
                <w:noProof/>
              </w:rPr>
              <w:t>Conclusiones y Recomendaciones</w:t>
            </w:r>
            <w:r w:rsidR="001F13E7">
              <w:rPr>
                <w:noProof/>
                <w:webHidden/>
              </w:rPr>
              <w:tab/>
            </w:r>
            <w:r w:rsidR="001F13E7">
              <w:rPr>
                <w:noProof/>
                <w:webHidden/>
              </w:rPr>
              <w:fldChar w:fldCharType="begin"/>
            </w:r>
            <w:r w:rsidR="001F13E7">
              <w:rPr>
                <w:noProof/>
                <w:webHidden/>
              </w:rPr>
              <w:instrText xml:space="preserve"> PAGEREF _Toc384671563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4" w:history="1">
            <w:r w:rsidR="001F13E7" w:rsidRPr="00984271">
              <w:rPr>
                <w:rStyle w:val="Hyperlink"/>
                <w:noProof/>
              </w:rPr>
              <w:t>12.1.1.</w:t>
            </w:r>
            <w:r w:rsidR="001F13E7">
              <w:rPr>
                <w:rFonts w:asciiTheme="minorHAnsi" w:eastAsiaTheme="minorEastAsia" w:hAnsiTheme="minorHAnsi" w:cstheme="minorBidi"/>
                <w:noProof/>
                <w:sz w:val="22"/>
                <w:szCs w:val="22"/>
                <w:lang w:eastAsia="es-CR"/>
              </w:rPr>
              <w:tab/>
            </w:r>
            <w:r w:rsidR="001F13E7" w:rsidRPr="00984271">
              <w:rPr>
                <w:rStyle w:val="Hyperlink"/>
                <w:noProof/>
              </w:rPr>
              <w:t>Conclusiones</w:t>
            </w:r>
            <w:r w:rsidR="001F13E7">
              <w:rPr>
                <w:noProof/>
                <w:webHidden/>
              </w:rPr>
              <w:tab/>
            </w:r>
            <w:r w:rsidR="001F13E7">
              <w:rPr>
                <w:noProof/>
                <w:webHidden/>
              </w:rPr>
              <w:fldChar w:fldCharType="begin"/>
            </w:r>
            <w:r w:rsidR="001F13E7">
              <w:rPr>
                <w:noProof/>
                <w:webHidden/>
              </w:rPr>
              <w:instrText xml:space="preserve"> PAGEREF _Toc384671564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5" w:history="1">
            <w:r w:rsidR="001F13E7" w:rsidRPr="00984271">
              <w:rPr>
                <w:rStyle w:val="Hyperlink"/>
                <w:noProof/>
              </w:rPr>
              <w:t>12.1.2.</w:t>
            </w:r>
            <w:r w:rsidR="001F13E7">
              <w:rPr>
                <w:rFonts w:asciiTheme="minorHAnsi" w:eastAsiaTheme="minorEastAsia" w:hAnsiTheme="minorHAnsi" w:cstheme="minorBidi"/>
                <w:noProof/>
                <w:sz w:val="22"/>
                <w:szCs w:val="22"/>
                <w:lang w:eastAsia="es-CR"/>
              </w:rPr>
              <w:tab/>
            </w:r>
            <w:r w:rsidR="001F13E7" w:rsidRPr="00984271">
              <w:rPr>
                <w:rStyle w:val="Hyperlink"/>
                <w:noProof/>
              </w:rPr>
              <w:t>Recomendaciones</w:t>
            </w:r>
            <w:r w:rsidR="001F13E7">
              <w:rPr>
                <w:noProof/>
                <w:webHidden/>
              </w:rPr>
              <w:tab/>
            </w:r>
            <w:r w:rsidR="001F13E7">
              <w:rPr>
                <w:noProof/>
                <w:webHidden/>
              </w:rPr>
              <w:fldChar w:fldCharType="begin"/>
            </w:r>
            <w:r w:rsidR="001F13E7">
              <w:rPr>
                <w:noProof/>
                <w:webHidden/>
              </w:rPr>
              <w:instrText xml:space="preserve"> PAGEREF _Toc384671565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56736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6" w:history="1">
            <w:r w:rsidR="001F13E7" w:rsidRPr="00984271">
              <w:rPr>
                <w:rStyle w:val="Hyperlink"/>
                <w:noProof/>
              </w:rPr>
              <w:t>13.</w:t>
            </w:r>
            <w:r w:rsidR="001F13E7">
              <w:rPr>
                <w:rFonts w:asciiTheme="minorHAnsi" w:eastAsiaTheme="minorEastAsia" w:hAnsiTheme="minorHAnsi" w:cstheme="minorBidi"/>
                <w:noProof/>
                <w:sz w:val="22"/>
                <w:szCs w:val="22"/>
                <w:lang w:eastAsia="es-CR"/>
              </w:rPr>
              <w:tab/>
            </w:r>
            <w:r w:rsidR="001F13E7" w:rsidRPr="00984271">
              <w:rPr>
                <w:rStyle w:val="Hyperlink"/>
                <w:noProof/>
              </w:rPr>
              <w:t>Bibliografía</w:t>
            </w:r>
            <w:r w:rsidR="001F13E7">
              <w:rPr>
                <w:noProof/>
                <w:webHidden/>
              </w:rPr>
              <w:tab/>
            </w:r>
            <w:r w:rsidR="001F13E7">
              <w:rPr>
                <w:noProof/>
                <w:webHidden/>
              </w:rPr>
              <w:fldChar w:fldCharType="begin"/>
            </w:r>
            <w:r w:rsidR="001F13E7">
              <w:rPr>
                <w:noProof/>
                <w:webHidden/>
              </w:rPr>
              <w:instrText xml:space="preserve"> PAGEREF _Toc384671566 \h </w:instrText>
            </w:r>
            <w:r w:rsidR="001F13E7">
              <w:rPr>
                <w:noProof/>
                <w:webHidden/>
              </w:rPr>
            </w:r>
            <w:r w:rsidR="001F13E7">
              <w:rPr>
                <w:noProof/>
                <w:webHidden/>
              </w:rPr>
              <w:fldChar w:fldCharType="separate"/>
            </w:r>
            <w:r w:rsidR="001F13E7">
              <w:rPr>
                <w:noProof/>
                <w:webHidden/>
              </w:rPr>
              <w:t>77</w:t>
            </w:r>
            <w:r w:rsidR="001F13E7">
              <w:rPr>
                <w:noProof/>
                <w:webHidden/>
              </w:rPr>
              <w:fldChar w:fldCharType="end"/>
            </w:r>
          </w:hyperlink>
        </w:p>
        <w:p w:rsidR="001F13E7" w:rsidRDefault="0056736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7" w:history="1">
            <w:r w:rsidR="001F13E7" w:rsidRPr="00984271">
              <w:rPr>
                <w:rStyle w:val="Hyperlink"/>
                <w:noProof/>
              </w:rPr>
              <w:t>14.</w:t>
            </w:r>
            <w:r w:rsidR="001F13E7">
              <w:rPr>
                <w:rFonts w:asciiTheme="minorHAnsi" w:eastAsiaTheme="minorEastAsia" w:hAnsiTheme="minorHAnsi" w:cstheme="minorBidi"/>
                <w:noProof/>
                <w:sz w:val="22"/>
                <w:szCs w:val="22"/>
                <w:lang w:eastAsia="es-CR"/>
              </w:rPr>
              <w:tab/>
            </w:r>
            <w:r w:rsidR="001F13E7" w:rsidRPr="00984271">
              <w:rPr>
                <w:rStyle w:val="Hyperlink"/>
                <w:noProof/>
              </w:rPr>
              <w:t>Anexos</w:t>
            </w:r>
            <w:r w:rsidR="001F13E7">
              <w:rPr>
                <w:noProof/>
                <w:webHidden/>
              </w:rPr>
              <w:tab/>
            </w:r>
            <w:r w:rsidR="001F13E7">
              <w:rPr>
                <w:noProof/>
                <w:webHidden/>
              </w:rPr>
              <w:fldChar w:fldCharType="begin"/>
            </w:r>
            <w:r w:rsidR="001F13E7">
              <w:rPr>
                <w:noProof/>
                <w:webHidden/>
              </w:rPr>
              <w:instrText xml:space="preserve"> PAGEREF _Toc384671567 \h </w:instrText>
            </w:r>
            <w:r w:rsidR="001F13E7">
              <w:rPr>
                <w:noProof/>
                <w:webHidden/>
              </w:rPr>
            </w:r>
            <w:r w:rsidR="001F13E7">
              <w:rPr>
                <w:noProof/>
                <w:webHidden/>
              </w:rPr>
              <w:fldChar w:fldCharType="separate"/>
            </w:r>
            <w:r w:rsidR="001F13E7">
              <w:rPr>
                <w:noProof/>
                <w:webHidden/>
              </w:rPr>
              <w:t>79</w:t>
            </w:r>
            <w:r w:rsidR="001F13E7">
              <w:rPr>
                <w:noProof/>
                <w:webHidden/>
              </w:rPr>
              <w:fldChar w:fldCharType="end"/>
            </w:r>
          </w:hyperlink>
        </w:p>
        <w:p w:rsidR="001F13E7" w:rsidRDefault="0056736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8" w:history="1">
            <w:r w:rsidR="001F13E7" w:rsidRPr="00984271">
              <w:rPr>
                <w:rStyle w:val="Hyperlink"/>
                <w:noProof/>
              </w:rPr>
              <w:t>14.1.</w:t>
            </w:r>
            <w:r w:rsidR="001F13E7">
              <w:rPr>
                <w:rFonts w:asciiTheme="minorHAnsi" w:eastAsiaTheme="minorEastAsia" w:hAnsiTheme="minorHAnsi" w:cstheme="minorBidi"/>
                <w:noProof/>
                <w:sz w:val="22"/>
                <w:szCs w:val="22"/>
                <w:lang w:eastAsia="es-CR"/>
              </w:rPr>
              <w:tab/>
            </w:r>
            <w:r w:rsidR="001F13E7" w:rsidRPr="00984271">
              <w:rPr>
                <w:rStyle w:val="Hyperlink"/>
                <w:noProof/>
              </w:rPr>
              <w:t>Carta de aceptación de tutor</w:t>
            </w:r>
            <w:r w:rsidR="001F13E7">
              <w:rPr>
                <w:noProof/>
                <w:webHidden/>
              </w:rPr>
              <w:tab/>
            </w:r>
            <w:r w:rsidR="001F13E7">
              <w:rPr>
                <w:noProof/>
                <w:webHidden/>
              </w:rPr>
              <w:fldChar w:fldCharType="begin"/>
            </w:r>
            <w:r w:rsidR="001F13E7">
              <w:rPr>
                <w:noProof/>
                <w:webHidden/>
              </w:rPr>
              <w:instrText xml:space="preserve"> PAGEREF _Toc384671568 \h </w:instrText>
            </w:r>
            <w:r w:rsidR="001F13E7">
              <w:rPr>
                <w:noProof/>
                <w:webHidden/>
              </w:rPr>
            </w:r>
            <w:r w:rsidR="001F13E7">
              <w:rPr>
                <w:noProof/>
                <w:webHidden/>
              </w:rPr>
              <w:fldChar w:fldCharType="separate"/>
            </w:r>
            <w:r w:rsidR="001F13E7">
              <w:rPr>
                <w:noProof/>
                <w:webHidden/>
              </w:rPr>
              <w:t>79</w:t>
            </w:r>
            <w:r w:rsidR="001F13E7">
              <w:rPr>
                <w:noProof/>
                <w:webHidden/>
              </w:rPr>
              <w:fldChar w:fldCharType="end"/>
            </w:r>
          </w:hyperlink>
        </w:p>
        <w:p w:rsidR="001F13E7" w:rsidRDefault="0056736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9" w:history="1">
            <w:r w:rsidR="001F13E7" w:rsidRPr="00984271">
              <w:rPr>
                <w:rStyle w:val="Hyperlink"/>
                <w:noProof/>
              </w:rPr>
              <w:t>14.2.</w:t>
            </w:r>
            <w:r w:rsidR="001F13E7">
              <w:rPr>
                <w:rFonts w:asciiTheme="minorHAnsi" w:eastAsiaTheme="minorEastAsia" w:hAnsiTheme="minorHAnsi" w:cstheme="minorBidi"/>
                <w:noProof/>
                <w:sz w:val="22"/>
                <w:szCs w:val="22"/>
                <w:lang w:eastAsia="es-CR"/>
              </w:rPr>
              <w:tab/>
            </w:r>
            <w:r w:rsidR="001F13E7" w:rsidRPr="00984271">
              <w:rPr>
                <w:rStyle w:val="Hyperlink"/>
                <w:noProof/>
              </w:rPr>
              <w:t>Carta de apoyo de la empresa</w:t>
            </w:r>
            <w:r w:rsidR="001F13E7">
              <w:rPr>
                <w:noProof/>
                <w:webHidden/>
              </w:rPr>
              <w:tab/>
            </w:r>
            <w:r w:rsidR="001F13E7">
              <w:rPr>
                <w:noProof/>
                <w:webHidden/>
              </w:rPr>
              <w:fldChar w:fldCharType="begin"/>
            </w:r>
            <w:r w:rsidR="001F13E7">
              <w:rPr>
                <w:noProof/>
                <w:webHidden/>
              </w:rPr>
              <w:instrText xml:space="preserve"> PAGEREF _Toc384671569 \h </w:instrText>
            </w:r>
            <w:r w:rsidR="001F13E7">
              <w:rPr>
                <w:noProof/>
                <w:webHidden/>
              </w:rPr>
            </w:r>
            <w:r w:rsidR="001F13E7">
              <w:rPr>
                <w:noProof/>
                <w:webHidden/>
              </w:rPr>
              <w:fldChar w:fldCharType="separate"/>
            </w:r>
            <w:r w:rsidR="001F13E7">
              <w:rPr>
                <w:noProof/>
                <w:webHidden/>
              </w:rPr>
              <w:t>80</w:t>
            </w:r>
            <w:r w:rsidR="001F13E7">
              <w:rPr>
                <w:noProof/>
                <w:webHidden/>
              </w:rPr>
              <w:fldChar w:fldCharType="end"/>
            </w:r>
          </w:hyperlink>
        </w:p>
        <w:p w:rsidR="001F13E7" w:rsidRDefault="0056736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70" w:history="1">
            <w:r w:rsidR="001F13E7" w:rsidRPr="00984271">
              <w:rPr>
                <w:rStyle w:val="Hyperlink"/>
                <w:noProof/>
              </w:rPr>
              <w:t>14.3.</w:t>
            </w:r>
            <w:r w:rsidR="001F13E7">
              <w:rPr>
                <w:rFonts w:asciiTheme="minorHAnsi" w:eastAsiaTheme="minorEastAsia" w:hAnsiTheme="minorHAnsi" w:cstheme="minorBidi"/>
                <w:noProof/>
                <w:sz w:val="22"/>
                <w:szCs w:val="22"/>
                <w:lang w:eastAsia="es-CR"/>
              </w:rPr>
              <w:tab/>
            </w:r>
            <w:r w:rsidR="001F13E7" w:rsidRPr="00984271">
              <w:rPr>
                <w:rStyle w:val="Hyperlink"/>
                <w:noProof/>
              </w:rPr>
              <w:t>Instrumento encuesta</w:t>
            </w:r>
            <w:r w:rsidR="001F13E7">
              <w:rPr>
                <w:noProof/>
                <w:webHidden/>
              </w:rPr>
              <w:tab/>
            </w:r>
            <w:r w:rsidR="001F13E7">
              <w:rPr>
                <w:noProof/>
                <w:webHidden/>
              </w:rPr>
              <w:fldChar w:fldCharType="begin"/>
            </w:r>
            <w:r w:rsidR="001F13E7">
              <w:rPr>
                <w:noProof/>
                <w:webHidden/>
              </w:rPr>
              <w:instrText xml:space="preserve"> PAGEREF _Toc384671570 \h </w:instrText>
            </w:r>
            <w:r w:rsidR="001F13E7">
              <w:rPr>
                <w:noProof/>
                <w:webHidden/>
              </w:rPr>
            </w:r>
            <w:r w:rsidR="001F13E7">
              <w:rPr>
                <w:noProof/>
                <w:webHidden/>
              </w:rPr>
              <w:fldChar w:fldCharType="separate"/>
            </w:r>
            <w:r w:rsidR="001F13E7">
              <w:rPr>
                <w:noProof/>
                <w:webHidden/>
              </w:rPr>
              <w:t>81</w:t>
            </w:r>
            <w:r w:rsidR="001F13E7">
              <w:rPr>
                <w:noProof/>
                <w:webHidden/>
              </w:rPr>
              <w:fldChar w:fldCharType="end"/>
            </w:r>
          </w:hyperlink>
        </w:p>
        <w:p w:rsidR="001F13E7" w:rsidRDefault="0056736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71" w:history="1">
            <w:r w:rsidR="001F13E7" w:rsidRPr="00984271">
              <w:rPr>
                <w:rStyle w:val="Hyperlink"/>
                <w:noProof/>
              </w:rPr>
              <w:t>14.4.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aplicaciones similares</w:t>
            </w:r>
            <w:r w:rsidR="001F13E7">
              <w:rPr>
                <w:noProof/>
                <w:webHidden/>
              </w:rPr>
              <w:tab/>
            </w:r>
            <w:r w:rsidR="001F13E7">
              <w:rPr>
                <w:noProof/>
                <w:webHidden/>
              </w:rPr>
              <w:fldChar w:fldCharType="begin"/>
            </w:r>
            <w:r w:rsidR="001F13E7">
              <w:rPr>
                <w:noProof/>
                <w:webHidden/>
              </w:rPr>
              <w:instrText xml:space="preserve"> PAGEREF _Toc384671571 \h </w:instrText>
            </w:r>
            <w:r w:rsidR="001F13E7">
              <w:rPr>
                <w:noProof/>
                <w:webHidden/>
              </w:rPr>
            </w:r>
            <w:r w:rsidR="001F13E7">
              <w:rPr>
                <w:noProof/>
                <w:webHidden/>
              </w:rPr>
              <w:fldChar w:fldCharType="separate"/>
            </w:r>
            <w:r w:rsidR="001F13E7">
              <w:rPr>
                <w:noProof/>
                <w:webHidden/>
              </w:rPr>
              <w:t>83</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2" w:history="1">
            <w:r w:rsidR="001F13E7" w:rsidRPr="00984271">
              <w:rPr>
                <w:rStyle w:val="Hyperlink"/>
                <w:noProof/>
              </w:rPr>
              <w:t>14.4.1.</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uHear</w:t>
            </w:r>
            <w:r w:rsidR="001F13E7">
              <w:rPr>
                <w:noProof/>
                <w:webHidden/>
              </w:rPr>
              <w:tab/>
            </w:r>
            <w:r w:rsidR="001F13E7">
              <w:rPr>
                <w:noProof/>
                <w:webHidden/>
              </w:rPr>
              <w:fldChar w:fldCharType="begin"/>
            </w:r>
            <w:r w:rsidR="001F13E7">
              <w:rPr>
                <w:noProof/>
                <w:webHidden/>
              </w:rPr>
              <w:instrText xml:space="preserve"> PAGEREF _Toc384671572 \h </w:instrText>
            </w:r>
            <w:r w:rsidR="001F13E7">
              <w:rPr>
                <w:noProof/>
                <w:webHidden/>
              </w:rPr>
            </w:r>
            <w:r w:rsidR="001F13E7">
              <w:rPr>
                <w:noProof/>
                <w:webHidden/>
              </w:rPr>
              <w:fldChar w:fldCharType="separate"/>
            </w:r>
            <w:r w:rsidR="001F13E7">
              <w:rPr>
                <w:noProof/>
                <w:webHidden/>
              </w:rPr>
              <w:t>83</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3" w:history="1">
            <w:r w:rsidR="001F13E7" w:rsidRPr="00984271">
              <w:rPr>
                <w:rStyle w:val="Hyperlink"/>
                <w:noProof/>
              </w:rPr>
              <w:t>14.4.2.</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en línea</w:t>
            </w:r>
            <w:r w:rsidR="001F13E7">
              <w:rPr>
                <w:noProof/>
                <w:webHidden/>
              </w:rPr>
              <w:tab/>
            </w:r>
            <w:r w:rsidR="001F13E7">
              <w:rPr>
                <w:noProof/>
                <w:webHidden/>
              </w:rPr>
              <w:fldChar w:fldCharType="begin"/>
            </w:r>
            <w:r w:rsidR="001F13E7">
              <w:rPr>
                <w:noProof/>
                <w:webHidden/>
              </w:rPr>
              <w:instrText xml:space="preserve"> PAGEREF _Toc384671573 \h </w:instrText>
            </w:r>
            <w:r w:rsidR="001F13E7">
              <w:rPr>
                <w:noProof/>
                <w:webHidden/>
              </w:rPr>
            </w:r>
            <w:r w:rsidR="001F13E7">
              <w:rPr>
                <w:noProof/>
                <w:webHidden/>
              </w:rPr>
              <w:fldChar w:fldCharType="separate"/>
            </w:r>
            <w:r w:rsidR="001F13E7">
              <w:rPr>
                <w:noProof/>
                <w:webHidden/>
              </w:rPr>
              <w:t>87</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4" w:history="1">
            <w:r w:rsidR="001F13E7" w:rsidRPr="00984271">
              <w:rPr>
                <w:rStyle w:val="Hyperlink"/>
                <w:noProof/>
              </w:rPr>
              <w:t>14.4.3.</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auditivo</w:t>
            </w:r>
            <w:r w:rsidR="001F13E7">
              <w:rPr>
                <w:noProof/>
                <w:webHidden/>
              </w:rPr>
              <w:tab/>
            </w:r>
            <w:r w:rsidR="001F13E7">
              <w:rPr>
                <w:noProof/>
                <w:webHidden/>
              </w:rPr>
              <w:fldChar w:fldCharType="begin"/>
            </w:r>
            <w:r w:rsidR="001F13E7">
              <w:rPr>
                <w:noProof/>
                <w:webHidden/>
              </w:rPr>
              <w:instrText xml:space="preserve"> PAGEREF _Toc384671574 \h </w:instrText>
            </w:r>
            <w:r w:rsidR="001F13E7">
              <w:rPr>
                <w:noProof/>
                <w:webHidden/>
              </w:rPr>
            </w:r>
            <w:r w:rsidR="001F13E7">
              <w:rPr>
                <w:noProof/>
                <w:webHidden/>
              </w:rPr>
              <w:fldChar w:fldCharType="separate"/>
            </w:r>
            <w:r w:rsidR="001F13E7">
              <w:rPr>
                <w:noProof/>
                <w:webHidden/>
              </w:rPr>
              <w:t>89</w:t>
            </w:r>
            <w:r w:rsidR="001F13E7">
              <w:rPr>
                <w:noProof/>
                <w:webHidden/>
              </w:rPr>
              <w:fldChar w:fldCharType="end"/>
            </w:r>
          </w:hyperlink>
        </w:p>
        <w:p w:rsidR="001F13E7" w:rsidRDefault="0056736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5" w:history="1">
            <w:r w:rsidR="001F13E7" w:rsidRPr="00984271">
              <w:rPr>
                <w:rStyle w:val="Hyperlink"/>
                <w:noProof/>
              </w:rPr>
              <w:t>14.4.4.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Your Hearing – Android</w:t>
            </w:r>
            <w:r w:rsidR="001F13E7">
              <w:rPr>
                <w:noProof/>
                <w:webHidden/>
              </w:rPr>
              <w:tab/>
            </w:r>
            <w:r w:rsidR="001F13E7">
              <w:rPr>
                <w:noProof/>
                <w:webHidden/>
              </w:rPr>
              <w:fldChar w:fldCharType="begin"/>
            </w:r>
            <w:r w:rsidR="001F13E7">
              <w:rPr>
                <w:noProof/>
                <w:webHidden/>
              </w:rPr>
              <w:instrText xml:space="preserve"> PAGEREF _Toc384671575 \h </w:instrText>
            </w:r>
            <w:r w:rsidR="001F13E7">
              <w:rPr>
                <w:noProof/>
                <w:webHidden/>
              </w:rPr>
            </w:r>
            <w:r w:rsidR="001F13E7">
              <w:rPr>
                <w:noProof/>
                <w:webHidden/>
              </w:rPr>
              <w:fldChar w:fldCharType="separate"/>
            </w:r>
            <w:r w:rsidR="001F13E7">
              <w:rPr>
                <w:noProof/>
                <w:webHidden/>
              </w:rPr>
              <w:t>91</w:t>
            </w:r>
            <w:r w:rsidR="001F13E7">
              <w:rPr>
                <w:noProof/>
                <w:webHidden/>
              </w:rPr>
              <w:fldChar w:fldCharType="end"/>
            </w:r>
          </w:hyperlink>
        </w:p>
        <w:p w:rsidR="00AD0B2F" w:rsidRDefault="00245F9B" w:rsidP="00AD0B2F">
          <w:pPr>
            <w:rPr>
              <w:noProof/>
            </w:rPr>
          </w:pPr>
          <w:r>
            <w:rPr>
              <w:b/>
              <w:bCs/>
              <w:noProof/>
            </w:rPr>
            <w:fldChar w:fldCharType="end"/>
          </w:r>
        </w:p>
      </w:sdtContent>
    </w:sdt>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lang w:eastAsia="es-CR"/>
        </w:rPr>
      </w:pPr>
      <w:r>
        <w:rPr>
          <w:lang w:eastAsia="es-CR"/>
        </w:rPr>
        <w:br w:type="page"/>
      </w:r>
    </w:p>
    <w:p w:rsidR="00AD0B2F" w:rsidRPr="00F76769" w:rsidRDefault="00AD0B2F" w:rsidP="00AD0B2F">
      <w:pPr>
        <w:pStyle w:val="t1"/>
      </w:pPr>
      <w:bookmarkStart w:id="55" w:name="_Toc347565933"/>
      <w:bookmarkStart w:id="56" w:name="_Toc384671489"/>
      <w:r w:rsidRPr="00F76769">
        <w:lastRenderedPageBreak/>
        <w:t>Índices</w:t>
      </w:r>
      <w:r>
        <w:t xml:space="preserve"> de ilustraciones, gráficas y figuras</w:t>
      </w:r>
      <w:bookmarkEnd w:id="55"/>
      <w:bookmarkEnd w:id="56"/>
    </w:p>
    <w:p w:rsidR="00AD0B2F" w:rsidRDefault="00AD0B2F" w:rsidP="00AD0B2F">
      <w:pPr>
        <w:pStyle w:val="12"/>
      </w:pPr>
      <w:bookmarkStart w:id="57" w:name="_Toc347565934"/>
      <w:bookmarkStart w:id="58" w:name="_Toc384671490"/>
      <w:r w:rsidRPr="00F76769">
        <w:t>Índice de</w:t>
      </w:r>
      <w:r>
        <w:t xml:space="preserve"> </w:t>
      </w:r>
      <w:r w:rsidRPr="00F76769">
        <w:t>ilustraciones</w:t>
      </w:r>
      <w:bookmarkEnd w:id="57"/>
      <w:bookmarkEnd w:id="58"/>
    </w:p>
    <w:p w:rsidR="002C7EE0" w:rsidRDefault="00245F9B">
      <w:pPr>
        <w:pStyle w:val="TableofFigures"/>
        <w:tabs>
          <w:tab w:val="right" w:leader="dot" w:pos="10250"/>
        </w:tabs>
        <w:rPr>
          <w:rFonts w:asciiTheme="minorHAnsi" w:eastAsiaTheme="minorEastAsia" w:hAnsiTheme="minorHAnsi" w:cstheme="minorBidi"/>
          <w:noProof/>
          <w:sz w:val="22"/>
          <w:szCs w:val="22"/>
          <w:lang w:eastAsia="es-CR"/>
        </w:rPr>
      </w:pPr>
      <w:r>
        <w:rPr>
          <w:lang w:eastAsia="es-CR"/>
        </w:rPr>
        <w:fldChar w:fldCharType="begin"/>
      </w:r>
      <w:r w:rsidR="00AD0B2F">
        <w:rPr>
          <w:lang w:eastAsia="es-CR"/>
        </w:rPr>
        <w:instrText xml:space="preserve"> TOC \h \z \c "Ilustración" </w:instrText>
      </w:r>
      <w:r>
        <w:rPr>
          <w:lang w:eastAsia="es-CR"/>
        </w:rPr>
        <w:fldChar w:fldCharType="separate"/>
      </w:r>
      <w:hyperlink r:id="rId14" w:anchor="_Toc385082295" w:history="1">
        <w:r w:rsidR="002C7EE0" w:rsidRPr="000C031E">
          <w:rPr>
            <w:rStyle w:val="Hyperlink"/>
            <w:rFonts w:eastAsia="Calibri"/>
            <w:noProof/>
          </w:rPr>
          <w:t>Ilustración 1 – Oído medio</w:t>
        </w:r>
        <w:r w:rsidR="002C7EE0">
          <w:rPr>
            <w:noProof/>
            <w:webHidden/>
          </w:rPr>
          <w:tab/>
        </w:r>
        <w:r w:rsidR="002C7EE0">
          <w:rPr>
            <w:noProof/>
            <w:webHidden/>
          </w:rPr>
          <w:fldChar w:fldCharType="begin"/>
        </w:r>
        <w:r w:rsidR="002C7EE0">
          <w:rPr>
            <w:noProof/>
            <w:webHidden/>
          </w:rPr>
          <w:instrText xml:space="preserve"> PAGEREF _Toc385082295 \h </w:instrText>
        </w:r>
        <w:r w:rsidR="002C7EE0">
          <w:rPr>
            <w:noProof/>
            <w:webHidden/>
          </w:rPr>
        </w:r>
        <w:r w:rsidR="002C7EE0">
          <w:rPr>
            <w:noProof/>
            <w:webHidden/>
          </w:rPr>
          <w:fldChar w:fldCharType="separate"/>
        </w:r>
        <w:r w:rsidR="002C7EE0">
          <w:rPr>
            <w:noProof/>
            <w:webHidden/>
          </w:rPr>
          <w:t>18</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296" w:history="1">
        <w:r w:rsidR="002C7EE0" w:rsidRPr="000C031E">
          <w:rPr>
            <w:rStyle w:val="Hyperlink"/>
            <w:rFonts w:eastAsia="Calibri"/>
            <w:noProof/>
          </w:rPr>
          <w:t>Ilustración 2 – Oído interno</w:t>
        </w:r>
        <w:r w:rsidR="002C7EE0">
          <w:rPr>
            <w:noProof/>
            <w:webHidden/>
          </w:rPr>
          <w:tab/>
        </w:r>
        <w:r w:rsidR="002C7EE0">
          <w:rPr>
            <w:noProof/>
            <w:webHidden/>
          </w:rPr>
          <w:fldChar w:fldCharType="begin"/>
        </w:r>
        <w:r w:rsidR="002C7EE0">
          <w:rPr>
            <w:noProof/>
            <w:webHidden/>
          </w:rPr>
          <w:instrText xml:space="preserve"> PAGEREF _Toc385082296 \h </w:instrText>
        </w:r>
        <w:r w:rsidR="002C7EE0">
          <w:rPr>
            <w:noProof/>
            <w:webHidden/>
          </w:rPr>
        </w:r>
        <w:r w:rsidR="002C7EE0">
          <w:rPr>
            <w:noProof/>
            <w:webHidden/>
          </w:rPr>
          <w:fldChar w:fldCharType="separate"/>
        </w:r>
        <w:r w:rsidR="002C7EE0">
          <w:rPr>
            <w:noProof/>
            <w:webHidden/>
          </w:rPr>
          <w:t>18</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297" w:history="1">
        <w:r w:rsidR="002C7EE0" w:rsidRPr="000C031E">
          <w:rPr>
            <w:rStyle w:val="Hyperlink"/>
            <w:rFonts w:eastAsia="Calibri"/>
            <w:noProof/>
          </w:rPr>
          <w:t>Ilustración 3 – Umbrales del sonido</w:t>
        </w:r>
        <w:r w:rsidR="002C7EE0">
          <w:rPr>
            <w:noProof/>
            <w:webHidden/>
          </w:rPr>
          <w:tab/>
        </w:r>
        <w:r w:rsidR="002C7EE0">
          <w:rPr>
            <w:noProof/>
            <w:webHidden/>
          </w:rPr>
          <w:fldChar w:fldCharType="begin"/>
        </w:r>
        <w:r w:rsidR="002C7EE0">
          <w:rPr>
            <w:noProof/>
            <w:webHidden/>
          </w:rPr>
          <w:instrText xml:space="preserve"> PAGEREF _Toc385082297 \h </w:instrText>
        </w:r>
        <w:r w:rsidR="002C7EE0">
          <w:rPr>
            <w:noProof/>
            <w:webHidden/>
          </w:rPr>
        </w:r>
        <w:r w:rsidR="002C7EE0">
          <w:rPr>
            <w:noProof/>
            <w:webHidden/>
          </w:rPr>
          <w:fldChar w:fldCharType="separate"/>
        </w:r>
        <w:r w:rsidR="002C7EE0">
          <w:rPr>
            <w:noProof/>
            <w:webHidden/>
          </w:rPr>
          <w:t>21</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298" w:history="1">
        <w:r w:rsidR="002C7EE0" w:rsidRPr="000C031E">
          <w:rPr>
            <w:rStyle w:val="Hyperlink"/>
            <w:rFonts w:eastAsia="Calibri"/>
            <w:noProof/>
          </w:rPr>
          <w:t>Ilustración 4 – Audiómetro eléctrico</w:t>
        </w:r>
        <w:r w:rsidR="002C7EE0">
          <w:rPr>
            <w:noProof/>
            <w:webHidden/>
          </w:rPr>
          <w:tab/>
        </w:r>
        <w:r w:rsidR="002C7EE0">
          <w:rPr>
            <w:noProof/>
            <w:webHidden/>
          </w:rPr>
          <w:fldChar w:fldCharType="begin"/>
        </w:r>
        <w:r w:rsidR="002C7EE0">
          <w:rPr>
            <w:noProof/>
            <w:webHidden/>
          </w:rPr>
          <w:instrText xml:space="preserve"> PAGEREF _Toc385082298 \h </w:instrText>
        </w:r>
        <w:r w:rsidR="002C7EE0">
          <w:rPr>
            <w:noProof/>
            <w:webHidden/>
          </w:rPr>
        </w:r>
        <w:r w:rsidR="002C7EE0">
          <w:rPr>
            <w:noProof/>
            <w:webHidden/>
          </w:rPr>
          <w:fldChar w:fldCharType="separate"/>
        </w:r>
        <w:r w:rsidR="002C7EE0">
          <w:rPr>
            <w:noProof/>
            <w:webHidden/>
          </w:rPr>
          <w:t>22</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299" w:history="1">
        <w:r w:rsidR="002C7EE0" w:rsidRPr="000C031E">
          <w:rPr>
            <w:rStyle w:val="Hyperlink"/>
            <w:rFonts w:eastAsia="Calibri"/>
            <w:noProof/>
            <w:lang w:val="en-US"/>
          </w:rPr>
          <w:t>Ilustración 5 – Audiograma</w:t>
        </w:r>
        <w:r w:rsidR="002C7EE0">
          <w:rPr>
            <w:noProof/>
            <w:webHidden/>
          </w:rPr>
          <w:tab/>
        </w:r>
        <w:r w:rsidR="002C7EE0">
          <w:rPr>
            <w:noProof/>
            <w:webHidden/>
          </w:rPr>
          <w:fldChar w:fldCharType="begin"/>
        </w:r>
        <w:r w:rsidR="002C7EE0">
          <w:rPr>
            <w:noProof/>
            <w:webHidden/>
          </w:rPr>
          <w:instrText xml:space="preserve"> PAGEREF _Toc385082299 \h </w:instrText>
        </w:r>
        <w:r w:rsidR="002C7EE0">
          <w:rPr>
            <w:noProof/>
            <w:webHidden/>
          </w:rPr>
        </w:r>
        <w:r w:rsidR="002C7EE0">
          <w:rPr>
            <w:noProof/>
            <w:webHidden/>
          </w:rPr>
          <w:fldChar w:fldCharType="separate"/>
        </w:r>
        <w:r w:rsidR="002C7EE0">
          <w:rPr>
            <w:noProof/>
            <w:webHidden/>
          </w:rPr>
          <w:t>23</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00" w:history="1">
        <w:r w:rsidR="002C7EE0" w:rsidRPr="000C031E">
          <w:rPr>
            <w:rStyle w:val="Hyperlink"/>
            <w:rFonts w:eastAsia="Calibri"/>
            <w:noProof/>
          </w:rPr>
          <w:t>Ilustración 6 – Fase de inicialización</w:t>
        </w:r>
        <w:r w:rsidR="002C7EE0">
          <w:rPr>
            <w:noProof/>
            <w:webHidden/>
          </w:rPr>
          <w:tab/>
        </w:r>
        <w:r w:rsidR="002C7EE0">
          <w:rPr>
            <w:noProof/>
            <w:webHidden/>
          </w:rPr>
          <w:fldChar w:fldCharType="begin"/>
        </w:r>
        <w:r w:rsidR="002C7EE0">
          <w:rPr>
            <w:noProof/>
            <w:webHidden/>
          </w:rPr>
          <w:instrText xml:space="preserve"> PAGEREF _Toc385082300 \h </w:instrText>
        </w:r>
        <w:r w:rsidR="002C7EE0">
          <w:rPr>
            <w:noProof/>
            <w:webHidden/>
          </w:rPr>
        </w:r>
        <w:r w:rsidR="002C7EE0">
          <w:rPr>
            <w:noProof/>
            <w:webHidden/>
          </w:rPr>
          <w:fldChar w:fldCharType="separate"/>
        </w:r>
        <w:r w:rsidR="002C7EE0">
          <w:rPr>
            <w:noProof/>
            <w:webHidden/>
          </w:rPr>
          <w:t>29</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01" w:history="1">
        <w:r w:rsidR="002C7EE0" w:rsidRPr="000C031E">
          <w:rPr>
            <w:rStyle w:val="Hyperlink"/>
            <w:rFonts w:eastAsia="Calibri"/>
            <w:noProof/>
          </w:rPr>
          <w:t>Ilustración 8 – Soporte de la aplicación en las operaciones básicas de la Clínica Audinsa</w:t>
        </w:r>
        <w:r w:rsidR="002C7EE0">
          <w:rPr>
            <w:noProof/>
            <w:webHidden/>
          </w:rPr>
          <w:tab/>
        </w:r>
        <w:r w:rsidR="002C7EE0">
          <w:rPr>
            <w:noProof/>
            <w:webHidden/>
          </w:rPr>
          <w:fldChar w:fldCharType="begin"/>
        </w:r>
        <w:r w:rsidR="002C7EE0">
          <w:rPr>
            <w:noProof/>
            <w:webHidden/>
          </w:rPr>
          <w:instrText xml:space="preserve"> PAGEREF _Toc385082301 \h </w:instrText>
        </w:r>
        <w:r w:rsidR="002C7EE0">
          <w:rPr>
            <w:noProof/>
            <w:webHidden/>
          </w:rPr>
        </w:r>
        <w:r w:rsidR="002C7EE0">
          <w:rPr>
            <w:noProof/>
            <w:webHidden/>
          </w:rPr>
          <w:fldChar w:fldCharType="separate"/>
        </w:r>
        <w:r w:rsidR="002C7EE0">
          <w:rPr>
            <w:noProof/>
            <w:webHidden/>
          </w:rPr>
          <w:t>32</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02" w:history="1">
        <w:r w:rsidR="002C7EE0" w:rsidRPr="000C031E">
          <w:rPr>
            <w:rStyle w:val="Hyperlink"/>
            <w:rFonts w:eastAsia="Calibri"/>
            <w:noProof/>
          </w:rPr>
          <w:t>Ilustración 8 – Módulos de la aplicación</w:t>
        </w:r>
        <w:r w:rsidR="002C7EE0">
          <w:rPr>
            <w:noProof/>
            <w:webHidden/>
          </w:rPr>
          <w:tab/>
        </w:r>
        <w:r w:rsidR="002C7EE0">
          <w:rPr>
            <w:noProof/>
            <w:webHidden/>
          </w:rPr>
          <w:fldChar w:fldCharType="begin"/>
        </w:r>
        <w:r w:rsidR="002C7EE0">
          <w:rPr>
            <w:noProof/>
            <w:webHidden/>
          </w:rPr>
          <w:instrText xml:space="preserve"> PAGEREF _Toc385082302 \h </w:instrText>
        </w:r>
        <w:r w:rsidR="002C7EE0">
          <w:rPr>
            <w:noProof/>
            <w:webHidden/>
          </w:rPr>
        </w:r>
        <w:r w:rsidR="002C7EE0">
          <w:rPr>
            <w:noProof/>
            <w:webHidden/>
          </w:rPr>
          <w:fldChar w:fldCharType="separate"/>
        </w:r>
        <w:r w:rsidR="002C7EE0">
          <w:rPr>
            <w:noProof/>
            <w:webHidden/>
          </w:rPr>
          <w:t>39</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03" w:history="1">
        <w:r w:rsidR="002C7EE0" w:rsidRPr="000C031E">
          <w:rPr>
            <w:rStyle w:val="Hyperlink"/>
            <w:rFonts w:eastAsia="Calibri"/>
            <w:noProof/>
          </w:rPr>
          <w:t>Ilustración 9 – Casos de uso</w:t>
        </w:r>
        <w:r w:rsidR="002C7EE0">
          <w:rPr>
            <w:noProof/>
            <w:webHidden/>
          </w:rPr>
          <w:tab/>
        </w:r>
        <w:r w:rsidR="002C7EE0">
          <w:rPr>
            <w:noProof/>
            <w:webHidden/>
          </w:rPr>
          <w:fldChar w:fldCharType="begin"/>
        </w:r>
        <w:r w:rsidR="002C7EE0">
          <w:rPr>
            <w:noProof/>
            <w:webHidden/>
          </w:rPr>
          <w:instrText xml:space="preserve"> PAGEREF _Toc385082303 \h </w:instrText>
        </w:r>
        <w:r w:rsidR="002C7EE0">
          <w:rPr>
            <w:noProof/>
            <w:webHidden/>
          </w:rPr>
        </w:r>
        <w:r w:rsidR="002C7EE0">
          <w:rPr>
            <w:noProof/>
            <w:webHidden/>
          </w:rPr>
          <w:fldChar w:fldCharType="separate"/>
        </w:r>
        <w:r w:rsidR="002C7EE0">
          <w:rPr>
            <w:noProof/>
            <w:webHidden/>
          </w:rPr>
          <w:t>40</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04" w:history="1">
        <w:r w:rsidR="002C7EE0" w:rsidRPr="000C031E">
          <w:rPr>
            <w:rStyle w:val="Hyperlink"/>
            <w:rFonts w:eastAsia="Calibri"/>
            <w:noProof/>
          </w:rPr>
          <w:t>Ilustración 10 – Diagrama de clases</w:t>
        </w:r>
        <w:r w:rsidR="002C7EE0">
          <w:rPr>
            <w:noProof/>
            <w:webHidden/>
          </w:rPr>
          <w:tab/>
        </w:r>
        <w:r w:rsidR="002C7EE0">
          <w:rPr>
            <w:noProof/>
            <w:webHidden/>
          </w:rPr>
          <w:fldChar w:fldCharType="begin"/>
        </w:r>
        <w:r w:rsidR="002C7EE0">
          <w:rPr>
            <w:noProof/>
            <w:webHidden/>
          </w:rPr>
          <w:instrText xml:space="preserve"> PAGEREF _Toc385082304 \h </w:instrText>
        </w:r>
        <w:r w:rsidR="002C7EE0">
          <w:rPr>
            <w:noProof/>
            <w:webHidden/>
          </w:rPr>
        </w:r>
        <w:r w:rsidR="002C7EE0">
          <w:rPr>
            <w:noProof/>
            <w:webHidden/>
          </w:rPr>
          <w:fldChar w:fldCharType="separate"/>
        </w:r>
        <w:r w:rsidR="002C7EE0">
          <w:rPr>
            <w:noProof/>
            <w:webHidden/>
          </w:rPr>
          <w:t>41</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05" w:history="1">
        <w:r w:rsidR="002C7EE0" w:rsidRPr="000C031E">
          <w:rPr>
            <w:rStyle w:val="Hyperlink"/>
            <w:rFonts w:eastAsia="Calibri"/>
            <w:noProof/>
          </w:rPr>
          <w:t>Ilustración 12 – Diseño conceptual de la solución</w:t>
        </w:r>
        <w:r w:rsidR="002C7EE0">
          <w:rPr>
            <w:noProof/>
            <w:webHidden/>
          </w:rPr>
          <w:tab/>
        </w:r>
        <w:r w:rsidR="002C7EE0">
          <w:rPr>
            <w:noProof/>
            <w:webHidden/>
          </w:rPr>
          <w:fldChar w:fldCharType="begin"/>
        </w:r>
        <w:r w:rsidR="002C7EE0">
          <w:rPr>
            <w:noProof/>
            <w:webHidden/>
          </w:rPr>
          <w:instrText xml:space="preserve"> PAGEREF _Toc385082305 \h </w:instrText>
        </w:r>
        <w:r w:rsidR="002C7EE0">
          <w:rPr>
            <w:noProof/>
            <w:webHidden/>
          </w:rPr>
        </w:r>
        <w:r w:rsidR="002C7EE0">
          <w:rPr>
            <w:noProof/>
            <w:webHidden/>
          </w:rPr>
          <w:fldChar w:fldCharType="separate"/>
        </w:r>
        <w:r w:rsidR="002C7EE0">
          <w:rPr>
            <w:noProof/>
            <w:webHidden/>
          </w:rPr>
          <w:t>43</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06" w:history="1">
        <w:r w:rsidR="002C7EE0" w:rsidRPr="000C031E">
          <w:rPr>
            <w:rStyle w:val="Hyperlink"/>
            <w:rFonts w:eastAsia="Calibri"/>
            <w:noProof/>
          </w:rPr>
          <w:t>Ilustración 13 – Diseño de base de Datos</w:t>
        </w:r>
        <w:r w:rsidR="002C7EE0">
          <w:rPr>
            <w:noProof/>
            <w:webHidden/>
          </w:rPr>
          <w:tab/>
        </w:r>
        <w:r w:rsidR="002C7EE0">
          <w:rPr>
            <w:noProof/>
            <w:webHidden/>
          </w:rPr>
          <w:fldChar w:fldCharType="begin"/>
        </w:r>
        <w:r w:rsidR="002C7EE0">
          <w:rPr>
            <w:noProof/>
            <w:webHidden/>
          </w:rPr>
          <w:instrText xml:space="preserve"> PAGEREF _Toc385082306 \h </w:instrText>
        </w:r>
        <w:r w:rsidR="002C7EE0">
          <w:rPr>
            <w:noProof/>
            <w:webHidden/>
          </w:rPr>
        </w:r>
        <w:r w:rsidR="002C7EE0">
          <w:rPr>
            <w:noProof/>
            <w:webHidden/>
          </w:rPr>
          <w:fldChar w:fldCharType="separate"/>
        </w:r>
        <w:r w:rsidR="002C7EE0">
          <w:rPr>
            <w:noProof/>
            <w:webHidden/>
          </w:rPr>
          <w:t>44</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07" w:history="1">
        <w:r w:rsidR="002C7EE0" w:rsidRPr="000C031E">
          <w:rPr>
            <w:rStyle w:val="Hyperlink"/>
            <w:rFonts w:eastAsia="Calibri"/>
            <w:noProof/>
          </w:rPr>
          <w:t>Ilustración 14 – Aplicación Audinsa Audiología instalada en un dispositivo inteligente</w:t>
        </w:r>
        <w:r w:rsidR="002C7EE0">
          <w:rPr>
            <w:noProof/>
            <w:webHidden/>
          </w:rPr>
          <w:tab/>
        </w:r>
        <w:r w:rsidR="002C7EE0">
          <w:rPr>
            <w:noProof/>
            <w:webHidden/>
          </w:rPr>
          <w:fldChar w:fldCharType="begin"/>
        </w:r>
        <w:r w:rsidR="002C7EE0">
          <w:rPr>
            <w:noProof/>
            <w:webHidden/>
          </w:rPr>
          <w:instrText xml:space="preserve"> PAGEREF _Toc385082307 \h </w:instrText>
        </w:r>
        <w:r w:rsidR="002C7EE0">
          <w:rPr>
            <w:noProof/>
            <w:webHidden/>
          </w:rPr>
        </w:r>
        <w:r w:rsidR="002C7EE0">
          <w:rPr>
            <w:noProof/>
            <w:webHidden/>
          </w:rPr>
          <w:fldChar w:fldCharType="separate"/>
        </w:r>
        <w:r w:rsidR="002C7EE0">
          <w:rPr>
            <w:noProof/>
            <w:webHidden/>
          </w:rPr>
          <w:t>52</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08" w:history="1">
        <w:r w:rsidR="002C7EE0" w:rsidRPr="000C031E">
          <w:rPr>
            <w:rStyle w:val="Hyperlink"/>
            <w:rFonts w:eastAsia="Calibri"/>
            <w:noProof/>
          </w:rPr>
          <w:t>Ilustración 15 – Aplicación Audinsa Audiología pantalla de inicio</w:t>
        </w:r>
        <w:r w:rsidR="002C7EE0">
          <w:rPr>
            <w:noProof/>
            <w:webHidden/>
          </w:rPr>
          <w:tab/>
        </w:r>
        <w:r w:rsidR="002C7EE0">
          <w:rPr>
            <w:noProof/>
            <w:webHidden/>
          </w:rPr>
          <w:fldChar w:fldCharType="begin"/>
        </w:r>
        <w:r w:rsidR="002C7EE0">
          <w:rPr>
            <w:noProof/>
            <w:webHidden/>
          </w:rPr>
          <w:instrText xml:space="preserve"> PAGEREF _Toc385082308 \h </w:instrText>
        </w:r>
        <w:r w:rsidR="002C7EE0">
          <w:rPr>
            <w:noProof/>
            <w:webHidden/>
          </w:rPr>
        </w:r>
        <w:r w:rsidR="002C7EE0">
          <w:rPr>
            <w:noProof/>
            <w:webHidden/>
          </w:rPr>
          <w:fldChar w:fldCharType="separate"/>
        </w:r>
        <w:r w:rsidR="002C7EE0">
          <w:rPr>
            <w:noProof/>
            <w:webHidden/>
          </w:rPr>
          <w:t>53</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09" w:history="1">
        <w:r w:rsidR="002C7EE0" w:rsidRPr="000C031E">
          <w:rPr>
            <w:rStyle w:val="Hyperlink"/>
            <w:rFonts w:eastAsia="Calibri"/>
            <w:noProof/>
          </w:rPr>
          <w:t>Ilustración 16 – Aplicación Audinsa Audiología pantalla de creación de perfil</w:t>
        </w:r>
        <w:r w:rsidR="002C7EE0">
          <w:rPr>
            <w:noProof/>
            <w:webHidden/>
          </w:rPr>
          <w:tab/>
        </w:r>
        <w:r w:rsidR="002C7EE0">
          <w:rPr>
            <w:noProof/>
            <w:webHidden/>
          </w:rPr>
          <w:fldChar w:fldCharType="begin"/>
        </w:r>
        <w:r w:rsidR="002C7EE0">
          <w:rPr>
            <w:noProof/>
            <w:webHidden/>
          </w:rPr>
          <w:instrText xml:space="preserve"> PAGEREF _Toc385082309 \h </w:instrText>
        </w:r>
        <w:r w:rsidR="002C7EE0">
          <w:rPr>
            <w:noProof/>
            <w:webHidden/>
          </w:rPr>
        </w:r>
        <w:r w:rsidR="002C7EE0">
          <w:rPr>
            <w:noProof/>
            <w:webHidden/>
          </w:rPr>
          <w:fldChar w:fldCharType="separate"/>
        </w:r>
        <w:r w:rsidR="002C7EE0">
          <w:rPr>
            <w:noProof/>
            <w:webHidden/>
          </w:rPr>
          <w:t>54</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10" w:history="1">
        <w:r w:rsidR="002C7EE0" w:rsidRPr="000C031E">
          <w:rPr>
            <w:rStyle w:val="Hyperlink"/>
            <w:rFonts w:eastAsia="Calibri"/>
            <w:noProof/>
          </w:rPr>
          <w:t>Ilustración 17 – Aplicación Audinsa Audiología , pantalla con perfil creado</w:t>
        </w:r>
        <w:r w:rsidR="002C7EE0">
          <w:rPr>
            <w:noProof/>
            <w:webHidden/>
          </w:rPr>
          <w:tab/>
        </w:r>
        <w:r w:rsidR="002C7EE0">
          <w:rPr>
            <w:noProof/>
            <w:webHidden/>
          </w:rPr>
          <w:fldChar w:fldCharType="begin"/>
        </w:r>
        <w:r w:rsidR="002C7EE0">
          <w:rPr>
            <w:noProof/>
            <w:webHidden/>
          </w:rPr>
          <w:instrText xml:space="preserve"> PAGEREF _Toc385082310 \h </w:instrText>
        </w:r>
        <w:r w:rsidR="002C7EE0">
          <w:rPr>
            <w:noProof/>
            <w:webHidden/>
          </w:rPr>
        </w:r>
        <w:r w:rsidR="002C7EE0">
          <w:rPr>
            <w:noProof/>
            <w:webHidden/>
          </w:rPr>
          <w:fldChar w:fldCharType="separate"/>
        </w:r>
        <w:r w:rsidR="002C7EE0">
          <w:rPr>
            <w:noProof/>
            <w:webHidden/>
          </w:rPr>
          <w:t>55</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11" w:history="1">
        <w:r w:rsidR="002C7EE0" w:rsidRPr="000C031E">
          <w:rPr>
            <w:rStyle w:val="Hyperlink"/>
            <w:rFonts w:eastAsia="Calibri"/>
            <w:noProof/>
          </w:rPr>
          <w:t>Ilustración 18 – Aplicación Audinsa Audiología, pantalla con listado de exámenes</w:t>
        </w:r>
        <w:r w:rsidR="002C7EE0">
          <w:rPr>
            <w:noProof/>
            <w:webHidden/>
          </w:rPr>
          <w:tab/>
        </w:r>
        <w:r w:rsidR="002C7EE0">
          <w:rPr>
            <w:noProof/>
            <w:webHidden/>
          </w:rPr>
          <w:fldChar w:fldCharType="begin"/>
        </w:r>
        <w:r w:rsidR="002C7EE0">
          <w:rPr>
            <w:noProof/>
            <w:webHidden/>
          </w:rPr>
          <w:instrText xml:space="preserve"> PAGEREF _Toc385082311 \h </w:instrText>
        </w:r>
        <w:r w:rsidR="002C7EE0">
          <w:rPr>
            <w:noProof/>
            <w:webHidden/>
          </w:rPr>
        </w:r>
        <w:r w:rsidR="002C7EE0">
          <w:rPr>
            <w:noProof/>
            <w:webHidden/>
          </w:rPr>
          <w:fldChar w:fldCharType="separate"/>
        </w:r>
        <w:r w:rsidR="002C7EE0">
          <w:rPr>
            <w:noProof/>
            <w:webHidden/>
          </w:rPr>
          <w:t>56</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12" w:history="1">
        <w:r w:rsidR="002C7EE0" w:rsidRPr="000C031E">
          <w:rPr>
            <w:rStyle w:val="Hyperlink"/>
            <w:rFonts w:eastAsia="Calibri"/>
            <w:noProof/>
          </w:rPr>
          <w:t>Ilustración 19 – Aplicación Audinsa Audiología, pantalla con menú de opciones</w:t>
        </w:r>
        <w:r w:rsidR="002C7EE0">
          <w:rPr>
            <w:noProof/>
            <w:webHidden/>
          </w:rPr>
          <w:tab/>
        </w:r>
        <w:r w:rsidR="002C7EE0">
          <w:rPr>
            <w:noProof/>
            <w:webHidden/>
          </w:rPr>
          <w:fldChar w:fldCharType="begin"/>
        </w:r>
        <w:r w:rsidR="002C7EE0">
          <w:rPr>
            <w:noProof/>
            <w:webHidden/>
          </w:rPr>
          <w:instrText xml:space="preserve"> PAGEREF _Toc385082312 \h </w:instrText>
        </w:r>
        <w:r w:rsidR="002C7EE0">
          <w:rPr>
            <w:noProof/>
            <w:webHidden/>
          </w:rPr>
        </w:r>
        <w:r w:rsidR="002C7EE0">
          <w:rPr>
            <w:noProof/>
            <w:webHidden/>
          </w:rPr>
          <w:fldChar w:fldCharType="separate"/>
        </w:r>
        <w:r w:rsidR="002C7EE0">
          <w:rPr>
            <w:noProof/>
            <w:webHidden/>
          </w:rPr>
          <w:t>57</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13" w:history="1">
        <w:r w:rsidR="002C7EE0" w:rsidRPr="000C031E">
          <w:rPr>
            <w:rStyle w:val="Hyperlink"/>
            <w:rFonts w:eastAsia="Calibri"/>
            <w:noProof/>
          </w:rPr>
          <w:t>Ilustración 20 – Aplicación Audinsa Audiología, pantalla instrucciones de examen Sensibilidad de oído.</w:t>
        </w:r>
        <w:r w:rsidR="002C7EE0">
          <w:rPr>
            <w:noProof/>
            <w:webHidden/>
          </w:rPr>
          <w:tab/>
        </w:r>
        <w:r w:rsidR="002C7EE0">
          <w:rPr>
            <w:noProof/>
            <w:webHidden/>
          </w:rPr>
          <w:fldChar w:fldCharType="begin"/>
        </w:r>
        <w:r w:rsidR="002C7EE0">
          <w:rPr>
            <w:noProof/>
            <w:webHidden/>
          </w:rPr>
          <w:instrText xml:space="preserve"> PAGEREF _Toc385082313 \h </w:instrText>
        </w:r>
        <w:r w:rsidR="002C7EE0">
          <w:rPr>
            <w:noProof/>
            <w:webHidden/>
          </w:rPr>
        </w:r>
        <w:r w:rsidR="002C7EE0">
          <w:rPr>
            <w:noProof/>
            <w:webHidden/>
          </w:rPr>
          <w:fldChar w:fldCharType="separate"/>
        </w:r>
        <w:r w:rsidR="002C7EE0">
          <w:rPr>
            <w:noProof/>
            <w:webHidden/>
          </w:rPr>
          <w:t>58</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14" w:history="1">
        <w:r w:rsidR="002C7EE0" w:rsidRPr="000C031E">
          <w:rPr>
            <w:rStyle w:val="Hyperlink"/>
            <w:rFonts w:eastAsia="Calibri"/>
            <w:noProof/>
          </w:rPr>
          <w:t>Ilustración 21 – Aplicación Audinsa Audiología, pantalla instrucciones de examen Cuestionario.</w:t>
        </w:r>
        <w:r w:rsidR="002C7EE0">
          <w:rPr>
            <w:noProof/>
            <w:webHidden/>
          </w:rPr>
          <w:tab/>
        </w:r>
        <w:r w:rsidR="002C7EE0">
          <w:rPr>
            <w:noProof/>
            <w:webHidden/>
          </w:rPr>
          <w:fldChar w:fldCharType="begin"/>
        </w:r>
        <w:r w:rsidR="002C7EE0">
          <w:rPr>
            <w:noProof/>
            <w:webHidden/>
          </w:rPr>
          <w:instrText xml:space="preserve"> PAGEREF _Toc385082314 \h </w:instrText>
        </w:r>
        <w:r w:rsidR="002C7EE0">
          <w:rPr>
            <w:noProof/>
            <w:webHidden/>
          </w:rPr>
        </w:r>
        <w:r w:rsidR="002C7EE0">
          <w:rPr>
            <w:noProof/>
            <w:webHidden/>
          </w:rPr>
          <w:fldChar w:fldCharType="separate"/>
        </w:r>
        <w:r w:rsidR="002C7EE0">
          <w:rPr>
            <w:noProof/>
            <w:webHidden/>
          </w:rPr>
          <w:t>60</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15" w:history="1">
        <w:r w:rsidR="002C7EE0" w:rsidRPr="000C031E">
          <w:rPr>
            <w:rStyle w:val="Hyperlink"/>
            <w:rFonts w:eastAsia="Calibri"/>
            <w:noProof/>
          </w:rPr>
          <w:t>Ilustración 22 – Aplicación Audinsa Audiología, pantalla del examen Cuestionario.</w:t>
        </w:r>
        <w:r w:rsidR="002C7EE0">
          <w:rPr>
            <w:noProof/>
            <w:webHidden/>
          </w:rPr>
          <w:tab/>
        </w:r>
        <w:r w:rsidR="002C7EE0">
          <w:rPr>
            <w:noProof/>
            <w:webHidden/>
          </w:rPr>
          <w:fldChar w:fldCharType="begin"/>
        </w:r>
        <w:r w:rsidR="002C7EE0">
          <w:rPr>
            <w:noProof/>
            <w:webHidden/>
          </w:rPr>
          <w:instrText xml:space="preserve"> PAGEREF _Toc385082315 \h </w:instrText>
        </w:r>
        <w:r w:rsidR="002C7EE0">
          <w:rPr>
            <w:noProof/>
            <w:webHidden/>
          </w:rPr>
        </w:r>
        <w:r w:rsidR="002C7EE0">
          <w:rPr>
            <w:noProof/>
            <w:webHidden/>
          </w:rPr>
          <w:fldChar w:fldCharType="separate"/>
        </w:r>
        <w:r w:rsidR="002C7EE0">
          <w:rPr>
            <w:noProof/>
            <w:webHidden/>
          </w:rPr>
          <w:t>61</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16" w:history="1">
        <w:r w:rsidR="002C7EE0" w:rsidRPr="000C031E">
          <w:rPr>
            <w:rStyle w:val="Hyperlink"/>
            <w:rFonts w:eastAsia="Calibri"/>
            <w:noProof/>
          </w:rPr>
          <w:t>Ilustración 23 – Aplicación Audinsa Audiología, pantalla resultado de examen Cuestionario.</w:t>
        </w:r>
        <w:r w:rsidR="002C7EE0">
          <w:rPr>
            <w:noProof/>
            <w:webHidden/>
          </w:rPr>
          <w:tab/>
        </w:r>
        <w:r w:rsidR="002C7EE0">
          <w:rPr>
            <w:noProof/>
            <w:webHidden/>
          </w:rPr>
          <w:fldChar w:fldCharType="begin"/>
        </w:r>
        <w:r w:rsidR="002C7EE0">
          <w:rPr>
            <w:noProof/>
            <w:webHidden/>
          </w:rPr>
          <w:instrText xml:space="preserve"> PAGEREF _Toc385082316 \h </w:instrText>
        </w:r>
        <w:r w:rsidR="002C7EE0">
          <w:rPr>
            <w:noProof/>
            <w:webHidden/>
          </w:rPr>
        </w:r>
        <w:r w:rsidR="002C7EE0">
          <w:rPr>
            <w:noProof/>
            <w:webHidden/>
          </w:rPr>
          <w:fldChar w:fldCharType="separate"/>
        </w:r>
        <w:r w:rsidR="002C7EE0">
          <w:rPr>
            <w:noProof/>
            <w:webHidden/>
          </w:rPr>
          <w:t>62</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17" w:history="1">
        <w:r w:rsidR="002C7EE0" w:rsidRPr="000C031E">
          <w:rPr>
            <w:rStyle w:val="Hyperlink"/>
            <w:rFonts w:eastAsia="Calibri"/>
            <w:noProof/>
          </w:rPr>
          <w:t>Ilustración 24 – Aplicación Audinsa Audiología, pantalla opciones sobre los resultados</w:t>
        </w:r>
        <w:r w:rsidR="002C7EE0">
          <w:rPr>
            <w:noProof/>
            <w:webHidden/>
          </w:rPr>
          <w:tab/>
        </w:r>
        <w:r w:rsidR="002C7EE0">
          <w:rPr>
            <w:noProof/>
            <w:webHidden/>
          </w:rPr>
          <w:fldChar w:fldCharType="begin"/>
        </w:r>
        <w:r w:rsidR="002C7EE0">
          <w:rPr>
            <w:noProof/>
            <w:webHidden/>
          </w:rPr>
          <w:instrText xml:space="preserve"> PAGEREF _Toc385082317 \h </w:instrText>
        </w:r>
        <w:r w:rsidR="002C7EE0">
          <w:rPr>
            <w:noProof/>
            <w:webHidden/>
          </w:rPr>
        </w:r>
        <w:r w:rsidR="002C7EE0">
          <w:rPr>
            <w:noProof/>
            <w:webHidden/>
          </w:rPr>
          <w:fldChar w:fldCharType="separate"/>
        </w:r>
        <w:r w:rsidR="002C7EE0">
          <w:rPr>
            <w:noProof/>
            <w:webHidden/>
          </w:rPr>
          <w:t>63</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18" w:history="1">
        <w:r w:rsidR="002C7EE0" w:rsidRPr="000C031E">
          <w:rPr>
            <w:rStyle w:val="Hyperlink"/>
            <w:rFonts w:eastAsia="Calibri"/>
            <w:noProof/>
          </w:rPr>
          <w:t>Ilustración 25 – Aplicación Audinsa Audiología, pantalla de acción compartir en pantalla resultados.</w:t>
        </w:r>
        <w:r w:rsidR="002C7EE0">
          <w:rPr>
            <w:noProof/>
            <w:webHidden/>
          </w:rPr>
          <w:tab/>
        </w:r>
        <w:r w:rsidR="002C7EE0">
          <w:rPr>
            <w:noProof/>
            <w:webHidden/>
          </w:rPr>
          <w:fldChar w:fldCharType="begin"/>
        </w:r>
        <w:r w:rsidR="002C7EE0">
          <w:rPr>
            <w:noProof/>
            <w:webHidden/>
          </w:rPr>
          <w:instrText xml:space="preserve"> PAGEREF _Toc385082318 \h </w:instrText>
        </w:r>
        <w:r w:rsidR="002C7EE0">
          <w:rPr>
            <w:noProof/>
            <w:webHidden/>
          </w:rPr>
        </w:r>
        <w:r w:rsidR="002C7EE0">
          <w:rPr>
            <w:noProof/>
            <w:webHidden/>
          </w:rPr>
          <w:fldChar w:fldCharType="separate"/>
        </w:r>
        <w:r w:rsidR="002C7EE0">
          <w:rPr>
            <w:noProof/>
            <w:webHidden/>
          </w:rPr>
          <w:t>64</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19" w:history="1">
        <w:r w:rsidR="002C7EE0" w:rsidRPr="000C031E">
          <w:rPr>
            <w:rStyle w:val="Hyperlink"/>
            <w:rFonts w:eastAsia="Calibri"/>
            <w:noProof/>
          </w:rPr>
          <w:t>Ilustración 26 – Aplicación Audinsa Audiología, pantalla Artículos (blog de la clínica).</w:t>
        </w:r>
        <w:r w:rsidR="002C7EE0">
          <w:rPr>
            <w:noProof/>
            <w:webHidden/>
          </w:rPr>
          <w:tab/>
        </w:r>
        <w:r w:rsidR="002C7EE0">
          <w:rPr>
            <w:noProof/>
            <w:webHidden/>
          </w:rPr>
          <w:fldChar w:fldCharType="begin"/>
        </w:r>
        <w:r w:rsidR="002C7EE0">
          <w:rPr>
            <w:noProof/>
            <w:webHidden/>
          </w:rPr>
          <w:instrText xml:space="preserve"> PAGEREF _Toc385082319 \h </w:instrText>
        </w:r>
        <w:r w:rsidR="002C7EE0">
          <w:rPr>
            <w:noProof/>
            <w:webHidden/>
          </w:rPr>
        </w:r>
        <w:r w:rsidR="002C7EE0">
          <w:rPr>
            <w:noProof/>
            <w:webHidden/>
          </w:rPr>
          <w:fldChar w:fldCharType="separate"/>
        </w:r>
        <w:r w:rsidR="002C7EE0">
          <w:rPr>
            <w:noProof/>
            <w:webHidden/>
          </w:rPr>
          <w:t>65</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20" w:history="1">
        <w:r w:rsidR="002C7EE0" w:rsidRPr="000C031E">
          <w:rPr>
            <w:rStyle w:val="Hyperlink"/>
            <w:rFonts w:eastAsia="Calibri"/>
            <w:noProof/>
          </w:rPr>
          <w:t>Ilustración 27 – Aplicación Audinsa Audiología, pantalla Acciones sobre el  perfil.</w:t>
        </w:r>
        <w:r w:rsidR="002C7EE0">
          <w:rPr>
            <w:noProof/>
            <w:webHidden/>
          </w:rPr>
          <w:tab/>
        </w:r>
        <w:r w:rsidR="002C7EE0">
          <w:rPr>
            <w:noProof/>
            <w:webHidden/>
          </w:rPr>
          <w:fldChar w:fldCharType="begin"/>
        </w:r>
        <w:r w:rsidR="002C7EE0">
          <w:rPr>
            <w:noProof/>
            <w:webHidden/>
          </w:rPr>
          <w:instrText xml:space="preserve"> PAGEREF _Toc385082320 \h </w:instrText>
        </w:r>
        <w:r w:rsidR="002C7EE0">
          <w:rPr>
            <w:noProof/>
            <w:webHidden/>
          </w:rPr>
        </w:r>
        <w:r w:rsidR="002C7EE0">
          <w:rPr>
            <w:noProof/>
            <w:webHidden/>
          </w:rPr>
          <w:fldChar w:fldCharType="separate"/>
        </w:r>
        <w:r w:rsidR="002C7EE0">
          <w:rPr>
            <w:noProof/>
            <w:webHidden/>
          </w:rPr>
          <w:t>66</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21" w:history="1">
        <w:r w:rsidR="002C7EE0" w:rsidRPr="000C031E">
          <w:rPr>
            <w:rStyle w:val="Hyperlink"/>
            <w:rFonts w:eastAsia="Calibri"/>
            <w:noProof/>
          </w:rPr>
          <w:t>Ilustración 28 – Aplicación Audinsa Audiología, pantalla confirmación  del eliminación del perfil.</w:t>
        </w:r>
        <w:r w:rsidR="002C7EE0">
          <w:rPr>
            <w:noProof/>
            <w:webHidden/>
          </w:rPr>
          <w:tab/>
        </w:r>
        <w:r w:rsidR="002C7EE0">
          <w:rPr>
            <w:noProof/>
            <w:webHidden/>
          </w:rPr>
          <w:fldChar w:fldCharType="begin"/>
        </w:r>
        <w:r w:rsidR="002C7EE0">
          <w:rPr>
            <w:noProof/>
            <w:webHidden/>
          </w:rPr>
          <w:instrText xml:space="preserve"> PAGEREF _Toc385082321 \h </w:instrText>
        </w:r>
        <w:r w:rsidR="002C7EE0">
          <w:rPr>
            <w:noProof/>
            <w:webHidden/>
          </w:rPr>
        </w:r>
        <w:r w:rsidR="002C7EE0">
          <w:rPr>
            <w:noProof/>
            <w:webHidden/>
          </w:rPr>
          <w:fldChar w:fldCharType="separate"/>
        </w:r>
        <w:r w:rsidR="002C7EE0">
          <w:rPr>
            <w:noProof/>
            <w:webHidden/>
          </w:rPr>
          <w:t>67</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22" w:history="1">
        <w:r w:rsidR="002C7EE0" w:rsidRPr="000C031E">
          <w:rPr>
            <w:rStyle w:val="Hyperlink"/>
            <w:rFonts w:eastAsia="Calibri"/>
            <w:noProof/>
          </w:rPr>
          <w:t>Ilustración 29 – Aplicación Audinsa Audiología, pantalla perfil eliminado satisfactoriamente.</w:t>
        </w:r>
        <w:r w:rsidR="002C7EE0">
          <w:rPr>
            <w:noProof/>
            <w:webHidden/>
          </w:rPr>
          <w:tab/>
        </w:r>
        <w:r w:rsidR="002C7EE0">
          <w:rPr>
            <w:noProof/>
            <w:webHidden/>
          </w:rPr>
          <w:fldChar w:fldCharType="begin"/>
        </w:r>
        <w:r w:rsidR="002C7EE0">
          <w:rPr>
            <w:noProof/>
            <w:webHidden/>
          </w:rPr>
          <w:instrText xml:space="preserve"> PAGEREF _Toc385082322 \h </w:instrText>
        </w:r>
        <w:r w:rsidR="002C7EE0">
          <w:rPr>
            <w:noProof/>
            <w:webHidden/>
          </w:rPr>
        </w:r>
        <w:r w:rsidR="002C7EE0">
          <w:rPr>
            <w:noProof/>
            <w:webHidden/>
          </w:rPr>
          <w:fldChar w:fldCharType="separate"/>
        </w:r>
        <w:r w:rsidR="002C7EE0">
          <w:rPr>
            <w:noProof/>
            <w:webHidden/>
          </w:rPr>
          <w:t>68</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23" w:history="1">
        <w:r w:rsidR="002C7EE0" w:rsidRPr="000C031E">
          <w:rPr>
            <w:rStyle w:val="Hyperlink"/>
            <w:rFonts w:eastAsia="Calibri"/>
            <w:noProof/>
          </w:rPr>
          <w:t>Ilustración 30 – Imágenes de a</w:t>
        </w:r>
        <w:r w:rsidR="002C7EE0" w:rsidRPr="000C031E">
          <w:rPr>
            <w:rStyle w:val="Hyperlink"/>
            <w:rFonts w:eastAsia="Calibri"/>
            <w:noProof/>
            <w:lang w:eastAsia="es-CR"/>
          </w:rPr>
          <w:t>plicación basada en tecnología móvil para conocer el estado auditivo</w:t>
        </w:r>
        <w:r w:rsidR="002C7EE0">
          <w:rPr>
            <w:noProof/>
            <w:webHidden/>
          </w:rPr>
          <w:tab/>
        </w:r>
        <w:r w:rsidR="002C7EE0">
          <w:rPr>
            <w:noProof/>
            <w:webHidden/>
          </w:rPr>
          <w:fldChar w:fldCharType="begin"/>
        </w:r>
        <w:r w:rsidR="002C7EE0">
          <w:rPr>
            <w:noProof/>
            <w:webHidden/>
          </w:rPr>
          <w:instrText xml:space="preserve"> PAGEREF _Toc385082323 \h </w:instrText>
        </w:r>
        <w:r w:rsidR="002C7EE0">
          <w:rPr>
            <w:noProof/>
            <w:webHidden/>
          </w:rPr>
        </w:r>
        <w:r w:rsidR="002C7EE0">
          <w:rPr>
            <w:noProof/>
            <w:webHidden/>
          </w:rPr>
          <w:fldChar w:fldCharType="separate"/>
        </w:r>
        <w:r w:rsidR="002C7EE0">
          <w:rPr>
            <w:noProof/>
            <w:webHidden/>
          </w:rPr>
          <w:t>69</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24" w:history="1">
        <w:r w:rsidR="002C7EE0" w:rsidRPr="000C031E">
          <w:rPr>
            <w:rStyle w:val="Hyperlink"/>
            <w:rFonts w:eastAsia="Calibri"/>
            <w:noProof/>
          </w:rPr>
          <w:t>Ilustración 28 - Pantalla principal uHear Aplicación uHear</w:t>
        </w:r>
        <w:r w:rsidR="002C7EE0">
          <w:rPr>
            <w:noProof/>
            <w:webHidden/>
          </w:rPr>
          <w:tab/>
        </w:r>
        <w:r w:rsidR="002C7EE0">
          <w:rPr>
            <w:noProof/>
            <w:webHidden/>
          </w:rPr>
          <w:fldChar w:fldCharType="begin"/>
        </w:r>
        <w:r w:rsidR="002C7EE0">
          <w:rPr>
            <w:noProof/>
            <w:webHidden/>
          </w:rPr>
          <w:instrText xml:space="preserve"> PAGEREF _Toc385082324 \h </w:instrText>
        </w:r>
        <w:r w:rsidR="002C7EE0">
          <w:rPr>
            <w:noProof/>
            <w:webHidden/>
          </w:rPr>
        </w:r>
        <w:r w:rsidR="002C7EE0">
          <w:rPr>
            <w:noProof/>
            <w:webHidden/>
          </w:rPr>
          <w:fldChar w:fldCharType="separate"/>
        </w:r>
        <w:r w:rsidR="002C7EE0">
          <w:rPr>
            <w:noProof/>
            <w:webHidden/>
          </w:rPr>
          <w:t>80</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25" w:history="1">
        <w:r w:rsidR="002C7EE0" w:rsidRPr="000C031E">
          <w:rPr>
            <w:rStyle w:val="Hyperlink"/>
            <w:rFonts w:eastAsia="Calibri"/>
            <w:noProof/>
          </w:rPr>
          <w:t>Ilustración 29 – Sensibilidad de oído uHear – Prueba en ejecución Aplicación uHear</w:t>
        </w:r>
        <w:r w:rsidR="002C7EE0">
          <w:rPr>
            <w:noProof/>
            <w:webHidden/>
          </w:rPr>
          <w:tab/>
        </w:r>
        <w:r w:rsidR="002C7EE0">
          <w:rPr>
            <w:noProof/>
            <w:webHidden/>
          </w:rPr>
          <w:fldChar w:fldCharType="begin"/>
        </w:r>
        <w:r w:rsidR="002C7EE0">
          <w:rPr>
            <w:noProof/>
            <w:webHidden/>
          </w:rPr>
          <w:instrText xml:space="preserve"> PAGEREF _Toc385082325 \h </w:instrText>
        </w:r>
        <w:r w:rsidR="002C7EE0">
          <w:rPr>
            <w:noProof/>
            <w:webHidden/>
          </w:rPr>
        </w:r>
        <w:r w:rsidR="002C7EE0">
          <w:rPr>
            <w:noProof/>
            <w:webHidden/>
          </w:rPr>
          <w:fldChar w:fldCharType="separate"/>
        </w:r>
        <w:r w:rsidR="002C7EE0">
          <w:rPr>
            <w:noProof/>
            <w:webHidden/>
          </w:rPr>
          <w:t>81</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26" w:history="1">
        <w:r w:rsidR="002C7EE0" w:rsidRPr="000C031E">
          <w:rPr>
            <w:rStyle w:val="Hyperlink"/>
            <w:rFonts w:eastAsia="Calibri"/>
            <w:noProof/>
          </w:rPr>
          <w:t>Ilustración 30 – Pantalla de resultados examen de sensibilidad de oído</w:t>
        </w:r>
        <w:r w:rsidR="002C7EE0">
          <w:rPr>
            <w:noProof/>
            <w:webHidden/>
          </w:rPr>
          <w:tab/>
        </w:r>
        <w:r w:rsidR="002C7EE0">
          <w:rPr>
            <w:noProof/>
            <w:webHidden/>
          </w:rPr>
          <w:fldChar w:fldCharType="begin"/>
        </w:r>
        <w:r w:rsidR="002C7EE0">
          <w:rPr>
            <w:noProof/>
            <w:webHidden/>
          </w:rPr>
          <w:instrText xml:space="preserve"> PAGEREF _Toc385082326 \h </w:instrText>
        </w:r>
        <w:r w:rsidR="002C7EE0">
          <w:rPr>
            <w:noProof/>
            <w:webHidden/>
          </w:rPr>
        </w:r>
        <w:r w:rsidR="002C7EE0">
          <w:rPr>
            <w:noProof/>
            <w:webHidden/>
          </w:rPr>
          <w:fldChar w:fldCharType="separate"/>
        </w:r>
        <w:r w:rsidR="002C7EE0">
          <w:rPr>
            <w:noProof/>
            <w:webHidden/>
          </w:rPr>
          <w:t>82</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27" w:history="1">
        <w:r w:rsidR="002C7EE0" w:rsidRPr="000C031E">
          <w:rPr>
            <w:rStyle w:val="Hyperlink"/>
            <w:rFonts w:eastAsia="Calibri"/>
            <w:noProof/>
          </w:rPr>
          <w:t>Ilustración 31 – Pantalla de resultados uHear</w:t>
        </w:r>
        <w:r w:rsidR="002C7EE0">
          <w:rPr>
            <w:noProof/>
            <w:webHidden/>
          </w:rPr>
          <w:tab/>
        </w:r>
        <w:r w:rsidR="002C7EE0">
          <w:rPr>
            <w:noProof/>
            <w:webHidden/>
          </w:rPr>
          <w:fldChar w:fldCharType="begin"/>
        </w:r>
        <w:r w:rsidR="002C7EE0">
          <w:rPr>
            <w:noProof/>
            <w:webHidden/>
          </w:rPr>
          <w:instrText xml:space="preserve"> PAGEREF _Toc385082327 \h </w:instrText>
        </w:r>
        <w:r w:rsidR="002C7EE0">
          <w:rPr>
            <w:noProof/>
            <w:webHidden/>
          </w:rPr>
        </w:r>
        <w:r w:rsidR="002C7EE0">
          <w:rPr>
            <w:noProof/>
            <w:webHidden/>
          </w:rPr>
          <w:fldChar w:fldCharType="separate"/>
        </w:r>
        <w:r w:rsidR="002C7EE0">
          <w:rPr>
            <w:noProof/>
            <w:webHidden/>
          </w:rPr>
          <w:t>82</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28" w:history="1">
        <w:r w:rsidR="002C7EE0" w:rsidRPr="000C031E">
          <w:rPr>
            <w:rStyle w:val="Hyperlink"/>
            <w:rFonts w:eastAsia="Calibri"/>
            <w:noProof/>
          </w:rPr>
          <w:t>Ilustración 32 – Pantalla de resultados guardados</w:t>
        </w:r>
        <w:r w:rsidR="002C7EE0">
          <w:rPr>
            <w:noProof/>
            <w:webHidden/>
          </w:rPr>
          <w:tab/>
        </w:r>
        <w:r w:rsidR="002C7EE0">
          <w:rPr>
            <w:noProof/>
            <w:webHidden/>
          </w:rPr>
          <w:fldChar w:fldCharType="begin"/>
        </w:r>
        <w:r w:rsidR="002C7EE0">
          <w:rPr>
            <w:noProof/>
            <w:webHidden/>
          </w:rPr>
          <w:instrText xml:space="preserve"> PAGEREF _Toc385082328 \h </w:instrText>
        </w:r>
        <w:r w:rsidR="002C7EE0">
          <w:rPr>
            <w:noProof/>
            <w:webHidden/>
          </w:rPr>
        </w:r>
        <w:r w:rsidR="002C7EE0">
          <w:rPr>
            <w:noProof/>
            <w:webHidden/>
          </w:rPr>
          <w:fldChar w:fldCharType="separate"/>
        </w:r>
        <w:r w:rsidR="002C7EE0">
          <w:rPr>
            <w:noProof/>
            <w:webHidden/>
          </w:rPr>
          <w:t>83</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29" w:history="1">
        <w:r w:rsidR="002C7EE0" w:rsidRPr="000C031E">
          <w:rPr>
            <w:rStyle w:val="Hyperlink"/>
            <w:rFonts w:eastAsia="Calibri"/>
            <w:noProof/>
          </w:rPr>
          <w:t>Ilustración 33 – Consejos auditivos</w:t>
        </w:r>
        <w:r w:rsidR="002C7EE0">
          <w:rPr>
            <w:noProof/>
            <w:webHidden/>
          </w:rPr>
          <w:tab/>
        </w:r>
        <w:r w:rsidR="002C7EE0">
          <w:rPr>
            <w:noProof/>
            <w:webHidden/>
          </w:rPr>
          <w:fldChar w:fldCharType="begin"/>
        </w:r>
        <w:r w:rsidR="002C7EE0">
          <w:rPr>
            <w:noProof/>
            <w:webHidden/>
          </w:rPr>
          <w:instrText xml:space="preserve"> PAGEREF _Toc385082329 \h </w:instrText>
        </w:r>
        <w:r w:rsidR="002C7EE0">
          <w:rPr>
            <w:noProof/>
            <w:webHidden/>
          </w:rPr>
        </w:r>
        <w:r w:rsidR="002C7EE0">
          <w:rPr>
            <w:noProof/>
            <w:webHidden/>
          </w:rPr>
          <w:fldChar w:fldCharType="separate"/>
        </w:r>
        <w:r w:rsidR="002C7EE0">
          <w:rPr>
            <w:noProof/>
            <w:webHidden/>
          </w:rPr>
          <w:t>83</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30" w:history="1">
        <w:r w:rsidR="002C7EE0" w:rsidRPr="000C031E">
          <w:rPr>
            <w:rStyle w:val="Hyperlink"/>
            <w:rFonts w:eastAsia="Calibri"/>
            <w:noProof/>
          </w:rPr>
          <w:t>Ilustración 34 – Ubicación de centros especializados</w:t>
        </w:r>
        <w:r w:rsidR="002C7EE0">
          <w:rPr>
            <w:noProof/>
            <w:webHidden/>
          </w:rPr>
          <w:tab/>
        </w:r>
        <w:r w:rsidR="002C7EE0">
          <w:rPr>
            <w:noProof/>
            <w:webHidden/>
          </w:rPr>
          <w:fldChar w:fldCharType="begin"/>
        </w:r>
        <w:r w:rsidR="002C7EE0">
          <w:rPr>
            <w:noProof/>
            <w:webHidden/>
          </w:rPr>
          <w:instrText xml:space="preserve"> PAGEREF _Toc385082330 \h </w:instrText>
        </w:r>
        <w:r w:rsidR="002C7EE0">
          <w:rPr>
            <w:noProof/>
            <w:webHidden/>
          </w:rPr>
        </w:r>
        <w:r w:rsidR="002C7EE0">
          <w:rPr>
            <w:noProof/>
            <w:webHidden/>
          </w:rPr>
          <w:fldChar w:fldCharType="separate"/>
        </w:r>
        <w:r w:rsidR="002C7EE0">
          <w:rPr>
            <w:noProof/>
            <w:webHidden/>
          </w:rPr>
          <w:t>84</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31" w:history="1">
        <w:r w:rsidR="002C7EE0" w:rsidRPr="000C031E">
          <w:rPr>
            <w:rStyle w:val="Hyperlink"/>
            <w:rFonts w:eastAsia="Calibri"/>
            <w:noProof/>
          </w:rPr>
          <w:t>Ilustración 35 – Aplicación test en línea: Flujo de imágenes</w:t>
        </w:r>
        <w:r w:rsidR="002C7EE0">
          <w:rPr>
            <w:noProof/>
            <w:webHidden/>
          </w:rPr>
          <w:tab/>
        </w:r>
        <w:r w:rsidR="002C7EE0">
          <w:rPr>
            <w:noProof/>
            <w:webHidden/>
          </w:rPr>
          <w:fldChar w:fldCharType="begin"/>
        </w:r>
        <w:r w:rsidR="002C7EE0">
          <w:rPr>
            <w:noProof/>
            <w:webHidden/>
          </w:rPr>
          <w:instrText xml:space="preserve"> PAGEREF _Toc385082331 \h </w:instrText>
        </w:r>
        <w:r w:rsidR="002C7EE0">
          <w:rPr>
            <w:noProof/>
            <w:webHidden/>
          </w:rPr>
        </w:r>
        <w:r w:rsidR="002C7EE0">
          <w:rPr>
            <w:noProof/>
            <w:webHidden/>
          </w:rPr>
          <w:fldChar w:fldCharType="separate"/>
        </w:r>
        <w:r w:rsidR="002C7EE0">
          <w:rPr>
            <w:noProof/>
            <w:webHidden/>
          </w:rPr>
          <w:t>85</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32" w:history="1">
        <w:r w:rsidR="002C7EE0" w:rsidRPr="000C031E">
          <w:rPr>
            <w:rStyle w:val="Hyperlink"/>
            <w:rFonts w:eastAsia="Calibri"/>
            <w:noProof/>
          </w:rPr>
          <w:t>Ilustración 36 – Aplicación test auditivo Test Auditivo de Phonak</w:t>
        </w:r>
        <w:r w:rsidR="002C7EE0">
          <w:rPr>
            <w:noProof/>
            <w:webHidden/>
          </w:rPr>
          <w:tab/>
        </w:r>
        <w:r w:rsidR="002C7EE0">
          <w:rPr>
            <w:noProof/>
            <w:webHidden/>
          </w:rPr>
          <w:fldChar w:fldCharType="begin"/>
        </w:r>
        <w:r w:rsidR="002C7EE0">
          <w:rPr>
            <w:noProof/>
            <w:webHidden/>
          </w:rPr>
          <w:instrText xml:space="preserve"> PAGEREF _Toc385082332 \h </w:instrText>
        </w:r>
        <w:r w:rsidR="002C7EE0">
          <w:rPr>
            <w:noProof/>
            <w:webHidden/>
          </w:rPr>
        </w:r>
        <w:r w:rsidR="002C7EE0">
          <w:rPr>
            <w:noProof/>
            <w:webHidden/>
          </w:rPr>
          <w:fldChar w:fldCharType="separate"/>
        </w:r>
        <w:r w:rsidR="002C7EE0">
          <w:rPr>
            <w:noProof/>
            <w:webHidden/>
          </w:rPr>
          <w:t>87</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33" w:history="1">
        <w:r w:rsidR="002C7EE0" w:rsidRPr="000C031E">
          <w:rPr>
            <w:rStyle w:val="Hyperlink"/>
            <w:rFonts w:eastAsia="Calibri"/>
            <w:noProof/>
            <w:lang w:val="en-US"/>
          </w:rPr>
          <w:t>Ilustración 37 – Pantalla principal Test your hearing</w:t>
        </w:r>
        <w:r w:rsidR="002C7EE0">
          <w:rPr>
            <w:noProof/>
            <w:webHidden/>
          </w:rPr>
          <w:tab/>
        </w:r>
        <w:r w:rsidR="002C7EE0">
          <w:rPr>
            <w:noProof/>
            <w:webHidden/>
          </w:rPr>
          <w:fldChar w:fldCharType="begin"/>
        </w:r>
        <w:r w:rsidR="002C7EE0">
          <w:rPr>
            <w:noProof/>
            <w:webHidden/>
          </w:rPr>
          <w:instrText xml:space="preserve"> PAGEREF _Toc385082333 \h </w:instrText>
        </w:r>
        <w:r w:rsidR="002C7EE0">
          <w:rPr>
            <w:noProof/>
            <w:webHidden/>
          </w:rPr>
        </w:r>
        <w:r w:rsidR="002C7EE0">
          <w:rPr>
            <w:noProof/>
            <w:webHidden/>
          </w:rPr>
          <w:fldChar w:fldCharType="separate"/>
        </w:r>
        <w:r w:rsidR="002C7EE0">
          <w:rPr>
            <w:noProof/>
            <w:webHidden/>
          </w:rPr>
          <w:t>88</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34" w:history="1">
        <w:r w:rsidR="002C7EE0" w:rsidRPr="000C031E">
          <w:rPr>
            <w:rStyle w:val="Hyperlink"/>
            <w:rFonts w:eastAsia="Calibri"/>
            <w:noProof/>
          </w:rPr>
          <w:t>Ilustración 38 – Interfaz de la prueba de rango de frecuencias</w:t>
        </w:r>
        <w:r w:rsidR="002C7EE0">
          <w:rPr>
            <w:noProof/>
            <w:webHidden/>
          </w:rPr>
          <w:tab/>
        </w:r>
        <w:r w:rsidR="002C7EE0">
          <w:rPr>
            <w:noProof/>
            <w:webHidden/>
          </w:rPr>
          <w:fldChar w:fldCharType="begin"/>
        </w:r>
        <w:r w:rsidR="002C7EE0">
          <w:rPr>
            <w:noProof/>
            <w:webHidden/>
          </w:rPr>
          <w:instrText xml:space="preserve"> PAGEREF _Toc385082334 \h </w:instrText>
        </w:r>
        <w:r w:rsidR="002C7EE0">
          <w:rPr>
            <w:noProof/>
            <w:webHidden/>
          </w:rPr>
        </w:r>
        <w:r w:rsidR="002C7EE0">
          <w:rPr>
            <w:noProof/>
            <w:webHidden/>
          </w:rPr>
          <w:fldChar w:fldCharType="separate"/>
        </w:r>
        <w:r w:rsidR="002C7EE0">
          <w:rPr>
            <w:noProof/>
            <w:webHidden/>
          </w:rPr>
          <w:t>88</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35" w:history="1">
        <w:r w:rsidR="002C7EE0" w:rsidRPr="000C031E">
          <w:rPr>
            <w:rStyle w:val="Hyperlink"/>
            <w:rFonts w:eastAsia="Calibri"/>
            <w:noProof/>
          </w:rPr>
          <w:t>Ilustración 39 – Pantalla de resultados de rango de frecuencias</w:t>
        </w:r>
        <w:r w:rsidR="002C7EE0">
          <w:rPr>
            <w:noProof/>
            <w:webHidden/>
          </w:rPr>
          <w:tab/>
        </w:r>
        <w:r w:rsidR="002C7EE0">
          <w:rPr>
            <w:noProof/>
            <w:webHidden/>
          </w:rPr>
          <w:fldChar w:fldCharType="begin"/>
        </w:r>
        <w:r w:rsidR="002C7EE0">
          <w:rPr>
            <w:noProof/>
            <w:webHidden/>
          </w:rPr>
          <w:instrText xml:space="preserve"> PAGEREF _Toc385082335 \h </w:instrText>
        </w:r>
        <w:r w:rsidR="002C7EE0">
          <w:rPr>
            <w:noProof/>
            <w:webHidden/>
          </w:rPr>
        </w:r>
        <w:r w:rsidR="002C7EE0">
          <w:rPr>
            <w:noProof/>
            <w:webHidden/>
          </w:rPr>
          <w:fldChar w:fldCharType="separate"/>
        </w:r>
        <w:r w:rsidR="002C7EE0">
          <w:rPr>
            <w:noProof/>
            <w:webHidden/>
          </w:rPr>
          <w:t>89</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36" w:history="1">
        <w:r w:rsidR="002C7EE0" w:rsidRPr="000C031E">
          <w:rPr>
            <w:rStyle w:val="Hyperlink"/>
            <w:rFonts w:eastAsia="Calibri"/>
            <w:noProof/>
          </w:rPr>
          <w:t>Ilustración 40 – Interfaz diferenciación de frecuencias</w:t>
        </w:r>
        <w:r w:rsidR="002C7EE0">
          <w:rPr>
            <w:noProof/>
            <w:webHidden/>
          </w:rPr>
          <w:tab/>
        </w:r>
        <w:r w:rsidR="002C7EE0">
          <w:rPr>
            <w:noProof/>
            <w:webHidden/>
          </w:rPr>
          <w:fldChar w:fldCharType="begin"/>
        </w:r>
        <w:r w:rsidR="002C7EE0">
          <w:rPr>
            <w:noProof/>
            <w:webHidden/>
          </w:rPr>
          <w:instrText xml:space="preserve"> PAGEREF _Toc385082336 \h </w:instrText>
        </w:r>
        <w:r w:rsidR="002C7EE0">
          <w:rPr>
            <w:noProof/>
            <w:webHidden/>
          </w:rPr>
        </w:r>
        <w:r w:rsidR="002C7EE0">
          <w:rPr>
            <w:noProof/>
            <w:webHidden/>
          </w:rPr>
          <w:fldChar w:fldCharType="separate"/>
        </w:r>
        <w:r w:rsidR="002C7EE0">
          <w:rPr>
            <w:noProof/>
            <w:webHidden/>
          </w:rPr>
          <w:t>90</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37" w:history="1">
        <w:r w:rsidR="002C7EE0" w:rsidRPr="000C031E">
          <w:rPr>
            <w:rStyle w:val="Hyperlink"/>
            <w:rFonts w:eastAsia="Calibri"/>
            <w:noProof/>
          </w:rPr>
          <w:t>Ilustración 41 – Gráfico representativo diferenciación de frecuencias</w:t>
        </w:r>
        <w:r w:rsidR="002C7EE0">
          <w:rPr>
            <w:noProof/>
            <w:webHidden/>
          </w:rPr>
          <w:tab/>
        </w:r>
        <w:r w:rsidR="002C7EE0">
          <w:rPr>
            <w:noProof/>
            <w:webHidden/>
          </w:rPr>
          <w:fldChar w:fldCharType="begin"/>
        </w:r>
        <w:r w:rsidR="002C7EE0">
          <w:rPr>
            <w:noProof/>
            <w:webHidden/>
          </w:rPr>
          <w:instrText xml:space="preserve"> PAGEREF _Toc385082337 \h </w:instrText>
        </w:r>
        <w:r w:rsidR="002C7EE0">
          <w:rPr>
            <w:noProof/>
            <w:webHidden/>
          </w:rPr>
        </w:r>
        <w:r w:rsidR="002C7EE0">
          <w:rPr>
            <w:noProof/>
            <w:webHidden/>
          </w:rPr>
          <w:fldChar w:fldCharType="separate"/>
        </w:r>
        <w:r w:rsidR="002C7EE0">
          <w:rPr>
            <w:noProof/>
            <w:webHidden/>
          </w:rPr>
          <w:t>90</w:t>
        </w:r>
        <w:r w:rsidR="002C7EE0">
          <w:rPr>
            <w:noProof/>
            <w:webHidden/>
          </w:rPr>
          <w:fldChar w:fldCharType="end"/>
        </w:r>
      </w:hyperlink>
    </w:p>
    <w:p w:rsidR="002C7EE0" w:rsidRDefault="0056736A">
      <w:pPr>
        <w:pStyle w:val="TableofFigures"/>
        <w:tabs>
          <w:tab w:val="right" w:leader="dot" w:pos="10250"/>
        </w:tabs>
        <w:rPr>
          <w:rFonts w:asciiTheme="minorHAnsi" w:eastAsiaTheme="minorEastAsia" w:hAnsiTheme="minorHAnsi" w:cstheme="minorBidi"/>
          <w:noProof/>
          <w:sz w:val="22"/>
          <w:szCs w:val="22"/>
          <w:lang w:eastAsia="es-CR"/>
        </w:rPr>
      </w:pPr>
      <w:hyperlink w:anchor="_Toc385082338" w:history="1">
        <w:r w:rsidR="002C7EE0" w:rsidRPr="000C031E">
          <w:rPr>
            <w:rStyle w:val="Hyperlink"/>
            <w:rFonts w:eastAsia="Calibri"/>
            <w:noProof/>
          </w:rPr>
          <w:t>Ilustración 42 – Pantalla de resultados de diferenciación de frecuencias Aplicación Test your hearing</w:t>
        </w:r>
        <w:r w:rsidR="002C7EE0">
          <w:rPr>
            <w:noProof/>
            <w:webHidden/>
          </w:rPr>
          <w:tab/>
        </w:r>
        <w:r w:rsidR="002C7EE0">
          <w:rPr>
            <w:noProof/>
            <w:webHidden/>
          </w:rPr>
          <w:fldChar w:fldCharType="begin"/>
        </w:r>
        <w:r w:rsidR="002C7EE0">
          <w:rPr>
            <w:noProof/>
            <w:webHidden/>
          </w:rPr>
          <w:instrText xml:space="preserve"> PAGEREF _Toc385082338 \h </w:instrText>
        </w:r>
        <w:r w:rsidR="002C7EE0">
          <w:rPr>
            <w:noProof/>
            <w:webHidden/>
          </w:rPr>
        </w:r>
        <w:r w:rsidR="002C7EE0">
          <w:rPr>
            <w:noProof/>
            <w:webHidden/>
          </w:rPr>
          <w:fldChar w:fldCharType="separate"/>
        </w:r>
        <w:r w:rsidR="002C7EE0">
          <w:rPr>
            <w:noProof/>
            <w:webHidden/>
          </w:rPr>
          <w:t>91</w:t>
        </w:r>
        <w:r w:rsidR="002C7EE0">
          <w:rPr>
            <w:noProof/>
            <w:webHidden/>
          </w:rPr>
          <w:fldChar w:fldCharType="end"/>
        </w:r>
      </w:hyperlink>
    </w:p>
    <w:p w:rsidR="00146419" w:rsidRDefault="00245F9B" w:rsidP="00146419">
      <w:pPr>
        <w:pStyle w:val="12"/>
        <w:numPr>
          <w:ilvl w:val="0"/>
          <w:numId w:val="0"/>
        </w:numPr>
      </w:pPr>
      <w:r>
        <w:fldChar w:fldCharType="end"/>
      </w:r>
    </w:p>
    <w:p w:rsidR="00146419" w:rsidRDefault="00146419">
      <w:pPr>
        <w:spacing w:after="200" w:line="276" w:lineRule="auto"/>
        <w:jc w:val="left"/>
        <w:rPr>
          <w:rFonts w:eastAsia="Calibri"/>
          <w:b/>
          <w:bCs/>
          <w:i/>
          <w:iCs/>
          <w:sz w:val="28"/>
          <w:szCs w:val="28"/>
          <w:lang w:eastAsia="es-CR"/>
        </w:rPr>
      </w:pPr>
      <w:r>
        <w:br w:type="page"/>
      </w:r>
    </w:p>
    <w:p w:rsidR="00146419" w:rsidRDefault="00146419" w:rsidP="00146419">
      <w:pPr>
        <w:pStyle w:val="12"/>
        <w:ind w:left="792"/>
      </w:pPr>
      <w:r w:rsidRPr="00F76769">
        <w:lastRenderedPageBreak/>
        <w:t>Índice de</w:t>
      </w:r>
      <w:r>
        <w:t xml:space="preserve"> tablas</w:t>
      </w:r>
    </w:p>
    <w:bookmarkStart w:id="59" w:name="_GoBack"/>
    <w:bookmarkEnd w:id="59"/>
    <w:p w:rsidR="00FC1B38" w:rsidRDefault="00146419">
      <w:pPr>
        <w:pStyle w:val="TableofFigures"/>
        <w:tabs>
          <w:tab w:val="right" w:leader="dot" w:pos="10250"/>
        </w:tabs>
        <w:rPr>
          <w:rFonts w:asciiTheme="minorHAnsi" w:eastAsiaTheme="minorEastAsia" w:hAnsiTheme="minorHAnsi" w:cstheme="minorBidi"/>
          <w:noProof/>
          <w:sz w:val="22"/>
          <w:szCs w:val="22"/>
          <w:lang w:eastAsia="es-CR"/>
        </w:rPr>
      </w:pPr>
      <w:r>
        <w:rPr>
          <w:lang w:val="en-US"/>
        </w:rPr>
        <w:fldChar w:fldCharType="begin"/>
      </w:r>
      <w:r>
        <w:rPr>
          <w:lang w:val="en-US"/>
        </w:rPr>
        <w:instrText xml:space="preserve"> TOC \h \z \c "Tabla" </w:instrText>
      </w:r>
      <w:r>
        <w:rPr>
          <w:lang w:val="en-US"/>
        </w:rPr>
        <w:fldChar w:fldCharType="separate"/>
      </w:r>
      <w:hyperlink w:anchor="_Toc385089370" w:history="1">
        <w:r w:rsidR="00FC1B38" w:rsidRPr="00235676">
          <w:rPr>
            <w:rStyle w:val="Hyperlink"/>
            <w:rFonts w:eastAsia="Calibri"/>
            <w:noProof/>
          </w:rPr>
          <w:t>Tabla 1 – Costo de recursos humanos estimado</w:t>
        </w:r>
        <w:r w:rsidR="00FC1B38">
          <w:rPr>
            <w:noProof/>
            <w:webHidden/>
          </w:rPr>
          <w:tab/>
        </w:r>
        <w:r w:rsidR="00FC1B38">
          <w:rPr>
            <w:noProof/>
            <w:webHidden/>
          </w:rPr>
          <w:fldChar w:fldCharType="begin"/>
        </w:r>
        <w:r w:rsidR="00FC1B38">
          <w:rPr>
            <w:noProof/>
            <w:webHidden/>
          </w:rPr>
          <w:instrText xml:space="preserve"> PAGEREF _Toc385089370 \h </w:instrText>
        </w:r>
        <w:r w:rsidR="00FC1B38">
          <w:rPr>
            <w:noProof/>
            <w:webHidden/>
          </w:rPr>
        </w:r>
        <w:r w:rsidR="00FC1B38">
          <w:rPr>
            <w:noProof/>
            <w:webHidden/>
          </w:rPr>
          <w:fldChar w:fldCharType="separate"/>
        </w:r>
        <w:r w:rsidR="00FC1B38">
          <w:rPr>
            <w:noProof/>
            <w:webHidden/>
          </w:rPr>
          <w:t>34</w:t>
        </w:r>
        <w:r w:rsidR="00FC1B38">
          <w:rPr>
            <w:noProof/>
            <w:webHidden/>
          </w:rPr>
          <w:fldChar w:fldCharType="end"/>
        </w:r>
      </w:hyperlink>
    </w:p>
    <w:p w:rsidR="00FC1B38" w:rsidRDefault="00FC1B38">
      <w:pPr>
        <w:pStyle w:val="TableofFigures"/>
        <w:tabs>
          <w:tab w:val="right" w:leader="dot" w:pos="10250"/>
        </w:tabs>
        <w:rPr>
          <w:rFonts w:asciiTheme="minorHAnsi" w:eastAsiaTheme="minorEastAsia" w:hAnsiTheme="minorHAnsi" w:cstheme="minorBidi"/>
          <w:noProof/>
          <w:sz w:val="22"/>
          <w:szCs w:val="22"/>
          <w:lang w:eastAsia="es-CR"/>
        </w:rPr>
      </w:pPr>
      <w:hyperlink w:anchor="_Toc385089371" w:history="1">
        <w:r w:rsidRPr="00235676">
          <w:rPr>
            <w:rStyle w:val="Hyperlink"/>
            <w:rFonts w:eastAsia="Calibri"/>
            <w:noProof/>
          </w:rPr>
          <w:t>Tabla 2 – Costo de activos a utilizar</w:t>
        </w:r>
        <w:r>
          <w:rPr>
            <w:noProof/>
            <w:webHidden/>
          </w:rPr>
          <w:tab/>
        </w:r>
        <w:r>
          <w:rPr>
            <w:noProof/>
            <w:webHidden/>
          </w:rPr>
          <w:fldChar w:fldCharType="begin"/>
        </w:r>
        <w:r>
          <w:rPr>
            <w:noProof/>
            <w:webHidden/>
          </w:rPr>
          <w:instrText xml:space="preserve"> PAGEREF _Toc385089371 \h </w:instrText>
        </w:r>
        <w:r>
          <w:rPr>
            <w:noProof/>
            <w:webHidden/>
          </w:rPr>
        </w:r>
        <w:r>
          <w:rPr>
            <w:noProof/>
            <w:webHidden/>
          </w:rPr>
          <w:fldChar w:fldCharType="separate"/>
        </w:r>
        <w:r>
          <w:rPr>
            <w:noProof/>
            <w:webHidden/>
          </w:rPr>
          <w:t>35</w:t>
        </w:r>
        <w:r>
          <w:rPr>
            <w:noProof/>
            <w:webHidden/>
          </w:rPr>
          <w:fldChar w:fldCharType="end"/>
        </w:r>
      </w:hyperlink>
    </w:p>
    <w:p w:rsidR="00FC1B38" w:rsidRDefault="00FC1B38">
      <w:pPr>
        <w:pStyle w:val="TableofFigures"/>
        <w:tabs>
          <w:tab w:val="right" w:leader="dot" w:pos="10250"/>
        </w:tabs>
        <w:rPr>
          <w:rFonts w:asciiTheme="minorHAnsi" w:eastAsiaTheme="minorEastAsia" w:hAnsiTheme="minorHAnsi" w:cstheme="minorBidi"/>
          <w:noProof/>
          <w:sz w:val="22"/>
          <w:szCs w:val="22"/>
          <w:lang w:eastAsia="es-CR"/>
        </w:rPr>
      </w:pPr>
      <w:hyperlink w:anchor="_Toc385089372" w:history="1">
        <w:r w:rsidRPr="00235676">
          <w:rPr>
            <w:rStyle w:val="Hyperlink"/>
            <w:rFonts w:eastAsia="Calibri"/>
            <w:noProof/>
          </w:rPr>
          <w:t>Tabla 3 - Comparación de aplicaciones de audiología existentes</w:t>
        </w:r>
        <w:r>
          <w:rPr>
            <w:noProof/>
            <w:webHidden/>
          </w:rPr>
          <w:tab/>
        </w:r>
        <w:r>
          <w:rPr>
            <w:noProof/>
            <w:webHidden/>
          </w:rPr>
          <w:fldChar w:fldCharType="begin"/>
        </w:r>
        <w:r>
          <w:rPr>
            <w:noProof/>
            <w:webHidden/>
          </w:rPr>
          <w:instrText xml:space="preserve"> PAGEREF _Toc385089372 \h </w:instrText>
        </w:r>
        <w:r>
          <w:rPr>
            <w:noProof/>
            <w:webHidden/>
          </w:rPr>
        </w:r>
        <w:r>
          <w:rPr>
            <w:noProof/>
            <w:webHidden/>
          </w:rPr>
          <w:fldChar w:fldCharType="separate"/>
        </w:r>
        <w:r>
          <w:rPr>
            <w:noProof/>
            <w:webHidden/>
          </w:rPr>
          <w:t>37</w:t>
        </w:r>
        <w:r>
          <w:rPr>
            <w:noProof/>
            <w:webHidden/>
          </w:rPr>
          <w:fldChar w:fldCharType="end"/>
        </w:r>
      </w:hyperlink>
    </w:p>
    <w:p w:rsidR="00FC1B38" w:rsidRDefault="00FC1B38">
      <w:pPr>
        <w:pStyle w:val="TableofFigures"/>
        <w:tabs>
          <w:tab w:val="right" w:leader="dot" w:pos="10250"/>
        </w:tabs>
        <w:rPr>
          <w:rFonts w:asciiTheme="minorHAnsi" w:eastAsiaTheme="minorEastAsia" w:hAnsiTheme="minorHAnsi" w:cstheme="minorBidi"/>
          <w:noProof/>
          <w:sz w:val="22"/>
          <w:szCs w:val="22"/>
          <w:lang w:eastAsia="es-CR"/>
        </w:rPr>
      </w:pPr>
      <w:hyperlink w:anchor="_Toc385089373" w:history="1">
        <w:r w:rsidRPr="00235676">
          <w:rPr>
            <w:rStyle w:val="Hyperlink"/>
            <w:rFonts w:eastAsia="Calibri"/>
            <w:noProof/>
          </w:rPr>
          <w:t>Tabla 4 - Escenarios de pruebas</w:t>
        </w:r>
        <w:r>
          <w:rPr>
            <w:noProof/>
            <w:webHidden/>
          </w:rPr>
          <w:tab/>
        </w:r>
        <w:r>
          <w:rPr>
            <w:noProof/>
            <w:webHidden/>
          </w:rPr>
          <w:fldChar w:fldCharType="begin"/>
        </w:r>
        <w:r>
          <w:rPr>
            <w:noProof/>
            <w:webHidden/>
          </w:rPr>
          <w:instrText xml:space="preserve"> PAGEREF _Toc385089373 \h </w:instrText>
        </w:r>
        <w:r>
          <w:rPr>
            <w:noProof/>
            <w:webHidden/>
          </w:rPr>
        </w:r>
        <w:r>
          <w:rPr>
            <w:noProof/>
            <w:webHidden/>
          </w:rPr>
          <w:fldChar w:fldCharType="separate"/>
        </w:r>
        <w:r>
          <w:rPr>
            <w:noProof/>
            <w:webHidden/>
          </w:rPr>
          <w:t>48</w:t>
        </w:r>
        <w:r>
          <w:rPr>
            <w:noProof/>
            <w:webHidden/>
          </w:rPr>
          <w:fldChar w:fldCharType="end"/>
        </w:r>
      </w:hyperlink>
    </w:p>
    <w:p w:rsidR="00146419" w:rsidRDefault="00146419">
      <w:pPr>
        <w:spacing w:after="200" w:line="276" w:lineRule="auto"/>
        <w:jc w:val="left"/>
        <w:rPr>
          <w:lang w:val="en-US"/>
        </w:rPr>
      </w:pPr>
      <w:r>
        <w:rPr>
          <w:lang w:val="en-US"/>
        </w:rPr>
        <w:fldChar w:fldCharType="end"/>
      </w:r>
      <w:r>
        <w:rPr>
          <w:lang w:val="en-US"/>
        </w:rPr>
        <w:br w:type="page"/>
      </w:r>
    </w:p>
    <w:p w:rsidR="00AD0B2F" w:rsidRPr="00731493" w:rsidRDefault="00AD0B2F" w:rsidP="00731493">
      <w:pPr>
        <w:pStyle w:val="TableofFigures"/>
        <w:tabs>
          <w:tab w:val="right" w:leader="dot" w:pos="10250"/>
        </w:tabs>
        <w:rPr>
          <w:rFonts w:asciiTheme="minorHAnsi" w:eastAsiaTheme="minorEastAsia" w:hAnsiTheme="minorHAnsi" w:cstheme="minorBidi"/>
          <w:noProof/>
          <w:sz w:val="22"/>
          <w:szCs w:val="22"/>
          <w:lang w:val="en-US" w:eastAsia="en-US"/>
        </w:rPr>
      </w:pPr>
    </w:p>
    <w:p w:rsidR="00AD0B2F" w:rsidRPr="00993CDF" w:rsidRDefault="00AD0B2F" w:rsidP="00AD0B2F">
      <w:pPr>
        <w:pStyle w:val="t1"/>
      </w:pPr>
      <w:bookmarkStart w:id="60" w:name="_Toc347565935"/>
      <w:bookmarkStart w:id="61" w:name="_Toc384671491"/>
      <w:r>
        <w:t>CAPÍTULO 1</w:t>
      </w:r>
      <w:bookmarkEnd w:id="60"/>
      <w:bookmarkEnd w:id="61"/>
      <w:r w:rsidRPr="00993CDF">
        <w:t xml:space="preserve"> </w:t>
      </w:r>
    </w:p>
    <w:p w:rsidR="00AD0B2F" w:rsidRPr="00A87132" w:rsidRDefault="00AD0B2F" w:rsidP="00AD0B2F">
      <w:pPr>
        <w:pStyle w:val="12"/>
      </w:pPr>
      <w:bookmarkStart w:id="62" w:name="_Toc347565936"/>
      <w:bookmarkStart w:id="63" w:name="_Toc384671492"/>
      <w:r w:rsidRPr="00A87132">
        <w:t>Antecedentes</w:t>
      </w:r>
      <w:bookmarkEnd w:id="62"/>
      <w:bookmarkEnd w:id="63"/>
    </w:p>
    <w:p w:rsidR="00AD0B2F" w:rsidRDefault="00AD0B2F" w:rsidP="00AD0B2F">
      <w:pPr>
        <w:ind w:firstLine="708"/>
        <w:rPr>
          <w:lang w:eastAsia="es-CR"/>
        </w:rPr>
      </w:pPr>
      <w:r w:rsidRPr="00430584">
        <w:rPr>
          <w:lang w:eastAsia="es-CR"/>
        </w:rPr>
        <w:t>El análisis de la escucha es un aspecto muy importante que la población debe tomar en cuenta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AD0B2F">
      <w:pPr>
        <w:ind w:firstLine="708"/>
        <w:rPr>
          <w:lang w:eastAsia="es-CR"/>
        </w:rPr>
      </w:pPr>
    </w:p>
    <w:p w:rsidR="00AD0B2F" w:rsidRDefault="00AD0B2F" w:rsidP="00AD0B2F">
      <w:pPr>
        <w:ind w:firstLine="708"/>
        <w:rPr>
          <w:lang w:eastAsia="es-CR"/>
        </w:rPr>
      </w:pPr>
      <w:r w:rsidRPr="00147825">
        <w:rPr>
          <w:lang w:eastAsia="es-CR"/>
        </w:rPr>
        <w:t>Estos controles claramente deben ir de la mano con exámenes de un(a) profesional en dicho campo de estudio para lo cual existen clínicas como la Clínica Audinsa. Una empresa que inicia labores en el 2010 y que tiene como misión ofrecer un servicio de salud auditiva integral, detectando a tiempo los problemas que puedan afectar la  audición de la población, brindando soluciones auditivas de alta tecnología y desarrollando programas de conservación, educando a las personas para evitar trastornos en la manera de percibir el sonido y su visión, la cual es ser la empresa líder en la prevención, educación, detección, habilitación y rehabilitación de las personas con problemas auditivos, brindando el mejor servicio y mejor calidad en productos.</w:t>
      </w:r>
    </w:p>
    <w:p w:rsidR="00AD0B2F" w:rsidRDefault="00AD0B2F" w:rsidP="00AD0B2F">
      <w:pPr>
        <w:ind w:firstLine="708"/>
        <w:rPr>
          <w:lang w:eastAsia="es-CR"/>
        </w:rPr>
      </w:pPr>
    </w:p>
    <w:p w:rsidR="00AC23B3" w:rsidRPr="00143A2B" w:rsidRDefault="00AC23B3" w:rsidP="00AC23B3">
      <w:pPr>
        <w:ind w:firstLine="708"/>
        <w:rPr>
          <w:lang w:eastAsia="es-CR"/>
        </w:rPr>
      </w:pPr>
      <w:r w:rsidRPr="00143A2B">
        <w:rPr>
          <w:lang w:eastAsia="es-CR"/>
        </w:rPr>
        <w:t xml:space="preserve">La Clínica Audinsa ha enfocado la parte de su visión a investigaciones acerca de la prevención de problemas de escucha y soluciones de fácil acceso a una población cada vez más con más acceso tecnológico. Una de éstas es la realización de un programa de software para audiómetro de tamizaje, desarrollado por Diego Murillo Gómez y Carlos Castro </w:t>
      </w:r>
      <w:proofErr w:type="spellStart"/>
      <w:r w:rsidRPr="00143A2B">
        <w:rPr>
          <w:lang w:eastAsia="es-CR"/>
        </w:rPr>
        <w:t>Castro</w:t>
      </w:r>
      <w:proofErr w:type="spellEnd"/>
      <w:r w:rsidR="007B666E" w:rsidRPr="00143A2B">
        <w:rPr>
          <w:lang w:eastAsia="es-CR"/>
        </w:rPr>
        <w:t xml:space="preserve"> </w:t>
      </w:r>
      <w:sdt>
        <w:sdtPr>
          <w:rPr>
            <w:lang w:eastAsia="es-CR"/>
          </w:rPr>
          <w:id w:val="-1644881670"/>
          <w:citation/>
        </w:sdtPr>
        <w:sdtEndPr/>
        <w:sdtContent>
          <w:r w:rsidR="00245F9B" w:rsidRPr="00143A2B">
            <w:rPr>
              <w:lang w:eastAsia="es-CR"/>
            </w:rPr>
            <w:fldChar w:fldCharType="begin"/>
          </w:r>
          <w:r w:rsidR="007B666E" w:rsidRPr="00143A2B">
            <w:rPr>
              <w:lang w:eastAsia="es-CR"/>
            </w:rPr>
            <w:instrText xml:space="preserve"> CITATION Mur12 \l 5130 </w:instrText>
          </w:r>
          <w:r w:rsidR="00245F9B" w:rsidRPr="00143A2B">
            <w:rPr>
              <w:lang w:eastAsia="es-CR"/>
            </w:rPr>
            <w:fldChar w:fldCharType="separate"/>
          </w:r>
          <w:r w:rsidR="007B666E" w:rsidRPr="00143A2B">
            <w:rPr>
              <w:noProof/>
              <w:lang w:eastAsia="es-CR"/>
            </w:rPr>
            <w:t>(Murillo &amp; Castro)</w:t>
          </w:r>
          <w:r w:rsidR="00245F9B" w:rsidRPr="00143A2B">
            <w:rPr>
              <w:lang w:eastAsia="es-CR"/>
            </w:rPr>
            <w:fldChar w:fldCharType="end"/>
          </w:r>
        </w:sdtContent>
      </w:sdt>
      <w:r w:rsidR="007B666E" w:rsidRPr="00143A2B">
        <w:rPr>
          <w:lang w:eastAsia="es-CR"/>
        </w:rPr>
        <w:t>.</w:t>
      </w:r>
      <w:r w:rsidRPr="00143A2B">
        <w:rPr>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143A2B">
        <w:rPr>
          <w:lang w:eastAsia="es-CR"/>
        </w:rPr>
        <w:t>e un audiómetro externo,</w:t>
      </w:r>
      <w:r w:rsidRPr="00143A2B">
        <w:rPr>
          <w:lang w:eastAsia="es-CR"/>
        </w:rPr>
        <w:t xml:space="preserve"> por lo que la Clínica ha establecido </w:t>
      </w:r>
      <w:r w:rsidR="00E91F33" w:rsidRPr="00143A2B">
        <w:rPr>
          <w:lang w:eastAsia="es-CR"/>
        </w:rPr>
        <w:t>diferentes</w:t>
      </w:r>
      <w:r w:rsidRPr="00143A2B">
        <w:rPr>
          <w:lang w:eastAsia="es-CR"/>
        </w:rPr>
        <w:t xml:space="preserve"> </w:t>
      </w:r>
      <w:r w:rsidR="00E91F33" w:rsidRPr="00143A2B">
        <w:rPr>
          <w:lang w:eastAsia="es-CR"/>
        </w:rPr>
        <w:t>opciones a seguir como e</w:t>
      </w:r>
      <w:r w:rsidRPr="00143A2B">
        <w:rPr>
          <w:lang w:eastAsia="es-CR"/>
        </w:rPr>
        <w:t>l uso de dis</w:t>
      </w:r>
      <w:r w:rsidR="00E91F33" w:rsidRPr="00143A2B">
        <w:rPr>
          <w:lang w:eastAsia="es-CR"/>
        </w:rPr>
        <w:t>positivos móviles inteligentes, tomando en cuenta</w:t>
      </w:r>
      <w:r w:rsidRPr="00143A2B">
        <w:rPr>
          <w:lang w:eastAsia="es-CR"/>
        </w:rPr>
        <w:t xml:space="preserve"> su gran expansión y uso por parte de la población costarricense.</w:t>
      </w:r>
    </w:p>
    <w:p w:rsidR="00AC23B3" w:rsidRPr="00143A2B" w:rsidRDefault="00AC23B3" w:rsidP="00AC23B3">
      <w:pPr>
        <w:ind w:firstLine="708"/>
        <w:rPr>
          <w:lang w:eastAsia="es-CR"/>
        </w:rPr>
      </w:pPr>
    </w:p>
    <w:p w:rsidR="00AC23B3" w:rsidRPr="00143A2B" w:rsidRDefault="00AC23B3" w:rsidP="00AC23B3">
      <w:pPr>
        <w:ind w:firstLine="708"/>
        <w:rPr>
          <w:lang w:eastAsia="es-CR"/>
        </w:rPr>
      </w:pPr>
      <w:r w:rsidRPr="00143A2B">
        <w:rPr>
          <w:lang w:eastAsia="es-CR"/>
        </w:rPr>
        <w:lastRenderedPageBreak/>
        <w:t xml:space="preserve"> Basándose en esta premisa, se investigó sobre una aplicación existente desarrollada por la empresa estadounidense </w:t>
      </w:r>
      <w:proofErr w:type="spellStart"/>
      <w:r w:rsidRPr="00143A2B">
        <w:rPr>
          <w:lang w:eastAsia="es-CR"/>
        </w:rPr>
        <w:t>Unitron</w:t>
      </w:r>
      <w:proofErr w:type="spellEnd"/>
      <w:r w:rsidRPr="00143A2B">
        <w:rPr>
          <w:lang w:eastAsia="es-CR"/>
        </w:rPr>
        <w:t xml:space="preserve"> </w:t>
      </w:r>
      <w:sdt>
        <w:sdtPr>
          <w:rPr>
            <w:lang w:eastAsia="es-CR"/>
          </w:rPr>
          <w:id w:val="1469242004"/>
          <w:citation/>
        </w:sdtPr>
        <w:sdtEndPr/>
        <w:sdtContent>
          <w:r w:rsidR="00245F9B" w:rsidRPr="00143A2B">
            <w:rPr>
              <w:lang w:eastAsia="es-CR"/>
            </w:rPr>
            <w:fldChar w:fldCharType="begin"/>
          </w:r>
          <w:r w:rsidRPr="00143A2B">
            <w:rPr>
              <w:lang w:eastAsia="es-CR"/>
            </w:rPr>
            <w:instrText xml:space="preserve"> CITATION Uni12 \l 5130 </w:instrText>
          </w:r>
          <w:r w:rsidR="00245F9B" w:rsidRPr="00143A2B">
            <w:rPr>
              <w:lang w:eastAsia="es-CR"/>
            </w:rPr>
            <w:fldChar w:fldCharType="separate"/>
          </w:r>
          <w:r w:rsidR="007B666E" w:rsidRPr="00143A2B">
            <w:rPr>
              <w:noProof/>
              <w:lang w:eastAsia="es-CR"/>
            </w:rPr>
            <w:t>(Unitron Hearing, 2012)</w:t>
          </w:r>
          <w:r w:rsidR="00245F9B" w:rsidRPr="00143A2B">
            <w:rPr>
              <w:lang w:eastAsia="es-CR"/>
            </w:rPr>
            <w:fldChar w:fldCharType="end"/>
          </w:r>
        </w:sdtContent>
      </w:sdt>
      <w:r w:rsidRPr="00143A2B">
        <w:rPr>
          <w:lang w:eastAsia="es-CR"/>
        </w:rPr>
        <w:t xml:space="preserve">. Ésta empresa desarrolló una aplicación que realiza test auditivos a pacientes utilizando dispositivos móviles de Apple llamada </w:t>
      </w:r>
      <w:proofErr w:type="spellStart"/>
      <w:r w:rsidRPr="00143A2B">
        <w:rPr>
          <w:lang w:eastAsia="es-CR"/>
        </w:rPr>
        <w:t>uHear</w:t>
      </w:r>
      <w:proofErr w:type="spellEnd"/>
      <w:r w:rsidRPr="00143A2B">
        <w:rPr>
          <w:lang w:eastAsia="es-CR"/>
        </w:rPr>
        <w:t>, la cual ha recibido una muy 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143A2B" w:rsidRDefault="00AC23B3" w:rsidP="00AC23B3">
      <w:pPr>
        <w:ind w:firstLine="708"/>
        <w:rPr>
          <w:lang w:eastAsia="es-CR"/>
        </w:rPr>
      </w:pPr>
    </w:p>
    <w:p w:rsidR="00AD0B2F" w:rsidRPr="00143A2B" w:rsidRDefault="00AC23B3" w:rsidP="00AC23B3">
      <w:pPr>
        <w:ind w:firstLine="708"/>
        <w:rPr>
          <w:sz w:val="23"/>
          <w:szCs w:val="23"/>
        </w:rPr>
      </w:pPr>
      <w:r w:rsidRPr="00143A2B">
        <w:rPr>
          <w:lang w:eastAsia="es-CR"/>
        </w:rPr>
        <w:t xml:space="preserve">La última investigación </w:t>
      </w:r>
      <w:r w:rsidR="00E91F33" w:rsidRPr="00143A2B">
        <w:rPr>
          <w:lang w:eastAsia="es-CR"/>
        </w:rPr>
        <w:t xml:space="preserve">realizada aun cuando se sale del enfoque del </w:t>
      </w:r>
      <w:r w:rsidRPr="00143A2B">
        <w:rPr>
          <w:lang w:eastAsia="es-CR"/>
        </w:rPr>
        <w:t xml:space="preserve">proyecto de proporcionar herramientas </w:t>
      </w:r>
      <w:r w:rsidR="00E91F33" w:rsidRPr="00143A2B">
        <w:rPr>
          <w:lang w:eastAsia="es-CR"/>
        </w:rPr>
        <w:t xml:space="preserve">de fácil acceso a la población cabe mencionarla con el fin de demostrar un sector de la salud que está en constante proceso de investigación e innovación: </w:t>
      </w:r>
      <w:r w:rsidRPr="00143A2B">
        <w:rPr>
          <w:lang w:eastAsia="es-CR"/>
        </w:rPr>
        <w:t xml:space="preserve">SANA </w:t>
      </w:r>
      <w:proofErr w:type="spellStart"/>
      <w:r w:rsidRPr="00143A2B">
        <w:rPr>
          <w:lang w:eastAsia="es-CR"/>
        </w:rPr>
        <w:t>AudioPulse</w:t>
      </w:r>
      <w:proofErr w:type="spellEnd"/>
      <w:r w:rsidRPr="00143A2B">
        <w:rPr>
          <w:lang w:eastAsia="es-CR"/>
        </w:rPr>
        <w:t xml:space="preserve"> </w:t>
      </w:r>
      <w:r w:rsidR="00E91F33" w:rsidRPr="00143A2B">
        <w:rPr>
          <w:lang w:eastAsia="es-CR"/>
        </w:rPr>
        <w:t xml:space="preserve">es la investigación </w:t>
      </w:r>
      <w:r w:rsidRPr="00143A2B">
        <w:rPr>
          <w:lang w:eastAsia="es-CR"/>
        </w:rPr>
        <w:t xml:space="preserve">que ganó el premio Mobile </w:t>
      </w:r>
      <w:proofErr w:type="spellStart"/>
      <w:r w:rsidRPr="00143A2B">
        <w:rPr>
          <w:lang w:eastAsia="es-CR"/>
        </w:rPr>
        <w:t>Health</w:t>
      </w:r>
      <w:proofErr w:type="spellEnd"/>
      <w:r w:rsidRPr="00143A2B">
        <w:rPr>
          <w:lang w:eastAsia="es-CR"/>
        </w:rPr>
        <w:t xml:space="preserve"> </w:t>
      </w:r>
      <w:proofErr w:type="spellStart"/>
      <w:r w:rsidRPr="00143A2B">
        <w:rPr>
          <w:lang w:eastAsia="es-CR"/>
        </w:rPr>
        <w:t>Challenge</w:t>
      </w:r>
      <w:proofErr w:type="spellEnd"/>
      <w:r w:rsidRPr="00143A2B">
        <w:rPr>
          <w:lang w:eastAsia="es-CR"/>
        </w:rPr>
        <w:t xml:space="preserve"> en el año en curso </w:t>
      </w:r>
      <w:sdt>
        <w:sdtPr>
          <w:rPr>
            <w:lang w:eastAsia="es-CR"/>
          </w:rPr>
          <w:id w:val="376437106"/>
          <w:citation/>
        </w:sdtPr>
        <w:sdtEndPr/>
        <w:sdtContent>
          <w:r w:rsidR="00245F9B" w:rsidRPr="00143A2B">
            <w:rPr>
              <w:lang w:eastAsia="es-CR"/>
            </w:rPr>
            <w:fldChar w:fldCharType="begin"/>
          </w:r>
          <w:r w:rsidRPr="00143A2B">
            <w:rPr>
              <w:lang w:eastAsia="es-CR"/>
            </w:rPr>
            <w:instrText xml:space="preserve"> CITATION San12 \l 5130 </w:instrText>
          </w:r>
          <w:r w:rsidR="00245F9B" w:rsidRPr="00143A2B">
            <w:rPr>
              <w:lang w:eastAsia="es-CR"/>
            </w:rPr>
            <w:fldChar w:fldCharType="separate"/>
          </w:r>
          <w:r w:rsidR="007B666E" w:rsidRPr="00143A2B">
            <w:rPr>
              <w:noProof/>
              <w:lang w:eastAsia="es-CR"/>
            </w:rPr>
            <w:t>(Sana, 2012)</w:t>
          </w:r>
          <w:r w:rsidR="00245F9B" w:rsidRPr="00143A2B">
            <w:rPr>
              <w:lang w:eastAsia="es-CR"/>
            </w:rPr>
            <w:fldChar w:fldCharType="end"/>
          </w:r>
        </w:sdtContent>
      </w:sdt>
      <w:r w:rsidRPr="00143A2B">
        <w:rPr>
          <w:lang w:eastAsia="es-CR"/>
        </w:rPr>
        <w:t xml:space="preserve">. En ésta investigación se </w:t>
      </w:r>
      <w:r w:rsidR="00443A45" w:rsidRPr="00143A2B">
        <w:rPr>
          <w:lang w:eastAsia="es-CR"/>
        </w:rPr>
        <w:t>desarrolló</w:t>
      </w:r>
      <w:r w:rsidRPr="00143A2B">
        <w:rPr>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43A2B" w:rsidRDefault="00AD0B2F" w:rsidP="00AD0B2F">
      <w:pPr>
        <w:pStyle w:val="12"/>
      </w:pPr>
      <w:bookmarkStart w:id="64" w:name="_Toc347565937"/>
      <w:bookmarkStart w:id="65" w:name="_Toc384671493"/>
      <w:r w:rsidRPr="00143A2B">
        <w:t>Justificación</w:t>
      </w:r>
      <w:bookmarkEnd w:id="64"/>
      <w:bookmarkEnd w:id="65"/>
    </w:p>
    <w:p w:rsidR="00AD0B2F" w:rsidRPr="00143A2B" w:rsidRDefault="00377ACA" w:rsidP="00AD0B2F">
      <w:pPr>
        <w:ind w:firstLine="360"/>
        <w:rPr>
          <w:color w:val="000000" w:themeColor="text1"/>
          <w:lang w:eastAsia="es-CR"/>
        </w:rPr>
      </w:pPr>
      <w:r w:rsidRPr="00143A2B">
        <w:rPr>
          <w:color w:val="000000" w:themeColor="text1"/>
          <w:lang w:eastAsia="es-CR"/>
        </w:rPr>
        <w:t>E</w:t>
      </w:r>
      <w:r w:rsidR="00AD0B2F" w:rsidRPr="00143A2B">
        <w:rPr>
          <w:color w:val="000000" w:themeColor="text1"/>
          <w:lang w:eastAsia="es-CR"/>
        </w:rPr>
        <w:t>n una sociedad</w:t>
      </w:r>
      <w:r w:rsidRPr="00143A2B">
        <w:rPr>
          <w:color w:val="000000" w:themeColor="text1"/>
          <w:lang w:eastAsia="es-CR"/>
        </w:rPr>
        <w:t xml:space="preserve"> </w:t>
      </w:r>
      <w:r w:rsidR="00AD0B2F" w:rsidRPr="00143A2B">
        <w:rPr>
          <w:color w:val="000000" w:themeColor="text1"/>
          <w:lang w:eastAsia="es-CR"/>
        </w:rPr>
        <w:t xml:space="preserve"> informatizada en donde la tecnología y la ciencia modifican la  vida cotidiana de las personas de manera constante existen cambios trascendentales que nacen como resultado de relacionar la técnica con la ciencia y con la estructura económica y sociocultural a fin de solucionar problemas técnicos sociales concretos</w:t>
      </w:r>
      <w:r w:rsidR="009A066F" w:rsidRPr="00143A2B">
        <w:rPr>
          <w:color w:val="000000" w:themeColor="text1"/>
          <w:lang w:eastAsia="es-CR"/>
        </w:rPr>
        <w:t xml:space="preserve"> </w:t>
      </w:r>
      <w:sdt>
        <w:sdtPr>
          <w:rPr>
            <w:color w:val="000000" w:themeColor="text1"/>
            <w:lang w:eastAsia="es-CR"/>
          </w:rPr>
          <w:id w:val="1801270708"/>
          <w:citation/>
        </w:sdtPr>
        <w:sdtEndPr/>
        <w:sdtContent>
          <w:r w:rsidR="00245F9B" w:rsidRPr="00143A2B">
            <w:rPr>
              <w:color w:val="000000" w:themeColor="text1"/>
              <w:lang w:eastAsia="es-CR"/>
            </w:rPr>
            <w:fldChar w:fldCharType="begin"/>
          </w:r>
          <w:r w:rsidR="009A066F" w:rsidRPr="00143A2B">
            <w:rPr>
              <w:color w:val="000000" w:themeColor="text1"/>
              <w:lang w:eastAsia="es-CR"/>
            </w:rPr>
            <w:instrText xml:space="preserve"> CITATION Die12 \l 5130 </w:instrText>
          </w:r>
          <w:r w:rsidR="00245F9B" w:rsidRPr="00143A2B">
            <w:rPr>
              <w:color w:val="000000" w:themeColor="text1"/>
              <w:lang w:eastAsia="es-CR"/>
            </w:rPr>
            <w:fldChar w:fldCharType="separate"/>
          </w:r>
          <w:r w:rsidR="007B666E" w:rsidRPr="00143A2B">
            <w:rPr>
              <w:noProof/>
              <w:color w:val="000000" w:themeColor="text1"/>
              <w:lang w:eastAsia="es-CR"/>
            </w:rPr>
            <w:t>(Diez &amp; Robino, 2012)</w:t>
          </w:r>
          <w:r w:rsidR="00245F9B" w:rsidRPr="00143A2B">
            <w:rPr>
              <w:color w:val="000000" w:themeColor="text1"/>
              <w:lang w:eastAsia="es-CR"/>
            </w:rPr>
            <w:fldChar w:fldCharType="end"/>
          </w:r>
        </w:sdtContent>
      </w:sdt>
      <w:r w:rsidR="00AD0B2F" w:rsidRPr="00143A2B">
        <w:rPr>
          <w:color w:val="000000" w:themeColor="text1"/>
          <w:lang w:eastAsia="es-CR"/>
        </w:rPr>
        <w:t>. Es por esto que los trastornos auditivos presentes en la vida cotidiana brindan en esta ocasión un ejemplo de un problema concreto en el cual se puede relacionar el área de salud auditiva con el área tecnológica buscando indagar en procesos que les permitan a las personas monitorear su sentido auditivo de manera continua.</w:t>
      </w:r>
    </w:p>
    <w:p w:rsidR="00AD0B2F" w:rsidRPr="00143A2B" w:rsidRDefault="00AD0B2F" w:rsidP="00AD0B2F">
      <w:pPr>
        <w:ind w:firstLine="360"/>
        <w:rPr>
          <w:color w:val="000000" w:themeColor="text1"/>
          <w:lang w:eastAsia="es-CR"/>
        </w:rPr>
      </w:pPr>
    </w:p>
    <w:p w:rsidR="00AD0B2F" w:rsidRPr="00143A2B" w:rsidRDefault="00AD0B2F" w:rsidP="00AD0B2F">
      <w:pPr>
        <w:ind w:firstLine="708"/>
        <w:rPr>
          <w:lang w:eastAsia="es-CR"/>
        </w:rPr>
      </w:pPr>
      <w:r w:rsidRPr="00143A2B">
        <w:rPr>
          <w:lang w:eastAsia="es-CR"/>
        </w:rPr>
        <w:t>Las empresas que brindan servicios de atención auditiva, existen en un mercado competitivo en donde la población en general carece de conocimiento en esta área de salud. Por ello se origina la idea de crear una aplicación móvil la cual mediante un test de audición permita al usuario realizar una prueba sin costo y de fácil acceso apoyando la labor de la Clínica Audinsa en su función de educar y cuidar la salud de las personas, ofreciéndoles un análisis en los resultados. Dicha aplicación tiene gran potencial de aprovechamiento en el mercado de la salud, ya que ninguna clínica auditiva de Costa Rica emplea medios móviles para determinar, analizar y trasmitir la información auditiva de los diferentes pacientes.</w:t>
      </w:r>
    </w:p>
    <w:p w:rsidR="00AD0B2F" w:rsidRPr="00143A2B" w:rsidRDefault="00AD0B2F" w:rsidP="00AD0B2F">
      <w:pPr>
        <w:rPr>
          <w:lang w:eastAsia="es-CR"/>
        </w:rPr>
      </w:pPr>
    </w:p>
    <w:p w:rsidR="00AD0B2F" w:rsidRPr="00143A2B" w:rsidRDefault="00AD0B2F" w:rsidP="00AD0B2F">
      <w:pPr>
        <w:ind w:firstLine="708"/>
        <w:rPr>
          <w:lang w:eastAsia="es-CR"/>
        </w:rPr>
      </w:pPr>
      <w:r w:rsidRPr="00143A2B">
        <w:rPr>
          <w:lang w:eastAsia="es-CR"/>
        </w:rPr>
        <w:t>Cabe destacar que la solución no trata de remplazar el análisis del experto, sino de apoyar la información generada por los instrumentos ya existentes con la variante de que se desarrolla en una plataforma móvil, para que el usuario que desee solicite luego un examen o asesoría con el personal de la Clínica Audinsa.</w:t>
      </w:r>
    </w:p>
    <w:p w:rsidR="00AD0B2F" w:rsidRPr="00143A2B" w:rsidRDefault="00AD0B2F" w:rsidP="00AD0B2F">
      <w:pPr>
        <w:pStyle w:val="12"/>
      </w:pPr>
      <w:bookmarkStart w:id="66" w:name="_Toc347565938"/>
      <w:bookmarkStart w:id="67" w:name="_Toc384671494"/>
      <w:r w:rsidRPr="00143A2B">
        <w:t>Problemática a resolver</w:t>
      </w:r>
      <w:bookmarkEnd w:id="66"/>
      <w:bookmarkEnd w:id="67"/>
    </w:p>
    <w:p w:rsidR="00AD0B2F" w:rsidRDefault="00AD0B2F" w:rsidP="00AD0B2F">
      <w:pPr>
        <w:ind w:firstLine="708"/>
        <w:rPr>
          <w:lang w:eastAsia="es-CR"/>
        </w:rPr>
      </w:pPr>
      <w:r w:rsidRPr="00143A2B">
        <w:rPr>
          <w:lang w:eastAsia="es-CR"/>
        </w:rPr>
        <w:t>El campo de la salud audiológica cuenta con profesionales que se encargan de una serie de estudios y exámenes  mediante citas perso</w:t>
      </w:r>
      <w:r w:rsidRPr="00430584">
        <w:rPr>
          <w:lang w:eastAsia="es-CR"/>
        </w:rPr>
        <w:t>nales con sus pacientes. En estas reuniones se logran realizar chequeos generales y en algunos casos detectar problemas en la audición de quiénes a</w:t>
      </w:r>
      <w:r>
        <w:rPr>
          <w:lang w:eastAsia="es-CR"/>
        </w:rPr>
        <w:t>cuden en busca de supervisión.</w:t>
      </w:r>
    </w:p>
    <w:p w:rsidR="00AD0B2F" w:rsidRDefault="00AD0B2F" w:rsidP="00AD0B2F">
      <w:pPr>
        <w:ind w:firstLine="708"/>
        <w:rPr>
          <w:lang w:eastAsia="es-CR"/>
        </w:rPr>
      </w:pPr>
    </w:p>
    <w:p w:rsidR="00AD0B2F" w:rsidRDefault="00AD0B2F" w:rsidP="00AD0B2F">
      <w:pPr>
        <w:ind w:firstLine="708"/>
        <w:rPr>
          <w:lang w:eastAsia="es-CR"/>
        </w:rPr>
      </w:pPr>
      <w:r w:rsidRPr="00430584">
        <w:rPr>
          <w:lang w:eastAsia="es-CR"/>
        </w:rPr>
        <w:t xml:space="preserve">Actualmente los </w:t>
      </w:r>
      <w:proofErr w:type="spellStart"/>
      <w:r w:rsidRPr="00430584">
        <w:rPr>
          <w:lang w:eastAsia="es-CR"/>
        </w:rPr>
        <w:t>audiólogos</w:t>
      </w:r>
      <w:proofErr w:type="spellEnd"/>
      <w:r w:rsidRPr="00430584">
        <w:rPr>
          <w:lang w:eastAsia="es-CR"/>
        </w:rPr>
        <w:t xml:space="preserve"> promueven su negocio mediante ferias y publicidad a través de centros médicos ya establecidos o emplean tecnologías de información como: sitios Web, páginas en redes sociales, artículos en revistas, entre otros. Por tanto, se ha detectado la necesidad de brindar a la población una nueva opción para conocer por sí mismos, su estado de salud auditiva  y que luego, de ser requerido, acudan a la clínica y así puedan asesorarse mediante un estudio más profundo o para la compra de un dispositivo que les permita mejorar su escucha.</w:t>
      </w:r>
    </w:p>
    <w:p w:rsidR="00AD0B2F" w:rsidRPr="00430584" w:rsidRDefault="00AD0B2F" w:rsidP="00AD0B2F">
      <w:pPr>
        <w:ind w:firstLine="708"/>
        <w:rPr>
          <w:lang w:eastAsia="es-CR"/>
        </w:rPr>
      </w:pPr>
    </w:p>
    <w:p w:rsidR="00AD0B2F" w:rsidRPr="00430584" w:rsidRDefault="00AD0B2F" w:rsidP="00AD0B2F">
      <w:pPr>
        <w:ind w:firstLine="708"/>
        <w:rPr>
          <w:lang w:eastAsia="es-CR"/>
        </w:rPr>
      </w:pPr>
      <w:r w:rsidRPr="00430584">
        <w:rPr>
          <w:lang w:eastAsia="es-CR"/>
        </w:rPr>
        <w:t xml:space="preserve">En síntesis la clínica Audinsa tiene la necesidad de incorporar la tecnología móvil para </w:t>
      </w:r>
      <w:r w:rsidR="005F4F84">
        <w:rPr>
          <w:lang w:eastAsia="es-CR"/>
        </w:rPr>
        <w:t xml:space="preserve">apoyar su misión y visión, y así </w:t>
      </w:r>
      <w:r w:rsidRPr="00430584">
        <w:rPr>
          <w:lang w:eastAsia="es-CR"/>
        </w:rPr>
        <w:t>mejorar el servicio que brinda y permitir a las personas realizar de manera personalizada su diagnóstico sobre su estado auditivo dándole al negocio la oportunidad de atraer posibles clientes.</w:t>
      </w:r>
    </w:p>
    <w:p w:rsidR="00AD0B2F" w:rsidRDefault="00AD0B2F" w:rsidP="00AD0B2F">
      <w:pPr>
        <w:pStyle w:val="12"/>
      </w:pPr>
      <w:bookmarkStart w:id="68" w:name="_Toc347565939"/>
      <w:bookmarkStart w:id="69" w:name="_Toc384671495"/>
      <w:r w:rsidRPr="00C233AA">
        <w:t>Objetivos</w:t>
      </w:r>
      <w:bookmarkEnd w:id="68"/>
      <w:bookmarkEnd w:id="69"/>
    </w:p>
    <w:p w:rsidR="00AD0B2F" w:rsidRPr="00C233AA" w:rsidRDefault="00AD0B2F" w:rsidP="00AD0B2F">
      <w:pPr>
        <w:pStyle w:val="13"/>
        <w:tabs>
          <w:tab w:val="left" w:pos="1134"/>
        </w:tabs>
      </w:pPr>
      <w:bookmarkStart w:id="70" w:name="_Toc347565940"/>
      <w:bookmarkStart w:id="71" w:name="_Toc384671496"/>
      <w:r w:rsidRPr="00C233AA">
        <w:t>General</w:t>
      </w:r>
      <w:bookmarkEnd w:id="70"/>
      <w:bookmarkEnd w:id="71"/>
    </w:p>
    <w:p w:rsidR="00AD0B2F" w:rsidRPr="00C75BEA" w:rsidRDefault="00AD0B2F" w:rsidP="00AD0B2F">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AD0B2F" w:rsidRPr="007B05B4" w:rsidRDefault="00AD0B2F" w:rsidP="00AD0B2F">
      <w:pPr>
        <w:pStyle w:val="13"/>
        <w:tabs>
          <w:tab w:val="left" w:pos="1134"/>
        </w:tabs>
      </w:pPr>
      <w:bookmarkStart w:id="72" w:name="_Toc347565941"/>
      <w:bookmarkStart w:id="73" w:name="_Toc384671497"/>
      <w:r w:rsidRPr="007B05B4">
        <w:lastRenderedPageBreak/>
        <w:t>Específicos</w:t>
      </w:r>
      <w:bookmarkEnd w:id="72"/>
      <w:bookmarkEnd w:id="73"/>
    </w:p>
    <w:p w:rsidR="00AD0B2F" w:rsidRDefault="00AD0B2F" w:rsidP="003451B9">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3451B9">
      <w:pPr>
        <w:pStyle w:val="ListParagraph"/>
        <w:numPr>
          <w:ilvl w:val="0"/>
          <w:numId w:val="4"/>
        </w:numPr>
        <w:rPr>
          <w:lang w:eastAsia="es-CR"/>
        </w:rPr>
      </w:pPr>
      <w:r>
        <w:rPr>
          <w:lang w:eastAsia="es-CR"/>
        </w:rPr>
        <w:t>Evaluar las aplicaciones existentes en el área de la salud auditiva para definir las funcionalidades mínimas  a implementar.</w:t>
      </w:r>
    </w:p>
    <w:p w:rsidR="0019327D" w:rsidRPr="005F4F84" w:rsidRDefault="0019327D" w:rsidP="003451B9">
      <w:pPr>
        <w:pStyle w:val="ListParagraph"/>
        <w:numPr>
          <w:ilvl w:val="0"/>
          <w:numId w:val="4"/>
        </w:numPr>
        <w:rPr>
          <w:lang w:eastAsia="es-CR"/>
        </w:rPr>
      </w:pPr>
      <w:r w:rsidRPr="005F4F84">
        <w:rPr>
          <w:lang w:eastAsia="es-CR"/>
        </w:rPr>
        <w:t>Determinar la utilización de aplicacio</w:t>
      </w:r>
      <w:r w:rsidR="00DA439E" w:rsidRPr="005F4F84">
        <w:rPr>
          <w:lang w:eastAsia="es-CR"/>
        </w:rPr>
        <w:t>nes móviles relacionadas al di</w:t>
      </w:r>
      <w:r w:rsidR="00DA439E" w:rsidRPr="005F4F84">
        <w:rPr>
          <w:lang w:val="es-CR" w:eastAsia="es-CR"/>
        </w:rPr>
        <w:t>á</w:t>
      </w:r>
      <w:proofErr w:type="spellStart"/>
      <w:r w:rsidRPr="005F4F84">
        <w:rPr>
          <w:lang w:eastAsia="es-CR"/>
        </w:rPr>
        <w:t>gnostico</w:t>
      </w:r>
      <w:proofErr w:type="spellEnd"/>
      <w:r w:rsidRPr="005F4F84">
        <w:rPr>
          <w:lang w:eastAsia="es-CR"/>
        </w:rPr>
        <w:t xml:space="preserve"> o evaluación de padecimientos de personas ent</w:t>
      </w:r>
      <w:r w:rsidR="00DA439E" w:rsidRPr="005F4F84">
        <w:rPr>
          <w:lang w:eastAsia="es-CR"/>
        </w:rPr>
        <w:t>re los 25 y 35 años durante el ú</w:t>
      </w:r>
      <w:r w:rsidRPr="005F4F84">
        <w:rPr>
          <w:lang w:eastAsia="es-CR"/>
        </w:rPr>
        <w:t>ltimo semestre del 201</w:t>
      </w:r>
      <w:r w:rsidR="005F4F84" w:rsidRPr="005F4F84">
        <w:rPr>
          <w:lang w:eastAsia="es-CR"/>
        </w:rPr>
        <w:t>4</w:t>
      </w:r>
      <w:r w:rsidRPr="005F4F84">
        <w:rPr>
          <w:lang w:eastAsia="es-CR"/>
        </w:rPr>
        <w:t>.</w:t>
      </w:r>
    </w:p>
    <w:p w:rsidR="00AD0B2F" w:rsidRDefault="00AD0B2F" w:rsidP="003451B9">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Pr="005F4F84" w:rsidRDefault="00AD0B2F" w:rsidP="003451B9">
      <w:pPr>
        <w:pStyle w:val="ListParagraph"/>
        <w:numPr>
          <w:ilvl w:val="0"/>
          <w:numId w:val="4"/>
        </w:numPr>
        <w:rPr>
          <w:lang w:eastAsia="es-CR"/>
        </w:rPr>
      </w:pPr>
      <w:r w:rsidRPr="005F4F84">
        <w:rPr>
          <w:lang w:eastAsia="es-CR"/>
        </w:rPr>
        <w:t xml:space="preserve">Identificar el equipo </w:t>
      </w:r>
      <w:r w:rsidR="00D558ED" w:rsidRPr="005F4F84">
        <w:rPr>
          <w:lang w:eastAsia="es-CR"/>
        </w:rPr>
        <w:t xml:space="preserve">auricular </w:t>
      </w:r>
      <w:r w:rsidRPr="005F4F84">
        <w:rPr>
          <w:lang w:eastAsia="es-CR"/>
        </w:rPr>
        <w:t>más apropiado para la aplicación de la prueba desde un dispositivo móvil.</w:t>
      </w:r>
    </w:p>
    <w:p w:rsidR="00AD0B2F" w:rsidRDefault="00AD0B2F" w:rsidP="003451B9">
      <w:pPr>
        <w:pStyle w:val="ListParagraph"/>
        <w:numPr>
          <w:ilvl w:val="0"/>
          <w:numId w:val="4"/>
        </w:numPr>
        <w:rPr>
          <w:lang w:eastAsia="es-CR"/>
        </w:rPr>
      </w:pPr>
      <w:r>
        <w:rPr>
          <w:lang w:eastAsia="es-CR"/>
        </w:rPr>
        <w:t>Diseñar una aplicación basada en tecnología móvil para que sea utilizada por las personas que desea</w:t>
      </w:r>
      <w:r w:rsidR="00D161C9">
        <w:rPr>
          <w:lang w:eastAsia="es-CR"/>
        </w:rPr>
        <w:t>n</w:t>
      </w:r>
      <w:r>
        <w:rPr>
          <w:lang w:eastAsia="es-CR"/>
        </w:rPr>
        <w:t xml:space="preserve"> conocer su estado auditivo y  que disponen de teléfonos inteligentes.</w:t>
      </w:r>
    </w:p>
    <w:p w:rsidR="00AD0B2F" w:rsidRPr="005F4F84" w:rsidRDefault="00AD0B2F" w:rsidP="003451B9">
      <w:pPr>
        <w:pStyle w:val="ListParagraph"/>
        <w:numPr>
          <w:ilvl w:val="0"/>
          <w:numId w:val="4"/>
        </w:numPr>
        <w:rPr>
          <w:lang w:eastAsia="es-CR"/>
        </w:rPr>
      </w:pPr>
      <w:r w:rsidRPr="005F4F84">
        <w:rPr>
          <w:lang w:eastAsia="es-CR"/>
        </w:rPr>
        <w:t>Realizar pruebas de aplicación en una muestra de pacientes para evaluar el nivel de aceptación de la aplicación.</w:t>
      </w:r>
    </w:p>
    <w:p w:rsidR="00326801" w:rsidRDefault="00326801" w:rsidP="00326801">
      <w:pPr>
        <w:pStyle w:val="ListParagraph"/>
        <w:ind w:left="1636"/>
        <w:rPr>
          <w:lang w:eastAsia="es-CR"/>
        </w:rPr>
      </w:pPr>
    </w:p>
    <w:p w:rsidR="00AD0B2F" w:rsidRDefault="00AD0B2F" w:rsidP="00AD0B2F">
      <w:pPr>
        <w:spacing w:after="200" w:line="276" w:lineRule="auto"/>
        <w:jc w:val="left"/>
        <w:rPr>
          <w:rFonts w:eastAsiaTheme="minorHAnsi"/>
          <w:color w:val="000000"/>
          <w:sz w:val="23"/>
          <w:szCs w:val="23"/>
          <w:lang w:eastAsia="en-US"/>
        </w:rPr>
      </w:pPr>
      <w:r>
        <w:rPr>
          <w:sz w:val="23"/>
          <w:szCs w:val="23"/>
        </w:rPr>
        <w:br w:type="page"/>
      </w:r>
    </w:p>
    <w:p w:rsidR="00AD0B2F" w:rsidRPr="008574D5" w:rsidRDefault="00AD0B2F" w:rsidP="00AD0B2F">
      <w:pPr>
        <w:pStyle w:val="t1"/>
        <w:rPr>
          <w:szCs w:val="23"/>
        </w:rPr>
      </w:pPr>
      <w:bookmarkStart w:id="74" w:name="_Toc347565942"/>
      <w:bookmarkStart w:id="75" w:name="_Toc384671498"/>
      <w:r w:rsidRPr="008574D5">
        <w:rPr>
          <w:szCs w:val="23"/>
        </w:rPr>
        <w:lastRenderedPageBreak/>
        <w:t>CAPÍTULO 2</w:t>
      </w:r>
      <w:bookmarkEnd w:id="74"/>
      <w:bookmarkEnd w:id="75"/>
      <w:r w:rsidRPr="008574D5">
        <w:rPr>
          <w:szCs w:val="23"/>
        </w:rPr>
        <w:t xml:space="preserve">  </w:t>
      </w:r>
    </w:p>
    <w:p w:rsidR="00AD0B2F" w:rsidRDefault="00AD0B2F" w:rsidP="003451B9">
      <w:pPr>
        <w:pStyle w:val="12"/>
        <w:numPr>
          <w:ilvl w:val="1"/>
          <w:numId w:val="8"/>
        </w:numPr>
      </w:pPr>
      <w:bookmarkStart w:id="76" w:name="_Toc347565943"/>
      <w:bookmarkStart w:id="77" w:name="_Toc384671499"/>
      <w:r>
        <w:t>Marco Referencial</w:t>
      </w:r>
      <w:bookmarkEnd w:id="76"/>
      <w:bookmarkEnd w:id="77"/>
    </w:p>
    <w:p w:rsidR="003324A2" w:rsidRPr="00143A2B" w:rsidRDefault="00D03E52" w:rsidP="003324A2">
      <w:pPr>
        <w:ind w:firstLine="708"/>
        <w:rPr>
          <w:lang w:eastAsia="es-CR"/>
        </w:rPr>
      </w:pPr>
      <w:r w:rsidRPr="00143A2B">
        <w:rPr>
          <w:lang w:eastAsia="es-CR"/>
        </w:rPr>
        <w:t>Audinsa</w:t>
      </w:r>
      <w:r w:rsidR="003324A2" w:rsidRPr="00143A2B">
        <w:rPr>
          <w:lang w:eastAsia="es-CR"/>
        </w:rPr>
        <w:t xml:space="preserve"> S.A</w:t>
      </w:r>
      <w:r w:rsidRPr="00143A2B">
        <w:rPr>
          <w:lang w:eastAsia="es-CR"/>
        </w:rPr>
        <w:t>.</w:t>
      </w:r>
      <w:r w:rsidR="003324A2" w:rsidRPr="00143A2B">
        <w:rPr>
          <w:lang w:eastAsia="es-CR"/>
        </w:rPr>
        <w:t xml:space="preserve"> fundada en el 2010, es un centro especializado en la salud auditiva de las personas en general, en donde ofrecen la mejor tecnología y el mejor servicio de rehabilitación auditiva</w:t>
      </w:r>
      <w:r w:rsidRPr="00143A2B">
        <w:rPr>
          <w:lang w:eastAsia="es-CR"/>
        </w:rPr>
        <w:t xml:space="preserve"> </w:t>
      </w:r>
      <w:sdt>
        <w:sdtPr>
          <w:rPr>
            <w:lang w:eastAsia="es-CR"/>
          </w:rPr>
          <w:id w:val="-328218973"/>
          <w:citation/>
        </w:sdtPr>
        <w:sdtEndPr/>
        <w:sdtContent>
          <w:r w:rsidR="00245F9B" w:rsidRPr="00143A2B">
            <w:rPr>
              <w:lang w:eastAsia="es-CR"/>
            </w:rPr>
            <w:fldChar w:fldCharType="begin"/>
          </w:r>
          <w:r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3324A2" w:rsidRPr="00143A2B">
        <w:rPr>
          <w:lang w:eastAsia="es-CR"/>
        </w:rPr>
        <w:t>.</w:t>
      </w:r>
    </w:p>
    <w:p w:rsidR="003324A2" w:rsidRPr="00143A2B" w:rsidRDefault="003324A2" w:rsidP="003324A2">
      <w:pPr>
        <w:pStyle w:val="13"/>
        <w:rPr>
          <w:lang w:eastAsia="es-CR"/>
        </w:rPr>
      </w:pPr>
      <w:bookmarkStart w:id="78" w:name="_Toc347565944"/>
      <w:bookmarkStart w:id="79" w:name="_Toc384671500"/>
      <w:r w:rsidRPr="00143A2B">
        <w:rPr>
          <w:lang w:eastAsia="es-CR"/>
        </w:rPr>
        <w:t>Misión</w:t>
      </w:r>
      <w:bookmarkEnd w:id="78"/>
      <w:bookmarkEnd w:id="79"/>
    </w:p>
    <w:p w:rsidR="003324A2" w:rsidRPr="00143A2B" w:rsidRDefault="003324A2" w:rsidP="003324A2">
      <w:pPr>
        <w:ind w:firstLine="708"/>
        <w:rPr>
          <w:lang w:eastAsia="es-CR"/>
        </w:rPr>
      </w:pPr>
      <w:r w:rsidRPr="00143A2B">
        <w:rPr>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sidRPr="00143A2B">
        <w:rPr>
          <w:lang w:eastAsia="es-CR"/>
        </w:rPr>
        <w:t xml:space="preserve"> </w:t>
      </w:r>
      <w:sdt>
        <w:sdtPr>
          <w:rPr>
            <w:lang w:eastAsia="es-CR"/>
          </w:rPr>
          <w:id w:val="504325453"/>
          <w:citation/>
        </w:sdtPr>
        <w:sdtEnd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AE6366" w:rsidRPr="00143A2B">
        <w:rPr>
          <w:lang w:eastAsia="es-CR"/>
        </w:rPr>
        <w:t>.</w:t>
      </w:r>
    </w:p>
    <w:p w:rsidR="003324A2" w:rsidRPr="00143A2B" w:rsidRDefault="003324A2" w:rsidP="003324A2">
      <w:pPr>
        <w:pStyle w:val="13"/>
        <w:rPr>
          <w:lang w:eastAsia="es-CR"/>
        </w:rPr>
      </w:pPr>
      <w:bookmarkStart w:id="80" w:name="_Toc347565945"/>
      <w:bookmarkStart w:id="81" w:name="_Toc384671501"/>
      <w:r w:rsidRPr="00143A2B">
        <w:rPr>
          <w:lang w:eastAsia="es-CR"/>
        </w:rPr>
        <w:t>Visión</w:t>
      </w:r>
      <w:bookmarkEnd w:id="80"/>
      <w:bookmarkEnd w:id="81"/>
    </w:p>
    <w:p w:rsidR="003324A2" w:rsidRDefault="003324A2" w:rsidP="003324A2">
      <w:pPr>
        <w:ind w:firstLine="708"/>
        <w:rPr>
          <w:lang w:eastAsia="es-CR"/>
        </w:rPr>
      </w:pPr>
      <w:r w:rsidRPr="00143A2B">
        <w:rPr>
          <w:lang w:eastAsia="es-CR"/>
        </w:rPr>
        <w:t>Ser la empresa líder en la prevención, educación, detección, habilitación y rehabilitación de las personas con problemas auditivos brindando el mejor servicio y la mejor calidad en productos</w:t>
      </w:r>
      <w:r w:rsidR="00D03E52" w:rsidRPr="00143A2B">
        <w:rPr>
          <w:lang w:eastAsia="es-CR"/>
        </w:rPr>
        <w:t xml:space="preserve"> </w:t>
      </w:r>
      <w:sdt>
        <w:sdtPr>
          <w:rPr>
            <w:lang w:eastAsia="es-CR"/>
          </w:rPr>
          <w:id w:val="-1963489431"/>
          <w:citation/>
        </w:sdtPr>
        <w:sdtEnd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Pr="00143A2B">
        <w:rPr>
          <w:lang w:eastAsia="es-CR"/>
        </w:rPr>
        <w:t>.</w:t>
      </w:r>
    </w:p>
    <w:p w:rsidR="00AD0B2F" w:rsidRDefault="00AD0B2F" w:rsidP="003451B9">
      <w:pPr>
        <w:pStyle w:val="12"/>
        <w:numPr>
          <w:ilvl w:val="1"/>
          <w:numId w:val="8"/>
        </w:numPr>
      </w:pPr>
      <w:bookmarkStart w:id="82" w:name="_Toc347565946"/>
      <w:bookmarkStart w:id="83" w:name="_Toc384671502"/>
      <w:r w:rsidRPr="00993CDF">
        <w:t>Marco Conceptual</w:t>
      </w:r>
      <w:bookmarkEnd w:id="82"/>
      <w:bookmarkEnd w:id="83"/>
    </w:p>
    <w:p w:rsidR="00AD0B2F" w:rsidRPr="00430584" w:rsidRDefault="00AD0B2F" w:rsidP="00AD0B2F">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 independientemente del lugar en que residen. Esta necesidad de las personas da paso a la evolución del teléfono, el cual pese a su fin principal de transmitir la voz ha tenido un rápido desarrollo en la sociedad de la información creando un mundo en donde se emplea este dispositivo para dar múltiples servicios (imagen, voz, datos, salud, consejos, entre otros) a altas velocidades.</w:t>
      </w:r>
    </w:p>
    <w:p w:rsidR="00AD0B2F" w:rsidRPr="00430584" w:rsidRDefault="00AD0B2F" w:rsidP="00AD0B2F">
      <w:pPr>
        <w:rPr>
          <w:lang w:eastAsia="es-CR"/>
        </w:rPr>
      </w:pPr>
    </w:p>
    <w:p w:rsidR="00AD0B2F" w:rsidRPr="00377ACA" w:rsidRDefault="00AD0B2F" w:rsidP="00AD0B2F">
      <w:pPr>
        <w:ind w:firstLine="708"/>
        <w:rPr>
          <w:vertAlign w:val="subscript"/>
          <w:lang w:eastAsia="es-CR"/>
        </w:rPr>
      </w:pPr>
      <w:bookmarkStart w:id="84" w:name="_Ref324255492"/>
      <w:r w:rsidRPr="00430584">
        <w:rPr>
          <w:lang w:eastAsia="es-CR"/>
        </w:rPr>
        <w:t xml:space="preserve">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 dejando en evidencia cifras que muestran el crecimiento certero de un sector que se espera tenga en el 2015 alrededor 500 millones de personas que usen aplicaciones </w:t>
      </w:r>
      <w:r w:rsidR="00143A2B" w:rsidRPr="00430584">
        <w:rPr>
          <w:lang w:eastAsia="es-CR"/>
        </w:rPr>
        <w:t>médicas</w:t>
      </w:r>
      <w:r w:rsidRPr="00430584">
        <w:rPr>
          <w:lang w:eastAsia="es-CR"/>
        </w:rPr>
        <w:t xml:space="preserve"> en sus dispositivos móviles</w:t>
      </w:r>
      <w:bookmarkEnd w:id="84"/>
      <w:r w:rsidR="009A066F">
        <w:rPr>
          <w:lang w:eastAsia="es-CR"/>
        </w:rPr>
        <w:t xml:space="preserve"> </w:t>
      </w:r>
      <w:sdt>
        <w:sdtPr>
          <w:rPr>
            <w:lang w:eastAsia="es-CR"/>
          </w:rPr>
          <w:id w:val="29392553"/>
          <w:citation/>
        </w:sdtPr>
        <w:sdtEnd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7B666E">
            <w:rPr>
              <w:noProof/>
              <w:lang w:eastAsia="es-CR"/>
            </w:rPr>
            <w:t xml:space="preserve">(Editor Aplicaciones </w:t>
          </w:r>
          <w:r w:rsidR="007B666E">
            <w:rPr>
              <w:noProof/>
              <w:lang w:eastAsia="es-CR"/>
            </w:rPr>
            <w:lastRenderedPageBreak/>
            <w:t>Médicas, 2011)</w:t>
          </w:r>
          <w:r w:rsidR="00245F9B">
            <w:rPr>
              <w:lang w:eastAsia="es-CR"/>
            </w:rPr>
            <w:fldChar w:fldCharType="end"/>
          </w:r>
        </w:sdtContent>
      </w:sdt>
      <w:r w:rsidRPr="00430584">
        <w:rPr>
          <w:lang w:eastAsia="es-CR"/>
        </w:rPr>
        <w:t>. Es aquí es donde esta nueva tendencia permite a los profesionales aportar diferentes servicios a sus potenciales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Según lo anterior se empleará esta tecnología para solventar la necesidad que la clínica Audi</w:t>
      </w:r>
      <w:r>
        <w:rPr>
          <w:lang w:eastAsia="es-CR"/>
        </w:rPr>
        <w:t>nsa tiene para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 dándole al negocio la oportunidad de atraer posibles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AD0B2F">
      <w:pPr>
        <w:pStyle w:val="13"/>
      </w:pPr>
      <w:bookmarkStart w:id="85" w:name="_Toc335825840"/>
      <w:bookmarkStart w:id="86" w:name="_Toc347565947"/>
      <w:bookmarkStart w:id="87" w:name="_Toc384671503"/>
      <w:r w:rsidRPr="007B05B4">
        <w:t>El sonido</w:t>
      </w:r>
      <w:bookmarkEnd w:id="85"/>
      <w:bookmarkEnd w:id="86"/>
      <w:bookmarkEnd w:id="87"/>
    </w:p>
    <w:p w:rsidR="00AD0B2F" w:rsidRDefault="00AD0B2F" w:rsidP="00AD0B2F">
      <w:pPr>
        <w:ind w:firstLine="708"/>
        <w:rPr>
          <w:lang w:eastAsia="es-CR"/>
        </w:rPr>
      </w:pPr>
      <w:bookmarkStart w:id="88"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88"/>
      <w:r>
        <w:rPr>
          <w:lang w:eastAsia="es-CR"/>
        </w:rPr>
        <w:t xml:space="preserve"> </w:t>
      </w:r>
      <w:sdt>
        <w:sdtPr>
          <w:rPr>
            <w:lang w:eastAsia="es-CR"/>
          </w:rPr>
          <w:id w:val="2109536037"/>
          <w:citation/>
        </w:sdtPr>
        <w:sdtEnd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89" w:name="_Toc335825841"/>
      <w:bookmarkStart w:id="90" w:name="_Toc347565948"/>
      <w:bookmarkStart w:id="91" w:name="_Toc384671504"/>
      <w:r w:rsidRPr="007B05B4">
        <w:t>Frecuencia</w:t>
      </w:r>
      <w:bookmarkEnd w:id="89"/>
      <w:bookmarkEnd w:id="90"/>
      <w:bookmarkEnd w:id="91"/>
    </w:p>
    <w:p w:rsidR="00AD0B2F" w:rsidRDefault="00AD0B2F" w:rsidP="00AD0B2F">
      <w:pPr>
        <w:ind w:firstLine="708"/>
        <w:rPr>
          <w:lang w:eastAsia="es-CR"/>
        </w:rPr>
      </w:pPr>
      <w:bookmarkStart w:id="92" w:name="_Ref324257141"/>
      <w:r>
        <w:rPr>
          <w:lang w:eastAsia="es-CR"/>
        </w:rPr>
        <w:t xml:space="preserve">Corresponde a la medición del tiempo entre dos repeticiones. Es el número de vibraciones u oscilaciones completas que se efectúan en 1 segundo </w:t>
      </w:r>
      <w:bookmarkEnd w:id="92"/>
      <w:sdt>
        <w:sdtPr>
          <w:rPr>
            <w:lang w:eastAsia="es-CR"/>
          </w:rPr>
          <w:id w:val="231437300"/>
          <w:citation/>
        </w:sdtPr>
        <w:sdtEnd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93" w:name="_Toc335825842"/>
      <w:bookmarkStart w:id="94" w:name="_Toc347565949"/>
      <w:bookmarkStart w:id="95" w:name="_Toc384671505"/>
      <w:r w:rsidRPr="007B05B4">
        <w:t>Decibel</w:t>
      </w:r>
      <w:bookmarkEnd w:id="93"/>
      <w:bookmarkEnd w:id="94"/>
      <w:bookmarkEnd w:id="95"/>
    </w:p>
    <w:p w:rsidR="00AD0B2F" w:rsidRDefault="00AD0B2F" w:rsidP="00AD0B2F">
      <w:pPr>
        <w:ind w:firstLine="708"/>
        <w:rPr>
          <w:lang w:eastAsia="es-CR"/>
        </w:rPr>
      </w:pPr>
      <w:bookmarkStart w:id="96" w:name="_Ref324257323"/>
      <w:r>
        <w:rPr>
          <w:lang w:eastAsia="es-CR"/>
        </w:rPr>
        <w:t xml:space="preserve">El decibelio es la principal unidad de medida utilizada para el nivel de potencia o nivel de intensidad del </w:t>
      </w:r>
      <w:r w:rsidRPr="00B541FB">
        <w:rPr>
          <w:lang w:eastAsia="es-CR"/>
        </w:rPr>
        <w:t>sonido</w:t>
      </w:r>
      <w:bookmarkEnd w:id="96"/>
      <w:r w:rsidR="004A5A46" w:rsidRPr="00B541FB">
        <w:rPr>
          <w:lang w:eastAsia="es-CR"/>
        </w:rPr>
        <w:t xml:space="preserve"> </w:t>
      </w:r>
      <w:sdt>
        <w:sdtPr>
          <w:rPr>
            <w:lang w:eastAsia="es-CR"/>
          </w:rPr>
          <w:id w:val="1217865005"/>
          <w:citation/>
        </w:sdtPr>
        <w:sdtEnd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7B666E">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AD0B2F">
      <w:pPr>
        <w:pStyle w:val="13"/>
      </w:pPr>
      <w:bookmarkStart w:id="97" w:name="_Toc335825843"/>
      <w:bookmarkStart w:id="98" w:name="_Toc347565950"/>
      <w:bookmarkStart w:id="99" w:name="_Toc384671506"/>
      <w:r w:rsidRPr="007B05B4">
        <w:t>Hertz</w:t>
      </w:r>
      <w:bookmarkEnd w:id="97"/>
      <w:bookmarkEnd w:id="98"/>
      <w:bookmarkEnd w:id="99"/>
    </w:p>
    <w:p w:rsidR="00AD0B2F" w:rsidRDefault="00C42EC4" w:rsidP="00AD0B2F">
      <w:pPr>
        <w:ind w:firstLine="708"/>
        <w:rPr>
          <w:lang w:eastAsia="es-CR"/>
        </w:rPr>
      </w:pPr>
      <w:r w:rsidRPr="00143A2B">
        <w:rPr>
          <w:bCs/>
          <w:lang w:eastAsia="es-CR"/>
        </w:rPr>
        <w:t>La frecuencia</w:t>
      </w:r>
      <w:r w:rsidRPr="00143A2B">
        <w:rPr>
          <w:lang w:eastAsia="es-CR"/>
        </w:rPr>
        <w:t> de un sonido se mide en Hercios (</w:t>
      </w:r>
      <w:r w:rsidRPr="00143A2B">
        <w:rPr>
          <w:bCs/>
          <w:lang w:eastAsia="es-CR"/>
        </w:rPr>
        <w:t>Hertz, Hz</w:t>
      </w:r>
      <w:r w:rsidRPr="00143A2B">
        <w:rPr>
          <w:lang w:eastAsia="es-CR"/>
        </w:rPr>
        <w:t xml:space="preserve">) y describe la cantidad de ondas por segundo que completan un ciclo completo de la misma. Esto sería la altura o tono de un sonido, es decir, la diferencia entre un sonido grave y uno agudo. El oído humano es capaz de percibir frecuencias que se encuentren entre 20 Hertz y 20 </w:t>
      </w:r>
      <w:proofErr w:type="spellStart"/>
      <w:r w:rsidR="00B541FB" w:rsidRPr="00143A2B">
        <w:rPr>
          <w:lang w:eastAsia="es-CR"/>
        </w:rPr>
        <w:t>K</w:t>
      </w:r>
      <w:r w:rsidRPr="00143A2B">
        <w:rPr>
          <w:lang w:eastAsia="es-CR"/>
        </w:rPr>
        <w:t>ilohertz</w:t>
      </w:r>
      <w:proofErr w:type="spellEnd"/>
      <w:r w:rsidR="00BA219E" w:rsidRPr="00143A2B">
        <w:rPr>
          <w:lang w:eastAsia="es-CR"/>
        </w:rPr>
        <w:t xml:space="preserve"> </w:t>
      </w:r>
      <w:sdt>
        <w:sdtPr>
          <w:rPr>
            <w:lang w:eastAsia="es-CR"/>
          </w:rPr>
          <w:id w:val="-1638180969"/>
          <w:citation/>
        </w:sdtPr>
        <w:sdtEndPr/>
        <w:sdtContent>
          <w:r w:rsidR="00245F9B" w:rsidRPr="00143A2B">
            <w:rPr>
              <w:lang w:eastAsia="es-CR"/>
            </w:rPr>
            <w:fldChar w:fldCharType="begin"/>
          </w:r>
          <w:r w:rsidR="00BA219E" w:rsidRPr="00143A2B">
            <w:rPr>
              <w:lang w:eastAsia="es-CR"/>
            </w:rPr>
            <w:instrText xml:space="preserve"> CITATION Ros10 \l 5130 </w:instrText>
          </w:r>
          <w:r w:rsidR="00245F9B" w:rsidRPr="00143A2B">
            <w:rPr>
              <w:lang w:eastAsia="es-CR"/>
            </w:rPr>
            <w:fldChar w:fldCharType="separate"/>
          </w:r>
          <w:r w:rsidR="007B666E" w:rsidRPr="00143A2B">
            <w:rPr>
              <w:noProof/>
              <w:lang w:eastAsia="es-CR"/>
            </w:rPr>
            <w:t>(Rossi, 2010)</w:t>
          </w:r>
          <w:r w:rsidR="00245F9B" w:rsidRPr="00143A2B">
            <w:rPr>
              <w:lang w:eastAsia="es-CR"/>
            </w:rPr>
            <w:fldChar w:fldCharType="end"/>
          </w:r>
        </w:sdtContent>
      </w:sdt>
      <w:r w:rsidR="00AD0B2F" w:rsidRPr="00143A2B">
        <w:rPr>
          <w:lang w:eastAsia="es-CR"/>
        </w:rPr>
        <w:t>.</w:t>
      </w:r>
    </w:p>
    <w:p w:rsidR="00AD0B2F" w:rsidRPr="007B05B4" w:rsidRDefault="00AD0B2F" w:rsidP="00AD0B2F">
      <w:pPr>
        <w:pStyle w:val="13"/>
      </w:pPr>
      <w:bookmarkStart w:id="100" w:name="_Toc335825844"/>
      <w:bookmarkStart w:id="101" w:name="_Toc347565951"/>
      <w:bookmarkStart w:id="102" w:name="_Toc384671507"/>
      <w:r w:rsidRPr="007B05B4">
        <w:lastRenderedPageBreak/>
        <w:t>Anatomía y fisiología del oído</w:t>
      </w:r>
      <w:bookmarkEnd w:id="100"/>
      <w:bookmarkEnd w:id="101"/>
      <w:bookmarkEnd w:id="102"/>
    </w:p>
    <w:p w:rsidR="00AD0B2F" w:rsidRPr="001B6A8C" w:rsidRDefault="00AD0B2F" w:rsidP="00AD0B2F">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AD0B2F">
      <w:pPr>
        <w:pStyle w:val="13"/>
      </w:pPr>
      <w:bookmarkStart w:id="103" w:name="_Toc335825845"/>
      <w:bookmarkStart w:id="104" w:name="_Toc347565952"/>
      <w:bookmarkStart w:id="105" w:name="_Toc384671508"/>
      <w:r w:rsidRPr="007B05B4">
        <w:t>Oído externo</w:t>
      </w:r>
      <w:bookmarkEnd w:id="103"/>
      <w:bookmarkEnd w:id="104"/>
      <w:bookmarkEnd w:id="105"/>
    </w:p>
    <w:p w:rsidR="00AD0B2F" w:rsidRDefault="00AD0B2F" w:rsidP="00AD0B2F">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Pr="007B05B4" w:rsidRDefault="00AD0B2F" w:rsidP="00AD0B2F">
      <w:pPr>
        <w:pStyle w:val="13"/>
      </w:pPr>
      <w:bookmarkStart w:id="106" w:name="_Toc335825846"/>
      <w:bookmarkStart w:id="107" w:name="_Toc347565953"/>
      <w:bookmarkStart w:id="108" w:name="_Toc384671509"/>
      <w:r w:rsidRPr="007B05B4">
        <w:t>Oído medio</w:t>
      </w:r>
      <w:bookmarkEnd w:id="106"/>
      <w:bookmarkEnd w:id="107"/>
      <w:bookmarkEnd w:id="108"/>
    </w:p>
    <w:p w:rsidR="00AD0B2F" w:rsidRDefault="00B933A2" w:rsidP="00AD0B2F">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14:anchorId="31DE6716" wp14:editId="3C25740F">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C7EE0" w:rsidRDefault="002C7EE0" w:rsidP="00AD0B2F">
                            <w:pPr>
                              <w:pStyle w:val="Caption"/>
                            </w:pPr>
                            <w:bookmarkStart w:id="109" w:name="_Toc343369204"/>
                            <w:bookmarkStart w:id="110" w:name="_Toc385082295"/>
                            <w:r>
                              <w:t xml:space="preserve">Ilustración </w:t>
                            </w:r>
                            <w:fldSimple w:instr=" SEQ Ilustración \* ARABIC ">
                              <w:r w:rsidR="00401FFD">
                                <w:rPr>
                                  <w:noProof/>
                                </w:rPr>
                                <w:t>1</w:t>
                              </w:r>
                            </w:fldSimple>
                            <w:r>
                              <w:t xml:space="preserve"> – Oído medio</w:t>
                            </w:r>
                            <w:bookmarkEnd w:id="109"/>
                            <w:bookmarkEnd w:id="110"/>
                          </w:p>
                          <w:p w:rsidR="002C7EE0" w:rsidRPr="009C6E38" w:rsidRDefault="0056736A" w:rsidP="00AD0B2F">
                            <w:pPr>
                              <w:pStyle w:val="CaptionSource"/>
                            </w:pPr>
                            <w:sdt>
                              <w:sdtPr>
                                <w:id w:val="298497759"/>
                                <w:citation/>
                              </w:sdtPr>
                              <w:sdtEndPr/>
                              <w:sdtContent>
                                <w:r w:rsidR="002C7EE0">
                                  <w:fldChar w:fldCharType="begin"/>
                                </w:r>
                                <w:r w:rsidR="002C7EE0">
                                  <w:instrText xml:space="preserve"> CITATION Rod06 \l 5130 </w:instrText>
                                </w:r>
                                <w:r w:rsidR="002C7EE0">
                                  <w:fldChar w:fldCharType="separate"/>
                                </w:r>
                                <w:r w:rsidR="002C7EE0">
                                  <w:rPr>
                                    <w:noProof/>
                                  </w:rPr>
                                  <w:t>(Rodríguez &amp; A'Gaytán, 2006)</w:t>
                                </w:r>
                                <w:r w:rsidR="002C7EE0">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2C7EE0" w:rsidRDefault="002C7EE0" w:rsidP="00AD0B2F">
                      <w:pPr>
                        <w:pStyle w:val="Caption"/>
                      </w:pPr>
                      <w:bookmarkStart w:id="111" w:name="_Toc343369204"/>
                      <w:bookmarkStart w:id="112" w:name="_Toc385082295"/>
                      <w:r>
                        <w:t xml:space="preserve">Ilustración </w:t>
                      </w:r>
                      <w:fldSimple w:instr=" SEQ Ilustración \* ARABIC ">
                        <w:r w:rsidR="00401FFD">
                          <w:rPr>
                            <w:noProof/>
                          </w:rPr>
                          <w:t>1</w:t>
                        </w:r>
                      </w:fldSimple>
                      <w:r>
                        <w:t xml:space="preserve"> – Oído medio</w:t>
                      </w:r>
                      <w:bookmarkEnd w:id="111"/>
                      <w:bookmarkEnd w:id="112"/>
                    </w:p>
                    <w:p w:rsidR="002C7EE0" w:rsidRPr="009C6E38" w:rsidRDefault="0056736A" w:rsidP="00AD0B2F">
                      <w:pPr>
                        <w:pStyle w:val="CaptionSource"/>
                      </w:pPr>
                      <w:sdt>
                        <w:sdtPr>
                          <w:id w:val="298497759"/>
                          <w:citation/>
                        </w:sdtPr>
                        <w:sdtEndPr/>
                        <w:sdtContent>
                          <w:r w:rsidR="002C7EE0">
                            <w:fldChar w:fldCharType="begin"/>
                          </w:r>
                          <w:r w:rsidR="002C7EE0">
                            <w:instrText xml:space="preserve"> CITATION Rod06 \l 5130 </w:instrText>
                          </w:r>
                          <w:r w:rsidR="002C7EE0">
                            <w:fldChar w:fldCharType="separate"/>
                          </w:r>
                          <w:r w:rsidR="002C7EE0">
                            <w:rPr>
                              <w:noProof/>
                            </w:rPr>
                            <w:t>(Rodríguez &amp; A'Gaytán, 2006)</w:t>
                          </w:r>
                          <w:r w:rsidR="002C7EE0">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14:anchorId="03E23EB7" wp14:editId="198CAF1A">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 xml:space="preserve">s un sistema </w:t>
      </w:r>
      <w:proofErr w:type="spellStart"/>
      <w:r w:rsidR="00AD0B2F" w:rsidRPr="00942262">
        <w:rPr>
          <w:lang w:eastAsia="es-CR"/>
        </w:rPr>
        <w:t>cavitario</w:t>
      </w:r>
      <w:proofErr w:type="spellEnd"/>
      <w:r w:rsidR="00AD0B2F" w:rsidRPr="00942262">
        <w:rPr>
          <w:lang w:eastAsia="es-CR"/>
        </w:rPr>
        <w:t>, par y simétrico</w:t>
      </w:r>
      <w:r w:rsidR="00AD0B2F">
        <w:rPr>
          <w:lang w:eastAsia="es-CR"/>
        </w:rPr>
        <w:t>, el cual está compuesto por:</w:t>
      </w:r>
    </w:p>
    <w:p w:rsidR="00AD0B2F" w:rsidRDefault="00AD0B2F" w:rsidP="00AD0B2F">
      <w:pPr>
        <w:pStyle w:val="ListParagraph"/>
        <w:numPr>
          <w:ilvl w:val="0"/>
          <w:numId w:val="2"/>
        </w:numPr>
        <w:rPr>
          <w:lang w:eastAsia="es-CR"/>
        </w:rPr>
      </w:pPr>
      <w:r>
        <w:rPr>
          <w:lang w:eastAsia="es-CR"/>
        </w:rPr>
        <w:t>La caja timpánica.</w:t>
      </w:r>
    </w:p>
    <w:p w:rsidR="00AD0B2F" w:rsidRDefault="00AD0B2F" w:rsidP="00AD0B2F">
      <w:pPr>
        <w:pStyle w:val="ListParagraph"/>
        <w:numPr>
          <w:ilvl w:val="0"/>
          <w:numId w:val="2"/>
        </w:numPr>
        <w:rPr>
          <w:lang w:eastAsia="es-CR"/>
        </w:rPr>
      </w:pPr>
      <w:r>
        <w:rPr>
          <w:lang w:eastAsia="es-CR"/>
        </w:rPr>
        <w:t>El sistema neumático del temporal (antro y celdas mastoideas).</w:t>
      </w:r>
    </w:p>
    <w:p w:rsidR="00AD0B2F" w:rsidRPr="00942262" w:rsidRDefault="00AD0B2F" w:rsidP="00AD0B2F">
      <w:pPr>
        <w:pStyle w:val="ListParagraph"/>
        <w:numPr>
          <w:ilvl w:val="0"/>
          <w:numId w:val="2"/>
        </w:numPr>
        <w:rPr>
          <w:lang w:val="es-CR" w:eastAsia="es-CR"/>
        </w:rPr>
      </w:pPr>
      <w:r>
        <w:rPr>
          <w:lang w:eastAsia="es-CR"/>
        </w:rPr>
        <w:t>La trompa de Eustaquio.</w:t>
      </w:r>
    </w:p>
    <w:p w:rsidR="00AD0B2F" w:rsidRPr="007B05B4" w:rsidRDefault="00AD0B2F" w:rsidP="00AD0B2F">
      <w:pPr>
        <w:pStyle w:val="13"/>
      </w:pPr>
      <w:bookmarkStart w:id="113" w:name="_Toc335825847"/>
      <w:bookmarkStart w:id="114" w:name="_Toc347565954"/>
      <w:bookmarkStart w:id="115" w:name="_Toc384671510"/>
      <w:r w:rsidRPr="007B05B4">
        <w:t>Oído interno</w:t>
      </w:r>
      <w:bookmarkEnd w:id="113"/>
      <w:bookmarkEnd w:id="114"/>
      <w:bookmarkEnd w:id="115"/>
    </w:p>
    <w:p w:rsidR="00AD0B2F" w:rsidRDefault="00AD0B2F" w:rsidP="00AD0B2F">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keepNext/>
        <w:jc w:val="center"/>
      </w:pPr>
      <w:r>
        <w:rPr>
          <w:noProof/>
          <w:lang w:eastAsia="es-CR"/>
        </w:rPr>
        <w:drawing>
          <wp:inline distT="0" distB="0" distL="0" distR="0" wp14:anchorId="452629E6" wp14:editId="642231E5">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AD0B2F">
      <w:pPr>
        <w:pStyle w:val="Caption"/>
      </w:pPr>
      <w:bookmarkStart w:id="116" w:name="_Toc343369205"/>
      <w:bookmarkStart w:id="117" w:name="_Toc385082296"/>
      <w:r>
        <w:t xml:space="preserve">Ilustración </w:t>
      </w:r>
      <w:r w:rsidR="00245F9B">
        <w:fldChar w:fldCharType="begin"/>
      </w:r>
      <w:r>
        <w:instrText xml:space="preserve"> SEQ Ilustración \* ARABIC </w:instrText>
      </w:r>
      <w:r w:rsidR="00245F9B">
        <w:fldChar w:fldCharType="separate"/>
      </w:r>
      <w:r w:rsidR="00A9183A">
        <w:rPr>
          <w:noProof/>
        </w:rPr>
        <w:t>2</w:t>
      </w:r>
      <w:r w:rsidR="00245F9B">
        <w:rPr>
          <w:noProof/>
        </w:rPr>
        <w:fldChar w:fldCharType="end"/>
      </w:r>
      <w:r>
        <w:t xml:space="preserve"> – Oído interno</w:t>
      </w:r>
      <w:bookmarkEnd w:id="116"/>
      <w:bookmarkEnd w:id="117"/>
    </w:p>
    <w:p w:rsidR="00AD0B2F" w:rsidRPr="009C6E38" w:rsidRDefault="0056736A" w:rsidP="00AD0B2F">
      <w:pPr>
        <w:pStyle w:val="CaptionSource"/>
      </w:pPr>
      <w:sdt>
        <w:sdtPr>
          <w:id w:val="184868752"/>
          <w:citation/>
        </w:sdtPr>
        <w:sdtEnd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pStyle w:val="13"/>
      </w:pPr>
      <w:bookmarkStart w:id="118" w:name="_Toc324842969"/>
      <w:bookmarkStart w:id="119" w:name="_Toc335825848"/>
      <w:bookmarkStart w:id="120" w:name="_Toc347565955"/>
      <w:bookmarkStart w:id="121" w:name="_Toc384671511"/>
      <w:r w:rsidRPr="007B05B4">
        <w:lastRenderedPageBreak/>
        <w:t>Nivel de intensidad y umbrales del sonido</w:t>
      </w:r>
      <w:bookmarkEnd w:id="118"/>
      <w:bookmarkEnd w:id="119"/>
      <w:bookmarkEnd w:id="120"/>
      <w:bookmarkEnd w:id="121"/>
      <w:r w:rsidRPr="007B05B4">
        <w:t xml:space="preserve">  </w:t>
      </w:r>
    </w:p>
    <w:p w:rsidR="00AD0B2F" w:rsidRPr="00143A2B" w:rsidRDefault="00AD0B2F" w:rsidP="003451B9">
      <w:pPr>
        <w:pStyle w:val="13"/>
        <w:numPr>
          <w:ilvl w:val="3"/>
          <w:numId w:val="5"/>
        </w:numPr>
      </w:pPr>
      <w:bookmarkStart w:id="122" w:name="_Toc335825849"/>
      <w:bookmarkStart w:id="123" w:name="_Toc347565956"/>
      <w:bookmarkStart w:id="124" w:name="_Toc384671512"/>
      <w:r w:rsidRPr="00143A2B">
        <w:t>Ondas sonoras</w:t>
      </w:r>
      <w:bookmarkEnd w:id="122"/>
      <w:bookmarkEnd w:id="123"/>
      <w:bookmarkEnd w:id="124"/>
    </w:p>
    <w:p w:rsidR="00AD0B2F" w:rsidRPr="00143A2B" w:rsidRDefault="00AD0B2F" w:rsidP="00AD0B2F">
      <w:pPr>
        <w:ind w:firstLine="708"/>
        <w:rPr>
          <w:lang w:eastAsia="es-CR"/>
        </w:rPr>
      </w:pPr>
      <w:r w:rsidRPr="00143A2B">
        <w:rPr>
          <w:lang w:eastAsia="es-CR"/>
        </w:rPr>
        <w:t>Se forman por medio de un diapasón en vibración. Las moléculas de aire son impulsadas y oscilan ida y vuelta de las cuales solo una pequeña porción alcanzan el oído</w:t>
      </w:r>
      <w:r w:rsidR="00B0197A" w:rsidRPr="00143A2B">
        <w:rPr>
          <w:lang w:eastAsia="es-CR"/>
        </w:rPr>
        <w:t xml:space="preserve"> </w:t>
      </w:r>
      <w:sdt>
        <w:sdtPr>
          <w:rPr>
            <w:lang w:eastAsia="es-CR"/>
          </w:rPr>
          <w:id w:val="-143973819"/>
          <w:citation/>
        </w:sdtPr>
        <w:sdtEndPr/>
        <w:sdtContent>
          <w:r w:rsidR="00245F9B" w:rsidRPr="00143A2B">
            <w:rPr>
              <w:lang w:eastAsia="es-CR"/>
            </w:rPr>
            <w:fldChar w:fldCharType="begin"/>
          </w:r>
          <w:r w:rsidR="00B0197A" w:rsidRPr="00143A2B">
            <w:rPr>
              <w:lang w:eastAsia="es-CR"/>
            </w:rPr>
            <w:instrText xml:space="preserve"> CITATION Fis87 \l 5130 </w:instrText>
          </w:r>
          <w:r w:rsidR="00245F9B" w:rsidRPr="00143A2B">
            <w:rPr>
              <w:lang w:eastAsia="es-CR"/>
            </w:rPr>
            <w:fldChar w:fldCharType="separate"/>
          </w:r>
          <w:r w:rsidR="007B666E" w:rsidRPr="00143A2B">
            <w:rPr>
              <w:noProof/>
              <w:lang w:eastAsia="es-CR"/>
            </w:rPr>
            <w:t>(Fisher, 1987)</w:t>
          </w:r>
          <w:r w:rsidR="00245F9B" w:rsidRPr="00143A2B">
            <w:rPr>
              <w:lang w:eastAsia="es-CR"/>
            </w:rPr>
            <w:fldChar w:fldCharType="end"/>
          </w:r>
        </w:sdtContent>
      </w:sdt>
      <w:r w:rsidR="00B0197A" w:rsidRPr="00143A2B">
        <w:rPr>
          <w:lang w:eastAsia="es-CR"/>
        </w:rPr>
        <w:t>.</w:t>
      </w:r>
    </w:p>
    <w:p w:rsidR="00AD0B2F" w:rsidRPr="00143A2B" w:rsidRDefault="00AD0B2F" w:rsidP="003451B9">
      <w:pPr>
        <w:pStyle w:val="13"/>
        <w:numPr>
          <w:ilvl w:val="3"/>
          <w:numId w:val="5"/>
        </w:numPr>
        <w:rPr>
          <w:bCs w:val="0"/>
        </w:rPr>
      </w:pPr>
      <w:bookmarkStart w:id="125" w:name="_Toc335825850"/>
      <w:bookmarkStart w:id="126" w:name="_Toc347565957"/>
      <w:bookmarkStart w:id="127" w:name="_Toc384671513"/>
      <w:r w:rsidRPr="00143A2B">
        <w:t>Umbrales absolutos</w:t>
      </w:r>
      <w:bookmarkEnd w:id="125"/>
      <w:bookmarkEnd w:id="126"/>
      <w:bookmarkEnd w:id="127"/>
    </w:p>
    <w:p w:rsidR="00AD0B2F" w:rsidRDefault="00AD0B2F" w:rsidP="00AD0B2F">
      <w:pPr>
        <w:ind w:firstLine="708"/>
        <w:rPr>
          <w:lang w:eastAsia="es-CR"/>
        </w:rPr>
      </w:pPr>
      <w:r w:rsidRPr="00F03BE7">
        <w:rPr>
          <w:lang w:eastAsia="es-CR"/>
        </w:rPr>
        <w:t>Los umbrales absolutos de la audición son aquellos valores de uno de los parámetros del estímulo físico a partir del cual la sensación comienza a o deja de producirse.</w:t>
      </w:r>
    </w:p>
    <w:p w:rsidR="00AD0B2F" w:rsidRPr="001533E9" w:rsidRDefault="00AD0B2F" w:rsidP="003451B9">
      <w:pPr>
        <w:pStyle w:val="13"/>
        <w:numPr>
          <w:ilvl w:val="3"/>
          <w:numId w:val="5"/>
        </w:numPr>
      </w:pPr>
      <w:bookmarkStart w:id="128" w:name="_Toc324842971"/>
      <w:bookmarkStart w:id="129" w:name="_Toc335825851"/>
      <w:bookmarkStart w:id="130" w:name="_Toc347565958"/>
      <w:bookmarkStart w:id="131" w:name="_Toc384671514"/>
      <w:r w:rsidRPr="001533E9">
        <w:t>Umbral de audibilidad</w:t>
      </w:r>
      <w:bookmarkEnd w:id="128"/>
      <w:bookmarkEnd w:id="129"/>
      <w:bookmarkEnd w:id="130"/>
      <w:bookmarkEnd w:id="131"/>
    </w:p>
    <w:p w:rsidR="00AD0B2F" w:rsidRPr="00244934" w:rsidRDefault="00AD0B2F" w:rsidP="00AD0B2F">
      <w:pPr>
        <w:ind w:firstLine="708"/>
        <w:rPr>
          <w:rFonts w:eastAsiaTheme="majorEastAsia"/>
        </w:rPr>
      </w:pPr>
      <w:r w:rsidRPr="00244934">
        <w:rPr>
          <w:rFonts w:eastAsiaTheme="majorEastAsia"/>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244934">
        <w:rPr>
          <w:rFonts w:eastAsiaTheme="majorEastAsia"/>
        </w:rPr>
        <w:t>anecoicas</w:t>
      </w:r>
      <w:proofErr w:type="spellEnd"/>
      <w:r w:rsidRPr="00244934">
        <w:rPr>
          <w:rFonts w:eastAsiaTheme="majorEastAsia"/>
        </w:rPr>
        <w:t>, colocando un micrófono en el centro mismo de donde se encontraba la cabeza del sujeto.</w:t>
      </w:r>
    </w:p>
    <w:p w:rsidR="00AD0B2F" w:rsidRPr="001533E9" w:rsidRDefault="00AD0B2F" w:rsidP="003451B9">
      <w:pPr>
        <w:pStyle w:val="13"/>
        <w:numPr>
          <w:ilvl w:val="3"/>
          <w:numId w:val="5"/>
        </w:numPr>
      </w:pPr>
      <w:bookmarkStart w:id="132" w:name="_Toc324842972"/>
      <w:bookmarkStart w:id="133" w:name="_Toc335825852"/>
      <w:bookmarkStart w:id="134" w:name="_Toc347565959"/>
      <w:bookmarkStart w:id="135" w:name="_Toc384671515"/>
      <w:r w:rsidRPr="001533E9">
        <w:t>Umbrales de frecuencia</w:t>
      </w:r>
      <w:bookmarkEnd w:id="132"/>
      <w:bookmarkEnd w:id="133"/>
      <w:bookmarkEnd w:id="134"/>
      <w:bookmarkEnd w:id="135"/>
    </w:p>
    <w:p w:rsidR="00AD0B2F" w:rsidRDefault="00AD0B2F" w:rsidP="00AD0B2F">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3451B9">
      <w:pPr>
        <w:pStyle w:val="13"/>
        <w:numPr>
          <w:ilvl w:val="3"/>
          <w:numId w:val="5"/>
        </w:numPr>
      </w:pPr>
      <w:bookmarkStart w:id="136" w:name="_Toc335825853"/>
      <w:bookmarkStart w:id="137" w:name="_Toc347565960"/>
      <w:bookmarkStart w:id="138" w:name="_Toc384671516"/>
      <w:r w:rsidRPr="00500CFF">
        <w:t>Umbral del dolor</w:t>
      </w:r>
      <w:bookmarkEnd w:id="136"/>
      <w:bookmarkEnd w:id="137"/>
      <w:bookmarkEnd w:id="138"/>
      <w:r w:rsidRPr="00500CFF">
        <w:t xml:space="preserve"> </w:t>
      </w:r>
    </w:p>
    <w:p w:rsidR="00AD0B2F" w:rsidRPr="00143A2B" w:rsidRDefault="00C90F8B" w:rsidP="00C90F8B">
      <w:pPr>
        <w:ind w:firstLine="568"/>
        <w:rPr>
          <w:color w:val="000000" w:themeColor="text1"/>
          <w:lang w:eastAsia="es-CR"/>
        </w:rPr>
      </w:pPr>
      <w:r w:rsidRPr="00143A2B">
        <w:rPr>
          <w:color w:val="000000" w:themeColor="text1"/>
          <w:lang w:eastAsia="es-CR"/>
        </w:rPr>
        <w:t xml:space="preserve">Es </w:t>
      </w:r>
      <w:r w:rsidR="00AD0B2F" w:rsidRPr="00143A2B">
        <w:rPr>
          <w:color w:val="000000" w:themeColor="text1"/>
          <w:lang w:eastAsia="es-CR"/>
        </w:rPr>
        <w:t>el campo auditivo inicia con sensac</w:t>
      </w:r>
      <w:r w:rsidRPr="00143A2B">
        <w:rPr>
          <w:color w:val="000000" w:themeColor="text1"/>
          <w:lang w:eastAsia="es-CR"/>
        </w:rPr>
        <w:t xml:space="preserve">iones dolorosas en los 130 </w:t>
      </w:r>
      <w:proofErr w:type="spellStart"/>
      <w:r w:rsidRPr="00143A2B">
        <w:rPr>
          <w:color w:val="000000" w:themeColor="text1"/>
          <w:lang w:eastAsia="es-CR"/>
        </w:rPr>
        <w:t>db</w:t>
      </w:r>
      <w:proofErr w:type="spellEnd"/>
      <w:r w:rsidRPr="00143A2B">
        <w:rPr>
          <w:color w:val="000000" w:themeColor="text1"/>
          <w:lang w:eastAsia="es-CR"/>
        </w:rPr>
        <w:t xml:space="preserve"> </w:t>
      </w:r>
      <w:r w:rsidR="00AD0B2F" w:rsidRPr="00143A2B">
        <w:rPr>
          <w:color w:val="000000" w:themeColor="text1"/>
          <w:lang w:eastAsia="es-CR"/>
        </w:rPr>
        <w:t>generando consecuencias</w:t>
      </w:r>
      <w:r w:rsidR="003666DC" w:rsidRPr="00143A2B">
        <w:rPr>
          <w:color w:val="000000" w:themeColor="text1"/>
          <w:lang w:eastAsia="es-CR"/>
        </w:rPr>
        <w:t xml:space="preserve"> en la audición de las personas</w:t>
      </w:r>
      <w:r w:rsidR="00F20E6C" w:rsidRPr="00143A2B">
        <w:rPr>
          <w:color w:val="000000" w:themeColor="text1"/>
          <w:lang w:eastAsia="es-CR"/>
        </w:rPr>
        <w:t xml:space="preserve"> </w:t>
      </w:r>
      <w:sdt>
        <w:sdtPr>
          <w:rPr>
            <w:color w:val="000000" w:themeColor="text1"/>
            <w:lang w:eastAsia="es-CR"/>
          </w:rPr>
          <w:id w:val="251483727"/>
          <w:citation/>
        </w:sdtPr>
        <w:sdtEndPr/>
        <w:sdtContent>
          <w:r w:rsidR="00245F9B" w:rsidRPr="00143A2B">
            <w:rPr>
              <w:color w:val="000000" w:themeColor="text1"/>
              <w:lang w:eastAsia="es-CR"/>
            </w:rPr>
            <w:fldChar w:fldCharType="begin"/>
          </w:r>
          <w:r w:rsidR="00F20E6C" w:rsidRPr="00143A2B">
            <w:rPr>
              <w:color w:val="000000" w:themeColor="text1"/>
              <w:lang w:eastAsia="es-CR"/>
            </w:rPr>
            <w:instrText xml:space="preserve"> CITATION Fis87 \l 5130 </w:instrText>
          </w:r>
          <w:r w:rsidR="00245F9B" w:rsidRPr="00143A2B">
            <w:rPr>
              <w:color w:val="000000" w:themeColor="text1"/>
              <w:lang w:eastAsia="es-CR"/>
            </w:rPr>
            <w:fldChar w:fldCharType="separate"/>
          </w:r>
          <w:r w:rsidR="007B666E" w:rsidRPr="00143A2B">
            <w:rPr>
              <w:noProof/>
              <w:color w:val="000000" w:themeColor="text1"/>
              <w:lang w:eastAsia="es-CR"/>
            </w:rPr>
            <w:t>(Fisher, 1987)</w:t>
          </w:r>
          <w:r w:rsidR="00245F9B" w:rsidRPr="00143A2B">
            <w:rPr>
              <w:color w:val="000000" w:themeColor="text1"/>
              <w:lang w:eastAsia="es-CR"/>
            </w:rPr>
            <w:fldChar w:fldCharType="end"/>
          </w:r>
        </w:sdtContent>
      </w:sdt>
      <w:r w:rsidR="003666DC" w:rsidRPr="00143A2B">
        <w:rPr>
          <w:color w:val="000000" w:themeColor="text1"/>
          <w:lang w:eastAsia="es-CR"/>
        </w:rPr>
        <w:t>.</w:t>
      </w:r>
    </w:p>
    <w:p w:rsidR="00AD0B2F" w:rsidRPr="00595685" w:rsidRDefault="00AD0B2F" w:rsidP="00AD0B2F">
      <w:pPr>
        <w:pStyle w:val="13"/>
      </w:pPr>
      <w:bookmarkStart w:id="139" w:name="_Toc324842973"/>
      <w:bookmarkStart w:id="140" w:name="_Toc335825854"/>
      <w:bookmarkStart w:id="141" w:name="_Toc347565961"/>
      <w:bookmarkStart w:id="142" w:name="_Toc384671517"/>
      <w:r w:rsidRPr="00143A2B">
        <w:t>Efectos nocivos del</w:t>
      </w:r>
      <w:r w:rsidRPr="00595685">
        <w:t xml:space="preserve"> ruido en la audición</w:t>
      </w:r>
      <w:bookmarkEnd w:id="139"/>
      <w:bookmarkEnd w:id="140"/>
      <w:bookmarkEnd w:id="141"/>
      <w:bookmarkEnd w:id="142"/>
    </w:p>
    <w:p w:rsidR="00AD0B2F" w:rsidRPr="00595685" w:rsidRDefault="00AD0B2F" w:rsidP="003451B9">
      <w:pPr>
        <w:pStyle w:val="13"/>
        <w:numPr>
          <w:ilvl w:val="3"/>
          <w:numId w:val="5"/>
        </w:numPr>
        <w:rPr>
          <w:rStyle w:val="Heading3Char"/>
          <w:b/>
          <w:bCs/>
        </w:rPr>
      </w:pPr>
      <w:bookmarkStart w:id="143" w:name="_Toc324842974"/>
      <w:bookmarkStart w:id="144" w:name="_Toc335825855"/>
      <w:bookmarkStart w:id="145" w:name="_Toc347565962"/>
      <w:bookmarkStart w:id="146" w:name="_Toc384671518"/>
      <w:r w:rsidRPr="00244934">
        <w:rPr>
          <w:rStyle w:val="Heading3Char"/>
          <w:b/>
          <w:bCs/>
        </w:rPr>
        <w:t>Trauma acústico (hipoacusia)</w:t>
      </w:r>
      <w:bookmarkEnd w:id="143"/>
      <w:bookmarkEnd w:id="144"/>
      <w:bookmarkEnd w:id="145"/>
      <w:bookmarkEnd w:id="146"/>
      <w:r w:rsidRPr="00595685">
        <w:rPr>
          <w:rStyle w:val="Heading3Char"/>
          <w:b/>
          <w:bCs/>
        </w:rPr>
        <w:t xml:space="preserve"> </w:t>
      </w:r>
    </w:p>
    <w:p w:rsidR="00AD0B2F" w:rsidRPr="00430584" w:rsidRDefault="00AD0B2F" w:rsidP="00AD0B2F">
      <w:pPr>
        <w:ind w:firstLine="708"/>
        <w:rPr>
          <w:lang w:eastAsia="es-CR"/>
        </w:rPr>
      </w:pPr>
      <w:r w:rsidRPr="00430584">
        <w:rPr>
          <w:lang w:eastAsia="es-CR"/>
        </w:rPr>
        <w:t>Es la pérdida de audición parcial o total  debido a  largas  exposiciones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End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47" w:name="_Toc324842975"/>
      <w:bookmarkStart w:id="148" w:name="_Toc335825856"/>
      <w:bookmarkStart w:id="149" w:name="_Toc347565963"/>
      <w:bookmarkStart w:id="150" w:name="_Toc384671519"/>
      <w:proofErr w:type="spellStart"/>
      <w:r w:rsidRPr="00244934">
        <w:rPr>
          <w:rStyle w:val="Heading3Char"/>
          <w:b/>
          <w:bCs/>
        </w:rPr>
        <w:lastRenderedPageBreak/>
        <w:t>Acúfenos</w:t>
      </w:r>
      <w:bookmarkEnd w:id="147"/>
      <w:bookmarkEnd w:id="148"/>
      <w:bookmarkEnd w:id="149"/>
      <w:bookmarkEnd w:id="150"/>
      <w:proofErr w:type="spellEnd"/>
    </w:p>
    <w:p w:rsidR="00AD0B2F" w:rsidRPr="00430584" w:rsidRDefault="00AD0B2F" w:rsidP="00AD0B2F">
      <w:pPr>
        <w:ind w:firstLine="708"/>
        <w:rPr>
          <w:lang w:eastAsia="es-CR"/>
        </w:rPr>
      </w:pPr>
      <w:r w:rsidRPr="00430584">
        <w:rPr>
          <w:lang w:eastAsia="es-CR"/>
        </w:rPr>
        <w:t>Es la percepción de pitidos  o zumbidos que no proceden de una fuente exterior. Se clasifican en subjetivos cuando solo el individuo escucha el zumbido y objetivos cuando otras personas pueden percibirlo medi</w:t>
      </w:r>
      <w:r>
        <w:rPr>
          <w:lang w:eastAsia="es-CR"/>
        </w:rPr>
        <w:t xml:space="preserve">ante el uso de un </w:t>
      </w:r>
      <w:r w:rsidRPr="003666DC">
        <w:rPr>
          <w:lang w:eastAsia="es-CR"/>
        </w:rPr>
        <w:t>estetoscopio</w:t>
      </w:r>
      <w:r w:rsidR="003666DC" w:rsidRPr="003666DC">
        <w:rPr>
          <w:lang w:eastAsia="es-CR"/>
        </w:rPr>
        <w:t xml:space="preserve"> </w:t>
      </w:r>
      <w:sdt>
        <w:sdtPr>
          <w:rPr>
            <w:lang w:eastAsia="es-CR"/>
          </w:rPr>
          <w:id w:val="-555629436"/>
          <w:citation/>
        </w:sdtPr>
        <w:sdtEnd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51" w:name="_Toc324842976"/>
      <w:bookmarkStart w:id="152" w:name="_Toc335825857"/>
      <w:bookmarkStart w:id="153" w:name="_Toc347565964"/>
      <w:bookmarkStart w:id="154" w:name="_Toc384671520"/>
      <w:r w:rsidRPr="00244934">
        <w:rPr>
          <w:rStyle w:val="Heading3Char"/>
          <w:b/>
          <w:bCs/>
        </w:rPr>
        <w:t>Desplazamiento temporal de la audición – TTS</w:t>
      </w:r>
      <w:bookmarkEnd w:id="151"/>
      <w:bookmarkEnd w:id="152"/>
      <w:bookmarkEnd w:id="153"/>
      <w:bookmarkEnd w:id="154"/>
    </w:p>
    <w:p w:rsidR="00AD0B2F" w:rsidRPr="00430584" w:rsidRDefault="00AD0B2F" w:rsidP="00AD0B2F">
      <w:pPr>
        <w:ind w:firstLine="708"/>
        <w:rPr>
          <w:lang w:eastAsia="es-CR"/>
        </w:rPr>
      </w:pPr>
      <w:r w:rsidRPr="00430584">
        <w:rPr>
          <w:lang w:eastAsia="es-CR"/>
        </w:rPr>
        <w:t xml:space="preserve">Es el cambio en los niveles correspondientes al umbral de audición debido a exposiciones de 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End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7B666E">
            <w:rPr>
              <w:noProof/>
              <w:lang w:eastAsia="es-CR"/>
            </w:rPr>
            <w:t>(National Institute on Deafness and Other Communication Disorders)</w:t>
          </w:r>
          <w:r w:rsidR="00245F9B">
            <w:rPr>
              <w:lang w:eastAsia="es-CR"/>
            </w:rPr>
            <w:fldChar w:fldCharType="end"/>
          </w:r>
        </w:sdtContent>
      </w:sdt>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El sonido en sí es uno de los pilares del proyecto pues va de la mano con la audición</w:t>
      </w:r>
      <w:r w:rsidR="005F4F84">
        <w:rPr>
          <w:lang w:eastAsia="es-CR"/>
        </w:rPr>
        <w:t xml:space="preserve">, esta última </w:t>
      </w:r>
      <w:r>
        <w:rPr>
          <w:lang w:eastAsia="es-CR"/>
        </w:rPr>
        <w:t xml:space="preserve"> es precisamente lo que la herramienta a desarrollar </w:t>
      </w:r>
      <w:r w:rsidR="005F4F84">
        <w:rPr>
          <w:lang w:eastAsia="es-CR"/>
        </w:rPr>
        <w:t>evaluara. B</w:t>
      </w:r>
      <w:r>
        <w:rPr>
          <w:lang w:eastAsia="es-CR"/>
        </w:rPr>
        <w:t>uscando d</w:t>
      </w:r>
      <w:r w:rsidRPr="002E57EF">
        <w:rPr>
          <w:lang w:eastAsia="es-CR"/>
        </w:rPr>
        <w:t>eter</w:t>
      </w:r>
      <w:r>
        <w:rPr>
          <w:lang w:eastAsia="es-CR"/>
        </w:rPr>
        <w:t>m</w:t>
      </w:r>
      <w:r w:rsidRPr="002E57EF">
        <w:rPr>
          <w:lang w:eastAsia="es-CR"/>
        </w:rPr>
        <w:t>inar los tipos y niveles de sonidos que normalmente se dejan de percibir</w:t>
      </w:r>
      <w:r>
        <w:rPr>
          <w:lang w:eastAsia="es-CR"/>
        </w:rPr>
        <w:t>.</w:t>
      </w:r>
    </w:p>
    <w:p w:rsidR="00AD0B2F" w:rsidRDefault="00401FFD" w:rsidP="00401FFD">
      <w:pPr>
        <w:tabs>
          <w:tab w:val="left" w:pos="2001"/>
        </w:tabs>
        <w:ind w:firstLine="708"/>
        <w:rPr>
          <w:rFonts w:ascii="Arial" w:hAnsi="Arial" w:cs="Arial"/>
          <w:lang w:eastAsia="es-CR"/>
        </w:rPr>
      </w:pPr>
      <w:r>
        <w:rPr>
          <w:rFonts w:ascii="Arial" w:hAnsi="Arial" w:cs="Arial"/>
          <w:lang w:eastAsia="es-CR"/>
        </w:rPr>
        <w:tab/>
      </w:r>
    </w:p>
    <w:p w:rsidR="00AD0B2F" w:rsidRDefault="005F4F84" w:rsidP="00AD0B2F">
      <w:pPr>
        <w:ind w:firstLine="708"/>
        <w:rPr>
          <w:lang w:eastAsia="es-CR"/>
        </w:rPr>
      </w:pPr>
      <w:r>
        <w:rPr>
          <w:lang w:eastAsia="es-CR"/>
        </w:rPr>
        <w:t>E</w:t>
      </w:r>
      <w:r w:rsidR="00AD0B2F">
        <w:rPr>
          <w:lang w:eastAsia="es-CR"/>
        </w:rPr>
        <w:t>l</w:t>
      </w:r>
      <w:r w:rsidR="00AD0B2F" w:rsidRPr="00F03BE7">
        <w:rPr>
          <w:lang w:eastAsia="es-CR"/>
        </w:rPr>
        <w:t xml:space="preserve"> sistema auditivo no </w:t>
      </w:r>
      <w:r w:rsidR="00D570BC">
        <w:rPr>
          <w:lang w:eastAsia="es-CR"/>
        </w:rPr>
        <w:t xml:space="preserve">percibirá </w:t>
      </w:r>
      <w:r w:rsidR="00AD0B2F" w:rsidRPr="00F03BE7">
        <w:rPr>
          <w:lang w:eastAsia="es-CR"/>
        </w:rPr>
        <w:t>señales con frecuencias menores a lo</w:t>
      </w:r>
      <w:r w:rsidR="00AD0B2F">
        <w:rPr>
          <w:lang w:eastAsia="es-CR"/>
        </w:rPr>
        <w:t xml:space="preserve">s 20 Hz o mayores a los 20 kHz o entre </w:t>
      </w:r>
      <w:r w:rsidR="00AD0B2F" w:rsidRPr="00F03BE7">
        <w:rPr>
          <w:lang w:eastAsia="es-CR"/>
        </w:rPr>
        <w:t>16 Hz y 16 kHz</w:t>
      </w:r>
      <w:r w:rsidR="00AD0B2F">
        <w:rPr>
          <w:lang w:eastAsia="es-CR"/>
        </w:rPr>
        <w:t xml:space="preserve"> según la literatura</w:t>
      </w:r>
      <w:r w:rsidR="00AD0B2F" w:rsidRPr="00F03BE7">
        <w:rPr>
          <w:lang w:eastAsia="es-CR"/>
        </w:rPr>
        <w:t xml:space="preserve">. </w:t>
      </w:r>
      <w:r w:rsidR="00AD0B2F">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AD0B2F">
      <w:pPr>
        <w:ind w:firstLine="708"/>
        <w:rPr>
          <w:rFonts w:ascii="Arial" w:hAnsi="Arial" w:cs="Arial"/>
          <w:lang w:eastAsia="es-CR"/>
        </w:rPr>
      </w:pPr>
    </w:p>
    <w:p w:rsidR="00AD0B2F" w:rsidRDefault="00AD0B2F" w:rsidP="00AD0B2F">
      <w:pPr>
        <w:rPr>
          <w:lang w:eastAsia="es-CR"/>
        </w:rPr>
      </w:pPr>
      <w:r>
        <w:rPr>
          <w:lang w:eastAsia="es-CR"/>
        </w:rPr>
        <w:t xml:space="preserve"> </w:t>
      </w:r>
      <w:r>
        <w:rPr>
          <w:lang w:eastAsia="es-CR"/>
        </w:rPr>
        <w:tab/>
      </w:r>
      <w:r w:rsidRPr="00061C62">
        <w:rPr>
          <w:lang w:eastAsia="es-CR"/>
        </w:rPr>
        <w:t xml:space="preserve">Con base a esta información </w:t>
      </w:r>
      <w:r>
        <w:rPr>
          <w:lang w:eastAsia="es-CR"/>
        </w:rPr>
        <w:t>se puede de</w:t>
      </w:r>
      <w:r w:rsidRPr="00061C62">
        <w:rPr>
          <w:lang w:eastAsia="es-CR"/>
        </w:rPr>
        <w:t xml:space="preserve">cir con propiedad que si la persona está expuesta al umbral de dolor puede que sea víctima de </w:t>
      </w:r>
      <w:r>
        <w:rPr>
          <w:lang w:eastAsia="es-CR"/>
        </w:rPr>
        <w:t xml:space="preserve">efectos </w:t>
      </w:r>
      <w:r w:rsidRPr="00430584">
        <w:rPr>
          <w:lang w:eastAsia="es-CR"/>
        </w:rPr>
        <w:t xml:space="preserve">nocivos del ruido </w:t>
      </w:r>
      <w:r w:rsidRPr="00061C62">
        <w:rPr>
          <w:lang w:eastAsia="es-CR"/>
        </w:rPr>
        <w:t>generando en algunos casos pérdida auditiva en gran medida o en su totalidad.</w:t>
      </w:r>
      <w:r>
        <w:rPr>
          <w:lang w:eastAsia="es-CR"/>
        </w:rPr>
        <w:t xml:space="preserve"> </w:t>
      </w:r>
      <w:r w:rsidRPr="00061C62">
        <w:rPr>
          <w:lang w:eastAsia="es-CR"/>
        </w:rPr>
        <w:t>La siguiente imagen da mayor claridad a este tema</w:t>
      </w:r>
      <w:r>
        <w:rPr>
          <w:lang w:eastAsia="es-CR"/>
        </w:rPr>
        <w:t>:</w:t>
      </w:r>
    </w:p>
    <w:p w:rsidR="00AD0B2F" w:rsidRDefault="00AD0B2F" w:rsidP="00AD0B2F">
      <w:pPr>
        <w:jc w:val="center"/>
        <w:rPr>
          <w:lang w:eastAsia="es-CR"/>
        </w:rPr>
      </w:pPr>
      <w:r>
        <w:rPr>
          <w:noProof/>
          <w:lang w:eastAsia="es-CR"/>
        </w:rPr>
        <w:lastRenderedPageBreak/>
        <w:drawing>
          <wp:inline distT="0" distB="0" distL="0" distR="0" wp14:anchorId="0EE11A20" wp14:editId="6CB401BB">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AD0B2F">
      <w:pPr>
        <w:pStyle w:val="Caption"/>
      </w:pPr>
      <w:bookmarkStart w:id="155" w:name="_Toc343369206"/>
      <w:bookmarkStart w:id="156" w:name="_Toc385082297"/>
      <w:r w:rsidRPr="00244934">
        <w:t xml:space="preserve">Ilustración </w:t>
      </w:r>
      <w:r w:rsidR="00245F9B">
        <w:fldChar w:fldCharType="begin"/>
      </w:r>
      <w:r>
        <w:instrText xml:space="preserve"> SEQ Ilustración \* ARABIC </w:instrText>
      </w:r>
      <w:r w:rsidR="00245F9B">
        <w:fldChar w:fldCharType="separate"/>
      </w:r>
      <w:r w:rsidR="00A9183A">
        <w:rPr>
          <w:noProof/>
        </w:rPr>
        <w:t>3</w:t>
      </w:r>
      <w:r w:rsidR="00245F9B">
        <w:rPr>
          <w:noProof/>
        </w:rPr>
        <w:fldChar w:fldCharType="end"/>
      </w:r>
      <w:r w:rsidRPr="00244934">
        <w:t xml:space="preserve"> – Umbrales del sonido</w:t>
      </w:r>
      <w:bookmarkEnd w:id="155"/>
      <w:bookmarkEnd w:id="156"/>
    </w:p>
    <w:p w:rsidR="00E2208B" w:rsidRPr="00E2208B" w:rsidRDefault="0056736A" w:rsidP="00E2208B">
      <w:pPr>
        <w:pStyle w:val="Caption"/>
      </w:pPr>
      <w:sdt>
        <w:sdtPr>
          <w:id w:val="-299541446"/>
          <w:citation/>
        </w:sdtPr>
        <w:sdtEndPr/>
        <w:sdtContent>
          <w:r w:rsidR="00245F9B">
            <w:fldChar w:fldCharType="begin"/>
          </w:r>
          <w:r w:rsidR="00E2208B">
            <w:instrText xml:space="preserve"> CITATION Ins12 \l 5130 </w:instrText>
          </w:r>
          <w:r w:rsidR="00245F9B">
            <w:fldChar w:fldCharType="separate"/>
          </w:r>
          <w:r w:rsidR="007B666E">
            <w:rPr>
              <w:noProof/>
            </w:rPr>
            <w:t>(Instituto Doña Jimena)</w:t>
          </w:r>
          <w:r w:rsidR="00245F9B">
            <w:fldChar w:fldCharType="end"/>
          </w:r>
        </w:sdtContent>
      </w:sdt>
    </w:p>
    <w:p w:rsidR="00AD0B2F" w:rsidRPr="00244934" w:rsidRDefault="00AD0B2F" w:rsidP="003451B9">
      <w:pPr>
        <w:pStyle w:val="13"/>
        <w:numPr>
          <w:ilvl w:val="3"/>
          <w:numId w:val="5"/>
        </w:numPr>
        <w:rPr>
          <w:rStyle w:val="Heading3Char"/>
          <w:b/>
          <w:bCs/>
        </w:rPr>
      </w:pPr>
      <w:bookmarkStart w:id="157" w:name="_Toc324842977"/>
      <w:bookmarkStart w:id="158" w:name="_Toc335825858"/>
      <w:bookmarkStart w:id="159" w:name="_Toc347565965"/>
      <w:bookmarkStart w:id="160" w:name="_Toc384671521"/>
      <w:r w:rsidRPr="00244934">
        <w:rPr>
          <w:rStyle w:val="Heading3Char"/>
          <w:b/>
          <w:bCs/>
        </w:rPr>
        <w:t>Análisis</w:t>
      </w:r>
      <w:bookmarkEnd w:id="157"/>
      <w:bookmarkEnd w:id="158"/>
      <w:bookmarkEnd w:id="159"/>
      <w:bookmarkEnd w:id="160"/>
    </w:p>
    <w:p w:rsidR="00AD0B2F" w:rsidRDefault="00AD0B2F" w:rsidP="00AD0B2F">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en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AD0B2F">
      <w:pPr>
        <w:pStyle w:val="13"/>
      </w:pPr>
      <w:bookmarkStart w:id="161" w:name="_Toc335825859"/>
      <w:bookmarkStart w:id="162" w:name="_Toc347565966"/>
      <w:bookmarkStart w:id="163" w:name="_Toc384671522"/>
      <w:r w:rsidRPr="00595685">
        <w:t>Audiometría</w:t>
      </w:r>
      <w:bookmarkEnd w:id="161"/>
      <w:bookmarkEnd w:id="162"/>
      <w:bookmarkEnd w:id="163"/>
    </w:p>
    <w:p w:rsidR="00AD0B2F" w:rsidRDefault="00AD0B2F" w:rsidP="00AD0B2F">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audiométrico tiene que </w:t>
      </w:r>
      <w:r w:rsidRPr="00DF2DC0">
        <w:rPr>
          <w:lang w:eastAsia="es-CR"/>
        </w:rPr>
        <w:t>estar aislado de ruidos de fondo para que la prueba sea</w:t>
      </w:r>
      <w:r>
        <w:rPr>
          <w:lang w:eastAsia="es-CR"/>
        </w:rPr>
        <w:t>.</w:t>
      </w:r>
    </w:p>
    <w:p w:rsidR="00AD0B2F" w:rsidRPr="00595685" w:rsidRDefault="00AD0B2F" w:rsidP="003451B9">
      <w:pPr>
        <w:pStyle w:val="13"/>
        <w:numPr>
          <w:ilvl w:val="3"/>
          <w:numId w:val="5"/>
        </w:numPr>
        <w:rPr>
          <w:rStyle w:val="Heading3Char"/>
          <w:b/>
          <w:bCs/>
        </w:rPr>
      </w:pPr>
      <w:bookmarkStart w:id="164" w:name="_Toc335825860"/>
      <w:bookmarkStart w:id="165" w:name="_Toc347565967"/>
      <w:bookmarkStart w:id="166" w:name="_Toc384671523"/>
      <w:r w:rsidRPr="00595685">
        <w:rPr>
          <w:rStyle w:val="Heading3Char"/>
          <w:b/>
          <w:bCs/>
        </w:rPr>
        <w:t>Audiometría tonal</w:t>
      </w:r>
      <w:bookmarkEnd w:id="164"/>
      <w:bookmarkEnd w:id="165"/>
      <w:bookmarkEnd w:id="166"/>
    </w:p>
    <w:p w:rsidR="00AD0B2F" w:rsidRDefault="00C90F8B" w:rsidP="00AD0B2F">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End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3451B9">
      <w:pPr>
        <w:pStyle w:val="13"/>
        <w:numPr>
          <w:ilvl w:val="3"/>
          <w:numId w:val="5"/>
        </w:numPr>
        <w:rPr>
          <w:rStyle w:val="Heading3Char"/>
          <w:b/>
          <w:bCs/>
        </w:rPr>
      </w:pPr>
      <w:bookmarkStart w:id="167" w:name="_Toc335825861"/>
      <w:bookmarkStart w:id="168" w:name="_Toc347565968"/>
      <w:bookmarkStart w:id="169" w:name="_Toc384671524"/>
      <w:proofErr w:type="spellStart"/>
      <w:r w:rsidRPr="00595685">
        <w:rPr>
          <w:rStyle w:val="Heading3Char"/>
          <w:b/>
          <w:bCs/>
        </w:rPr>
        <w:lastRenderedPageBreak/>
        <w:t>Logoaudiometría</w:t>
      </w:r>
      <w:proofErr w:type="spellEnd"/>
      <w:r w:rsidRPr="00595685">
        <w:rPr>
          <w:rStyle w:val="Heading3Char"/>
          <w:b/>
          <w:bCs/>
        </w:rPr>
        <w:t xml:space="preserve"> o audiometría vocal</w:t>
      </w:r>
      <w:bookmarkEnd w:id="167"/>
      <w:bookmarkEnd w:id="168"/>
      <w:bookmarkEnd w:id="169"/>
    </w:p>
    <w:p w:rsidR="00AD0B2F" w:rsidRDefault="00C90F8B" w:rsidP="00AD0B2F">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End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AD0B2F">
      <w:pPr>
        <w:pStyle w:val="13"/>
      </w:pPr>
      <w:bookmarkStart w:id="170" w:name="_Toc335825862"/>
      <w:bookmarkStart w:id="171" w:name="_Toc347565969"/>
      <w:bookmarkStart w:id="172" w:name="_Toc384671525"/>
      <w:r w:rsidRPr="00595685">
        <w:t>Audiómetro</w:t>
      </w:r>
      <w:bookmarkEnd w:id="170"/>
      <w:bookmarkEnd w:id="171"/>
      <w:bookmarkEnd w:id="172"/>
    </w:p>
    <w:p w:rsidR="00AD0B2F" w:rsidRDefault="00AD0B2F" w:rsidP="00AD0B2F">
      <w:pPr>
        <w:ind w:firstLine="360"/>
      </w:pPr>
      <w:r>
        <w:t>Un audiómetro es un aparato eléctrico que posee:</w:t>
      </w:r>
    </w:p>
    <w:p w:rsidR="00AD0B2F" w:rsidRPr="00B66DD3" w:rsidRDefault="00AD0B2F" w:rsidP="00AD0B2F">
      <w:pPr>
        <w:pStyle w:val="ListParagraph"/>
        <w:numPr>
          <w:ilvl w:val="0"/>
          <w:numId w:val="1"/>
        </w:numPr>
      </w:pPr>
      <w:r>
        <w:rPr>
          <w:lang w:val="es-CR"/>
        </w:rPr>
        <w:t xml:space="preserve">Un </w:t>
      </w:r>
      <w:r>
        <w:t xml:space="preserve">generador de tonos puros en distintas frecuencias. Tonos que el oído humano no </w:t>
      </w:r>
      <w:proofErr w:type="spellStart"/>
      <w:r>
        <w:t>esta</w:t>
      </w:r>
      <w:proofErr w:type="spellEnd"/>
      <w:r>
        <w:t xml:space="preserve"> acostumbrado a </w:t>
      </w:r>
      <w:r>
        <w:rPr>
          <w:lang w:val="es-CR"/>
        </w:rPr>
        <w:t>oír en la vida diaria.</w:t>
      </w:r>
    </w:p>
    <w:p w:rsidR="00AD0B2F" w:rsidRDefault="00AD0B2F" w:rsidP="00AD0B2F">
      <w:pPr>
        <w:pStyle w:val="ListParagraph"/>
        <w:numPr>
          <w:ilvl w:val="0"/>
          <w:numId w:val="1"/>
        </w:numPr>
      </w:pPr>
      <w:r>
        <w:t>Un atenuador de intensidades entre los 0 y 100 decibeles.</w:t>
      </w:r>
    </w:p>
    <w:p w:rsidR="00AD0B2F" w:rsidRDefault="00AD0B2F" w:rsidP="00AD0B2F">
      <w:pPr>
        <w:pStyle w:val="ListParagraph"/>
        <w:numPr>
          <w:ilvl w:val="0"/>
          <w:numId w:val="1"/>
        </w:numPr>
      </w:pPr>
      <w:r>
        <w:t xml:space="preserve">Un generador de ruidos </w:t>
      </w:r>
      <w:proofErr w:type="spellStart"/>
      <w:r>
        <w:t>enmascarantes</w:t>
      </w:r>
      <w:proofErr w:type="spellEnd"/>
      <w:r>
        <w:t>.</w:t>
      </w:r>
    </w:p>
    <w:p w:rsidR="00AD0B2F" w:rsidRDefault="00AD0B2F" w:rsidP="00AD0B2F">
      <w:pPr>
        <w:pStyle w:val="ListParagraph"/>
        <w:numPr>
          <w:ilvl w:val="0"/>
          <w:numId w:val="1"/>
        </w:numPr>
      </w:pPr>
      <w:r>
        <w:t>Un vibrador óseo para el estudio de la vibración ósea.</w:t>
      </w:r>
    </w:p>
    <w:p w:rsidR="00AD0B2F" w:rsidRPr="00D804E8" w:rsidRDefault="00AD0B2F" w:rsidP="00AD0B2F">
      <w:pPr>
        <w:pStyle w:val="ListParagraph"/>
        <w:numPr>
          <w:ilvl w:val="0"/>
          <w:numId w:val="1"/>
        </w:numPr>
      </w:pPr>
      <w:r>
        <w:t>Un micrófono, salida para auriculares, vibrador y altavoces.</w:t>
      </w:r>
    </w:p>
    <w:p w:rsidR="00AD0B2F" w:rsidRDefault="00AD0B2F" w:rsidP="00AD0B2F">
      <w:pPr>
        <w:jc w:val="center"/>
        <w:rPr>
          <w:lang w:eastAsia="es-CR"/>
        </w:rPr>
      </w:pPr>
      <w:r>
        <w:rPr>
          <w:noProof/>
          <w:lang w:eastAsia="es-CR"/>
        </w:rPr>
        <w:drawing>
          <wp:inline distT="0" distB="0" distL="0" distR="0" wp14:anchorId="50B36768" wp14:editId="0D92E005">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AD0B2F">
      <w:pPr>
        <w:pStyle w:val="Caption"/>
      </w:pPr>
      <w:bookmarkStart w:id="173" w:name="_Toc343369207"/>
      <w:bookmarkStart w:id="174" w:name="_Toc385082298"/>
      <w:r>
        <w:t xml:space="preserve">Ilustración </w:t>
      </w:r>
      <w:r w:rsidR="00245F9B">
        <w:fldChar w:fldCharType="begin"/>
      </w:r>
      <w:r>
        <w:instrText xml:space="preserve"> SEQ Ilustración \* ARABIC </w:instrText>
      </w:r>
      <w:r w:rsidR="00245F9B">
        <w:fldChar w:fldCharType="separate"/>
      </w:r>
      <w:r w:rsidR="00A9183A">
        <w:rPr>
          <w:noProof/>
        </w:rPr>
        <w:t>4</w:t>
      </w:r>
      <w:r w:rsidR="00245F9B">
        <w:rPr>
          <w:noProof/>
        </w:rPr>
        <w:fldChar w:fldCharType="end"/>
      </w:r>
      <w:r>
        <w:t xml:space="preserve"> – Audiómetro eléctrico</w:t>
      </w:r>
      <w:bookmarkEnd w:id="173"/>
      <w:bookmarkEnd w:id="174"/>
    </w:p>
    <w:p w:rsidR="00AD0B2F" w:rsidRPr="009C6E38" w:rsidRDefault="0056736A" w:rsidP="00AD0B2F">
      <w:pPr>
        <w:pStyle w:val="CaptionSource"/>
      </w:pPr>
      <w:sdt>
        <w:sdtPr>
          <w:id w:val="-751902077"/>
          <w:citation/>
        </w:sdtPr>
        <w:sdtEnd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rPr>
          <w:lang w:eastAsia="es-CR"/>
        </w:rPr>
      </w:pPr>
      <w:r>
        <w:rPr>
          <w:lang w:eastAsia="es-CR"/>
        </w:rPr>
        <w:tab/>
        <w:t>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AD0B2F">
      <w:pPr>
        <w:pStyle w:val="13"/>
      </w:pPr>
      <w:bookmarkStart w:id="175" w:name="_Toc335825863"/>
      <w:bookmarkStart w:id="176" w:name="_Toc347565970"/>
      <w:bookmarkStart w:id="177" w:name="_Toc384671526"/>
      <w:r w:rsidRPr="00595685">
        <w:lastRenderedPageBreak/>
        <w:t>Audiograma o test auditivo</w:t>
      </w:r>
      <w:bookmarkEnd w:id="175"/>
      <w:bookmarkEnd w:id="176"/>
      <w:bookmarkEnd w:id="177"/>
    </w:p>
    <w:p w:rsidR="00AD0B2F" w:rsidRDefault="00AD0B2F" w:rsidP="00AD0B2F">
      <w:pPr>
        <w:ind w:firstLine="708"/>
        <w:rPr>
          <w:lang w:eastAsia="es-CR"/>
        </w:rPr>
      </w:pPr>
      <w:r>
        <w:rPr>
          <w:lang w:eastAsia="es-CR"/>
        </w:rPr>
        <w:t xml:space="preserve">Es un gráfico del test de audición que representa los sonidos más suaves que una persona puede escuchar en diferentes tonos o </w:t>
      </w:r>
      <w:r w:rsidRPr="003666DC">
        <w:rPr>
          <w:lang w:eastAsia="es-CR"/>
        </w:rPr>
        <w:t>frecuencias</w:t>
      </w:r>
      <w:r w:rsidR="003666DC" w:rsidRPr="003666DC">
        <w:rPr>
          <w:lang w:eastAsia="es-CR"/>
        </w:rPr>
        <w:t xml:space="preserve"> </w:t>
      </w:r>
      <w:sdt>
        <w:sdtPr>
          <w:rPr>
            <w:lang w:eastAsia="es-CR"/>
          </w:rPr>
          <w:id w:val="721017399"/>
          <w:citation/>
        </w:sdtPr>
        <w:sdtEnd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r>
        <w:rPr>
          <w:lang w:eastAsia="es-CR"/>
        </w:rPr>
        <w:t xml:space="preserve"> Un audiograma es establecido con las frecuencias en Hertz y emplea dB para brindar el nivel de audición (alto, leve, moderado).</w:t>
      </w:r>
    </w:p>
    <w:p w:rsidR="00AD0B2F" w:rsidRDefault="00AD0B2F" w:rsidP="00AD0B2F">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14:anchorId="56A8CE1F" wp14:editId="24F85ED8">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AD0B2F">
      <w:pPr>
        <w:pStyle w:val="Caption"/>
        <w:rPr>
          <w:lang w:val="en-US"/>
        </w:rPr>
      </w:pPr>
      <w:bookmarkStart w:id="178" w:name="_Toc343369208"/>
      <w:bookmarkStart w:id="179" w:name="_Toc385082299"/>
      <w:proofErr w:type="spellStart"/>
      <w:r w:rsidRPr="00242683">
        <w:rPr>
          <w:lang w:val="en-US"/>
        </w:rPr>
        <w:t>Ilustración</w:t>
      </w:r>
      <w:proofErr w:type="spellEnd"/>
      <w:r w:rsidRPr="00242683">
        <w:rPr>
          <w:lang w:val="en-US"/>
        </w:rPr>
        <w:t xml:space="preserve"> </w:t>
      </w:r>
      <w:r w:rsidR="00245F9B">
        <w:fldChar w:fldCharType="begin"/>
      </w:r>
      <w:r w:rsidRPr="00242683">
        <w:rPr>
          <w:lang w:val="en-US"/>
        </w:rPr>
        <w:instrText xml:space="preserve"> SEQ Ilustración \* ARABIC </w:instrText>
      </w:r>
      <w:r w:rsidR="00245F9B">
        <w:fldChar w:fldCharType="separate"/>
      </w:r>
      <w:r w:rsidR="00A9183A">
        <w:rPr>
          <w:noProof/>
          <w:lang w:val="en-US"/>
        </w:rPr>
        <w:t>5</w:t>
      </w:r>
      <w:r w:rsidR="00245F9B">
        <w:rPr>
          <w:noProof/>
        </w:rPr>
        <w:fldChar w:fldCharType="end"/>
      </w:r>
      <w:r w:rsidRPr="00242683">
        <w:rPr>
          <w:lang w:val="en-US"/>
        </w:rPr>
        <w:t xml:space="preserve"> – </w:t>
      </w:r>
      <w:proofErr w:type="spellStart"/>
      <w:r w:rsidRPr="00242683">
        <w:rPr>
          <w:lang w:val="en-US"/>
        </w:rPr>
        <w:t>Audiograma</w:t>
      </w:r>
      <w:bookmarkEnd w:id="178"/>
      <w:bookmarkEnd w:id="179"/>
      <w:proofErr w:type="spellEnd"/>
    </w:p>
    <w:p w:rsidR="00AD0B2F" w:rsidRPr="00242683" w:rsidRDefault="0056736A" w:rsidP="00AD0B2F">
      <w:pPr>
        <w:pStyle w:val="CaptionSource"/>
        <w:rPr>
          <w:lang w:val="en-US"/>
        </w:rPr>
      </w:pPr>
      <w:sdt>
        <w:sdtPr>
          <w:id w:val="-1065493053"/>
          <w:citation/>
        </w:sdtPr>
        <w:sdtEndPr/>
        <w:sdtContent>
          <w:r w:rsidR="00245F9B">
            <w:fldChar w:fldCharType="begin"/>
          </w:r>
          <w:r w:rsidR="00242683" w:rsidRPr="00242683">
            <w:rPr>
              <w:lang w:val="en-US"/>
            </w:rPr>
            <w:instrText xml:space="preserve"> CITATION Boy \l 5130 </w:instrText>
          </w:r>
          <w:r w:rsidR="00245F9B">
            <w:fldChar w:fldCharType="separate"/>
          </w:r>
          <w:r w:rsidR="007B666E" w:rsidRPr="007B666E">
            <w:rPr>
              <w:noProof/>
              <w:lang w:val="en-US"/>
            </w:rPr>
            <w:t>(National Institute on Deafness and Other Communication Disorders)</w:t>
          </w:r>
          <w:r w:rsidR="00245F9B">
            <w:fldChar w:fldCharType="end"/>
          </w:r>
        </w:sdtContent>
      </w:sdt>
    </w:p>
    <w:p w:rsidR="00AD0B2F" w:rsidRPr="00242683" w:rsidRDefault="00AD0B2F" w:rsidP="00AD0B2F">
      <w:pPr>
        <w:rPr>
          <w:lang w:val="en-US"/>
        </w:rPr>
      </w:pPr>
    </w:p>
    <w:p w:rsidR="00AD0B2F" w:rsidRDefault="00AD0B2F" w:rsidP="00AD0B2F">
      <w:pPr>
        <w:ind w:firstLine="708"/>
        <w:rPr>
          <w:lang w:eastAsia="es-CR"/>
        </w:rPr>
      </w:pPr>
      <w:r w:rsidRPr="0027199C">
        <w:rPr>
          <w:lang w:eastAsia="es-CR"/>
        </w:rPr>
        <w:t xml:space="preserve">La aplicación a desarrollar requiere de un profesional en audiometría ya que en conjunto con esta persona se desarrollara un test que busca ser un complemento a la función del audiómetro. Será un complemento porque el test a desarrollar no puede remplazar la herramienta actual ya que esta contiene entre otras funciones las posibilidad de emplear un vibrador óseo lo cual no </w:t>
      </w:r>
      <w:proofErr w:type="spellStart"/>
      <w:r w:rsidRPr="0027199C">
        <w:rPr>
          <w:lang w:eastAsia="es-CR"/>
        </w:rPr>
        <w:t>esta</w:t>
      </w:r>
      <w:proofErr w:type="spellEnd"/>
      <w:r w:rsidRPr="0027199C">
        <w:rPr>
          <w:lang w:eastAsia="es-CR"/>
        </w:rPr>
        <w:t xml:space="preserve"> contemplado en la aplicación móvil a desarrollar, sin embargo, se debe cumplir con funciones similares como la emisión de frecuencias e intensidades y que a través de auriculares irradiara los tonos definidos por el profesional en conjunto con los desarrolladores.</w:t>
      </w:r>
      <w:r>
        <w:rPr>
          <w:lang w:eastAsia="es-CR"/>
        </w:rPr>
        <w:t xml:space="preserve"> </w:t>
      </w:r>
    </w:p>
    <w:p w:rsidR="00AD0B2F" w:rsidRDefault="00AD0B2F" w:rsidP="00AD0B2F">
      <w:pPr>
        <w:pStyle w:val="13"/>
      </w:pPr>
      <w:bookmarkStart w:id="180" w:name="_Toc335825864"/>
      <w:bookmarkStart w:id="181" w:name="_Toc347565971"/>
      <w:bookmarkStart w:id="182" w:name="_Toc384671527"/>
      <w:r w:rsidRPr="00595685">
        <w:t>Los auriculares</w:t>
      </w:r>
      <w:bookmarkEnd w:id="180"/>
      <w:bookmarkEnd w:id="181"/>
      <w:bookmarkEnd w:id="182"/>
    </w:p>
    <w:p w:rsidR="00AD0B2F" w:rsidRDefault="00AD0B2F" w:rsidP="00AD0B2F">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End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BA219E">
        <w:rPr>
          <w:lang w:eastAsia="es-CR"/>
        </w:rPr>
        <w:t>.</w:t>
      </w:r>
    </w:p>
    <w:p w:rsidR="00AD0B2F" w:rsidRDefault="00AD0B2F" w:rsidP="00AD0B2F">
      <w:pPr>
        <w:shd w:val="clear" w:color="auto" w:fill="FFFFFF"/>
        <w:spacing w:after="75" w:line="270" w:lineRule="atLeast"/>
        <w:rPr>
          <w:rFonts w:ascii="Arial" w:hAnsi="Arial" w:cs="Arial"/>
          <w:color w:val="000000"/>
          <w:sz w:val="21"/>
          <w:szCs w:val="21"/>
          <w:lang w:eastAsia="es-CR"/>
        </w:rPr>
      </w:pPr>
    </w:p>
    <w:p w:rsidR="00AD0B2F" w:rsidRPr="00595685" w:rsidRDefault="00AD0B2F" w:rsidP="00AD0B2F">
      <w:pPr>
        <w:pStyle w:val="13"/>
      </w:pPr>
      <w:bookmarkStart w:id="183" w:name="_Toc335825865"/>
      <w:bookmarkStart w:id="184" w:name="_Toc347565972"/>
      <w:bookmarkStart w:id="185" w:name="_Toc384671528"/>
      <w:r>
        <w:lastRenderedPageBreak/>
        <w:t xml:space="preserve">Los Generalidades de </w:t>
      </w:r>
      <w:r w:rsidRPr="007C7783">
        <w:t>audífonos</w:t>
      </w:r>
      <w:bookmarkEnd w:id="183"/>
      <w:bookmarkEnd w:id="184"/>
      <w:bookmarkEnd w:id="185"/>
    </w:p>
    <w:p w:rsidR="00AD0B2F" w:rsidRDefault="00AD0B2F" w:rsidP="00AD0B2F">
      <w:pPr>
        <w:ind w:firstLine="708"/>
        <w:rPr>
          <w:lang w:eastAsia="es-CR"/>
        </w:rPr>
      </w:pPr>
      <w:r>
        <w:rPr>
          <w:lang w:eastAsia="es-CR"/>
        </w:rPr>
        <w:t>El primer aspecto que hay que tener en cuenta por encima de cualquier otro a la hora de adquirir unos auriculares es la </w:t>
      </w:r>
      <w:r w:rsidRPr="00F4078D">
        <w:rPr>
          <w:bCs/>
          <w:lang w:eastAsia="es-CR"/>
        </w:rPr>
        <w:t>comodidad</w:t>
      </w:r>
      <w:r>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prueba, no ya de la calidad del sonido (que también es muy importante), sino tan solo de las </w:t>
      </w:r>
      <w:r w:rsidRPr="00501157">
        <w:rPr>
          <w:bCs/>
          <w:lang w:eastAsia="es-CR"/>
        </w:rPr>
        <w:t>sensaciones</w:t>
      </w:r>
      <w:r w:rsidRPr="00501157">
        <w:rPr>
          <w:lang w:eastAsia="es-CR"/>
        </w:rPr>
        <w:t> que nos proporcionan. Los que llevan </w:t>
      </w:r>
      <w:r w:rsidRPr="00501157">
        <w:rPr>
          <w:bCs/>
          <w:lang w:eastAsia="es-CR"/>
        </w:rPr>
        <w:t>diadema o banda suelen ser los más cómodos</w:t>
      </w:r>
      <w:r w:rsidRPr="00501157">
        <w:rPr>
          <w:lang w:eastAsia="es-CR"/>
        </w:rPr>
        <w:t>, pero también son los más </w:t>
      </w:r>
      <w:r w:rsidRPr="00501157">
        <w:rPr>
          <w:bCs/>
          <w:lang w:eastAsia="es-CR"/>
        </w:rPr>
        <w:t>voluminosos</w:t>
      </w:r>
      <w:r w:rsidR="00DC44E8">
        <w:rPr>
          <w:b/>
          <w:bCs/>
          <w:lang w:eastAsia="es-CR"/>
        </w:rPr>
        <w:t xml:space="preserve"> </w:t>
      </w:r>
      <w:sdt>
        <w:sdtPr>
          <w:rPr>
            <w:b/>
            <w:bCs/>
            <w:lang w:eastAsia="es-CR"/>
          </w:rPr>
          <w:id w:val="-953864794"/>
          <w:citation/>
        </w:sdtPr>
        <w:sdtEnd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7B666E">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3451B9">
      <w:pPr>
        <w:pStyle w:val="13"/>
        <w:numPr>
          <w:ilvl w:val="3"/>
          <w:numId w:val="5"/>
        </w:numPr>
        <w:rPr>
          <w:rFonts w:eastAsia="Calibri"/>
          <w:lang w:eastAsia="es-CR"/>
        </w:rPr>
      </w:pPr>
      <w:bookmarkStart w:id="186" w:name="_Toc335825866"/>
      <w:bookmarkStart w:id="187" w:name="_Toc347565973"/>
      <w:bookmarkStart w:id="188" w:name="_Toc384671529"/>
      <w:r>
        <w:t>Diseños</w:t>
      </w:r>
      <w:bookmarkEnd w:id="186"/>
      <w:bookmarkEnd w:id="187"/>
      <w:bookmarkEnd w:id="188"/>
    </w:p>
    <w:p w:rsidR="00AD0B2F" w:rsidRDefault="00AD0B2F" w:rsidP="00AD0B2F">
      <w:pPr>
        <w:ind w:firstLine="708"/>
        <w:rPr>
          <w:lang w:eastAsia="es-CR"/>
        </w:rPr>
      </w:pPr>
      <w:r>
        <w:rPr>
          <w:lang w:eastAsia="es-CR"/>
        </w:rPr>
        <w:t>El aspecto de los auriculares es realmente variado, aunque, básicamente, está condicionado por el tipo de sujeción implementado y el propio diseño del auricular. Los modelos de </w:t>
      </w:r>
      <w:r>
        <w:rPr>
          <w:b/>
          <w:bCs/>
          <w:lang w:eastAsia="es-CR"/>
        </w:rPr>
        <w:t>diadema</w:t>
      </w:r>
      <w:r>
        <w:rPr>
          <w:lang w:eastAsia="es-CR"/>
        </w:rPr>
        <w:t> pasan un arco (de piel, metálico, plástico u otros material</w:t>
      </w:r>
      <w:r w:rsidRPr="00501157">
        <w:rPr>
          <w:lang w:eastAsia="es-CR"/>
        </w:rPr>
        <w:t>es) por encima de la cabeza o bien se agarran por la parte posterior de la misma (más modernos) y pueden ser </w:t>
      </w:r>
      <w:proofErr w:type="spellStart"/>
      <w:r w:rsidRPr="00501157">
        <w:rPr>
          <w:bCs/>
          <w:lang w:eastAsia="es-CR"/>
        </w:rPr>
        <w:t>circumaurales</w:t>
      </w:r>
      <w:proofErr w:type="spellEnd"/>
      <w:r w:rsidRPr="00501157">
        <w:rPr>
          <w:lang w:eastAsia="es-CR"/>
        </w:rPr>
        <w:t> (cubren totalmente la oreja con la almohadilla provocando un mayor aislamiento del exterior) o </w:t>
      </w:r>
      <w:r w:rsidRPr="00501157">
        <w:rPr>
          <w:bCs/>
          <w:lang w:eastAsia="es-CR"/>
        </w:rPr>
        <w:t>supra-aurales</w:t>
      </w:r>
      <w:r w:rsidRPr="00501157">
        <w:rPr>
          <w:lang w:eastAsia="es-CR"/>
        </w:rPr>
        <w:t> (la almohadilla se apoya en la oreja sin cubrirla del todo). Mientras, tenemos los que se circunscriben al pabellón auditivo, ya sean los denominados </w:t>
      </w:r>
      <w:r w:rsidRPr="00501157">
        <w:rPr>
          <w:bCs/>
          <w:lang w:eastAsia="es-CR"/>
        </w:rPr>
        <w:t>intrauriculares</w:t>
      </w:r>
      <w:r w:rsidRPr="00501157">
        <w:rPr>
          <w:lang w:eastAsia="es-CR"/>
        </w:rPr>
        <w:t> (</w:t>
      </w:r>
      <w:r w:rsidRPr="00501157">
        <w:rPr>
          <w:i/>
          <w:lang w:eastAsia="es-CR"/>
        </w:rPr>
        <w:t>in-</w:t>
      </w:r>
      <w:proofErr w:type="spellStart"/>
      <w:r w:rsidRPr="00501157">
        <w:rPr>
          <w:i/>
          <w:lang w:eastAsia="es-CR"/>
        </w:rPr>
        <w:t>ear</w:t>
      </w:r>
      <w:proofErr w:type="spellEnd"/>
      <w:r w:rsidRPr="00501157">
        <w:rPr>
          <w:lang w:eastAsia="es-CR"/>
        </w:rPr>
        <w:t xml:space="preserve"> en inglés) de tamaño muy reducido y que van colocados dentro del propio oído, los de </w:t>
      </w:r>
      <w:r w:rsidRPr="00501157">
        <w:rPr>
          <w:bCs/>
          <w:lang w:eastAsia="es-CR"/>
        </w:rPr>
        <w:t>botón</w:t>
      </w:r>
      <w:r>
        <w:rPr>
          <w:lang w:eastAsia="es-CR"/>
        </w:rPr>
        <w:t>.</w:t>
      </w:r>
    </w:p>
    <w:p w:rsidR="00AD0B2F" w:rsidRDefault="00AD0B2F" w:rsidP="00AD0B2F">
      <w:pPr>
        <w:rPr>
          <w:lang w:eastAsia="es-CR"/>
        </w:rPr>
      </w:pPr>
    </w:p>
    <w:p w:rsidR="00AD0B2F" w:rsidRDefault="00AD0B2F" w:rsidP="00AD0B2F">
      <w:pPr>
        <w:ind w:firstLine="708"/>
        <w:rPr>
          <w:lang w:eastAsia="es-CR"/>
        </w:rPr>
      </w:pPr>
      <w:r>
        <w:rPr>
          <w:lang w:eastAsia="es-CR"/>
        </w:rPr>
        <w:t xml:space="preserve">En cuanto al diseño, se puede </w:t>
      </w:r>
      <w:r w:rsidRPr="00501157">
        <w:rPr>
          <w:lang w:eastAsia="es-CR"/>
        </w:rPr>
        <w:t>diferenciar entre los de </w:t>
      </w:r>
      <w:r w:rsidRPr="00501157">
        <w:rPr>
          <w:bCs/>
          <w:lang w:eastAsia="es-CR"/>
        </w:rPr>
        <w:t>estructura abierta</w:t>
      </w:r>
      <w:r w:rsidRPr="00501157">
        <w:rPr>
          <w:lang w:eastAsia="es-CR"/>
        </w:rPr>
        <w:t> (dejan circular el aire entre el casco y la oreja, consiguiendo mejor calidad de audio pero permitiendo “fugas” de sonido desde y hacia el exterior) y los </w:t>
      </w:r>
      <w:r w:rsidRPr="00501157">
        <w:rPr>
          <w:bCs/>
          <w:lang w:eastAsia="es-CR"/>
        </w:rPr>
        <w:t>cerrados</w:t>
      </w:r>
      <w:r w:rsidR="00DC44E8">
        <w:rPr>
          <w:lang w:eastAsia="es-CR"/>
        </w:rPr>
        <w:t xml:space="preserve"> </w:t>
      </w:r>
      <w:sdt>
        <w:sdtPr>
          <w:rPr>
            <w:lang w:eastAsia="es-CR"/>
          </w:rPr>
          <w:id w:val="554519848"/>
          <w:citation/>
        </w:sdtPr>
        <w:sdtEnd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C44E8">
        <w:rPr>
          <w:lang w:eastAsia="es-CR"/>
        </w:rPr>
        <w:t>.</w:t>
      </w:r>
    </w:p>
    <w:p w:rsidR="00AD0B2F" w:rsidRDefault="00AD0B2F" w:rsidP="003451B9">
      <w:pPr>
        <w:pStyle w:val="13"/>
        <w:numPr>
          <w:ilvl w:val="3"/>
          <w:numId w:val="5"/>
        </w:numPr>
      </w:pPr>
      <w:bookmarkStart w:id="189" w:name="_Toc335825867"/>
      <w:bookmarkStart w:id="190" w:name="_Toc347565974"/>
      <w:bookmarkStart w:id="191" w:name="_Ref384149258"/>
      <w:bookmarkStart w:id="192" w:name="_Toc384671530"/>
      <w:r w:rsidRPr="001533E9">
        <w:t>Características técnicas</w:t>
      </w:r>
      <w:bookmarkEnd w:id="189"/>
      <w:bookmarkEnd w:id="190"/>
      <w:bookmarkEnd w:id="191"/>
      <w:bookmarkEnd w:id="192"/>
    </w:p>
    <w:p w:rsidR="00AD0B2F" w:rsidRPr="007C7783" w:rsidRDefault="00AD0B2F" w:rsidP="00AD0B2F">
      <w:pPr>
        <w:ind w:firstLine="708"/>
        <w:rPr>
          <w:b/>
          <w:bCs/>
          <w:i/>
          <w:iCs/>
          <w:lang w:eastAsia="es-CR"/>
        </w:rPr>
      </w:pPr>
      <w:r>
        <w:rPr>
          <w:lang w:eastAsia="es-CR"/>
        </w:rPr>
        <w:t xml:space="preserve">La </w:t>
      </w:r>
      <w:r w:rsidRPr="007C7783">
        <w:rPr>
          <w:b/>
          <w:bCs/>
          <w:lang w:eastAsia="es-CR"/>
        </w:rPr>
        <w:t xml:space="preserve">respuesta de frecuencia: </w:t>
      </w:r>
      <w:r>
        <w:rPr>
          <w:lang w:eastAsia="es-CR"/>
        </w:rPr>
        <w:t xml:space="preserve">medida en hercios (número de vibraciones por segundo), que representa el rango de sonidos que el </w:t>
      </w:r>
      <w:r w:rsidRPr="00501157">
        <w:rPr>
          <w:lang w:eastAsia="es-CR"/>
        </w:rPr>
        <w:t>auricular es capaz de reproducir. El oído humano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La </w:t>
      </w:r>
      <w:r>
        <w:rPr>
          <w:b/>
          <w:bCs/>
          <w:lang w:eastAsia="es-CR"/>
        </w:rPr>
        <w:t>impedancia</w:t>
      </w:r>
      <w:r>
        <w:rPr>
          <w:lang w:eastAsia="es-CR"/>
        </w:rPr>
        <w:t xml:space="preserve">, que es la oposición al paso de la corriente. En el caso de los altavoces tradicionales, este valor suele estar en torno a los 8 ohmios, aunque algunos bajan a la mitad. En cambio, </w:t>
      </w:r>
      <w:r>
        <w:rPr>
          <w:lang w:eastAsia="es-CR"/>
        </w:rPr>
        <w:lastRenderedPageBreak/>
        <w:t>los auriculares de mayor calidad suelen tener 32 ohmios, pudiendo llegar hasta los 600 (obviamente menos sensibles y, por tanto, peores).</w:t>
      </w:r>
    </w:p>
    <w:p w:rsidR="00AD0B2F" w:rsidRDefault="00AD0B2F" w:rsidP="00AD0B2F">
      <w:pPr>
        <w:ind w:firstLine="708"/>
        <w:rPr>
          <w:lang w:eastAsia="es-CR"/>
        </w:rPr>
      </w:pPr>
    </w:p>
    <w:p w:rsidR="00AD0B2F" w:rsidRDefault="00AD0B2F" w:rsidP="00AD0B2F">
      <w:pPr>
        <w:ind w:firstLine="708"/>
        <w:rPr>
          <w:lang w:eastAsia="es-CR"/>
        </w:rPr>
      </w:pPr>
      <w:r>
        <w:rPr>
          <w:lang w:eastAsia="es-CR"/>
        </w:rPr>
        <w:t>La </w:t>
      </w:r>
      <w:r>
        <w:rPr>
          <w:b/>
          <w:bCs/>
          <w:lang w:eastAsia="es-CR"/>
        </w:rPr>
        <w:t>sensibilidad</w:t>
      </w:r>
      <w:r>
        <w:rPr>
          <w:lang w:eastAsia="es-CR"/>
        </w:rPr>
        <w:t>, medida en </w:t>
      </w:r>
      <w:r w:rsidRPr="00501157">
        <w:rPr>
          <w:bCs/>
          <w:lang w:eastAsia="es-CR"/>
        </w:rPr>
        <w:t>decibelios</w:t>
      </w:r>
      <w:r>
        <w:rPr>
          <w:lang w:eastAsia="es-CR"/>
        </w:rPr>
        <w:t xml:space="preserve">. Su valor indica hasta qué nivel puede el auricular reproducir sonidos de baja potencia. </w:t>
      </w:r>
    </w:p>
    <w:p w:rsidR="00AD0B2F" w:rsidRDefault="00AD0B2F" w:rsidP="00AD0B2F">
      <w:pPr>
        <w:ind w:firstLine="708"/>
        <w:rPr>
          <w:b/>
          <w:bCs/>
          <w:color w:val="9B9C9E"/>
          <w:sz w:val="17"/>
          <w:szCs w:val="22"/>
          <w:lang w:eastAsia="es-CR"/>
        </w:rPr>
      </w:pPr>
    </w:p>
    <w:p w:rsidR="00AD0B2F" w:rsidRDefault="00AD0B2F" w:rsidP="00AD0B2F">
      <w:pPr>
        <w:ind w:firstLine="708"/>
        <w:rPr>
          <w:lang w:eastAsia="es-CR"/>
        </w:rPr>
      </w:pPr>
      <w:r>
        <w:rPr>
          <w:lang w:eastAsia="es-CR"/>
        </w:rPr>
        <w:t>La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sibaritas encontrarán valores del 0,1%, siendo mucho más caros </w:t>
      </w:r>
      <w:sdt>
        <w:sdtPr>
          <w:rPr>
            <w:lang w:eastAsia="es-CR"/>
          </w:rPr>
          <w:id w:val="1559202089"/>
          <w:citation/>
        </w:sdtPr>
        <w:sdtEnd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07061">
        <w:rPr>
          <w:lang w:eastAsia="es-CR"/>
        </w:rPr>
        <w:t>.</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El resto de características podríamos decir que son secundarias y su interés se centra en gustos personales, capacidad adquisitiva y características tecnológicas. </w:t>
      </w:r>
    </w:p>
    <w:p w:rsidR="00AD0B2F" w:rsidRPr="005866EB" w:rsidRDefault="00AD0B2F" w:rsidP="00AD0B2F">
      <w:pPr>
        <w:rPr>
          <w:lang w:eastAsia="es-CR"/>
        </w:rPr>
      </w:pPr>
    </w:p>
    <w:p w:rsidR="00AD0B2F" w:rsidRDefault="00AD0B2F" w:rsidP="00AD0B2F">
      <w:pPr>
        <w:ind w:firstLine="708"/>
        <w:rPr>
          <w:lang w:eastAsia="es-CR"/>
        </w:rPr>
      </w:pPr>
      <w:r>
        <w:rPr>
          <w:lang w:eastAsia="es-CR"/>
        </w:rPr>
        <w:t>Entonces con base a esta información podemos definir las características mínimas al adquirir un auricular:</w:t>
      </w:r>
    </w:p>
    <w:p w:rsidR="00AD0B2F" w:rsidRDefault="00AD0B2F" w:rsidP="00AD0B2F">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AD0B2F">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w:t>
      </w:r>
      <w:r w:rsidR="00D570BC">
        <w:rPr>
          <w:lang w:eastAsia="es-CR"/>
        </w:rPr>
        <w:t>,</w:t>
      </w:r>
      <w:r w:rsidRPr="0056649B">
        <w:rPr>
          <w:lang w:eastAsia="es-CR"/>
        </w:rPr>
        <w:t xml:space="preserve"> ahora bien esto no quiere decir que 600 ohmios definían un auricular como de calidad pues por el contrario son menos sensibles generando un mal sonido</w:t>
      </w:r>
      <w:r>
        <w:rPr>
          <w:lang w:eastAsia="es-CR"/>
        </w:rPr>
        <w:t>.</w:t>
      </w:r>
    </w:p>
    <w:p w:rsidR="00AD0B2F" w:rsidRDefault="00AD0B2F" w:rsidP="00AD0B2F">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AD0B2F">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AD0B2F">
      <w:pPr>
        <w:pStyle w:val="ListParagraph"/>
        <w:rPr>
          <w:lang w:eastAsia="es-CR"/>
        </w:rPr>
      </w:pPr>
    </w:p>
    <w:p w:rsidR="00AD0B2F" w:rsidRDefault="00AD0B2F" w:rsidP="00AD0B2F">
      <w:pPr>
        <w:ind w:firstLine="360"/>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AD0B2F">
      <w:pPr>
        <w:pStyle w:val="13"/>
      </w:pPr>
      <w:bookmarkStart w:id="193" w:name="_Toc335825868"/>
      <w:bookmarkStart w:id="194" w:name="_Toc347565975"/>
      <w:bookmarkStart w:id="195" w:name="_Ref384124828"/>
      <w:bookmarkStart w:id="196" w:name="_Ref384124832"/>
      <w:bookmarkStart w:id="197" w:name="_Toc384671531"/>
      <w:r w:rsidRPr="001F1CB1">
        <w:t>Sistema operativo móvil o SO móvil</w:t>
      </w:r>
      <w:bookmarkEnd w:id="193"/>
      <w:bookmarkEnd w:id="194"/>
      <w:bookmarkEnd w:id="195"/>
      <w:bookmarkEnd w:id="196"/>
      <w:bookmarkEnd w:id="197"/>
      <w:r w:rsidRPr="001F1CB1">
        <w:t> </w:t>
      </w:r>
    </w:p>
    <w:p w:rsidR="00AD0B2F" w:rsidRDefault="00AD0B2F" w:rsidP="00AD0B2F">
      <w:pPr>
        <w:ind w:firstLine="708"/>
        <w:rPr>
          <w:lang w:eastAsia="es-CR"/>
        </w:rPr>
      </w:pPr>
      <w:r w:rsidRPr="00C465C5">
        <w:rPr>
          <w:lang w:eastAsia="es-CR"/>
        </w:rPr>
        <w:t xml:space="preserve">Es un sistema operativo que controla un dispositivo móvil al igual que los </w:t>
      </w:r>
      <w:proofErr w:type="spellStart"/>
      <w:r w:rsidRPr="00C465C5">
        <w:rPr>
          <w:lang w:eastAsia="es-CR"/>
        </w:rPr>
        <w:t>PCs</w:t>
      </w:r>
      <w:proofErr w:type="spellEnd"/>
      <w:r w:rsidRPr="00C465C5">
        <w:rPr>
          <w:lang w:eastAsia="es-CR"/>
        </w:rPr>
        <w:t xml:space="preserve"> utilizan Windows o Linux entre otros. Sin embargo, los sistemas operativos móviles son mucho más simples y están más </w:t>
      </w:r>
      <w:r w:rsidRPr="00C465C5">
        <w:rPr>
          <w:lang w:eastAsia="es-CR"/>
        </w:rPr>
        <w:lastRenderedPageBreak/>
        <w:t>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End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3451B9">
      <w:pPr>
        <w:pStyle w:val="13"/>
        <w:numPr>
          <w:ilvl w:val="3"/>
          <w:numId w:val="5"/>
        </w:numPr>
      </w:pPr>
      <w:bookmarkStart w:id="198" w:name="_Toc335825869"/>
      <w:bookmarkStart w:id="199" w:name="_Toc347565976"/>
      <w:bookmarkStart w:id="200" w:name="_Toc384671532"/>
      <w:r w:rsidRPr="001F1CB1">
        <w:t>Middleware</w:t>
      </w:r>
      <w:bookmarkEnd w:id="198"/>
      <w:bookmarkEnd w:id="199"/>
      <w:bookmarkEnd w:id="200"/>
    </w:p>
    <w:p w:rsidR="00AD0B2F" w:rsidRDefault="00AD0B2F" w:rsidP="00AD0B2F">
      <w:pPr>
        <w:ind w:firstLine="708"/>
        <w:rPr>
          <w:lang w:eastAsia="es-CR"/>
        </w:rPr>
      </w:pPr>
      <w:r w:rsidRPr="000A6C7B">
        <w:rPr>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0A6C7B">
        <w:rPr>
          <w:lang w:eastAsia="es-CR"/>
        </w:rPr>
        <w:t>códecs</w:t>
      </w:r>
      <w:proofErr w:type="spellEnd"/>
      <w:r w:rsidRPr="000A6C7B">
        <w:rPr>
          <w:lang w:eastAsia="es-CR"/>
        </w:rPr>
        <w:t xml:space="preserve"> multimedia, intérpretes de páginas web, gestión del dispositivo y seguridad</w:t>
      </w:r>
      <w:r>
        <w:rPr>
          <w:lang w:eastAsia="es-CR"/>
        </w:rPr>
        <w:t xml:space="preserve"> </w:t>
      </w:r>
      <w:sdt>
        <w:sdtPr>
          <w:rPr>
            <w:lang w:eastAsia="es-CR"/>
          </w:rPr>
          <w:id w:val="518582880"/>
          <w:citation/>
        </w:sdtPr>
        <w:sdtEnd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3451B9">
      <w:pPr>
        <w:pStyle w:val="13"/>
        <w:numPr>
          <w:ilvl w:val="3"/>
          <w:numId w:val="5"/>
        </w:numPr>
      </w:pPr>
      <w:bookmarkStart w:id="201" w:name="_Toc335825870"/>
      <w:bookmarkStart w:id="202" w:name="_Toc347565977"/>
      <w:bookmarkStart w:id="203" w:name="_Toc384671533"/>
      <w:r w:rsidRPr="001F1CB1">
        <w:t>Sistemas operativos móviles más conocidos</w:t>
      </w:r>
      <w:bookmarkEnd w:id="201"/>
      <w:bookmarkEnd w:id="202"/>
      <w:bookmarkEnd w:id="203"/>
    </w:p>
    <w:p w:rsidR="00AD0B2F" w:rsidRPr="00FE1BDC" w:rsidRDefault="00AD0B2F" w:rsidP="00AD0B2F">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End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7B666E">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AD0B2F">
      <w:pPr>
        <w:ind w:left="810"/>
        <w:rPr>
          <w:lang w:eastAsia="es-CR"/>
        </w:rPr>
      </w:pPr>
      <w:r w:rsidRPr="00FB33B8">
        <w:rPr>
          <w:b/>
          <w:lang w:eastAsia="es-CR"/>
        </w:rPr>
        <w:t>Palm OS</w:t>
      </w:r>
    </w:p>
    <w:p w:rsidR="00AD0B2F" w:rsidRDefault="00AD0B2F" w:rsidP="003451B9">
      <w:pPr>
        <w:pStyle w:val="ListParagraph"/>
        <w:numPr>
          <w:ilvl w:val="0"/>
          <w:numId w:val="7"/>
        </w:numPr>
        <w:rPr>
          <w:lang w:eastAsia="es-CR"/>
        </w:rPr>
      </w:pPr>
      <w:r>
        <w:rPr>
          <w:lang w:eastAsia="es-CR"/>
        </w:rPr>
        <w:t>Arquitectura basada en procesador ARM de 32 bits.</w:t>
      </w:r>
    </w:p>
    <w:p w:rsidR="00AD0B2F" w:rsidRDefault="00AD0B2F" w:rsidP="003451B9">
      <w:pPr>
        <w:pStyle w:val="ListParagraph"/>
        <w:numPr>
          <w:ilvl w:val="0"/>
          <w:numId w:val="7"/>
        </w:numPr>
        <w:rPr>
          <w:lang w:eastAsia="es-CR"/>
        </w:rPr>
      </w:pPr>
      <w:r>
        <w:rPr>
          <w:lang w:eastAsia="es-CR"/>
        </w:rPr>
        <w:t>Soporte para tamaño de pantalla hasta 320 x 480.</w:t>
      </w:r>
    </w:p>
    <w:p w:rsidR="00AD0B2F" w:rsidRDefault="00AD0B2F" w:rsidP="003451B9">
      <w:pPr>
        <w:pStyle w:val="ListParagraph"/>
        <w:numPr>
          <w:ilvl w:val="0"/>
          <w:numId w:val="7"/>
        </w:numPr>
        <w:rPr>
          <w:lang w:eastAsia="es-CR"/>
        </w:rPr>
      </w:pPr>
      <w:r>
        <w:rPr>
          <w:lang w:eastAsia="es-CR"/>
        </w:rPr>
        <w:t>Menos de 300k solo para el SO (RAM).</w:t>
      </w:r>
    </w:p>
    <w:p w:rsidR="00AD0B2F" w:rsidRDefault="00AD0B2F" w:rsidP="003451B9">
      <w:pPr>
        <w:pStyle w:val="ListParagraph"/>
        <w:numPr>
          <w:ilvl w:val="0"/>
          <w:numId w:val="7"/>
        </w:numPr>
        <w:rPr>
          <w:lang w:eastAsia="es-CR"/>
        </w:rPr>
      </w:pPr>
      <w:r>
        <w:rPr>
          <w:lang w:eastAsia="es-CR"/>
        </w:rPr>
        <w:t>Máximo de 128 MB de RAM.</w:t>
      </w:r>
    </w:p>
    <w:p w:rsidR="00AD0B2F" w:rsidRPr="00FB33B8" w:rsidRDefault="00AD0B2F" w:rsidP="00AD0B2F">
      <w:pPr>
        <w:ind w:left="810"/>
        <w:rPr>
          <w:b/>
          <w:lang w:eastAsia="es-CR"/>
        </w:rPr>
      </w:pPr>
      <w:proofErr w:type="spellStart"/>
      <w:r w:rsidRPr="00FB33B8">
        <w:rPr>
          <w:b/>
          <w:lang w:eastAsia="es-CR"/>
        </w:rPr>
        <w:t>Symbian</w:t>
      </w:r>
      <w:proofErr w:type="spellEnd"/>
    </w:p>
    <w:p w:rsidR="00AD0B2F" w:rsidRDefault="00AD0B2F" w:rsidP="003451B9">
      <w:pPr>
        <w:pStyle w:val="ListParagraph"/>
        <w:numPr>
          <w:ilvl w:val="0"/>
          <w:numId w:val="7"/>
        </w:numPr>
        <w:rPr>
          <w:lang w:eastAsia="es-CR"/>
        </w:rPr>
      </w:pPr>
      <w:r>
        <w:rPr>
          <w:lang w:eastAsia="es-CR"/>
        </w:rPr>
        <w:t>Brinda servicios genéricos como base de datos SQL.</w:t>
      </w:r>
    </w:p>
    <w:p w:rsidR="00AD0B2F" w:rsidRDefault="00AD0B2F" w:rsidP="003451B9">
      <w:pPr>
        <w:pStyle w:val="ListParagraph"/>
        <w:numPr>
          <w:ilvl w:val="0"/>
          <w:numId w:val="7"/>
        </w:numPr>
        <w:rPr>
          <w:lang w:eastAsia="es-CR"/>
        </w:rPr>
      </w:pPr>
      <w:r>
        <w:rPr>
          <w:lang w:eastAsia="es-CR"/>
        </w:rPr>
        <w:t>Seguridad integrada contra virus.</w:t>
      </w:r>
    </w:p>
    <w:p w:rsidR="00AD0B2F" w:rsidRDefault="00AD0B2F" w:rsidP="003451B9">
      <w:pPr>
        <w:pStyle w:val="ListParagraph"/>
        <w:numPr>
          <w:ilvl w:val="0"/>
          <w:numId w:val="7"/>
        </w:numPr>
        <w:rPr>
          <w:lang w:eastAsia="es-CR"/>
        </w:rPr>
      </w:pPr>
      <w:r>
        <w:rPr>
          <w:lang w:eastAsia="es-CR"/>
        </w:rPr>
        <w:t>Soporte en varias plataformas de desarrollo como C++, J2ME, C, MIDP 2.0.</w:t>
      </w:r>
    </w:p>
    <w:p w:rsidR="00AD0B2F" w:rsidRDefault="00AD0B2F" w:rsidP="003451B9">
      <w:pPr>
        <w:pStyle w:val="ListParagraph"/>
        <w:numPr>
          <w:ilvl w:val="0"/>
          <w:numId w:val="7"/>
        </w:numPr>
        <w:rPr>
          <w:lang w:eastAsia="es-CR"/>
        </w:rPr>
      </w:pPr>
      <w:r>
        <w:rPr>
          <w:lang w:eastAsia="es-CR"/>
        </w:rPr>
        <w:t>Empleada por multinacionales como Nokia.</w:t>
      </w:r>
    </w:p>
    <w:p w:rsidR="00AD0B2F" w:rsidRPr="00FB33B8" w:rsidRDefault="00AD0B2F" w:rsidP="00AD0B2F">
      <w:pPr>
        <w:ind w:left="810"/>
        <w:rPr>
          <w:b/>
          <w:lang w:eastAsia="es-CR"/>
        </w:rPr>
      </w:pPr>
      <w:r w:rsidRPr="00FB33B8">
        <w:rPr>
          <w:b/>
          <w:lang w:eastAsia="es-CR"/>
        </w:rPr>
        <w:t>Windows Mobile</w:t>
      </w:r>
    </w:p>
    <w:p w:rsidR="00AD0B2F" w:rsidRDefault="00AD0B2F" w:rsidP="003451B9">
      <w:pPr>
        <w:pStyle w:val="ListParagraph"/>
        <w:numPr>
          <w:ilvl w:val="0"/>
          <w:numId w:val="7"/>
        </w:numPr>
        <w:rPr>
          <w:lang w:eastAsia="es-CR"/>
        </w:rPr>
      </w:pPr>
      <w:r>
        <w:rPr>
          <w:lang w:eastAsia="es-CR"/>
        </w:rPr>
        <w:t>Familia de Windows CE desarrollado por Microsoft.</w:t>
      </w:r>
    </w:p>
    <w:p w:rsidR="00AD0B2F" w:rsidRDefault="00AD0B2F" w:rsidP="003451B9">
      <w:pPr>
        <w:pStyle w:val="ListParagraph"/>
        <w:numPr>
          <w:ilvl w:val="0"/>
          <w:numId w:val="7"/>
        </w:numPr>
        <w:rPr>
          <w:lang w:eastAsia="es-CR"/>
        </w:rPr>
      </w:pPr>
      <w:r>
        <w:rPr>
          <w:lang w:eastAsia="es-CR"/>
        </w:rPr>
        <w:t>Diseñado específicamente para dispositivos móviles.</w:t>
      </w:r>
    </w:p>
    <w:p w:rsidR="00AD0B2F" w:rsidRDefault="00AD0B2F" w:rsidP="003451B9">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3451B9">
      <w:pPr>
        <w:pStyle w:val="ListParagraph"/>
        <w:numPr>
          <w:ilvl w:val="0"/>
          <w:numId w:val="7"/>
        </w:numPr>
        <w:rPr>
          <w:lang w:eastAsia="es-CR"/>
        </w:rPr>
      </w:pPr>
      <w:r>
        <w:rPr>
          <w:lang w:eastAsia="es-CR"/>
        </w:rPr>
        <w:t>tienen en su hogar o empresa de trabajo.</w:t>
      </w:r>
    </w:p>
    <w:p w:rsidR="00AD0B2F" w:rsidRDefault="00AD0B2F" w:rsidP="003451B9">
      <w:pPr>
        <w:pStyle w:val="ListParagraph"/>
        <w:numPr>
          <w:ilvl w:val="0"/>
          <w:numId w:val="7"/>
        </w:numPr>
        <w:rPr>
          <w:lang w:eastAsia="es-CR"/>
        </w:rPr>
      </w:pPr>
      <w:r>
        <w:rPr>
          <w:lang w:eastAsia="es-CR"/>
        </w:rPr>
        <w:t>256 niveles de prioridad para hilos de ejecución.</w:t>
      </w:r>
    </w:p>
    <w:p w:rsidR="00AD0B2F" w:rsidRDefault="00AD0B2F" w:rsidP="003451B9">
      <w:pPr>
        <w:pStyle w:val="ListParagraph"/>
        <w:numPr>
          <w:ilvl w:val="0"/>
          <w:numId w:val="7"/>
        </w:numPr>
        <w:rPr>
          <w:lang w:eastAsia="es-CR"/>
        </w:rPr>
      </w:pPr>
      <w:r>
        <w:rPr>
          <w:lang w:eastAsia="es-CR"/>
        </w:rPr>
        <w:t xml:space="preserve">Cifrado en SSL. </w:t>
      </w:r>
    </w:p>
    <w:p w:rsidR="00AD0B2F" w:rsidRPr="00FB33B8" w:rsidRDefault="00AD0B2F" w:rsidP="00AD0B2F">
      <w:pPr>
        <w:ind w:left="810"/>
        <w:rPr>
          <w:b/>
          <w:lang w:eastAsia="es-CR"/>
        </w:rPr>
      </w:pPr>
      <w:r w:rsidRPr="00FB33B8">
        <w:rPr>
          <w:b/>
          <w:lang w:eastAsia="es-CR"/>
        </w:rPr>
        <w:t xml:space="preserve"> </w:t>
      </w:r>
      <w:proofErr w:type="spellStart"/>
      <w:r w:rsidRPr="00FB33B8">
        <w:rPr>
          <w:b/>
          <w:lang w:eastAsia="es-CR"/>
        </w:rPr>
        <w:t>Iphone</w:t>
      </w:r>
      <w:proofErr w:type="spellEnd"/>
      <w:r w:rsidRPr="00FB33B8">
        <w:rPr>
          <w:b/>
          <w:lang w:eastAsia="es-CR"/>
        </w:rPr>
        <w:t xml:space="preserve"> OS</w:t>
      </w:r>
    </w:p>
    <w:p w:rsidR="00AD0B2F" w:rsidRDefault="00AD0B2F" w:rsidP="003451B9">
      <w:pPr>
        <w:pStyle w:val="ListParagraph"/>
        <w:numPr>
          <w:ilvl w:val="0"/>
          <w:numId w:val="7"/>
        </w:numPr>
        <w:rPr>
          <w:lang w:eastAsia="es-CR"/>
        </w:rPr>
      </w:pPr>
      <w:r>
        <w:rPr>
          <w:lang w:eastAsia="es-CR"/>
        </w:rPr>
        <w:t>Aparece en el mercado en el 2007.</w:t>
      </w:r>
    </w:p>
    <w:p w:rsidR="00AD0B2F" w:rsidRDefault="00AD0B2F" w:rsidP="003451B9">
      <w:pPr>
        <w:pStyle w:val="ListParagraph"/>
        <w:numPr>
          <w:ilvl w:val="0"/>
          <w:numId w:val="7"/>
        </w:numPr>
        <w:rPr>
          <w:lang w:eastAsia="es-CR"/>
        </w:rPr>
      </w:pPr>
      <w:r>
        <w:rPr>
          <w:lang w:eastAsia="es-CR"/>
        </w:rPr>
        <w:t>Adaptación del ya existente OS X.</w:t>
      </w:r>
    </w:p>
    <w:p w:rsidR="00AD0B2F" w:rsidRDefault="00AD0B2F" w:rsidP="003451B9">
      <w:pPr>
        <w:pStyle w:val="ListParagraph"/>
        <w:numPr>
          <w:ilvl w:val="0"/>
          <w:numId w:val="7"/>
        </w:numPr>
        <w:rPr>
          <w:lang w:eastAsia="es-CR"/>
        </w:rPr>
      </w:pPr>
      <w:r>
        <w:rPr>
          <w:lang w:eastAsia="es-CR"/>
        </w:rPr>
        <w:lastRenderedPageBreak/>
        <w:t>Inclinado a la interfaz de usuario y a los temas de usabilidad.</w:t>
      </w:r>
    </w:p>
    <w:p w:rsidR="00AD0B2F" w:rsidRDefault="00AD0B2F" w:rsidP="003451B9">
      <w:pPr>
        <w:pStyle w:val="ListParagraph"/>
        <w:numPr>
          <w:ilvl w:val="0"/>
          <w:numId w:val="7"/>
        </w:numPr>
        <w:rPr>
          <w:lang w:eastAsia="es-CR"/>
        </w:rPr>
      </w:pPr>
      <w:r>
        <w:rPr>
          <w:lang w:eastAsia="es-CR"/>
        </w:rPr>
        <w:t xml:space="preserve">Actualmente ha superado a Windows Mobile y va por versiones superiores a la 4.0 para </w:t>
      </w:r>
      <w:proofErr w:type="spellStart"/>
      <w:r>
        <w:rPr>
          <w:lang w:eastAsia="es-CR"/>
        </w:rPr>
        <w:t>Iphone</w:t>
      </w:r>
      <w:proofErr w:type="spellEnd"/>
      <w:r>
        <w:rPr>
          <w:lang w:eastAsia="es-CR"/>
        </w:rPr>
        <w:t>.</w:t>
      </w:r>
    </w:p>
    <w:p w:rsidR="00AD0B2F" w:rsidRPr="00FB33B8" w:rsidRDefault="00AD0B2F" w:rsidP="00AD0B2F">
      <w:pPr>
        <w:ind w:left="810"/>
        <w:rPr>
          <w:b/>
          <w:lang w:eastAsia="es-CR"/>
        </w:rPr>
      </w:pPr>
      <w:r w:rsidRPr="00FB33B8">
        <w:rPr>
          <w:b/>
          <w:lang w:eastAsia="es-CR"/>
        </w:rPr>
        <w:t>Android</w:t>
      </w:r>
    </w:p>
    <w:p w:rsidR="00AD0B2F" w:rsidRDefault="00AD0B2F" w:rsidP="003451B9">
      <w:pPr>
        <w:pStyle w:val="ListParagraph"/>
        <w:numPr>
          <w:ilvl w:val="0"/>
          <w:numId w:val="7"/>
        </w:numPr>
        <w:rPr>
          <w:lang w:eastAsia="es-CR"/>
        </w:rPr>
      </w:pPr>
      <w:r>
        <w:rPr>
          <w:lang w:eastAsia="es-CR"/>
        </w:rPr>
        <w:t>Entre sus promotores se encuentra Google.</w:t>
      </w:r>
    </w:p>
    <w:p w:rsidR="00AD0B2F" w:rsidRDefault="00AD0B2F" w:rsidP="003451B9">
      <w:pPr>
        <w:pStyle w:val="ListParagraph"/>
        <w:numPr>
          <w:ilvl w:val="0"/>
          <w:numId w:val="7"/>
        </w:numPr>
        <w:rPr>
          <w:lang w:eastAsia="es-CR"/>
        </w:rPr>
      </w:pPr>
      <w:r>
        <w:rPr>
          <w:lang w:eastAsia="es-CR"/>
        </w:rPr>
        <w:t xml:space="preserve">Se basa en el </w:t>
      </w:r>
      <w:proofErr w:type="spellStart"/>
      <w:r>
        <w:rPr>
          <w:lang w:eastAsia="es-CR"/>
        </w:rPr>
        <w:t>Kernel</w:t>
      </w:r>
      <w:proofErr w:type="spellEnd"/>
      <w:r>
        <w:rPr>
          <w:lang w:eastAsia="es-CR"/>
        </w:rPr>
        <w:t xml:space="preserve"> de </w:t>
      </w:r>
      <w:proofErr w:type="spellStart"/>
      <w:r>
        <w:rPr>
          <w:lang w:eastAsia="es-CR"/>
        </w:rPr>
        <w:t>linux</w:t>
      </w:r>
      <w:proofErr w:type="spellEnd"/>
      <w:r>
        <w:rPr>
          <w:lang w:eastAsia="es-CR"/>
        </w:rPr>
        <w:t xml:space="preserve"> para funciones de seguridad, manejo de memoria, procesos </w:t>
      </w:r>
      <w:proofErr w:type="spellStart"/>
      <w:r>
        <w:rPr>
          <w:lang w:eastAsia="es-CR"/>
        </w:rPr>
        <w:t>networking</w:t>
      </w:r>
      <w:proofErr w:type="spellEnd"/>
      <w:r>
        <w:rPr>
          <w:lang w:eastAsia="es-CR"/>
        </w:rPr>
        <w:t>.</w:t>
      </w:r>
    </w:p>
    <w:p w:rsidR="00AD0B2F" w:rsidRDefault="00AD0B2F" w:rsidP="003451B9">
      <w:pPr>
        <w:pStyle w:val="ListParagraph"/>
        <w:numPr>
          <w:ilvl w:val="0"/>
          <w:numId w:val="7"/>
        </w:numPr>
        <w:rPr>
          <w:lang w:eastAsia="es-CR"/>
        </w:rPr>
      </w:pPr>
      <w:r>
        <w:rPr>
          <w:lang w:eastAsia="es-CR"/>
        </w:rPr>
        <w:t xml:space="preserve">Emplea un SDK de dominio </w:t>
      </w:r>
      <w:r w:rsidR="001116B2">
        <w:rPr>
          <w:lang w:eastAsia="es-CR"/>
        </w:rPr>
        <w:t>público</w:t>
      </w:r>
      <w:r>
        <w:rPr>
          <w:lang w:eastAsia="es-CR"/>
        </w:rPr>
        <w:t xml:space="preserve"> para que los desarrolladores puedan programar aplicaciones que corran en este SO. Asimismo se puede usar Eclipse.</w:t>
      </w:r>
    </w:p>
    <w:p w:rsidR="00AD0B2F" w:rsidRDefault="00AD0B2F" w:rsidP="003451B9">
      <w:pPr>
        <w:pStyle w:val="ListParagraph"/>
        <w:numPr>
          <w:ilvl w:val="0"/>
          <w:numId w:val="7"/>
        </w:numPr>
        <w:rPr>
          <w:lang w:eastAsia="es-CR"/>
        </w:rPr>
      </w:pPr>
      <w:r>
        <w:rPr>
          <w:lang w:eastAsia="es-CR"/>
        </w:rPr>
        <w:t>Cada aplicación Android corre en su propio proceso con su propia.</w:t>
      </w:r>
    </w:p>
    <w:p w:rsidR="00AD0B2F" w:rsidRDefault="00AD0B2F" w:rsidP="003451B9">
      <w:pPr>
        <w:pStyle w:val="ListParagraph"/>
        <w:numPr>
          <w:ilvl w:val="0"/>
          <w:numId w:val="7"/>
        </w:numPr>
        <w:rPr>
          <w:lang w:eastAsia="es-CR"/>
        </w:rPr>
      </w:pPr>
      <w:r>
        <w:rPr>
          <w:lang w:eastAsia="es-CR"/>
        </w:rPr>
        <w:t>Fue desarrollado inicialmente por Android Inc., una firma comprada por Google en 2005.</w:t>
      </w:r>
    </w:p>
    <w:p w:rsidR="00AD0B2F" w:rsidRDefault="00AD0B2F" w:rsidP="003451B9">
      <w:pPr>
        <w:pStyle w:val="ListParagraph"/>
        <w:numPr>
          <w:ilvl w:val="0"/>
          <w:numId w:val="7"/>
        </w:numPr>
        <w:rPr>
          <w:lang w:eastAsia="es-CR"/>
        </w:rPr>
      </w:pPr>
      <w:r>
        <w:rPr>
          <w:lang w:eastAsia="es-CR"/>
        </w:rPr>
        <w:t xml:space="preserve">La estructura del sistema operativo Android se compone de aplicaciones que se ejecutan en un framework Java de aplicaciones orientadas a objetos sobre el núcleo de las bibliotecas de Java en una máquina virtual </w:t>
      </w:r>
      <w:proofErr w:type="spellStart"/>
      <w:r>
        <w:rPr>
          <w:lang w:eastAsia="es-CR"/>
        </w:rPr>
        <w:t>Dalvik</w:t>
      </w:r>
      <w:proofErr w:type="spellEnd"/>
      <w:r>
        <w:rPr>
          <w:lang w:eastAsia="es-CR"/>
        </w:rPr>
        <w:t xml:space="preserve"> con compilación en tiempo de ejecución.</w:t>
      </w:r>
    </w:p>
    <w:p w:rsidR="00AD0B2F" w:rsidRDefault="00AD0B2F" w:rsidP="003451B9">
      <w:pPr>
        <w:pStyle w:val="ListParagraph"/>
        <w:numPr>
          <w:ilvl w:val="0"/>
          <w:numId w:val="7"/>
        </w:numPr>
        <w:rPr>
          <w:lang w:eastAsia="es-CR"/>
        </w:rPr>
      </w:pPr>
      <w:r>
        <w:rPr>
          <w:lang w:eastAsia="es-CR"/>
        </w:rPr>
        <w:t>Soporta HTML5.</w:t>
      </w:r>
    </w:p>
    <w:p w:rsidR="00AD0B2F" w:rsidRDefault="00AD0B2F" w:rsidP="00AD0B2F">
      <w:pPr>
        <w:pStyle w:val="ListParagraph"/>
        <w:rPr>
          <w:lang w:eastAsia="es-CR"/>
        </w:rPr>
      </w:pPr>
    </w:p>
    <w:p w:rsidR="00AD0B2F" w:rsidRPr="003E38EA" w:rsidRDefault="00AD0B2F" w:rsidP="00AD0B2F">
      <w:pPr>
        <w:ind w:firstLine="360"/>
        <w:rPr>
          <w:lang w:eastAsia="es-CR"/>
        </w:rPr>
      </w:pPr>
      <w:r w:rsidRPr="003E38EA">
        <w:rPr>
          <w:lang w:eastAsia="es-CR"/>
        </w:rPr>
        <w:t xml:space="preserve">El hecho de que la plataforma Android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 contrario a las otras plataformas mencionadas.</w:t>
      </w:r>
      <w:r w:rsidR="00444C29">
        <w:rPr>
          <w:lang w:eastAsia="es-CR"/>
        </w:rPr>
        <w:t xml:space="preserve"> Sin embargo se pretende evaluar cuáles son los sistemas operativos más utilizados para tomar una decisión final</w:t>
      </w:r>
    </w:p>
    <w:p w:rsidR="00AD0B2F" w:rsidRDefault="00AD0B2F" w:rsidP="003451B9">
      <w:pPr>
        <w:pStyle w:val="12"/>
        <w:numPr>
          <w:ilvl w:val="1"/>
          <w:numId w:val="8"/>
        </w:numPr>
      </w:pPr>
      <w:bookmarkStart w:id="204" w:name="_Toc347565978"/>
      <w:bookmarkStart w:id="205" w:name="_Toc384671534"/>
      <w:r>
        <w:t>Marco Metodológico</w:t>
      </w:r>
      <w:bookmarkEnd w:id="204"/>
      <w:bookmarkEnd w:id="205"/>
    </w:p>
    <w:p w:rsidR="00AD0B2F" w:rsidRDefault="00AD0B2F" w:rsidP="00AD0B2F">
      <w:pPr>
        <w:ind w:firstLine="708"/>
      </w:pPr>
      <w:r w:rsidRPr="000E121B">
        <w:t xml:space="preserve">En  definitiva  el  desarrollo  ágil de software intenta evitar los tortuosos y burocráticos caminos de las metodologías tradicionales, enfocándose en las personas y los </w:t>
      </w:r>
      <w:r>
        <w:t>resultados.</w:t>
      </w:r>
      <w:r w:rsidRPr="000E121B">
        <w:t xml:space="preserve"> Promueve iteraciones en el desarrollo a lo largo de todo el ciclo de vida del proyecto. Desarrollando software en cortos lapsos de tiempo se minimizan los riesgos, cada una de  esas unidades de tiempo se llama iteración, la cual debe durar entre unas y cuatro semanas. </w:t>
      </w:r>
      <w:r w:rsidR="00444C29">
        <w:t>Las</w:t>
      </w:r>
      <w:r w:rsidRPr="000E121B">
        <w:t xml:space="preserve"> </w:t>
      </w:r>
      <w:r w:rsidR="00444C29" w:rsidRPr="000E121B">
        <w:t>iteraciones</w:t>
      </w:r>
      <w:r w:rsidRPr="000E121B">
        <w:t xml:space="preserve"> del ciclo de vida incluye</w:t>
      </w:r>
      <w:r w:rsidR="00444C29">
        <w:t>n</w:t>
      </w:r>
      <w:r w:rsidRPr="000E121B">
        <w:t>: planificación, análisis de requerimientos,</w:t>
      </w:r>
      <w:r>
        <w:t xml:space="preserve"> </w:t>
      </w:r>
      <w:r w:rsidRPr="000E121B">
        <w:t xml:space="preserve">diseño, codificación, revisión y documentación. Cada iteración no debe añadir demasiada </w:t>
      </w:r>
      <w:r w:rsidRPr="000E121B">
        <w:lastRenderedPageBreak/>
        <w:t xml:space="preserve">funcionalidad, para justificar el lanzamiento del producto al mercado, sino que la meta debe </w:t>
      </w:r>
      <w:r>
        <w:t>ser conseguir una</w:t>
      </w:r>
      <w:r w:rsidR="00444C29">
        <w:t xml:space="preserve"> versión funcional depurada</w:t>
      </w:r>
      <w:r w:rsidRPr="000E121B">
        <w:t>. Al final de cada iteración, el equipo</w:t>
      </w:r>
      <w:r>
        <w:t xml:space="preserve"> </w:t>
      </w:r>
      <w:r w:rsidRPr="000E121B">
        <w:t>volverá a evaluar las prioridades del proyecto</w:t>
      </w:r>
      <w:r>
        <w:t>.</w:t>
      </w:r>
    </w:p>
    <w:p w:rsidR="00AD0B2F" w:rsidRPr="00993CDF" w:rsidRDefault="00AD0B2F" w:rsidP="00AD0B2F">
      <w:pPr>
        <w:pStyle w:val="13"/>
        <w:tabs>
          <w:tab w:val="left" w:pos="1134"/>
        </w:tabs>
      </w:pPr>
      <w:bookmarkStart w:id="206" w:name="_Toc335332641"/>
      <w:bookmarkStart w:id="207" w:name="_Toc347565979"/>
      <w:bookmarkStart w:id="208" w:name="_Toc384671535"/>
      <w:r w:rsidRPr="00993CDF">
        <w:t>Metodología ágil para el desarrollo de software móvil</w:t>
      </w:r>
      <w:bookmarkEnd w:id="206"/>
      <w:bookmarkEnd w:id="207"/>
      <w:bookmarkEnd w:id="208"/>
      <w:r w:rsidRPr="00993CDF">
        <w:t xml:space="preserve"> </w:t>
      </w:r>
    </w:p>
    <w:p w:rsidR="00AD0B2F" w:rsidRPr="0099408A" w:rsidRDefault="00C90F8B" w:rsidP="00AD0B2F">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EndPr/>
        <w:sdtContent>
          <w:r w:rsidR="00245F9B" w:rsidRPr="00FF32B4">
            <w:fldChar w:fldCharType="begin"/>
          </w:r>
          <w:r w:rsidR="00547429" w:rsidRPr="00FF32B4">
            <w:instrText xml:space="preserve">CITATION Bla09 \l 5130 </w:instrText>
          </w:r>
          <w:r w:rsidR="00245F9B" w:rsidRPr="00FF32B4">
            <w:fldChar w:fldCharType="separate"/>
          </w:r>
          <w:r w:rsidR="007B666E">
            <w:rPr>
              <w:noProof/>
            </w:rPr>
            <w:t>(Blanco, Camarero, Fumero, Werterski, &amp; Rodríguez, 2009)</w:t>
          </w:r>
          <w:r w:rsidR="00245F9B" w:rsidRPr="00FF32B4">
            <w:fldChar w:fldCharType="end"/>
          </w:r>
        </w:sdtContent>
      </w:sdt>
      <w:r w:rsidR="00FF32B4">
        <w:t>.</w:t>
      </w:r>
    </w:p>
    <w:p w:rsidR="00AD0B2F" w:rsidRPr="00C90F8B" w:rsidRDefault="00AD0B2F" w:rsidP="00AD0B2F">
      <w:pPr>
        <w:pStyle w:val="ListParagraph"/>
        <w:ind w:left="1080"/>
        <w:rPr>
          <w:rFonts w:ascii="Arial" w:hAnsi="Arial" w:cs="Arial"/>
          <w:lang w:val="es-CR"/>
        </w:rPr>
      </w:pPr>
    </w:p>
    <w:p w:rsidR="00AD0B2F" w:rsidRPr="00856EC4" w:rsidRDefault="00AD0B2F" w:rsidP="00AD0B2F">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EndPr/>
        <w:sdtContent>
          <w:r w:rsidR="00245F9B">
            <w:fldChar w:fldCharType="begin"/>
          </w:r>
          <w:r w:rsidR="008C2466">
            <w:instrText xml:space="preserve"> CITATION Bla09 \l 5130 </w:instrText>
          </w:r>
          <w:r w:rsidR="00245F9B">
            <w:fldChar w:fldCharType="separate"/>
          </w:r>
          <w:r w:rsidR="007B666E">
            <w:rPr>
              <w:noProof/>
            </w:rPr>
            <w:t>(Blanco, Camarero, Fumero, Werterski, &amp; Rodríguez, 2009)</w:t>
          </w:r>
          <w:r w:rsidR="00245F9B">
            <w:fldChar w:fldCharType="end"/>
          </w:r>
        </w:sdtContent>
      </w:sdt>
      <w:r w:rsidRPr="00856EC4">
        <w:t xml:space="preserve">. </w:t>
      </w:r>
    </w:p>
    <w:p w:rsidR="00AD0B2F" w:rsidRPr="000C74AD" w:rsidRDefault="00AD0B2F" w:rsidP="00AD0B2F">
      <w:pPr>
        <w:pStyle w:val="ListParagraph"/>
        <w:ind w:left="1080"/>
        <w:rPr>
          <w:rFonts w:ascii="Arial" w:hAnsi="Arial" w:cs="Arial"/>
        </w:rPr>
      </w:pPr>
    </w:p>
    <w:p w:rsidR="00AD0B2F" w:rsidRPr="0099408A" w:rsidRDefault="00AD0B2F" w:rsidP="00AD0B2F">
      <w:pPr>
        <w:ind w:firstLine="708"/>
      </w:pPr>
      <w:r w:rsidRPr="0099408A">
        <w:t xml:space="preserve">Los autores de Mobile-D apuntan a la necesidad de disponer de un ciclo de desarrollo muy rápido para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proofErr w:type="spellStart"/>
      <w:r w:rsidRPr="0099408A">
        <w:t>eXtreme</w:t>
      </w:r>
      <w:proofErr w:type="spellEnd"/>
      <w:r w:rsidRPr="0099408A">
        <w:t xml:space="preserve"> </w:t>
      </w:r>
      <w:proofErr w:type="spellStart"/>
      <w:r w:rsidRPr="0099408A">
        <w:t>Programming</w:t>
      </w:r>
      <w:proofErr w:type="spellEnd"/>
      <w:r w:rsidRPr="0099408A">
        <w:t xml:space="preserve"> (XP) y </w:t>
      </w:r>
      <w:proofErr w:type="spellStart"/>
      <w:r w:rsidRPr="0099408A">
        <w:t>Rational</w:t>
      </w:r>
      <w:proofErr w:type="spellEnd"/>
      <w:r w:rsidRPr="0099408A">
        <w:t xml:space="preserve"> </w:t>
      </w:r>
      <w:proofErr w:type="spellStart"/>
      <w:r w:rsidRPr="0099408A">
        <w:t>Unified</w:t>
      </w:r>
      <w:proofErr w:type="spellEnd"/>
      <w:r w:rsidRPr="0099408A">
        <w:t xml:space="preserve"> </w:t>
      </w:r>
      <w:proofErr w:type="spellStart"/>
      <w:r w:rsidRPr="0099408A">
        <w:t>Process</w:t>
      </w:r>
      <w:proofErr w:type="spellEnd"/>
      <w:r w:rsidRPr="0099408A">
        <w:t xml:space="preserve"> (RUP)</w:t>
      </w:r>
      <w:r>
        <w:t xml:space="preserve"> (Inicio, elaboración, construcción, transición)</w:t>
      </w:r>
      <w:r w:rsidRPr="0099408A">
        <w:t>, el RUP es la base para el diseño completo del ciclo de vida.</w:t>
      </w:r>
    </w:p>
    <w:p w:rsidR="00AD0B2F" w:rsidRDefault="00AD0B2F" w:rsidP="00AD0B2F">
      <w:pPr>
        <w:rPr>
          <w:rFonts w:ascii="Arial" w:hAnsi="Arial" w:cs="Arial"/>
        </w:rPr>
      </w:pPr>
    </w:p>
    <w:p w:rsidR="00AD0B2F" w:rsidRDefault="00AD0B2F" w:rsidP="00AD0B2F">
      <w:pPr>
        <w:ind w:firstLine="708"/>
      </w:pPr>
      <w:r w:rsidRPr="0099408A">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 xml:space="preserve">exploración, inicialización, </w:t>
      </w:r>
      <w:proofErr w:type="spellStart"/>
      <w:r w:rsidRPr="00613D23">
        <w:rPr>
          <w:b/>
        </w:rPr>
        <w:t>productización</w:t>
      </w:r>
      <w:proofErr w:type="spellEnd"/>
      <w:r w:rsidRPr="00613D23">
        <w:rPr>
          <w:b/>
        </w:rPr>
        <w:t>, estabilización y prueba del sistema.</w:t>
      </w:r>
    </w:p>
    <w:p w:rsidR="00AD0B2F" w:rsidRDefault="00AD0B2F" w:rsidP="00AD0B2F">
      <w:pPr>
        <w:rPr>
          <w:rFonts w:ascii="Arial" w:hAnsi="Arial" w:cs="Arial"/>
        </w:rPr>
      </w:pPr>
    </w:p>
    <w:p w:rsidR="00AD0B2F" w:rsidRDefault="00AD0B2F" w:rsidP="00AD0B2F">
      <w:pPr>
        <w:ind w:firstLine="708"/>
      </w:pPr>
      <w:r>
        <w:t>Esta metodología se ajusta al proyecto pues el desarrollo ágil es justo lo necesario</w:t>
      </w:r>
      <w:r w:rsidR="00444C29">
        <w:t>,</w:t>
      </w:r>
      <w:r>
        <w:t xml:space="preserve"> para dos programadores</w:t>
      </w:r>
      <w:r w:rsidR="00444C29">
        <w:t>,</w:t>
      </w:r>
      <w:r>
        <w:t xml:space="preserve"> a lo largo de cada </w:t>
      </w:r>
      <w:r w:rsidRPr="0099408A">
        <w:t>fase</w:t>
      </w:r>
      <w:r>
        <w:t>:</w:t>
      </w:r>
    </w:p>
    <w:p w:rsidR="00AD0B2F" w:rsidRDefault="00AD0B2F" w:rsidP="00AD0B2F"/>
    <w:p w:rsidR="00AD0B2F" w:rsidRDefault="00AD0B2F" w:rsidP="005E13A4">
      <w:pPr>
        <w:ind w:firstLine="708"/>
      </w:pPr>
      <w:r>
        <w:rPr>
          <w:b/>
        </w:rPr>
        <w:lastRenderedPageBreak/>
        <w:t>E</w:t>
      </w:r>
      <w:r w:rsidRPr="00B870B6">
        <w:rPr>
          <w:b/>
        </w:rPr>
        <w:t>xploración</w:t>
      </w:r>
      <w:r w:rsidRPr="0099408A">
        <w:t>,</w:t>
      </w:r>
      <w:r>
        <w:t xml:space="preserve"> </w:t>
      </w:r>
      <w:r w:rsidR="00CC6517">
        <w:t xml:space="preserve">se realiza un estudio de factibilidad y </w:t>
      </w:r>
      <w:r>
        <w:t>se debe de establecer un plan de p</w:t>
      </w:r>
      <w:r w:rsidR="005E13A4">
        <w:t>royecto o cronograma de trabajo.</w:t>
      </w:r>
    </w:p>
    <w:p w:rsidR="005E13A4" w:rsidRDefault="005E13A4" w:rsidP="005E13A4">
      <w:pPr>
        <w:ind w:firstLine="708"/>
      </w:pPr>
    </w:p>
    <w:p w:rsidR="00AD0B2F" w:rsidRDefault="00AD0B2F" w:rsidP="00AD0B2F">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 para lo cual buscaremos reunirnos para definir si requerimos algún componente, librería, aplicación artefacto importante para lograr culminar cada fase de manera exitosa.</w:t>
      </w:r>
    </w:p>
    <w:p w:rsidR="00AD0B2F" w:rsidRDefault="00AD0B2F" w:rsidP="00AD0B2F">
      <w:pPr>
        <w:ind w:firstLine="708"/>
      </w:pPr>
    </w:p>
    <w:p w:rsidR="00AD0B2F" w:rsidRPr="00444C29" w:rsidRDefault="00AD0B2F" w:rsidP="00AD0B2F">
      <w:pPr>
        <w:ind w:firstLine="708"/>
      </w:pPr>
      <w:r w:rsidRPr="00143A2B">
        <w:t xml:space="preserve">En la fase de inicialización se establecerá una línea de investigación que indique </w:t>
      </w:r>
      <w:r w:rsidR="001E250E" w:rsidRPr="00143A2B">
        <w:t xml:space="preserve">la posible utilización de una </w:t>
      </w:r>
      <w:r w:rsidR="000949C8" w:rsidRPr="00143A2B">
        <w:t>aplicación</w:t>
      </w:r>
      <w:r w:rsidR="001E250E" w:rsidRPr="00143A2B">
        <w:t xml:space="preserve"> móvil para la realización de diagnósticos auditivos</w:t>
      </w:r>
      <w:r w:rsidRPr="00143A2B">
        <w:t>. Se basará en encuestas a una población considerable</w:t>
      </w:r>
      <w:r w:rsidR="000949C8" w:rsidRPr="00143A2B">
        <w:t xml:space="preserve"> a definir</w:t>
      </w:r>
      <w:r w:rsidR="005E13A4">
        <w:t>,</w:t>
      </w:r>
      <w:r w:rsidRPr="00143A2B">
        <w:t xml:space="preserve"> q</w:t>
      </w:r>
      <w:r w:rsidR="000949C8" w:rsidRPr="00143A2B">
        <w:t>ue indique cuales</w:t>
      </w:r>
      <w:r w:rsidRPr="00143A2B">
        <w:t xml:space="preserve">, y con los resultados de esta encuesta se establecerá la plataforma móvil en la cual desarrollar el proyecto para luego realizar la preparación del ambiente de trabajo. Después de identificar la plataforma móvil a utilizar, se tomarán las aplicaciones ya existentes y se realizará un </w:t>
      </w:r>
      <w:proofErr w:type="spellStart"/>
      <w:r w:rsidRPr="00143A2B">
        <w:rPr>
          <w:i/>
        </w:rPr>
        <w:t>backlog</w:t>
      </w:r>
      <w:proofErr w:type="spellEnd"/>
      <w:r w:rsidRPr="00143A2B">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A continuación se resume la fase de inicialización</w:t>
      </w:r>
      <w:r w:rsidRPr="00444C29">
        <w:t>:</w:t>
      </w:r>
    </w:p>
    <w:p w:rsidR="00AD0B2F" w:rsidRPr="00311F48" w:rsidRDefault="00AD0B2F" w:rsidP="00AD0B2F">
      <w:pPr>
        <w:jc w:val="center"/>
        <w:rPr>
          <w:highlight w:val="yellow"/>
          <w:lang w:val="en-US"/>
        </w:rPr>
      </w:pPr>
      <w:r w:rsidRPr="00311F48">
        <w:rPr>
          <w:noProof/>
          <w:highlight w:val="yellow"/>
          <w:lang w:eastAsia="es-CR"/>
        </w:rPr>
        <w:drawing>
          <wp:inline distT="0" distB="0" distL="0" distR="0" wp14:anchorId="675B474D" wp14:editId="33CB5613">
            <wp:extent cx="5997039" cy="3212699"/>
            <wp:effectExtent l="0" t="0" r="3810" b="698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rotWithShape="1">
                    <a:blip r:embed="rId20" cstate="print">
                      <a:extLst>
                        <a:ext uri="{28A0092B-C50C-407E-A947-70E740481C1C}">
                          <a14:useLocalDpi xmlns:a14="http://schemas.microsoft.com/office/drawing/2010/main" val="0"/>
                        </a:ext>
                      </a:extLst>
                    </a:blip>
                    <a:srcRect t="1494" b="4398"/>
                    <a:stretch/>
                  </pic:blipFill>
                  <pic:spPr bwMode="auto">
                    <a:xfrm>
                      <a:off x="0" y="0"/>
                      <a:ext cx="6008084" cy="3218616"/>
                    </a:xfrm>
                    <a:prstGeom prst="rect">
                      <a:avLst/>
                    </a:prstGeom>
                    <a:ln>
                      <a:noFill/>
                    </a:ln>
                    <a:extLst>
                      <a:ext uri="{53640926-AAD7-44D8-BBD7-CCE9431645EC}">
                        <a14:shadowObscured xmlns:a14="http://schemas.microsoft.com/office/drawing/2010/main"/>
                      </a:ext>
                    </a:extLst>
                  </pic:spPr>
                </pic:pic>
              </a:graphicData>
            </a:graphic>
          </wp:inline>
        </w:drawing>
      </w:r>
    </w:p>
    <w:p w:rsidR="00515636" w:rsidRDefault="00AD0B2F" w:rsidP="00AD0B2F">
      <w:pPr>
        <w:pStyle w:val="Caption"/>
      </w:pPr>
      <w:bookmarkStart w:id="209" w:name="_Toc335332662"/>
      <w:bookmarkStart w:id="210" w:name="_Toc343369209"/>
      <w:bookmarkStart w:id="211" w:name="_Toc385082300"/>
      <w:r w:rsidRPr="00500CFF">
        <w:t xml:space="preserve">Ilustración </w:t>
      </w:r>
      <w:r w:rsidR="00245F9B">
        <w:fldChar w:fldCharType="begin"/>
      </w:r>
      <w:r>
        <w:instrText xml:space="preserve"> SEQ Ilustración \* ARABIC </w:instrText>
      </w:r>
      <w:r w:rsidR="00245F9B">
        <w:fldChar w:fldCharType="separate"/>
      </w:r>
      <w:r w:rsidR="00A9183A">
        <w:rPr>
          <w:noProof/>
        </w:rPr>
        <w:t>6</w:t>
      </w:r>
      <w:r w:rsidR="00245F9B">
        <w:rPr>
          <w:noProof/>
        </w:rPr>
        <w:fldChar w:fldCharType="end"/>
      </w:r>
      <w:r w:rsidRPr="00500CFF">
        <w:t xml:space="preserve"> – Fase de inicialización</w:t>
      </w:r>
      <w:bookmarkEnd w:id="209"/>
      <w:bookmarkEnd w:id="210"/>
      <w:bookmarkEnd w:id="211"/>
    </w:p>
    <w:p w:rsidR="00AD0B2F" w:rsidRPr="00636AE3"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proofErr w:type="spellStart"/>
      <w:r>
        <w:rPr>
          <w:b/>
        </w:rPr>
        <w:t>P</w:t>
      </w:r>
      <w:r w:rsidRPr="00B870B6">
        <w:rPr>
          <w:b/>
        </w:rPr>
        <w:t>roductización</w:t>
      </w:r>
      <w:proofErr w:type="spellEnd"/>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t xml:space="preserve"> para ello realizaremos reuniones con el </w:t>
      </w:r>
      <w:proofErr w:type="spellStart"/>
      <w:r>
        <w:t>stakeholder</w:t>
      </w:r>
      <w:proofErr w:type="spellEnd"/>
      <w:r>
        <w:t xml:space="preserve"> para definir</w:t>
      </w:r>
      <w:r w:rsidRPr="0099408A">
        <w:t xml:space="preserve"> requisitos y tareas a realizar.</w:t>
      </w:r>
      <w:r w:rsidRPr="00D8753F">
        <w:t xml:space="preserve"> </w:t>
      </w:r>
      <w:r>
        <w:t>Esta fase nos parece importante y funcional para el proyecto porque genera un producto inicial.</w:t>
      </w:r>
    </w:p>
    <w:p w:rsidR="00AD0B2F" w:rsidRDefault="00AD0B2F" w:rsidP="00AD0B2F">
      <w:pPr>
        <w:ind w:firstLine="708"/>
      </w:pPr>
    </w:p>
    <w:p w:rsidR="00AD0B2F" w:rsidRPr="00B1017C" w:rsidRDefault="00AD0B2F" w:rsidP="00D6414F">
      <w:pPr>
        <w:ind w:firstLine="708"/>
      </w:pPr>
      <w:r w:rsidRPr="00143A2B">
        <w:t>En esta fase, se establecerán 1</w:t>
      </w:r>
      <w:r w:rsidR="001E250E" w:rsidRPr="00143A2B">
        <w:t>0</w:t>
      </w:r>
      <w:r w:rsidRPr="00143A2B">
        <w:t xml:space="preserve"> iteraciones de 1 semana cada una. En el primer día se extraerán las historias más críticas del </w:t>
      </w:r>
      <w:proofErr w:type="spellStart"/>
      <w:r w:rsidRPr="00143A2B">
        <w:rPr>
          <w:i/>
        </w:rPr>
        <w:t>backlog</w:t>
      </w:r>
      <w:proofErr w:type="spellEnd"/>
      <w:r w:rsidR="005E13A4">
        <w:rPr>
          <w:i/>
        </w:rPr>
        <w:t xml:space="preserve"> </w:t>
      </w:r>
      <w:r w:rsidR="005E13A4" w:rsidRPr="005E13A4">
        <w:t>y se materializaran en requerimientos por realizar</w:t>
      </w:r>
      <w:r w:rsidRPr="00143A2B">
        <w:t>. Los siguientes días se trab</w:t>
      </w:r>
      <w:r w:rsidR="005E13A4">
        <w:t>ajarán en la realización de los requerimientos seleccionados</w:t>
      </w:r>
      <w:r w:rsidR="00D6414F">
        <w:t>, posteriormente se realizan pruebas técnicas</w:t>
      </w:r>
      <w:r w:rsidRPr="00143A2B">
        <w:t xml:space="preserve"> y por último se libera la iteración</w:t>
      </w:r>
      <w:r w:rsidR="00D6414F">
        <w:t>.</w:t>
      </w:r>
    </w:p>
    <w:p w:rsidR="00AD0B2F" w:rsidRDefault="00AD0B2F" w:rsidP="00AD0B2F">
      <w:pPr>
        <w:ind w:firstLine="708"/>
        <w:rPr>
          <w:b/>
        </w:rPr>
      </w:pPr>
    </w:p>
    <w:p w:rsidR="00AD0B2F" w:rsidRDefault="00AD0B2F" w:rsidP="00AD0B2F">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w:t>
      </w:r>
      <w:r w:rsidR="000E08E5">
        <w:t xml:space="preserve"> debe prevenir que al darse</w:t>
      </w:r>
      <w:r>
        <w:t xml:space="preserve"> la división de tareas </w:t>
      </w:r>
      <w:r w:rsidR="000E08E5">
        <w:t xml:space="preserve">es necesario </w:t>
      </w:r>
      <w:r>
        <w:t>defin</w:t>
      </w:r>
      <w:r w:rsidR="000E08E5">
        <w:t>ir</w:t>
      </w:r>
      <w:r>
        <w:t xml:space="preserve"> tiempo para unificar y estar seguros de que el proyecto cuente con las funcionalidades deseadas.</w:t>
      </w:r>
    </w:p>
    <w:p w:rsidR="00AD0B2F" w:rsidRDefault="00AD0B2F" w:rsidP="00AD0B2F"/>
    <w:p w:rsidR="00AD0B2F" w:rsidRPr="00FB33B8" w:rsidRDefault="00AD0B2F" w:rsidP="00AD0B2F">
      <w:pPr>
        <w:ind w:firstLine="720"/>
      </w:pPr>
      <w:r w:rsidRPr="00143A2B">
        <w:t xml:space="preserve">La última fase </w:t>
      </w:r>
      <w:r w:rsidRPr="00143A2B">
        <w:rPr>
          <w:b/>
        </w:rPr>
        <w:t>(prueba y reparación del sistema)</w:t>
      </w:r>
      <w:r w:rsidRPr="00143A2B">
        <w:t xml:space="preserve"> tiene como meta la disponibilidad de una versión estable y plenamente funcional del sistema. En este punto</w:t>
      </w:r>
      <w:r w:rsidR="000E08E5">
        <w:t>,</w:t>
      </w:r>
      <w:r w:rsidRPr="00143A2B">
        <w:t xml:space="preserve"> se debe de contar con </w:t>
      </w:r>
      <w:r w:rsidR="000E08E5">
        <w:t>las evaluaciones definidas</w:t>
      </w:r>
      <w:r w:rsidRPr="00143A2B">
        <w:t xml:space="preserve"> terminad</w:t>
      </w:r>
      <w:r w:rsidR="000E08E5">
        <w:t>as</w:t>
      </w:r>
      <w:r w:rsidRPr="00143A2B">
        <w:t xml:space="preserve"> e integr</w:t>
      </w:r>
      <w:r w:rsidR="000E08E5">
        <w:t xml:space="preserve">adas en una sola versión </w:t>
      </w:r>
      <w:r w:rsidRPr="00143A2B">
        <w:t>para iniciar las pruebas con los requisitos de la clínica y proceder a eliminar todos los defectos encontrados.</w:t>
      </w:r>
    </w:p>
    <w:p w:rsidR="00AD0B2F" w:rsidRDefault="00AD0B2F" w:rsidP="00AD0B2F">
      <w:pPr>
        <w:spacing w:after="200" w:line="276" w:lineRule="auto"/>
        <w:jc w:val="left"/>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AD0B2F">
      <w:pPr>
        <w:pStyle w:val="t1"/>
        <w:rPr>
          <w:szCs w:val="23"/>
        </w:rPr>
      </w:pPr>
      <w:bookmarkStart w:id="212" w:name="_Toc347565980"/>
      <w:bookmarkStart w:id="213" w:name="_Toc384671536"/>
      <w:r w:rsidRPr="00C442FB">
        <w:rPr>
          <w:szCs w:val="23"/>
        </w:rPr>
        <w:lastRenderedPageBreak/>
        <w:t>CAPÍTULO 3</w:t>
      </w:r>
      <w:bookmarkEnd w:id="212"/>
      <w:bookmarkEnd w:id="213"/>
    </w:p>
    <w:p w:rsidR="00AD0B2F" w:rsidRDefault="00AD0B2F" w:rsidP="00AD0B2F">
      <w:pPr>
        <w:pStyle w:val="12"/>
      </w:pPr>
      <w:bookmarkStart w:id="214" w:name="_Toc347565981"/>
      <w:bookmarkStart w:id="215" w:name="_Toc384671537"/>
      <w:r>
        <w:t xml:space="preserve">Procedimiento </w:t>
      </w:r>
      <w:r w:rsidRPr="00993CDF">
        <w:t>Metodológico</w:t>
      </w:r>
      <w:bookmarkEnd w:id="214"/>
      <w:bookmarkEnd w:id="215"/>
    </w:p>
    <w:p w:rsidR="00DE3DA9" w:rsidRDefault="00DE3DA9" w:rsidP="00AD0B2F">
      <w:pPr>
        <w:pStyle w:val="13"/>
        <w:tabs>
          <w:tab w:val="left" w:pos="1134"/>
        </w:tabs>
      </w:pPr>
      <w:bookmarkStart w:id="216" w:name="_Toc347565982"/>
      <w:bookmarkStart w:id="217" w:name="_Toc384671538"/>
      <w:r>
        <w:t>Mobile-D – Fase de exploración</w:t>
      </w:r>
      <w:bookmarkEnd w:id="216"/>
      <w:bookmarkEnd w:id="217"/>
    </w:p>
    <w:p w:rsidR="00DE3DA9" w:rsidRPr="00DE3DA9" w:rsidRDefault="00DE3DA9" w:rsidP="00073592">
      <w:pPr>
        <w:ind w:firstLine="709"/>
        <w:rPr>
          <w:b/>
        </w:rPr>
      </w:pPr>
      <w:r>
        <w:t>A continuación se detalla la realización de la fase de exploración</w:t>
      </w:r>
      <w:r w:rsidR="002C0DA1">
        <w:t xml:space="preserve"> de la metodología escogida</w:t>
      </w:r>
      <w:r w:rsidRPr="00DE3DA9">
        <w:t>:</w:t>
      </w:r>
    </w:p>
    <w:p w:rsidR="00051055" w:rsidRDefault="00051055" w:rsidP="003451B9">
      <w:pPr>
        <w:pStyle w:val="13"/>
        <w:numPr>
          <w:ilvl w:val="3"/>
          <w:numId w:val="5"/>
        </w:numPr>
        <w:tabs>
          <w:tab w:val="left" w:pos="1134"/>
        </w:tabs>
      </w:pPr>
      <w:bookmarkStart w:id="218" w:name="_Toc347565983"/>
      <w:bookmarkStart w:id="219" w:name="_Toc384671539"/>
      <w:r>
        <w:t>Contacto inicial</w:t>
      </w:r>
      <w:bookmarkEnd w:id="218"/>
      <w:bookmarkEnd w:id="219"/>
    </w:p>
    <w:p w:rsidR="00051055" w:rsidRPr="00051055" w:rsidRDefault="002C0DA1" w:rsidP="00073592">
      <w:pPr>
        <w:ind w:firstLine="708"/>
        <w:rPr>
          <w:b/>
        </w:rPr>
      </w:pPr>
      <w:r>
        <w:t xml:space="preserve">El contacto inicial con la Clínica Audinsa se da mediante la Doctora Silvia Bonilla Berríos, la </w:t>
      </w:r>
      <w:r w:rsidR="005E13A4">
        <w:t>cual</w:t>
      </w:r>
      <w:r>
        <w:t xml:space="preserve"> establece la necesidad de crear una aplicación de audiología para apoyar</w:t>
      </w:r>
      <w:r w:rsidR="00946B05">
        <w:t xml:space="preserve"> las operaciones de diagnóstico y prevención, </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3451B9">
      <w:pPr>
        <w:pStyle w:val="13"/>
        <w:numPr>
          <w:ilvl w:val="3"/>
          <w:numId w:val="5"/>
        </w:numPr>
        <w:tabs>
          <w:tab w:val="left" w:pos="1134"/>
        </w:tabs>
      </w:pPr>
      <w:bookmarkStart w:id="220" w:name="_Toc347565984"/>
      <w:bookmarkStart w:id="221" w:name="_Toc384671540"/>
      <w:r>
        <w:t>Realización del plan de trabajo</w:t>
      </w:r>
      <w:bookmarkEnd w:id="220"/>
      <w:bookmarkEnd w:id="221"/>
    </w:p>
    <w:p w:rsidR="00F061CA" w:rsidRPr="00073592" w:rsidRDefault="00550581" w:rsidP="00073592">
      <w:pPr>
        <w:ind w:firstLine="708"/>
      </w:pPr>
      <w:r>
        <w:t xml:space="preserve">Para la realización del plan de trabajo, se tomaron acuerdos en dividir este proyecto en una fase de inicialización de 20 días, una fase de </w:t>
      </w:r>
      <w:proofErr w:type="spellStart"/>
      <w:r>
        <w:t>produ</w:t>
      </w:r>
      <w:r w:rsidR="00F85A9C">
        <w:t>ctización</w:t>
      </w:r>
      <w:proofErr w:type="spellEnd"/>
      <w:r w:rsidR="00F85A9C">
        <w:t xml:space="preserve"> de 10 iteraciones de 2</w:t>
      </w:r>
      <w:r>
        <w:t xml:space="preserve"> semana</w:t>
      </w:r>
      <w:r w:rsidR="00F85A9C">
        <w:t>s</w:t>
      </w:r>
      <w:r>
        <w:t>, junto con una fase de estabilización de 2 semanas.</w:t>
      </w:r>
    </w:p>
    <w:p w:rsidR="00CC6517" w:rsidRPr="00CC6517" w:rsidRDefault="00CC6517" w:rsidP="003451B9">
      <w:pPr>
        <w:pStyle w:val="13"/>
        <w:numPr>
          <w:ilvl w:val="3"/>
          <w:numId w:val="5"/>
        </w:numPr>
        <w:tabs>
          <w:tab w:val="left" w:pos="1134"/>
        </w:tabs>
      </w:pPr>
      <w:bookmarkStart w:id="222" w:name="_Toc337713594"/>
      <w:bookmarkStart w:id="223" w:name="_Toc347565985"/>
      <w:bookmarkStart w:id="224" w:name="_Toc384671541"/>
      <w:r w:rsidRPr="00CC6517">
        <w:t>Estudio de factibilidad</w:t>
      </w:r>
      <w:bookmarkEnd w:id="222"/>
      <w:bookmarkEnd w:id="223"/>
      <w:bookmarkEnd w:id="224"/>
    </w:p>
    <w:p w:rsidR="00CC6517" w:rsidRPr="00073592" w:rsidRDefault="00CC6517" w:rsidP="00CC6517">
      <w:pPr>
        <w:ind w:firstLine="708"/>
      </w:pPr>
      <w:r w:rsidRPr="00073592">
        <w:t xml:space="preserve">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 una solución tecnológica móvil, funcione en conjunto con las operaciones de exámenes </w:t>
      </w:r>
      <w:proofErr w:type="spellStart"/>
      <w:r w:rsidRPr="00073592">
        <w:t>audiométricos</w:t>
      </w:r>
      <w:proofErr w:type="spellEnd"/>
      <w:r w:rsidRPr="00073592">
        <w:t xml:space="preserve"> de la clínica Audinsa, incrementando la cartera  del número de pacientes de ésta empresa. A continuación se presenta un análisis sobre factibilidad técnica, operativa, financiera y legal del proyecto:</w:t>
      </w:r>
    </w:p>
    <w:p w:rsidR="00CC6517" w:rsidRPr="00CC6517" w:rsidRDefault="00CC6517" w:rsidP="003451B9">
      <w:pPr>
        <w:pStyle w:val="13"/>
        <w:numPr>
          <w:ilvl w:val="4"/>
          <w:numId w:val="5"/>
        </w:numPr>
        <w:tabs>
          <w:tab w:val="left" w:pos="1134"/>
        </w:tabs>
      </w:pPr>
      <w:bookmarkStart w:id="225" w:name="_Toc337713595"/>
      <w:bookmarkStart w:id="226" w:name="_Toc347565986"/>
      <w:bookmarkStart w:id="227" w:name="_Toc384671542"/>
      <w:bookmarkStart w:id="228" w:name="_Ref385077747"/>
      <w:r w:rsidRPr="00CC6517">
        <w:t>Técnica</w:t>
      </w:r>
      <w:bookmarkEnd w:id="225"/>
      <w:bookmarkEnd w:id="226"/>
      <w:bookmarkEnd w:id="227"/>
      <w:bookmarkEnd w:id="228"/>
    </w:p>
    <w:p w:rsidR="00CC6517" w:rsidRDefault="00CC6517" w:rsidP="00CC6517">
      <w:pPr>
        <w:ind w:firstLine="708"/>
        <w:rPr>
          <w:szCs w:val="24"/>
          <w:lang w:eastAsia="es-CR"/>
        </w:rPr>
      </w:pPr>
      <w:r>
        <w:rPr>
          <w:szCs w:val="24"/>
          <w:lang w:eastAsia="es-CR"/>
        </w:rPr>
        <w:t xml:space="preserve">Actualmente la clínica no ha incursionado en promover sus servicios en medio móviles, más que la página Web que posee, haciendo que esta sea una solución bastante atractiva para sus clientes existentes y futuros. En el apartado de Marco Teórico se habló de los distintos sistemas operativos móviles existentes, definiendo la implementación en teléfonos móviles inteligentes con sistema operativo Android, por lo tanto el audiómetro móvil  residirá en la tienda de aplicaciones de Google llamado Google Play. Esta </w:t>
      </w:r>
      <w:r>
        <w:rPr>
          <w:szCs w:val="24"/>
          <w:lang w:eastAsia="es-CR"/>
        </w:rPr>
        <w:lastRenderedPageBreak/>
        <w:t>herramienta a su vez, permite la adquisición y soporte continuo de la aplicación, al estar completamente integrado con los teléfonos Android. Por lo tanto, la aplicación residirá en este servicio de Google, el cual es gratuito</w:t>
      </w:r>
      <w:r w:rsidR="00F64DF3">
        <w:rPr>
          <w:szCs w:val="24"/>
          <w:lang w:eastAsia="es-CR"/>
        </w:rPr>
        <w:t>.</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Para finalizar destacamos las siguientes razones para la factibilidad técnica:</w:t>
      </w:r>
    </w:p>
    <w:p w:rsidR="00CC6517" w:rsidRDefault="00CC6517" w:rsidP="003451B9">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3451B9">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3451B9">
      <w:pPr>
        <w:pStyle w:val="ListParagraph"/>
        <w:numPr>
          <w:ilvl w:val="0"/>
          <w:numId w:val="10"/>
        </w:numPr>
        <w:rPr>
          <w:lang w:eastAsia="es-CR"/>
        </w:rPr>
      </w:pPr>
      <w:r>
        <w:rPr>
          <w:lang w:eastAsia="es-CR"/>
        </w:rPr>
        <w:t>Aporte de recursos tecnológicos propios para la creación de la aplicación, por lo que la clínica no necesitará invertir en recursos para el desarrollo del proyecto.</w:t>
      </w:r>
    </w:p>
    <w:p w:rsidR="00CC6517" w:rsidRPr="00CC6517" w:rsidRDefault="00CC6517" w:rsidP="003451B9">
      <w:pPr>
        <w:pStyle w:val="13"/>
        <w:numPr>
          <w:ilvl w:val="4"/>
          <w:numId w:val="5"/>
        </w:numPr>
        <w:tabs>
          <w:tab w:val="left" w:pos="1134"/>
        </w:tabs>
      </w:pPr>
      <w:bookmarkStart w:id="229" w:name="_Toc337713596"/>
      <w:bookmarkStart w:id="230" w:name="_Toc347565987"/>
      <w:bookmarkStart w:id="231" w:name="_Toc384671543"/>
      <w:r w:rsidRPr="00CC6517">
        <w:t>Operativa</w:t>
      </w:r>
      <w:bookmarkEnd w:id="229"/>
      <w:bookmarkEnd w:id="230"/>
      <w:bookmarkEnd w:id="231"/>
    </w:p>
    <w:p w:rsidR="00CC6517" w:rsidRDefault="00CC6517" w:rsidP="00CC6517">
      <w:pPr>
        <w:ind w:firstLine="708"/>
        <w:rPr>
          <w:szCs w:val="24"/>
          <w:lang w:eastAsia="es-CR"/>
        </w:rPr>
      </w:pPr>
      <w:r>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Default="00CC6517" w:rsidP="00CC6517">
      <w:pPr>
        <w:jc w:val="center"/>
        <w:rPr>
          <w:szCs w:val="24"/>
          <w:lang w:eastAsia="es-CR"/>
        </w:rPr>
      </w:pPr>
      <w:r>
        <w:rPr>
          <w:noProof/>
          <w:lang w:eastAsia="es-CR"/>
        </w:rPr>
        <w:drawing>
          <wp:anchor distT="0" distB="0" distL="114300" distR="114300" simplePos="0" relativeHeight="251703808" behindDoc="0" locked="0" layoutInCell="1" allowOverlap="1" wp14:anchorId="1AB1EF78" wp14:editId="373C9CE5">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14:anchorId="2B5BCFEA" wp14:editId="7C440BDC">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14:anchorId="5987FE8A" wp14:editId="513CEBA5">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14:anchorId="2928E7EB" wp14:editId="2155E715">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14:anchorId="778ED9C1" wp14:editId="3E44CC1B">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14:anchorId="7056FF8C" wp14:editId="54969299">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14:anchorId="2F82D16C" wp14:editId="48A8EDE8">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14:anchorId="13BBB6AC" wp14:editId="235BB2B6">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14:anchorId="0FE3BBDF" wp14:editId="2EAB25FE">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14:anchorId="76DD3BCA" wp14:editId="204BAF44">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14:anchorId="128F9959" wp14:editId="29FAB669">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14:anchorId="1234B423" wp14:editId="0AEF5BF7">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14:anchorId="1BA7BD84" wp14:editId="0D1E3FEE">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CC6517" w:rsidRDefault="00CC6517" w:rsidP="00CC6517">
      <w:pPr>
        <w:pStyle w:val="Caption"/>
        <w:rPr>
          <w:szCs w:val="18"/>
        </w:rPr>
      </w:pPr>
      <w:bookmarkStart w:id="232" w:name="_Toc337713616"/>
      <w:bookmarkStart w:id="233" w:name="_Toc343369211"/>
      <w:bookmarkStart w:id="234" w:name="_Toc385082301"/>
      <w:r>
        <w:rPr>
          <w:szCs w:val="18"/>
        </w:rPr>
        <w:t xml:space="preserve">Ilustración </w:t>
      </w:r>
      <w:r w:rsidR="00245F9B">
        <w:fldChar w:fldCharType="begin"/>
      </w:r>
      <w:r>
        <w:rPr>
          <w:szCs w:val="18"/>
        </w:rPr>
        <w:instrText xml:space="preserve"> SEQ Ilustración \* ARABIC </w:instrText>
      </w:r>
      <w:r w:rsidR="00245F9B">
        <w:fldChar w:fldCharType="separate"/>
      </w:r>
      <w:r w:rsidR="00401FFD">
        <w:rPr>
          <w:noProof/>
          <w:szCs w:val="18"/>
        </w:rPr>
        <w:t>7</w:t>
      </w:r>
      <w:r w:rsidR="00245F9B">
        <w:fldChar w:fldCharType="end"/>
      </w:r>
      <w:r>
        <w:rPr>
          <w:szCs w:val="18"/>
        </w:rPr>
        <w:t xml:space="preserve"> – Soporte de la aplicación en las operaciones básicas de la Clínica Audinsa</w:t>
      </w:r>
      <w:bookmarkEnd w:id="232"/>
      <w:bookmarkEnd w:id="233"/>
      <w:bookmarkEnd w:id="234"/>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r>
        <w:rPr>
          <w:szCs w:val="24"/>
          <w:lang w:eastAsia="es-CR"/>
        </w:rPr>
        <w:tab/>
      </w:r>
    </w:p>
    <w:p w:rsidR="00CC6517" w:rsidRDefault="00CC6517" w:rsidP="00CC6517">
      <w:pPr>
        <w:ind w:firstLine="708"/>
        <w:rPr>
          <w:szCs w:val="24"/>
          <w:lang w:eastAsia="es-CR"/>
        </w:rPr>
      </w:pPr>
      <w:r>
        <w:rPr>
          <w:szCs w:val="24"/>
          <w:lang w:eastAsia="es-CR"/>
        </w:rPr>
        <w:lastRenderedPageBreak/>
        <w:t xml:space="preserve">El personal de la clínica no tiene que capacitarse en ningún aspecto, ya que la aplicación proveerá un servicio </w:t>
      </w:r>
      <w:r w:rsidR="00DB06B1">
        <w:rPr>
          <w:szCs w:val="24"/>
          <w:lang w:eastAsia="es-CR"/>
        </w:rPr>
        <w:t>diseñado por ellos mismos</w:t>
      </w:r>
      <w:r>
        <w:rPr>
          <w:szCs w:val="24"/>
          <w:lang w:eastAsia="es-CR"/>
        </w:rPr>
        <w:t>,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3451B9">
      <w:pPr>
        <w:pStyle w:val="13"/>
        <w:numPr>
          <w:ilvl w:val="4"/>
          <w:numId w:val="5"/>
        </w:numPr>
        <w:tabs>
          <w:tab w:val="left" w:pos="1134"/>
        </w:tabs>
      </w:pPr>
      <w:bookmarkStart w:id="235" w:name="_Toc337713597"/>
      <w:bookmarkStart w:id="236" w:name="_Toc347565988"/>
      <w:bookmarkStart w:id="237" w:name="_Toc384671544"/>
      <w:r w:rsidRPr="00CC6517">
        <w:t>Financiera</w:t>
      </w:r>
      <w:bookmarkEnd w:id="235"/>
      <w:bookmarkEnd w:id="236"/>
      <w:bookmarkEnd w:id="237"/>
    </w:p>
    <w:p w:rsidR="00CC6517" w:rsidRDefault="00CC6517" w:rsidP="00CC6517">
      <w:pPr>
        <w:ind w:firstLine="708"/>
        <w:rPr>
          <w:szCs w:val="24"/>
          <w:lang w:eastAsia="es-CR"/>
        </w:rPr>
      </w:pPr>
      <w:r>
        <w:rPr>
          <w:szCs w:val="24"/>
          <w:lang w:eastAsia="es-CR"/>
        </w:rPr>
        <w:t>Para la factibilidad financiera, se tomarán en cuenta:</w:t>
      </w:r>
    </w:p>
    <w:p w:rsidR="00CC6517" w:rsidRDefault="00CC6517" w:rsidP="003451B9">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3451B9">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3451B9">
      <w:pPr>
        <w:pStyle w:val="13"/>
        <w:numPr>
          <w:ilvl w:val="5"/>
          <w:numId w:val="5"/>
        </w:numPr>
        <w:tabs>
          <w:tab w:val="left" w:pos="1134"/>
        </w:tabs>
      </w:pPr>
      <w:bookmarkStart w:id="238" w:name="_Toc337713598"/>
      <w:bookmarkStart w:id="239" w:name="_Toc347565989"/>
      <w:bookmarkStart w:id="240" w:name="_Toc384671545"/>
      <w:r w:rsidRPr="00CC6517">
        <w:t>Costo de recursos humanos</w:t>
      </w:r>
      <w:bookmarkEnd w:id="238"/>
      <w:bookmarkEnd w:id="239"/>
      <w:bookmarkEnd w:id="240"/>
    </w:p>
    <w:p w:rsidR="00CC6517" w:rsidRDefault="00CC6517" w:rsidP="00CC6517">
      <w:pPr>
        <w:rPr>
          <w:szCs w:val="24"/>
          <w:lang w:eastAsia="es-CR"/>
        </w:rPr>
      </w:pPr>
      <w:r>
        <w:rPr>
          <w:szCs w:val="24"/>
          <w:lang w:eastAsia="es-CR"/>
        </w:rPr>
        <w:tab/>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pP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CC6517">
      <w:pPr>
        <w:pStyle w:val="Caption"/>
        <w:rPr>
          <w:szCs w:val="18"/>
        </w:rPr>
      </w:pPr>
      <w:bookmarkStart w:id="241" w:name="_Toc337713618"/>
      <w:bookmarkStart w:id="242" w:name="_Toc385089370"/>
      <w:r>
        <w:rPr>
          <w:szCs w:val="18"/>
        </w:rPr>
        <w:t xml:space="preserve">Tabla </w:t>
      </w:r>
      <w:r w:rsidR="00245F9B">
        <w:fldChar w:fldCharType="begin"/>
      </w:r>
      <w:r>
        <w:rPr>
          <w:szCs w:val="18"/>
        </w:rPr>
        <w:instrText xml:space="preserve"> SEQ Tabla \* ARABIC </w:instrText>
      </w:r>
      <w:r w:rsidR="00245F9B">
        <w:fldChar w:fldCharType="separate"/>
      </w:r>
      <w:r w:rsidR="00FC1B38">
        <w:rPr>
          <w:noProof/>
          <w:szCs w:val="18"/>
        </w:rPr>
        <w:t>1</w:t>
      </w:r>
      <w:r w:rsidR="00245F9B">
        <w:fldChar w:fldCharType="end"/>
      </w:r>
      <w:r>
        <w:rPr>
          <w:szCs w:val="18"/>
        </w:rPr>
        <w:t xml:space="preserve"> – Costo de recursos humanos estimado</w:t>
      </w:r>
      <w:bookmarkEnd w:id="241"/>
      <w:bookmarkEnd w:id="242"/>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3451B9">
      <w:pPr>
        <w:pStyle w:val="13"/>
        <w:numPr>
          <w:ilvl w:val="5"/>
          <w:numId w:val="5"/>
        </w:numPr>
        <w:tabs>
          <w:tab w:val="left" w:pos="1134"/>
        </w:tabs>
      </w:pPr>
      <w:bookmarkStart w:id="243" w:name="_Toc337713599"/>
      <w:bookmarkStart w:id="244" w:name="_Toc347565990"/>
      <w:bookmarkStart w:id="245" w:name="_Toc384671546"/>
      <w:r w:rsidRPr="00CC6517">
        <w:t>Costo de equipos y software a utilizar</w:t>
      </w:r>
      <w:bookmarkEnd w:id="243"/>
      <w:bookmarkEnd w:id="244"/>
      <w:bookmarkEnd w:id="245"/>
    </w:p>
    <w:p w:rsidR="00CC6517" w:rsidRDefault="00CC6517" w:rsidP="00CC6517">
      <w:pPr>
        <w:rPr>
          <w:szCs w:val="24"/>
          <w:lang w:eastAsia="es-CR"/>
        </w:rPr>
      </w:pPr>
      <w:r>
        <w:rPr>
          <w:szCs w:val="24"/>
          <w:lang w:eastAsia="es-CR"/>
        </w:rPr>
        <w:tab/>
        <w:t>Los recursos disponibles para la creación de la aplicación serán brindados por los mismos desarrolladores:</w:t>
      </w:r>
    </w:p>
    <w:p w:rsidR="00CC6517" w:rsidRDefault="00CC6517" w:rsidP="00CC6517">
      <w:pPr>
        <w:rPr>
          <w:szCs w:val="24"/>
          <w:lang w:eastAsia="es-CR"/>
        </w:rPr>
      </w:pPr>
    </w:p>
    <w:p w:rsidR="00F64DF3" w:rsidRDefault="00F64DF3" w:rsidP="00CC6517">
      <w:pPr>
        <w:rPr>
          <w:szCs w:val="24"/>
          <w:lang w:eastAsia="es-CR"/>
        </w:rPr>
      </w:pPr>
    </w:p>
    <w:p w:rsidR="00F64DF3" w:rsidRDefault="00F64DF3" w:rsidP="00CC6517">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rPr>
                <w:szCs w:val="24"/>
              </w:rPr>
            </w:pPr>
            <w:r>
              <w:rPr>
                <w:szCs w:val="24"/>
              </w:rPr>
              <w:lastRenderedPageBreak/>
              <w:tab/>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Computadora portátil Sony </w:t>
            </w:r>
            <w:proofErr w:type="spellStart"/>
            <w:r>
              <w:rPr>
                <w:szCs w:val="24"/>
              </w:rPr>
              <w:t>Vaio</w:t>
            </w:r>
            <w:proofErr w:type="spellEnd"/>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Teléfono móvil inteligente Sony Ericsson </w:t>
            </w:r>
            <w:proofErr w:type="spellStart"/>
            <w:r>
              <w:rPr>
                <w:szCs w:val="24"/>
              </w:rPr>
              <w:t>Xperia</w:t>
            </w:r>
            <w:proofErr w:type="spellEnd"/>
            <w:r>
              <w:rPr>
                <w:szCs w:val="24"/>
              </w:rPr>
              <w:t xml:space="preserve">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DB06B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r w:rsidR="00DB06B1">
              <w:rPr>
                <w:szCs w:val="24"/>
              </w:rPr>
              <w:t>147</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F64DF3">
            <w:pP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DB06B1" w:rsidP="00DB06B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$3676</w:t>
            </w:r>
          </w:p>
        </w:tc>
      </w:tr>
    </w:tbl>
    <w:p w:rsidR="00CC6517" w:rsidRDefault="00CC6517" w:rsidP="00CC6517">
      <w:pPr>
        <w:pStyle w:val="Caption"/>
        <w:rPr>
          <w:szCs w:val="18"/>
        </w:rPr>
      </w:pPr>
      <w:bookmarkStart w:id="246" w:name="_Toc337713619"/>
      <w:bookmarkStart w:id="247" w:name="_Toc385089371"/>
      <w:r>
        <w:rPr>
          <w:szCs w:val="18"/>
        </w:rPr>
        <w:t xml:space="preserve">Tabla </w:t>
      </w:r>
      <w:r w:rsidR="00245F9B">
        <w:fldChar w:fldCharType="begin"/>
      </w:r>
      <w:r>
        <w:rPr>
          <w:szCs w:val="18"/>
        </w:rPr>
        <w:instrText xml:space="preserve"> SEQ Tabla \* ARABIC </w:instrText>
      </w:r>
      <w:r w:rsidR="00245F9B">
        <w:fldChar w:fldCharType="separate"/>
      </w:r>
      <w:r w:rsidR="00FC1B38">
        <w:rPr>
          <w:noProof/>
          <w:szCs w:val="18"/>
        </w:rPr>
        <w:t>2</w:t>
      </w:r>
      <w:r w:rsidR="00245F9B">
        <w:fldChar w:fldCharType="end"/>
      </w:r>
      <w:r>
        <w:rPr>
          <w:szCs w:val="18"/>
        </w:rPr>
        <w:t xml:space="preserve"> – Costo de activos a utilizar</w:t>
      </w:r>
      <w:bookmarkEnd w:id="246"/>
      <w:bookmarkEnd w:id="247"/>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p>
    <w:p w:rsidR="00CC6517" w:rsidRDefault="00CC6517" w:rsidP="00CC6517">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 xml:space="preserve">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Pr>
          <w:szCs w:val="24"/>
          <w:lang w:eastAsia="es-CR"/>
        </w:rPr>
        <w:t xml:space="preserve">mediante </w:t>
      </w:r>
      <w:r>
        <w:rPr>
          <w:szCs w:val="24"/>
          <w:lang w:eastAsia="es-CR"/>
        </w:rPr>
        <w:t>el desarrollo de la aplicación.</w:t>
      </w:r>
    </w:p>
    <w:p w:rsidR="00CC6517" w:rsidRPr="001E250E" w:rsidRDefault="00CC6517" w:rsidP="003451B9">
      <w:pPr>
        <w:pStyle w:val="13"/>
        <w:numPr>
          <w:ilvl w:val="4"/>
          <w:numId w:val="5"/>
        </w:numPr>
        <w:tabs>
          <w:tab w:val="left" w:pos="1134"/>
        </w:tabs>
      </w:pPr>
      <w:bookmarkStart w:id="248" w:name="_Toc337713600"/>
      <w:bookmarkStart w:id="249" w:name="_Toc347565991"/>
      <w:bookmarkStart w:id="250" w:name="_Toc384671547"/>
      <w:r w:rsidRPr="001E250E">
        <w:t>Legal</w:t>
      </w:r>
      <w:bookmarkEnd w:id="248"/>
      <w:bookmarkEnd w:id="249"/>
      <w:bookmarkEnd w:id="250"/>
    </w:p>
    <w:p w:rsidR="00CC6517" w:rsidRDefault="00CC6517" w:rsidP="00CC6517">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CC6517">
      <w:pPr>
        <w:rPr>
          <w:szCs w:val="24"/>
          <w:lang w:eastAsia="es-CR"/>
        </w:rPr>
      </w:pPr>
    </w:p>
    <w:p w:rsidR="00CC6517" w:rsidRDefault="00CC6517" w:rsidP="0072486F">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 xml:space="preserve">Free Software </w:t>
      </w:r>
      <w:proofErr w:type="spellStart"/>
      <w:r>
        <w:rPr>
          <w:i/>
          <w:szCs w:val="24"/>
          <w:lang w:eastAsia="es-CR"/>
        </w:rPr>
        <w:t>Foundation</w:t>
      </w:r>
      <w:proofErr w:type="spellEnd"/>
      <w:r>
        <w:rPr>
          <w:szCs w:val="24"/>
          <w:lang w:eastAsia="es-CR"/>
        </w:rPr>
        <w:t xml:space="preserve"> (Fundación de Software Libre) una vez entregado el producto a la Clínica. A la misma se les entregará el código fuente, el cual la clínica podrá utilizar libremente,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051055">
      <w:pPr>
        <w:pStyle w:val="13"/>
        <w:tabs>
          <w:tab w:val="left" w:pos="1134"/>
        </w:tabs>
      </w:pPr>
      <w:bookmarkStart w:id="251" w:name="_Toc347565992"/>
      <w:bookmarkStart w:id="252" w:name="_Toc384671548"/>
      <w:r>
        <w:t>Mobile-D – Fase de inicialización</w:t>
      </w:r>
      <w:bookmarkEnd w:id="251"/>
      <w:bookmarkEnd w:id="252"/>
    </w:p>
    <w:p w:rsidR="00051055" w:rsidRPr="0072486F" w:rsidRDefault="002854E0" w:rsidP="001E250E">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 xml:space="preserve"> definición de requerimientos, creación conceptual de la solución y preparación tecnológica para llevar a cabo el proyecto</w:t>
      </w:r>
      <w:r w:rsidR="00946B05" w:rsidRPr="0072486F">
        <w:rPr>
          <w:szCs w:val="24"/>
          <w:lang w:eastAsia="es-CR"/>
        </w:rPr>
        <w:t>.</w:t>
      </w:r>
    </w:p>
    <w:p w:rsidR="00123AB3" w:rsidRDefault="00123AB3" w:rsidP="003451B9">
      <w:pPr>
        <w:pStyle w:val="13"/>
        <w:numPr>
          <w:ilvl w:val="3"/>
          <w:numId w:val="5"/>
        </w:numPr>
        <w:tabs>
          <w:tab w:val="left" w:pos="1134"/>
        </w:tabs>
      </w:pPr>
      <w:bookmarkStart w:id="253" w:name="_Toc347565993"/>
      <w:bookmarkStart w:id="254" w:name="_Toc384671549"/>
      <w:r>
        <w:t>Definición de requerimientos</w:t>
      </w:r>
      <w:bookmarkEnd w:id="253"/>
      <w:bookmarkEnd w:id="254"/>
    </w:p>
    <w:p w:rsidR="00B24F58" w:rsidRPr="001E250E" w:rsidRDefault="00B24F58" w:rsidP="001E250E">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pPr>
        <w:spacing w:after="200" w:line="276" w:lineRule="auto"/>
        <w:jc w:val="left"/>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proofErr w:type="spellStart"/>
            <w:r w:rsidRPr="0047218E">
              <w:rPr>
                <w:rFonts w:ascii="Calibri" w:hAnsi="Calibri"/>
                <w:color w:val="000000"/>
                <w:sz w:val="22"/>
                <w:szCs w:val="22"/>
                <w:lang w:eastAsia="es-CR"/>
              </w:rPr>
              <w:t>uHear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iOS</w:t>
            </w:r>
            <w:proofErr w:type="spellEnd"/>
            <w:r w:rsidRPr="0047218E">
              <w:rPr>
                <w:rFonts w:ascii="Calibri" w:hAnsi="Calibri"/>
                <w:color w:val="000000"/>
                <w:sz w:val="22"/>
                <w:szCs w:val="22"/>
                <w:lang w:eastAsia="es-CR"/>
              </w:rPr>
              <w:t>)</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w:t>
            </w:r>
            <w:proofErr w:type="spellStart"/>
            <w:r w:rsidRPr="0047218E">
              <w:rPr>
                <w:rFonts w:ascii="Calibri" w:hAnsi="Calibri"/>
                <w:color w:val="000000"/>
                <w:sz w:val="22"/>
                <w:szCs w:val="22"/>
                <w:lang w:eastAsia="es-CR"/>
              </w:rPr>
              <w:t>your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hearing</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Android</w:t>
            </w:r>
            <w:proofErr w:type="spellEnd"/>
            <w:r w:rsidRPr="0047218E">
              <w:rPr>
                <w:rFonts w:ascii="Calibri" w:hAnsi="Calibri"/>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3E2ACA">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Compartir resultados (Facebook, Twitter)</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bl>
    <w:p w:rsidR="00946B05" w:rsidRDefault="00276AC4" w:rsidP="00276AC4">
      <w:pPr>
        <w:pStyle w:val="Caption"/>
      </w:pPr>
      <w:bookmarkStart w:id="255" w:name="_Ref384125019"/>
      <w:bookmarkStart w:id="256" w:name="_Toc385089372"/>
      <w:r>
        <w:t xml:space="preserve">Tabla </w:t>
      </w:r>
      <w:fldSimple w:instr=" SEQ Tabla \* ARABIC ">
        <w:r w:rsidR="00FC1B38">
          <w:rPr>
            <w:noProof/>
          </w:rPr>
          <w:t>3</w:t>
        </w:r>
      </w:fldSimple>
      <w:r>
        <w:t xml:space="preserve"> - Comparación de aplicaciones de audiología existentes</w:t>
      </w:r>
      <w:bookmarkEnd w:id="255"/>
      <w:bookmarkEnd w:id="256"/>
    </w:p>
    <w:p w:rsidR="00B548D6" w:rsidRDefault="00B548D6" w:rsidP="00B548D6">
      <w:pPr>
        <w:pStyle w:val="Caption"/>
        <w:rPr>
          <w:sz w:val="16"/>
          <w:szCs w:val="16"/>
        </w:rPr>
      </w:pPr>
      <w:r w:rsidRPr="00500CFF">
        <w:rPr>
          <w:sz w:val="16"/>
          <w:szCs w:val="16"/>
        </w:rPr>
        <w:t>Elaboración propia</w:t>
      </w:r>
    </w:p>
    <w:p w:rsidR="0072010D" w:rsidRPr="0072010D" w:rsidRDefault="0072010D" w:rsidP="0072010D"/>
    <w:p w:rsidR="00C8181A" w:rsidRPr="001E250E" w:rsidRDefault="00972CA5" w:rsidP="001E250E">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REQ-FN-1</w:t>
      </w:r>
      <w:r w:rsidR="006D73D9" w:rsidRPr="00BE15D4">
        <w:rPr>
          <w:rFonts w:ascii="Times New Roman" w:hAnsi="Times New Roman"/>
          <w:lang w:val="es-CR"/>
        </w:rPr>
        <w:t xml:space="preserve"> Las  siguientes pantallas </w:t>
      </w:r>
      <w:r w:rsidR="008232F0">
        <w:rPr>
          <w:rFonts w:ascii="Times New Roman" w:hAnsi="Times New Roman"/>
          <w:lang w:val="es-CR"/>
        </w:rPr>
        <w:t xml:space="preserve">sólo </w:t>
      </w:r>
      <w:r w:rsidR="006D73D9" w:rsidRPr="00BE15D4">
        <w:rPr>
          <w:rFonts w:ascii="Times New Roman" w:hAnsi="Times New Roman"/>
          <w:lang w:val="es-CR"/>
        </w:rPr>
        <w:t>contendrán un botón de opciones</w:t>
      </w:r>
      <w:r w:rsidR="008232F0">
        <w:rPr>
          <w:rFonts w:ascii="Times New Roman" w:hAnsi="Times New Roman"/>
          <w:lang w:val="es-CR"/>
        </w:rPr>
        <w:t xml:space="preserve"> con la opción</w:t>
      </w:r>
      <w:r w:rsidR="006D73D9" w:rsidRPr="00BE15D4">
        <w:rPr>
          <w:rFonts w:ascii="Times New Roman" w:hAnsi="Times New Roman"/>
          <w:lang w:val="es-CR"/>
        </w:rPr>
        <w:t xml:space="preserve"> de </w:t>
      </w:r>
      <w:r w:rsidR="008232F0">
        <w:rPr>
          <w:rFonts w:ascii="Times New Roman" w:hAnsi="Times New Roman"/>
          <w:lang w:val="es-CR"/>
        </w:rPr>
        <w:lastRenderedPageBreak/>
        <w:t>regresar</w:t>
      </w:r>
      <w:r w:rsidR="006D73D9" w:rsidRPr="00BE15D4">
        <w:rPr>
          <w:lang w:val="es-CR"/>
        </w:rPr>
        <w:t>:</w:t>
      </w:r>
    </w:p>
    <w:p w:rsidR="008232F0" w:rsidRPr="00BE15D4"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Pantallas con las instrucciones de los exámenes.</w:t>
      </w:r>
      <w:r w:rsidR="00DA096B">
        <w:rPr>
          <w:rFonts w:ascii="Times New Roman" w:hAnsi="Times New Roman"/>
          <w:lang w:val="es-CR"/>
        </w:rPr>
        <w:t xml:space="preserve"> </w:t>
      </w:r>
    </w:p>
    <w:p w:rsidR="006D73D9"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Pantallas </w:t>
      </w:r>
      <w:r w:rsidR="00480604">
        <w:rPr>
          <w:rFonts w:ascii="Times New Roman" w:hAnsi="Times New Roman"/>
          <w:lang w:val="es-CR"/>
        </w:rPr>
        <w:t>de los exámenes</w:t>
      </w:r>
      <w:r w:rsidRPr="00BE15D4">
        <w:rPr>
          <w:rFonts w:ascii="Times New Roman" w:hAnsi="Times New Roman"/>
          <w:lang w:val="es-CR"/>
        </w:rPr>
        <w:t xml:space="preserve"> se realiza un examen audiológico.</w:t>
      </w:r>
      <w:r w:rsidR="00DA096B">
        <w:rPr>
          <w:rFonts w:ascii="Times New Roman" w:hAnsi="Times New Roman"/>
          <w:lang w:val="es-CR"/>
        </w:rPr>
        <w:t xml:space="preserve"> </w:t>
      </w:r>
    </w:p>
    <w:p w:rsidR="008232F0"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 de resultados.</w:t>
      </w:r>
    </w:p>
    <w:p w:rsidR="00A23137" w:rsidRPr="00BE15D4" w:rsidRDefault="00A23137"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Acerca de.</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RDefault="006D73D9" w:rsidP="00972CA5">
      <w:pPr>
        <w:pStyle w:val="Standard"/>
        <w:numPr>
          <w:ilvl w:val="1"/>
          <w:numId w:val="9"/>
        </w:numPr>
        <w:spacing w:line="360" w:lineRule="auto"/>
        <w:ind w:left="709"/>
        <w:jc w:val="both"/>
        <w:rPr>
          <w:lang w:val="es-CR"/>
        </w:rPr>
      </w:pPr>
      <w:r w:rsidRPr="00BE15D4">
        <w:rPr>
          <w:rFonts w:ascii="Times New Roman" w:hAnsi="Times New Roman"/>
          <w:lang w:val="es-CR"/>
        </w:rPr>
        <w:t xml:space="preserve">Especificación de que esta prueba no pretende remplazar la visita a un especialista. </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w:t>
      </w:r>
      <w:r w:rsidR="008232F0">
        <w:rPr>
          <w:rFonts w:ascii="Times New Roman" w:hAnsi="Times New Roman"/>
          <w:lang w:val="es-CR"/>
        </w:rPr>
        <w:t>Al presionar la opción de agregar</w:t>
      </w:r>
      <w:r w:rsidR="006D73D9" w:rsidRPr="00BE15D4">
        <w:rPr>
          <w:rFonts w:ascii="Times New Roman" w:hAnsi="Times New Roman"/>
          <w:lang w:val="es-CR"/>
        </w:rPr>
        <w:t xml:space="preserve"> perfil</w:t>
      </w:r>
      <w:r w:rsidR="008232F0">
        <w:rPr>
          <w:rFonts w:ascii="Times New Roman" w:hAnsi="Times New Roman"/>
          <w:lang w:val="es-CR"/>
        </w:rPr>
        <w:t xml:space="preserve"> se solicitará</w:t>
      </w:r>
      <w:r w:rsidR="004C112E">
        <w:rPr>
          <w:rFonts w:ascii="Times New Roman" w:hAnsi="Times New Roman"/>
          <w:lang w:val="es-CR"/>
        </w:rPr>
        <w:t xml:space="preserve"> </w:t>
      </w:r>
      <w:r w:rsidR="006D73D9" w:rsidRPr="00BE15D4">
        <w:rPr>
          <w:rFonts w:ascii="Times New Roman" w:hAnsi="Times New Roman"/>
          <w:lang w:val="es-CR"/>
        </w:rPr>
        <w:t>la siguiente información:</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tendrá una pantalla principal, la cual tendrá</w:t>
      </w:r>
      <w:r w:rsidR="004C112E">
        <w:rPr>
          <w:lang w:val="es-CR"/>
        </w:rPr>
        <w:t xml:space="preserve"> </w:t>
      </w:r>
      <w:r w:rsidR="006D73D9" w:rsidRPr="00BE15D4">
        <w:rPr>
          <w:rFonts w:ascii="Times New Roman" w:hAnsi="Times New Roman"/>
          <w:lang w:val="es-CR"/>
        </w:rPr>
        <w:t>l</w:t>
      </w:r>
      <w:r w:rsidR="006D73D9" w:rsidRPr="00BE15D4">
        <w:rPr>
          <w:lang w:val="es-CR"/>
        </w:rPr>
        <w:t xml:space="preserve">as diferentes pruebas de la aplicación </w:t>
      </w:r>
      <w:r w:rsidR="006D73D9" w:rsidRPr="00BE15D4">
        <w:rPr>
          <w:rFonts w:ascii="Times New Roman" w:hAnsi="Times New Roman"/>
          <w:lang w:val="es-CR"/>
        </w:rPr>
        <w:t>junto con su duración aproximada.</w:t>
      </w:r>
      <w:r w:rsidR="006D73D9" w:rsidRPr="00BE15D4">
        <w:rPr>
          <w:lang w:val="es-CR"/>
        </w:rPr>
        <w:t>(Pantalla Principal)</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w:t>
      </w:r>
      <w:r w:rsidR="00057AFE">
        <w:rPr>
          <w:rFonts w:ascii="Times New Roman" w:hAnsi="Times New Roman"/>
          <w:lang w:val="es-CR"/>
        </w:rPr>
        <w:t>1</w:t>
      </w:r>
      <w:r w:rsidR="006D73D9" w:rsidRPr="00BE15D4">
        <w:rPr>
          <w:rFonts w:ascii="Times New Roman" w:hAnsi="Times New Roman"/>
          <w:lang w:val="es-CR"/>
        </w:rPr>
        <w:t>)</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Artículos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Consultorio</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Regresar o salir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w:t>
      </w:r>
      <w:r w:rsidR="00747E49">
        <w:rPr>
          <w:rFonts w:ascii="Times New Roman" w:hAnsi="Times New Roman"/>
          <w:lang w:val="es-CR"/>
        </w:rPr>
        <w:t>, ubicada dentro del perfil seleccionado</w:t>
      </w:r>
      <w:r w:rsidR="006D73D9" w:rsidRPr="00BE15D4">
        <w:rPr>
          <w:rFonts w:ascii="Times New Roman" w:hAnsi="Times New Roman"/>
          <w:lang w:val="es-CR"/>
        </w:rPr>
        <w:t>. Ésta desplegará</w:t>
      </w:r>
      <w:r w:rsidR="006D73D9" w:rsidRPr="00BE15D4">
        <w:rPr>
          <w:lang w:val="es-CR"/>
        </w:rPr>
        <w:t>:</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lista de los resultados ordenados por fecha.</w:t>
      </w:r>
    </w:p>
    <w:p w:rsidR="006D73D9"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Un icono descriptivo del resultado, junto con el nombre </w:t>
      </w:r>
      <w:r w:rsidR="008232F0">
        <w:rPr>
          <w:rFonts w:ascii="Times New Roman" w:hAnsi="Times New Roman"/>
          <w:lang w:val="es-CR"/>
        </w:rPr>
        <w:t>de la prueba</w:t>
      </w:r>
      <w:r w:rsidR="00577A43">
        <w:rPr>
          <w:rFonts w:ascii="Times New Roman" w:hAnsi="Times New Roman"/>
          <w:lang w:val="es-CR"/>
        </w:rPr>
        <w:t xml:space="preserve">, resultado de la prueba </w:t>
      </w:r>
      <w:r w:rsidR="00577A43">
        <w:rPr>
          <w:rFonts w:ascii="Times New Roman" w:hAnsi="Times New Roman"/>
          <w:lang w:val="es-CR"/>
        </w:rPr>
        <w:lastRenderedPageBreak/>
        <w:t>y duración de la misma</w:t>
      </w:r>
      <w:r w:rsidRPr="00BE15D4">
        <w:rPr>
          <w:rFonts w:ascii="Times New Roman" w:hAnsi="Times New Roman"/>
          <w:lang w:val="es-CR"/>
        </w:rPr>
        <w:t>.</w:t>
      </w:r>
    </w:p>
    <w:p w:rsidR="00577A43" w:rsidRPr="00BE15D4" w:rsidRDefault="00577A43"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Opción de eliminar, contactar, compartir.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REQ-FN-8</w:t>
      </w:r>
      <w:r w:rsidR="006D73D9" w:rsidRPr="00BE15D4">
        <w:rPr>
          <w:rFonts w:ascii="Times New Roman" w:hAnsi="Times New Roman"/>
          <w:lang w:val="es-CR"/>
        </w:rPr>
        <w:t xml:space="preserve"> La pantalla </w:t>
      </w:r>
      <w:r w:rsidR="00577A43">
        <w:rPr>
          <w:rFonts w:ascii="Times New Roman" w:hAnsi="Times New Roman"/>
          <w:lang w:val="es-CR"/>
        </w:rPr>
        <w:t>resultado</w:t>
      </w:r>
      <w:r w:rsidR="00EC2DE3">
        <w:rPr>
          <w:rFonts w:ascii="Times New Roman" w:hAnsi="Times New Roman"/>
          <w:lang w:val="es-CR"/>
        </w:rPr>
        <w:t>,</w:t>
      </w:r>
      <w:r w:rsidR="00577A43">
        <w:rPr>
          <w:rFonts w:ascii="Times New Roman" w:hAnsi="Times New Roman"/>
          <w:lang w:val="es-CR"/>
        </w:rPr>
        <w:t xml:space="preserve"> accedida al final de cada prueba</w:t>
      </w:r>
      <w:r w:rsidR="00EC2DE3">
        <w:rPr>
          <w:rFonts w:ascii="Times New Roman" w:hAnsi="Times New Roman"/>
          <w:lang w:val="es-CR"/>
        </w:rPr>
        <w:t>,</w:t>
      </w:r>
      <w:r w:rsidR="00577A43">
        <w:rPr>
          <w:rFonts w:ascii="Times New Roman" w:hAnsi="Times New Roman"/>
          <w:lang w:val="es-CR"/>
        </w:rPr>
        <w:t xml:space="preserve"> debe de tener el</w:t>
      </w:r>
      <w:r w:rsidR="006D73D9" w:rsidRPr="00BE15D4">
        <w:rPr>
          <w:rFonts w:ascii="Times New Roman" w:hAnsi="Times New Roman"/>
          <w:lang w:val="es-CR"/>
        </w:rPr>
        <w:t xml:space="preserve"> detalle de</w:t>
      </w:r>
      <w:r w:rsidR="00577A43">
        <w:rPr>
          <w:rFonts w:ascii="Times New Roman" w:hAnsi="Times New Roman"/>
          <w:lang w:val="es-CR"/>
        </w:rPr>
        <w:t>l</w:t>
      </w:r>
      <w:r w:rsidR="006D73D9" w:rsidRPr="00BE15D4">
        <w:rPr>
          <w:rFonts w:ascii="Times New Roman" w:hAnsi="Times New Roman"/>
          <w:lang w:val="es-CR"/>
        </w:rPr>
        <w:t xml:space="preserve"> resu</w:t>
      </w:r>
      <w:r w:rsidR="00577A43">
        <w:rPr>
          <w:rFonts w:ascii="Times New Roman" w:hAnsi="Times New Roman"/>
          <w:lang w:val="es-CR"/>
        </w:rPr>
        <w:t>ltado: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 del resultado obtenido.</w:t>
      </w:r>
    </w:p>
    <w:p w:rsidR="006D73D9" w:rsidRPr="00BE15D4"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Despliegue </w:t>
      </w:r>
      <w:r w:rsidR="006D73D9" w:rsidRPr="00BE15D4">
        <w:rPr>
          <w:rFonts w:ascii="Times New Roman" w:hAnsi="Times New Roman"/>
          <w:lang w:val="es-CR"/>
        </w:rPr>
        <w:t xml:space="preserve"> de diagnóstico final, el cual explicará el resultado para el usuario.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duración de la prueba.</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3451B9">
      <w:pPr>
        <w:pStyle w:val="Standard"/>
        <w:numPr>
          <w:ilvl w:val="2"/>
          <w:numId w:val="9"/>
        </w:numPr>
        <w:spacing w:line="360" w:lineRule="auto"/>
        <w:ind w:left="1418"/>
        <w:jc w:val="both"/>
        <w:rPr>
          <w:lang w:val="es-CR"/>
        </w:rPr>
      </w:pPr>
      <w:r w:rsidRPr="00BE15D4">
        <w:rPr>
          <w:rFonts w:ascii="Times New Roman" w:hAnsi="Times New Roman"/>
          <w:lang w:val="es-CR"/>
        </w:rPr>
        <w:t xml:space="preserve">Compartir el resultado </w:t>
      </w:r>
      <w:r w:rsidR="008232F0">
        <w:rPr>
          <w:rFonts w:ascii="Times New Roman" w:hAnsi="Times New Roman"/>
          <w:lang w:val="es-CR"/>
        </w:rPr>
        <w:t>con</w:t>
      </w:r>
      <w:r w:rsidR="008232F0" w:rsidRPr="00BE15D4">
        <w:rPr>
          <w:rFonts w:ascii="Times New Roman" w:hAnsi="Times New Roman"/>
          <w:lang w:val="es-CR"/>
        </w:rPr>
        <w:t xml:space="preserve"> </w:t>
      </w:r>
      <w:r w:rsidRPr="00BE15D4">
        <w:rPr>
          <w:rFonts w:ascii="Times New Roman" w:hAnsi="Times New Roman"/>
          <w:lang w:val="es-CR"/>
        </w:rPr>
        <w:t>las distintas aplicaciones sociales instaladas en el dispositivo.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w:t>
      </w:r>
      <w:r w:rsidR="00D17373">
        <w:rPr>
          <w:rFonts w:ascii="Times New Roman" w:hAnsi="Times New Roman"/>
          <w:lang w:val="es-CR"/>
        </w:rPr>
        <w:t>Artículos</w:t>
      </w:r>
      <w:r w:rsidR="00EE7A35">
        <w:rPr>
          <w:rFonts w:ascii="Times New Roman" w:hAnsi="Times New Roman"/>
          <w:lang w:val="es-CR"/>
        </w:rPr>
        <w:t xml:space="preserve"> </w:t>
      </w:r>
      <w:r w:rsidR="006D73D9" w:rsidRPr="00BE15D4">
        <w:rPr>
          <w:rFonts w:ascii="Times New Roman" w:hAnsi="Times New Roman"/>
          <w:lang w:val="es-CR"/>
        </w:rPr>
        <w:t xml:space="preserve">desplegará </w:t>
      </w:r>
      <w:r w:rsidR="00D17373">
        <w:rPr>
          <w:rFonts w:ascii="Times New Roman" w:hAnsi="Times New Roman"/>
          <w:lang w:val="es-CR"/>
        </w:rPr>
        <w:t xml:space="preserve">las publicaciones realizadas por el especialista de la clínica en el blog </w:t>
      </w:r>
      <w:r w:rsidR="006D73D9" w:rsidRPr="00BE15D4">
        <w:rPr>
          <w:rFonts w:ascii="Times New Roman" w:hAnsi="Times New Roman"/>
          <w:lang w:val="es-CR"/>
        </w:rPr>
        <w:t xml:space="preserve"> para </w:t>
      </w:r>
      <w:r w:rsidR="00D17373">
        <w:rPr>
          <w:rFonts w:ascii="Times New Roman" w:hAnsi="Times New Roman"/>
          <w:lang w:val="es-CR"/>
        </w:rPr>
        <w:t>vela</w:t>
      </w:r>
      <w:r w:rsidR="00EE7A35">
        <w:rPr>
          <w:rFonts w:ascii="Times New Roman" w:hAnsi="Times New Roman"/>
          <w:lang w:val="es-CR"/>
        </w:rPr>
        <w:t xml:space="preserve">r </w:t>
      </w:r>
      <w:r w:rsidR="00D17373">
        <w:rPr>
          <w:rFonts w:ascii="Times New Roman" w:hAnsi="Times New Roman"/>
          <w:lang w:val="es-CR"/>
        </w:rPr>
        <w:t>por</w:t>
      </w:r>
      <w:r w:rsidR="006D73D9" w:rsidRPr="00BE15D4">
        <w:rPr>
          <w:rFonts w:ascii="Times New Roman" w:hAnsi="Times New Roman"/>
          <w:lang w:val="es-CR"/>
        </w:rPr>
        <w:t xml:space="preserve"> la salud auditiva del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0</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contendrá un examen que medirá las sensibilidad auditiva</w:t>
      </w:r>
      <w:r w:rsidR="006D73D9"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Las frecuencias a utilizar serán establecidas por el especialista entre un rango de 250-8000 </w:t>
      </w:r>
      <w:proofErr w:type="spellStart"/>
      <w:r w:rsidRPr="00BE15D4">
        <w:rPr>
          <w:rFonts w:ascii="Times New Roman" w:hAnsi="Times New Roman"/>
          <w:lang w:val="es-CR"/>
        </w:rPr>
        <w:t>Hrtz</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Los tonos a utilizar contendrán un volumen constante de 20 </w:t>
      </w:r>
      <w:proofErr w:type="spellStart"/>
      <w:r w:rsidRPr="00BE15D4">
        <w:rPr>
          <w:rFonts w:ascii="Times New Roman" w:hAnsi="Times New Roman"/>
          <w:lang w:val="es-CR"/>
        </w:rPr>
        <w:t>db</w:t>
      </w:r>
      <w:proofErr w:type="spellEnd"/>
      <w:r w:rsidRPr="00BE15D4">
        <w:rPr>
          <w:rFonts w:ascii="Times New Roman" w:hAnsi="Times New Roman"/>
          <w:lang w:val="es-CR"/>
        </w:rPr>
        <w:t>.</w:t>
      </w:r>
    </w:p>
    <w:p w:rsidR="006D73D9" w:rsidRPr="00057AFE" w:rsidRDefault="006D73D9" w:rsidP="003451B9">
      <w:pPr>
        <w:pStyle w:val="Standard"/>
        <w:numPr>
          <w:ilvl w:val="1"/>
          <w:numId w:val="9"/>
        </w:numPr>
        <w:spacing w:line="360" w:lineRule="auto"/>
        <w:ind w:firstLine="709"/>
        <w:jc w:val="both"/>
        <w:rPr>
          <w:lang w:val="es-CR"/>
        </w:rPr>
      </w:pPr>
      <w:r w:rsidRPr="00057AFE">
        <w:rPr>
          <w:lang w:val="es-CR"/>
        </w:rPr>
        <w:t>La cantidad de tonos es de</w:t>
      </w:r>
      <w:r w:rsidRPr="00057AFE">
        <w:rPr>
          <w:rFonts w:ascii="Times New Roman" w:hAnsi="Times New Roman"/>
          <w:lang w:val="es-CR"/>
        </w:rPr>
        <w:t xml:space="preserve"> </w:t>
      </w:r>
      <w:r w:rsidR="00FC65E9" w:rsidRPr="00057AFE">
        <w:rPr>
          <w:rFonts w:ascii="Times New Roman" w:hAnsi="Times New Roman"/>
          <w:lang w:val="es-CR"/>
        </w:rPr>
        <w:t>4 en cada oído.</w:t>
      </w:r>
      <w:r w:rsidR="00AD4392" w:rsidRPr="00057AFE">
        <w:rPr>
          <w:rFonts w:ascii="Times New Roman" w:hAnsi="Times New Roman" w:cs="Times New Roman"/>
          <w:lang w:val="es-CR"/>
        </w:rPr>
        <w:t xml:space="preserve"> </w:t>
      </w:r>
    </w:p>
    <w:p w:rsidR="006D73D9" w:rsidRPr="00057AFE" w:rsidRDefault="000E43E7" w:rsidP="003451B9">
      <w:pPr>
        <w:pStyle w:val="Standard"/>
        <w:numPr>
          <w:ilvl w:val="0"/>
          <w:numId w:val="9"/>
        </w:numPr>
        <w:spacing w:line="360" w:lineRule="auto"/>
        <w:jc w:val="both"/>
        <w:rPr>
          <w:rFonts w:ascii="Times New Roman" w:hAnsi="Times New Roman"/>
          <w:highlight w:val="yellow"/>
          <w:lang w:val="es-CR"/>
        </w:rPr>
      </w:pPr>
      <w:r w:rsidRPr="00057AFE">
        <w:rPr>
          <w:rFonts w:ascii="Times New Roman" w:hAnsi="Times New Roman"/>
          <w:b/>
          <w:highlight w:val="yellow"/>
          <w:lang w:val="es-CR"/>
        </w:rPr>
        <w:t>REQ-FN-1</w:t>
      </w:r>
      <w:r w:rsidR="00EE7A35" w:rsidRPr="00057AFE">
        <w:rPr>
          <w:rFonts w:ascii="Times New Roman" w:hAnsi="Times New Roman"/>
          <w:b/>
          <w:highlight w:val="yellow"/>
          <w:lang w:val="es-CR"/>
        </w:rPr>
        <w:t>1</w:t>
      </w:r>
      <w:r w:rsidR="006D73D9" w:rsidRPr="00057AFE">
        <w:rPr>
          <w:rFonts w:ascii="Times New Roman" w:hAnsi="Times New Roman"/>
          <w:highlight w:val="yellow"/>
          <w:lang w:val="es-CR"/>
        </w:rPr>
        <w:t xml:space="preserve"> Habla en ruido-</w:t>
      </w:r>
      <w:r w:rsidR="006D73D9" w:rsidRPr="00057AFE">
        <w:rPr>
          <w:highlight w:val="yellow"/>
          <w:lang w:val="es-CR"/>
        </w:rPr>
        <w:t xml:space="preserve"> La aplicación contendrá un </w:t>
      </w:r>
      <w:r w:rsidR="006D73D9" w:rsidRPr="00057AFE">
        <w:rPr>
          <w:rFonts w:ascii="Times New Roman" w:hAnsi="Times New Roman"/>
          <w:highlight w:val="yellow"/>
          <w:lang w:val="es-CR"/>
        </w:rPr>
        <w:t>examen que debe:</w:t>
      </w:r>
    </w:p>
    <w:p w:rsidR="006D73D9" w:rsidRPr="00057AFE" w:rsidRDefault="006D73D9" w:rsidP="003451B9">
      <w:pPr>
        <w:pStyle w:val="Standard"/>
        <w:numPr>
          <w:ilvl w:val="1"/>
          <w:numId w:val="9"/>
        </w:numPr>
        <w:spacing w:line="360" w:lineRule="auto"/>
        <w:ind w:firstLine="709"/>
        <w:jc w:val="both"/>
        <w:rPr>
          <w:rFonts w:ascii="Times New Roman" w:hAnsi="Times New Roman"/>
          <w:highlight w:val="yellow"/>
          <w:lang w:val="es-CR"/>
        </w:rPr>
      </w:pPr>
      <w:r w:rsidRPr="00057AFE">
        <w:rPr>
          <w:rFonts w:ascii="Times New Roman" w:hAnsi="Times New Roman"/>
          <w:highlight w:val="yellow"/>
          <w:lang w:val="es-CR"/>
        </w:rPr>
        <w:t>Medir la capacidad del paciente para escuchar claramente palabras aun cuando exista ruido en el ambiente.</w:t>
      </w:r>
    </w:p>
    <w:p w:rsidR="006D73D9" w:rsidRPr="00057AFE" w:rsidRDefault="006D73D9" w:rsidP="003451B9">
      <w:pPr>
        <w:pStyle w:val="Standard"/>
        <w:numPr>
          <w:ilvl w:val="1"/>
          <w:numId w:val="9"/>
        </w:numPr>
        <w:spacing w:line="360" w:lineRule="auto"/>
        <w:ind w:firstLine="709"/>
        <w:jc w:val="both"/>
        <w:rPr>
          <w:rFonts w:ascii="Times New Roman" w:hAnsi="Times New Roman"/>
          <w:color w:val="FF0000"/>
          <w:highlight w:val="yellow"/>
          <w:lang w:val="es-CR"/>
        </w:rPr>
      </w:pPr>
      <w:r w:rsidRPr="00057AFE">
        <w:rPr>
          <w:color w:val="FF0000"/>
          <w:highlight w:val="yellow"/>
          <w:lang w:val="es-CR"/>
        </w:rPr>
        <w:t>La cantidad de ruido y el volumen óptimo de las palabras será definida por el usuario</w:t>
      </w:r>
      <w:r w:rsidRPr="00057AFE">
        <w:rPr>
          <w:rFonts w:ascii="Times New Roman" w:hAnsi="Times New Roman"/>
          <w:color w:val="FF0000"/>
          <w:highlight w:val="yellow"/>
          <w:lang w:val="es-CR"/>
        </w:rPr>
        <w:t>.</w:t>
      </w:r>
    </w:p>
    <w:p w:rsidR="006D73D9" w:rsidRPr="00057AFE" w:rsidRDefault="006D73D9" w:rsidP="003451B9">
      <w:pPr>
        <w:pStyle w:val="Standard"/>
        <w:numPr>
          <w:ilvl w:val="1"/>
          <w:numId w:val="9"/>
        </w:numPr>
        <w:spacing w:line="360" w:lineRule="auto"/>
        <w:ind w:firstLine="709"/>
        <w:jc w:val="both"/>
        <w:rPr>
          <w:color w:val="FF0000"/>
          <w:highlight w:val="yellow"/>
          <w:lang w:val="es-CR"/>
        </w:rPr>
      </w:pPr>
      <w:r w:rsidRPr="00057AFE">
        <w:rPr>
          <w:color w:val="FF0000"/>
          <w:highlight w:val="yellow"/>
          <w:lang w:val="es-CR"/>
        </w:rPr>
        <w:t xml:space="preserve">La cantidad de </w:t>
      </w:r>
      <w:r w:rsidRPr="00057AFE">
        <w:rPr>
          <w:rFonts w:ascii="Times New Roman" w:hAnsi="Times New Roman"/>
          <w:color w:val="FF0000"/>
          <w:highlight w:val="yellow"/>
          <w:lang w:val="es-CR"/>
        </w:rPr>
        <w:t>palabras</w:t>
      </w:r>
      <w:r w:rsidRPr="00057AFE">
        <w:rPr>
          <w:color w:val="FF0000"/>
          <w:highlight w:val="yellow"/>
          <w:lang w:val="es-CR"/>
        </w:rPr>
        <w:t xml:space="preserve"> es de</w:t>
      </w:r>
      <w:r w:rsidRPr="00057AFE">
        <w:rPr>
          <w:rFonts w:ascii="Times New Roman" w:hAnsi="Times New Roman"/>
          <w:color w:val="FF0000"/>
          <w:highlight w:val="yellow"/>
          <w:lang w:val="es-CR"/>
        </w:rPr>
        <w:t xml:space="preserve"> X</w:t>
      </w:r>
      <w:r w:rsidR="00AD4392" w:rsidRPr="00057AFE">
        <w:rPr>
          <w:rFonts w:ascii="Times New Roman" w:hAnsi="Times New Roman" w:cs="Times New Roman"/>
          <w:color w:val="FF0000"/>
          <w:highlight w:val="yellow"/>
          <w:lang w:val="es-CR"/>
        </w:rPr>
        <w:t xml:space="preserve"> </w:t>
      </w:r>
      <w:r w:rsidR="0011110B" w:rsidRPr="00057AFE">
        <w:rPr>
          <w:rFonts w:ascii="Times New Roman" w:hAnsi="Times New Roman"/>
          <w:color w:val="FF0000"/>
          <w:highlight w:val="yellow"/>
          <w:lang w:val="es-CR"/>
        </w:rPr>
        <w:t>(por definir con el usuario)</w:t>
      </w:r>
    </w:p>
    <w:p w:rsidR="00DA096B" w:rsidRPr="00BE15D4" w:rsidRDefault="00DA096B" w:rsidP="00DA096B">
      <w:pPr>
        <w:pStyle w:val="Standard"/>
        <w:numPr>
          <w:ilvl w:val="0"/>
          <w:numId w:val="9"/>
        </w:numPr>
        <w:spacing w:line="360" w:lineRule="auto"/>
        <w:jc w:val="both"/>
        <w:rPr>
          <w:lang w:val="es-CR"/>
        </w:rPr>
      </w:pPr>
      <w:r w:rsidRPr="00BE15D4">
        <w:rPr>
          <w:rFonts w:ascii="Times New Roman" w:hAnsi="Times New Roman"/>
          <w:b/>
          <w:lang w:val="es-CR"/>
        </w:rPr>
        <w:t>REQ-FN-1</w:t>
      </w:r>
      <w:r w:rsidR="00EE7A35">
        <w:rPr>
          <w:rFonts w:ascii="Times New Roman" w:hAnsi="Times New Roman"/>
          <w:b/>
          <w:lang w:val="es-CR"/>
        </w:rPr>
        <w:t>2</w:t>
      </w:r>
      <w:r w:rsidRPr="00BE15D4">
        <w:rPr>
          <w:rFonts w:ascii="Times New Roman" w:hAnsi="Times New Roman"/>
          <w:lang w:val="es-CR"/>
        </w:rPr>
        <w:t xml:space="preserve"> Las  siguientes pantallas </w:t>
      </w:r>
      <w:r>
        <w:rPr>
          <w:rFonts w:ascii="Times New Roman" w:hAnsi="Times New Roman"/>
          <w:lang w:val="es-CR"/>
        </w:rPr>
        <w:t xml:space="preserve">sólo </w:t>
      </w:r>
      <w:r w:rsidRPr="00BE15D4">
        <w:rPr>
          <w:rFonts w:ascii="Times New Roman" w:hAnsi="Times New Roman"/>
          <w:lang w:val="es-CR"/>
        </w:rPr>
        <w:t>contendrán un botón de opciones</w:t>
      </w:r>
      <w:r>
        <w:rPr>
          <w:rFonts w:ascii="Times New Roman" w:hAnsi="Times New Roman"/>
          <w:lang w:val="es-CR"/>
        </w:rPr>
        <w:t xml:space="preserve"> con la opción</w:t>
      </w:r>
      <w:r w:rsidRPr="00BE15D4">
        <w:rPr>
          <w:rFonts w:ascii="Times New Roman" w:hAnsi="Times New Roman"/>
          <w:lang w:val="es-CR"/>
        </w:rPr>
        <w:t xml:space="preserve"> de </w:t>
      </w:r>
      <w:r>
        <w:rPr>
          <w:rFonts w:ascii="Times New Roman" w:hAnsi="Times New Roman"/>
          <w:lang w:val="es-CR"/>
        </w:rPr>
        <w:t>salir</w:t>
      </w:r>
      <w:r w:rsidRPr="00BE15D4">
        <w:rPr>
          <w:lang w:val="es-CR"/>
        </w:rPr>
        <w:t>:</w:t>
      </w:r>
    </w:p>
    <w:p w:rsidR="00A23137" w:rsidRPr="00DA096B" w:rsidRDefault="00DA096B" w:rsidP="00DA096B">
      <w:pPr>
        <w:pStyle w:val="Standard"/>
        <w:numPr>
          <w:ilvl w:val="1"/>
          <w:numId w:val="9"/>
        </w:numPr>
        <w:spacing w:line="360" w:lineRule="auto"/>
        <w:ind w:firstLine="709"/>
        <w:jc w:val="both"/>
        <w:rPr>
          <w:lang w:val="es-CR"/>
        </w:rPr>
      </w:pPr>
      <w:r w:rsidRPr="00DA096B">
        <w:rPr>
          <w:rFonts w:ascii="Times New Roman" w:hAnsi="Times New Roman"/>
          <w:lang w:val="es-CR"/>
        </w:rPr>
        <w:t xml:space="preserve">La pantalla </w:t>
      </w:r>
      <w:r>
        <w:rPr>
          <w:rFonts w:ascii="Times New Roman" w:hAnsi="Times New Roman"/>
          <w:lang w:val="es-CR"/>
        </w:rPr>
        <w:t>inicial para agregar o</w:t>
      </w:r>
      <w:r w:rsidRPr="00DA096B">
        <w:rPr>
          <w:rFonts w:ascii="Times New Roman" w:hAnsi="Times New Roman"/>
          <w:lang w:val="es-CR"/>
        </w:rPr>
        <w:t xml:space="preserve"> escoger el perfil de la aplicación.</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3</w:t>
      </w:r>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 xml:space="preserve">La aplicación contendrá un </w:t>
      </w:r>
      <w:r w:rsidR="006D73D9" w:rsidRPr="00BE15D4">
        <w:rPr>
          <w:rFonts w:ascii="Times New Roman" w:hAnsi="Times New Roman"/>
          <w:lang w:val="es-CR"/>
        </w:rPr>
        <w:t>examen que:</w:t>
      </w:r>
    </w:p>
    <w:p w:rsidR="006D73D9" w:rsidRPr="00BE15D4" w:rsidRDefault="006D73D9" w:rsidP="003451B9">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lastRenderedPageBreak/>
        <w:t xml:space="preserve">Tendrá </w:t>
      </w:r>
      <w:r w:rsidRPr="00BE15D4">
        <w:rPr>
          <w:lang w:val="es-CR"/>
        </w:rPr>
        <w:t>1</w:t>
      </w:r>
      <w:r w:rsidR="00EE7A35">
        <w:rPr>
          <w:lang w:val="es-CR"/>
        </w:rPr>
        <w:t>0</w:t>
      </w:r>
      <w:r w:rsidRPr="00BE15D4">
        <w:rPr>
          <w:lang w:val="es-CR"/>
        </w:rPr>
        <w:t xml:space="preserve"> preguntas, de selección </w:t>
      </w:r>
      <w:r w:rsidRPr="00BE15D4">
        <w:rPr>
          <w:rFonts w:ascii="Times New Roman" w:hAnsi="Times New Roman"/>
          <w:lang w:val="es-CR"/>
        </w:rPr>
        <w:t>única.</w:t>
      </w:r>
    </w:p>
    <w:p w:rsidR="006D73D9" w:rsidRPr="00BE15D4" w:rsidRDefault="006D73D9" w:rsidP="003451B9">
      <w:pPr>
        <w:pStyle w:val="Standard"/>
        <w:numPr>
          <w:ilvl w:val="4"/>
          <w:numId w:val="9"/>
        </w:numPr>
        <w:spacing w:line="360" w:lineRule="auto"/>
        <w:ind w:firstLine="709"/>
        <w:jc w:val="both"/>
        <w:rPr>
          <w:lang w:val="es-CR"/>
        </w:rPr>
      </w:pPr>
      <w:r w:rsidRPr="00BE15D4">
        <w:rPr>
          <w:lang w:val="es-CR"/>
        </w:rPr>
        <w:t xml:space="preserve">Según las respuestas establecerán </w:t>
      </w:r>
      <w:r w:rsidR="00EE7A35">
        <w:rPr>
          <w:lang w:val="es-CR"/>
        </w:rPr>
        <w:t>2</w:t>
      </w:r>
      <w:r w:rsidR="004C112E">
        <w:rPr>
          <w:lang w:val="es-CR"/>
        </w:rPr>
        <w:t xml:space="preserve"> </w:t>
      </w:r>
      <w:r w:rsidRPr="00BE15D4">
        <w:rPr>
          <w:lang w:val="es-CR"/>
        </w:rPr>
        <w:t>niveles de escucha</w:t>
      </w:r>
    </w:p>
    <w:p w:rsidR="004C112E" w:rsidRDefault="006D73D9" w:rsidP="004C112E">
      <w:pPr>
        <w:pStyle w:val="Standard"/>
        <w:numPr>
          <w:ilvl w:val="5"/>
          <w:numId w:val="9"/>
        </w:numPr>
        <w:spacing w:line="360" w:lineRule="auto"/>
        <w:ind w:left="709" w:firstLine="709"/>
        <w:jc w:val="both"/>
        <w:rPr>
          <w:rFonts w:ascii="Times New Roman" w:hAnsi="Times New Roman"/>
        </w:rPr>
      </w:pPr>
      <w:proofErr w:type="spellStart"/>
      <w:r w:rsidRPr="00BE15D4">
        <w:rPr>
          <w:rFonts w:ascii="Times New Roman" w:hAnsi="Times New Roman"/>
        </w:rPr>
        <w:t>Escucha</w:t>
      </w:r>
      <w:proofErr w:type="spellEnd"/>
      <w:r w:rsidRPr="00BE15D4">
        <w:rPr>
          <w:rFonts w:ascii="Times New Roman" w:hAnsi="Times New Roman"/>
        </w:rPr>
        <w:t xml:space="preserve"> </w:t>
      </w:r>
      <w:proofErr w:type="spellStart"/>
      <w:r w:rsidR="00EE7A35">
        <w:rPr>
          <w:rFonts w:ascii="Times New Roman" w:hAnsi="Times New Roman"/>
        </w:rPr>
        <w:t>ó</w:t>
      </w:r>
      <w:r w:rsidRPr="00BE15D4">
        <w:rPr>
          <w:rFonts w:ascii="Times New Roman" w:hAnsi="Times New Roman"/>
        </w:rPr>
        <w:t>ptima</w:t>
      </w:r>
      <w:proofErr w:type="spellEnd"/>
      <w:r w:rsidRPr="00BE15D4">
        <w:rPr>
          <w:rFonts w:ascii="Times New Roman" w:hAnsi="Times New Roman"/>
        </w:rPr>
        <w:t>.</w:t>
      </w:r>
    </w:p>
    <w:p w:rsidR="004C112E" w:rsidRPr="004C112E" w:rsidRDefault="004C112E" w:rsidP="004C112E">
      <w:pPr>
        <w:pStyle w:val="Standard"/>
        <w:numPr>
          <w:ilvl w:val="5"/>
          <w:numId w:val="9"/>
        </w:numPr>
        <w:spacing w:line="360" w:lineRule="auto"/>
        <w:ind w:left="709" w:firstLine="709"/>
        <w:jc w:val="both"/>
        <w:rPr>
          <w:rFonts w:ascii="Times New Roman" w:hAnsi="Times New Roman"/>
        </w:rPr>
      </w:pPr>
      <w:proofErr w:type="spellStart"/>
      <w:r w:rsidRPr="004C112E">
        <w:rPr>
          <w:rFonts w:ascii="Times New Roman" w:hAnsi="Times New Roman"/>
        </w:rPr>
        <w:t>Escucha</w:t>
      </w:r>
      <w:proofErr w:type="spellEnd"/>
      <w:r w:rsidRPr="004C112E">
        <w:rPr>
          <w:rFonts w:ascii="Times New Roman" w:hAnsi="Times New Roman"/>
        </w:rPr>
        <w:t xml:space="preserve"> </w:t>
      </w:r>
      <w:proofErr w:type="spellStart"/>
      <w:r w:rsidRPr="004C112E">
        <w:rPr>
          <w:rFonts w:ascii="Times New Roman" w:hAnsi="Times New Roman"/>
        </w:rPr>
        <w:t>moderada</w:t>
      </w:r>
      <w:proofErr w:type="spellEnd"/>
      <w:r w:rsidRPr="004C112E">
        <w:rPr>
          <w:rFonts w:ascii="Times New Roman" w:hAnsi="Times New Roman"/>
        </w:rPr>
        <w:t>.</w:t>
      </w:r>
    </w:p>
    <w:p w:rsidR="006D73D9" w:rsidRDefault="006D73D9"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w:t>
      </w:r>
      <w:r w:rsidR="00EE7A35">
        <w:rPr>
          <w:rFonts w:ascii="Times New Roman" w:hAnsi="Times New Roman"/>
          <w:b/>
          <w:lang w:val="es-CR"/>
        </w:rPr>
        <w:t>4</w:t>
      </w:r>
      <w:r w:rsidRPr="00BE15D4">
        <w:rPr>
          <w:lang w:val="es-CR"/>
        </w:rPr>
        <w:t xml:space="preserve"> Si el usuario escoge contactar a la Clínica Audioló</w:t>
      </w:r>
      <w:r w:rsidRPr="00BE15D4">
        <w:rPr>
          <w:rFonts w:ascii="Times New Roman" w:hAnsi="Times New Roman"/>
          <w:lang w:val="es-CR"/>
        </w:rPr>
        <w:t>gica, se le presentara la opción de confirmar el envío de su perfil</w:t>
      </w:r>
      <w:r w:rsidR="00EE7A35">
        <w:rPr>
          <w:rFonts w:ascii="Times New Roman" w:hAnsi="Times New Roman"/>
          <w:lang w:val="es-CR"/>
        </w:rPr>
        <w:t xml:space="preserve">, </w:t>
      </w:r>
      <w:r w:rsidRPr="00BE15D4">
        <w:rPr>
          <w:rFonts w:ascii="Times New Roman" w:hAnsi="Times New Roman"/>
          <w:lang w:val="es-CR"/>
        </w:rPr>
        <w:t>los datos del mismo</w:t>
      </w:r>
      <w:r w:rsidR="00D17373">
        <w:rPr>
          <w:rFonts w:ascii="Times New Roman" w:hAnsi="Times New Roman"/>
          <w:lang w:val="es-CR"/>
        </w:rPr>
        <w:t xml:space="preserve"> y el resultado de la prueba realizada</w:t>
      </w:r>
      <w:r w:rsidRPr="00BE15D4">
        <w:rPr>
          <w:rFonts w:ascii="Times New Roman" w:hAnsi="Times New Roman"/>
          <w:lang w:val="es-CR"/>
        </w:rPr>
        <w:t>.</w:t>
      </w:r>
    </w:p>
    <w:p w:rsidR="00577A43" w:rsidRPr="00577A43" w:rsidRDefault="00577A43" w:rsidP="00577A43">
      <w:pPr>
        <w:pStyle w:val="Standard"/>
        <w:numPr>
          <w:ilvl w:val="0"/>
          <w:numId w:val="9"/>
        </w:numPr>
        <w:spacing w:line="360" w:lineRule="auto"/>
        <w:jc w:val="both"/>
        <w:rPr>
          <w:rFonts w:ascii="Times New Roman" w:hAnsi="Times New Roman"/>
          <w:lang w:val="es-CR"/>
        </w:rPr>
      </w:pPr>
      <w:r w:rsidRPr="00577A43">
        <w:rPr>
          <w:rFonts w:ascii="Times New Roman" w:hAnsi="Times New Roman"/>
          <w:b/>
          <w:lang w:val="es-CR"/>
        </w:rPr>
        <w:t>REQ-FN-15</w:t>
      </w:r>
      <w:r w:rsidRPr="00577A43">
        <w:rPr>
          <w:lang w:val="es-CR"/>
        </w:rPr>
        <w:t xml:space="preserve"> Si el usuario selecciona la opción de </w:t>
      </w:r>
      <w:r w:rsidRPr="00577A43">
        <w:rPr>
          <w:rFonts w:ascii="Times New Roman" w:hAnsi="Times New Roman"/>
          <w:lang w:val="es-CR"/>
        </w:rPr>
        <w:t xml:space="preserve">Consultorio, se </w:t>
      </w:r>
      <w:r>
        <w:rPr>
          <w:rFonts w:ascii="Times New Roman" w:hAnsi="Times New Roman"/>
          <w:lang w:val="es-CR"/>
        </w:rPr>
        <w:t>le presentarán los consultorios de la clínica Audinsa S.A., configurados en el momento de entrega de la aplicación</w:t>
      </w:r>
      <w:r w:rsidRPr="00577A43">
        <w:rPr>
          <w:rFonts w:ascii="Times New Roman" w:hAnsi="Times New Roman"/>
          <w:lang w:val="es-CR"/>
        </w:rPr>
        <w:t>.</w:t>
      </w:r>
    </w:p>
    <w:p w:rsidR="00B941F6" w:rsidRDefault="00AD0B2F" w:rsidP="003451B9">
      <w:pPr>
        <w:pStyle w:val="13"/>
        <w:numPr>
          <w:ilvl w:val="3"/>
          <w:numId w:val="5"/>
        </w:numPr>
        <w:tabs>
          <w:tab w:val="left" w:pos="1134"/>
        </w:tabs>
      </w:pPr>
      <w:bookmarkStart w:id="257" w:name="_Toc347565994"/>
      <w:bookmarkStart w:id="258" w:name="_Toc384671550"/>
      <w:r w:rsidRPr="006D73D9">
        <w:t>Diseño conceptual de la solución</w:t>
      </w:r>
      <w:bookmarkEnd w:id="257"/>
      <w:bookmarkEnd w:id="258"/>
    </w:p>
    <w:p w:rsidR="0030775C" w:rsidRDefault="0030775C" w:rsidP="0030775C">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30775C">
      <w:pPr>
        <w:ind w:firstLine="708"/>
      </w:pPr>
      <w:r>
        <w:t>Esta vista estará descri</w:t>
      </w:r>
      <w:r w:rsidR="00F76E80">
        <w:t>pta en términos de Casos de Uso</w:t>
      </w:r>
      <w:r>
        <w:t xml:space="preserve"> que definen la funcionalidad que la aplicación deberá brindar. </w:t>
      </w:r>
    </w:p>
    <w:p w:rsidR="0030775C" w:rsidRDefault="0030775C" w:rsidP="0030775C">
      <w:pPr>
        <w:ind w:firstLine="708"/>
      </w:pPr>
      <w:r>
        <w:t xml:space="preserve">Esta vista muestra los subsistemas y módulos en los que se divide la </w:t>
      </w:r>
      <w:r w:rsidR="00F76E80">
        <w:t>aplicación:</w:t>
      </w:r>
    </w:p>
    <w:p w:rsidR="0030775C" w:rsidRDefault="0030775C" w:rsidP="0030775C">
      <w:pPr>
        <w:ind w:firstLine="708"/>
        <w:jc w:val="center"/>
      </w:pPr>
      <w:r>
        <w:rPr>
          <w:noProof/>
          <w:lang w:eastAsia="es-CR"/>
        </w:rPr>
        <w:drawing>
          <wp:inline distT="0" distB="0" distL="0" distR="0" wp14:anchorId="05706E94" wp14:editId="454ED1EC">
            <wp:extent cx="3348990" cy="2530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48990" cy="2530475"/>
                    </a:xfrm>
                    <a:prstGeom prst="rect">
                      <a:avLst/>
                    </a:prstGeom>
                    <a:noFill/>
                    <a:ln>
                      <a:noFill/>
                    </a:ln>
                  </pic:spPr>
                </pic:pic>
              </a:graphicData>
            </a:graphic>
          </wp:inline>
        </w:drawing>
      </w:r>
    </w:p>
    <w:p w:rsidR="00955AAC" w:rsidRDefault="00955AAC" w:rsidP="00955AAC">
      <w:pPr>
        <w:pStyle w:val="Caption"/>
        <w:rPr>
          <w:sz w:val="16"/>
          <w:szCs w:val="16"/>
        </w:rPr>
      </w:pPr>
      <w:bookmarkStart w:id="259" w:name="_Toc343369212"/>
      <w:bookmarkStart w:id="260" w:name="_Toc385082302"/>
      <w:r>
        <w:t xml:space="preserve">Ilustración </w:t>
      </w:r>
      <w:r w:rsidR="00245F9B">
        <w:fldChar w:fldCharType="begin"/>
      </w:r>
      <w:r w:rsidR="00EB02B8">
        <w:instrText xml:space="preserve"> SEQ Ilustración \* ARABIC </w:instrText>
      </w:r>
      <w:r w:rsidR="00245F9B">
        <w:fldChar w:fldCharType="separate"/>
      </w:r>
      <w:r w:rsidR="00401FFD">
        <w:rPr>
          <w:noProof/>
        </w:rPr>
        <w:t>8</w:t>
      </w:r>
      <w:r w:rsidR="00245F9B">
        <w:rPr>
          <w:noProof/>
        </w:rPr>
        <w:fldChar w:fldCharType="end"/>
      </w:r>
      <w:r>
        <w:t xml:space="preserve"> – Módulos de la aplicación</w:t>
      </w:r>
      <w:bookmarkEnd w:id="259"/>
      <w:bookmarkEnd w:id="260"/>
    </w:p>
    <w:p w:rsidR="0030775C" w:rsidRPr="00B1017C" w:rsidRDefault="0030775C" w:rsidP="0030775C">
      <w:pPr>
        <w:pStyle w:val="Caption"/>
      </w:pPr>
      <w:r w:rsidRPr="00500CFF">
        <w:rPr>
          <w:sz w:val="16"/>
          <w:szCs w:val="16"/>
        </w:rPr>
        <w:t>Elaboración propia</w:t>
      </w:r>
    </w:p>
    <w:p w:rsidR="0030775C" w:rsidRDefault="0030775C" w:rsidP="0030775C">
      <w:pPr>
        <w:ind w:firstLine="708"/>
        <w:jc w:val="center"/>
      </w:pPr>
    </w:p>
    <w:p w:rsidR="00F76E80" w:rsidRDefault="00F76E80">
      <w:pPr>
        <w:spacing w:after="200" w:line="276" w:lineRule="auto"/>
        <w:jc w:val="left"/>
      </w:pPr>
      <w:r>
        <w:br w:type="page"/>
      </w:r>
    </w:p>
    <w:p w:rsidR="002924D6" w:rsidRDefault="002C7EE0" w:rsidP="00443A45">
      <w:pPr>
        <w:pStyle w:val="13"/>
        <w:numPr>
          <w:ilvl w:val="4"/>
          <w:numId w:val="20"/>
        </w:numPr>
        <w:ind w:left="0" w:firstLine="0"/>
        <w:jc w:val="left"/>
      </w:pPr>
      <w:bookmarkStart w:id="261" w:name="_Toc347565995"/>
      <w:bookmarkStart w:id="262" w:name="_Toc384671551"/>
      <w:r>
        <w:lastRenderedPageBreak/>
        <w:t>Diagrama de c</w:t>
      </w:r>
      <w:r w:rsidR="00955AAC">
        <w:t>asos de uso</w:t>
      </w:r>
      <w:bookmarkEnd w:id="261"/>
      <w:bookmarkEnd w:id="262"/>
    </w:p>
    <w:p w:rsidR="00822AE5" w:rsidRDefault="00822AE5" w:rsidP="002924D6">
      <w:pPr>
        <w:jc w:val="center"/>
      </w:pPr>
      <w:r>
        <w:rPr>
          <w:noProof/>
          <w:lang w:eastAsia="es-CR"/>
        </w:rPr>
        <w:drawing>
          <wp:inline distT="0" distB="0" distL="0" distR="0" wp14:anchorId="7BD82060" wp14:editId="2D5EF451">
            <wp:extent cx="6427528" cy="29094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27528" cy="2909455"/>
                    </a:xfrm>
                    <a:prstGeom prst="rect">
                      <a:avLst/>
                    </a:prstGeom>
                    <a:noFill/>
                    <a:ln>
                      <a:noFill/>
                    </a:ln>
                  </pic:spPr>
                </pic:pic>
              </a:graphicData>
            </a:graphic>
          </wp:inline>
        </w:drawing>
      </w:r>
      <w:r w:rsidR="007B0DAF">
        <w:rPr>
          <w:noProof/>
          <w:lang w:eastAsia="es-CR"/>
        </w:rPr>
        <w:drawing>
          <wp:inline distT="0" distB="0" distL="0" distR="0" wp14:anchorId="2ECFA191" wp14:editId="6E75FEDB">
            <wp:extent cx="6029325" cy="13525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9325" cy="1352550"/>
                    </a:xfrm>
                    <a:prstGeom prst="rect">
                      <a:avLst/>
                    </a:prstGeom>
                    <a:noFill/>
                    <a:ln>
                      <a:noFill/>
                    </a:ln>
                  </pic:spPr>
                </pic:pic>
              </a:graphicData>
            </a:graphic>
          </wp:inline>
        </w:drawing>
      </w:r>
    </w:p>
    <w:p w:rsidR="0070226F" w:rsidRDefault="0070226F" w:rsidP="00955AAC">
      <w:pPr>
        <w:pStyle w:val="Caption"/>
      </w:pPr>
    </w:p>
    <w:p w:rsidR="002D3421" w:rsidRDefault="002D3421" w:rsidP="002D3421">
      <w:pPr>
        <w:pStyle w:val="Caption"/>
      </w:pPr>
      <w:bookmarkStart w:id="263" w:name="_Toc343369213"/>
      <w:bookmarkStart w:id="264" w:name="_Toc385082303"/>
      <w:r>
        <w:t xml:space="preserve">Ilustración </w:t>
      </w:r>
      <w:r w:rsidR="00245F9B">
        <w:fldChar w:fldCharType="begin"/>
      </w:r>
      <w:r w:rsidR="00EB02B8">
        <w:instrText xml:space="preserve"> SEQ Ilustración \* ARABIC </w:instrText>
      </w:r>
      <w:r w:rsidR="00245F9B">
        <w:fldChar w:fldCharType="separate"/>
      </w:r>
      <w:r w:rsidR="002C7EE0">
        <w:rPr>
          <w:noProof/>
        </w:rPr>
        <w:t>9</w:t>
      </w:r>
      <w:r w:rsidR="00245F9B">
        <w:rPr>
          <w:noProof/>
        </w:rPr>
        <w:fldChar w:fldCharType="end"/>
      </w:r>
      <w:r>
        <w:t xml:space="preserve"> – Casos de uso</w:t>
      </w:r>
      <w:bookmarkEnd w:id="263"/>
      <w:bookmarkEnd w:id="264"/>
    </w:p>
    <w:p w:rsidR="002D3421" w:rsidRPr="00B1017C" w:rsidRDefault="002D3421" w:rsidP="002D3421">
      <w:pPr>
        <w:pStyle w:val="Caption"/>
      </w:pPr>
      <w:r w:rsidRPr="00500CFF">
        <w:rPr>
          <w:sz w:val="16"/>
          <w:szCs w:val="16"/>
        </w:rPr>
        <w:t>Elaboración propia</w:t>
      </w:r>
    </w:p>
    <w:p w:rsidR="002D3421" w:rsidRDefault="002D3421">
      <w:pPr>
        <w:spacing w:after="200" w:line="276" w:lineRule="auto"/>
        <w:jc w:val="left"/>
        <w:rPr>
          <w:rFonts w:eastAsiaTheme="majorEastAsia" w:cstheme="majorBidi"/>
          <w:b/>
          <w:bCs/>
        </w:rPr>
      </w:pPr>
      <w:r>
        <w:br w:type="page"/>
      </w:r>
    </w:p>
    <w:p w:rsidR="002D3421" w:rsidRDefault="002D3421" w:rsidP="002D3421">
      <w:pPr>
        <w:pStyle w:val="13"/>
        <w:numPr>
          <w:ilvl w:val="4"/>
          <w:numId w:val="20"/>
        </w:numPr>
        <w:tabs>
          <w:tab w:val="left" w:pos="1134"/>
        </w:tabs>
      </w:pPr>
      <w:bookmarkStart w:id="265" w:name="_Toc347565996"/>
      <w:bookmarkStart w:id="266" w:name="_Toc384671552"/>
      <w:r>
        <w:lastRenderedPageBreak/>
        <w:t>Diagrama de clases</w:t>
      </w:r>
      <w:bookmarkEnd w:id="265"/>
      <w:bookmarkEnd w:id="266"/>
    </w:p>
    <w:p w:rsidR="002D3421" w:rsidRDefault="002D3421" w:rsidP="002D3421">
      <w:pPr>
        <w:ind w:firstLine="708"/>
      </w:pPr>
      <w:r>
        <w:t>A continuación se presenta el diagrama de clases basado en la definición de requerimientos.</w:t>
      </w:r>
    </w:p>
    <w:p w:rsidR="002D3421" w:rsidRDefault="00FB2ADE" w:rsidP="00955AAC">
      <w:pPr>
        <w:pStyle w:val="Caption"/>
      </w:pPr>
      <w:r>
        <w:rPr>
          <w:noProof/>
          <w:lang w:eastAsia="es-CR"/>
        </w:rPr>
        <w:drawing>
          <wp:inline distT="0" distB="0" distL="0" distR="0" wp14:anchorId="3FBF06D4" wp14:editId="1E75C2D1">
            <wp:extent cx="6515100" cy="7043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5100" cy="7043855"/>
                    </a:xfrm>
                    <a:prstGeom prst="rect">
                      <a:avLst/>
                    </a:prstGeom>
                    <a:noFill/>
                    <a:ln>
                      <a:noFill/>
                    </a:ln>
                  </pic:spPr>
                </pic:pic>
              </a:graphicData>
            </a:graphic>
          </wp:inline>
        </w:drawing>
      </w:r>
    </w:p>
    <w:p w:rsidR="002D3421" w:rsidRDefault="002D3421" w:rsidP="002D3421">
      <w:pPr>
        <w:pStyle w:val="Caption"/>
      </w:pPr>
      <w:bookmarkStart w:id="267" w:name="_Toc343369214"/>
      <w:bookmarkStart w:id="268" w:name="_Toc385082304"/>
      <w:r>
        <w:t xml:space="preserve">Ilustración </w:t>
      </w:r>
      <w:r w:rsidR="00245F9B">
        <w:fldChar w:fldCharType="begin"/>
      </w:r>
      <w:r w:rsidR="00EB02B8">
        <w:instrText xml:space="preserve"> SEQ Ilustración \* ARABIC </w:instrText>
      </w:r>
      <w:r w:rsidR="00245F9B">
        <w:fldChar w:fldCharType="separate"/>
      </w:r>
      <w:r w:rsidR="002C7EE0">
        <w:rPr>
          <w:noProof/>
        </w:rPr>
        <w:t>10</w:t>
      </w:r>
      <w:r w:rsidR="00245F9B">
        <w:rPr>
          <w:noProof/>
        </w:rPr>
        <w:fldChar w:fldCharType="end"/>
      </w:r>
      <w:r>
        <w:t xml:space="preserve"> – Diagrama de clases</w:t>
      </w:r>
      <w:bookmarkEnd w:id="267"/>
      <w:bookmarkEnd w:id="268"/>
    </w:p>
    <w:p w:rsidR="002D3421" w:rsidRPr="00B1017C" w:rsidRDefault="002D3421" w:rsidP="002D3421">
      <w:pPr>
        <w:pStyle w:val="Caption"/>
      </w:pPr>
      <w:r w:rsidRPr="00500CFF">
        <w:rPr>
          <w:sz w:val="16"/>
          <w:szCs w:val="16"/>
        </w:rPr>
        <w:t>Elaboración propia</w:t>
      </w:r>
    </w:p>
    <w:p w:rsidR="003D5F01" w:rsidRDefault="003D5F01">
      <w:pPr>
        <w:spacing w:after="200" w:line="276" w:lineRule="auto"/>
        <w:jc w:val="left"/>
        <w:rPr>
          <w:rFonts w:eastAsiaTheme="majorEastAsia" w:cstheme="majorBidi"/>
          <w:b/>
          <w:bCs/>
        </w:rPr>
      </w:pPr>
      <w:r>
        <w:br w:type="page"/>
      </w:r>
    </w:p>
    <w:p w:rsidR="00955AAC" w:rsidRDefault="00955AAC" w:rsidP="00955AAC">
      <w:pPr>
        <w:pStyle w:val="13"/>
        <w:numPr>
          <w:ilvl w:val="3"/>
          <w:numId w:val="19"/>
        </w:numPr>
        <w:tabs>
          <w:tab w:val="left" w:pos="1134"/>
        </w:tabs>
      </w:pPr>
      <w:bookmarkStart w:id="269" w:name="_Toc347566000"/>
      <w:bookmarkStart w:id="270" w:name="_Toc384671553"/>
      <w:r w:rsidRPr="006D73D9">
        <w:lastRenderedPageBreak/>
        <w:t xml:space="preserve">Diseño </w:t>
      </w:r>
      <w:r>
        <w:t>de interfaces</w:t>
      </w:r>
      <w:bookmarkEnd w:id="269"/>
      <w:bookmarkEnd w:id="270"/>
    </w:p>
    <w:p w:rsidR="0070226F" w:rsidRPr="0070226F" w:rsidRDefault="00585DA0" w:rsidP="0070226F">
      <w:pPr>
        <w:ind w:firstLine="708"/>
      </w:pPr>
      <w:r>
        <w:t>Se detallan a continuación el prototipo realizado en las pantallas más significativas de la aplicación</w:t>
      </w:r>
      <w:r w:rsidRPr="00585DA0">
        <w:t>:</w:t>
      </w:r>
    </w:p>
    <w:p w:rsidR="00585DA0" w:rsidRDefault="00DF376A" w:rsidP="00346DE4">
      <w:pPr>
        <w:jc w:val="center"/>
        <w:rPr>
          <w:rStyle w:val="CommentReference"/>
        </w:rPr>
      </w:pPr>
      <w:r>
        <w:rPr>
          <w:noProof/>
          <w:lang w:eastAsia="es-CR"/>
        </w:rPr>
        <w:drawing>
          <wp:inline distT="0" distB="0" distL="0" distR="0" wp14:anchorId="74E83A4A" wp14:editId="0C112232">
            <wp:extent cx="1753024" cy="3105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55457" cy="3109459"/>
                    </a:xfrm>
                    <a:prstGeom prst="rect">
                      <a:avLst/>
                    </a:prstGeom>
                  </pic:spPr>
                </pic:pic>
              </a:graphicData>
            </a:graphic>
          </wp:inline>
        </w:drawing>
      </w:r>
      <w:r>
        <w:rPr>
          <w:noProof/>
          <w:lang w:val="en-US" w:eastAsia="en-US"/>
        </w:rPr>
        <w:t xml:space="preserve"> </w:t>
      </w:r>
      <w:r w:rsidR="003967C3">
        <w:rPr>
          <w:noProof/>
          <w:lang w:eastAsia="es-CR"/>
        </w:rPr>
        <w:drawing>
          <wp:inline distT="0" distB="0" distL="0" distR="0" wp14:anchorId="591458B5" wp14:editId="7C9BEF0B">
            <wp:extent cx="1745802" cy="3098800"/>
            <wp:effectExtent l="0" t="0" r="698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748912" cy="3104320"/>
                    </a:xfrm>
                    <a:prstGeom prst="rect">
                      <a:avLst/>
                    </a:prstGeom>
                  </pic:spPr>
                </pic:pic>
              </a:graphicData>
            </a:graphic>
          </wp:inline>
        </w:drawing>
      </w:r>
      <w:r w:rsidR="003967C3">
        <w:rPr>
          <w:rStyle w:val="CommentReference"/>
        </w:rPr>
        <w:t xml:space="preserve"> </w:t>
      </w:r>
    </w:p>
    <w:p w:rsidR="004A3F0B" w:rsidRDefault="004A3F0B" w:rsidP="00346DE4">
      <w:pPr>
        <w:jc w:val="center"/>
      </w:pPr>
    </w:p>
    <w:p w:rsidR="003B7E2A" w:rsidRDefault="00E06F24" w:rsidP="00346DE4">
      <w:pPr>
        <w:jc w:val="center"/>
      </w:pPr>
      <w:r>
        <w:rPr>
          <w:noProof/>
          <w:lang w:eastAsia="es-CR"/>
        </w:rPr>
        <w:drawing>
          <wp:inline distT="0" distB="0" distL="0" distR="0" wp14:anchorId="0961A515" wp14:editId="0206CB75">
            <wp:extent cx="1743555" cy="3095625"/>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47571" cy="3102755"/>
                    </a:xfrm>
                    <a:prstGeom prst="rect">
                      <a:avLst/>
                    </a:prstGeom>
                  </pic:spPr>
                </pic:pic>
              </a:graphicData>
            </a:graphic>
          </wp:inline>
        </w:drawing>
      </w:r>
      <w:r>
        <w:rPr>
          <w:noProof/>
          <w:lang w:val="en-US" w:eastAsia="en-US"/>
        </w:rPr>
        <w:t xml:space="preserve"> </w:t>
      </w:r>
      <w:r w:rsidR="006B51F7">
        <w:rPr>
          <w:noProof/>
          <w:lang w:eastAsia="es-CR"/>
        </w:rPr>
        <w:drawing>
          <wp:inline distT="0" distB="0" distL="0" distR="0" wp14:anchorId="59B7FD27" wp14:editId="02779D1D">
            <wp:extent cx="1738146" cy="3092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739763" cy="3095327"/>
                    </a:xfrm>
                    <a:prstGeom prst="rect">
                      <a:avLst/>
                    </a:prstGeom>
                  </pic:spPr>
                </pic:pic>
              </a:graphicData>
            </a:graphic>
          </wp:inline>
        </w:drawing>
      </w:r>
    </w:p>
    <w:p w:rsidR="00EA003E" w:rsidRDefault="004A3F0B" w:rsidP="004A3F0B">
      <w:pPr>
        <w:jc w:val="left"/>
      </w:pPr>
      <w:r>
        <w:br w:type="textWrapping" w:clear="all"/>
      </w:r>
    </w:p>
    <w:p w:rsidR="004A3F0B" w:rsidRDefault="004A3F0B" w:rsidP="004A3F0B">
      <w:pPr>
        <w:jc w:val="left"/>
      </w:pPr>
    </w:p>
    <w:p w:rsidR="004A3F0B" w:rsidRDefault="004A3F0B" w:rsidP="004A3F0B">
      <w:pPr>
        <w:jc w:val="left"/>
      </w:pPr>
    </w:p>
    <w:p w:rsidR="004A3F0B" w:rsidRDefault="004A3F0B" w:rsidP="004A3F0B">
      <w:pPr>
        <w:jc w:val="left"/>
      </w:pPr>
    </w:p>
    <w:p w:rsidR="004A3F0B" w:rsidRDefault="004A3F0B" w:rsidP="004A3F0B">
      <w:pPr>
        <w:jc w:val="left"/>
      </w:pPr>
    </w:p>
    <w:p w:rsidR="004A3F0B" w:rsidRDefault="004A3F0B" w:rsidP="004A3F0B">
      <w:pPr>
        <w:jc w:val="center"/>
      </w:pPr>
      <w:r>
        <w:rPr>
          <w:noProof/>
          <w:lang w:eastAsia="es-CR"/>
        </w:rPr>
        <w:drawing>
          <wp:inline distT="0" distB="0" distL="0" distR="0">
            <wp:extent cx="1862455" cy="3310255"/>
            <wp:effectExtent l="0" t="0" r="444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62455" cy="3310255"/>
                    </a:xfrm>
                    <a:prstGeom prst="rect">
                      <a:avLst/>
                    </a:prstGeom>
                  </pic:spPr>
                </pic:pic>
              </a:graphicData>
            </a:graphic>
          </wp:inline>
        </w:drawing>
      </w:r>
    </w:p>
    <w:p w:rsidR="00EA003E" w:rsidRDefault="00EA003E" w:rsidP="00EA003E">
      <w:pPr>
        <w:pStyle w:val="Caption"/>
      </w:pPr>
      <w:bookmarkStart w:id="271" w:name="_Toc343369217"/>
      <w:bookmarkStart w:id="272" w:name="_Toc385082305"/>
      <w:r>
        <w:t xml:space="preserve">Ilustración </w:t>
      </w:r>
      <w:r w:rsidR="00245F9B">
        <w:fldChar w:fldCharType="begin"/>
      </w:r>
      <w:r w:rsidR="00EB02B8">
        <w:instrText xml:space="preserve"> SEQ Ilustración \* ARABIC </w:instrText>
      </w:r>
      <w:r w:rsidR="00245F9B">
        <w:fldChar w:fldCharType="separate"/>
      </w:r>
      <w:r w:rsidR="00CD19D9">
        <w:rPr>
          <w:noProof/>
        </w:rPr>
        <w:t>11</w:t>
      </w:r>
      <w:r w:rsidR="00245F9B">
        <w:fldChar w:fldCharType="end"/>
      </w:r>
      <w:r>
        <w:t xml:space="preserve"> – Diseño conceptual de la solución</w:t>
      </w:r>
      <w:bookmarkEnd w:id="271"/>
      <w:bookmarkEnd w:id="272"/>
    </w:p>
    <w:p w:rsidR="00B548D6" w:rsidRPr="00B1017C" w:rsidRDefault="00B548D6" w:rsidP="00B548D6">
      <w:pPr>
        <w:pStyle w:val="Caption"/>
      </w:pPr>
      <w:r w:rsidRPr="00BE15D4">
        <w:t>Elaboración propia</w:t>
      </w:r>
    </w:p>
    <w:p w:rsidR="00AD0B2F" w:rsidRDefault="00AD0B2F" w:rsidP="00AD0B2F">
      <w:pPr>
        <w:pStyle w:val="13"/>
        <w:tabs>
          <w:tab w:val="left" w:pos="1134"/>
        </w:tabs>
      </w:pPr>
      <w:bookmarkStart w:id="273" w:name="_Toc347566001"/>
      <w:bookmarkStart w:id="274" w:name="_Toc384671554"/>
      <w:r w:rsidRPr="00F148D4">
        <w:lastRenderedPageBreak/>
        <w:t>Diseño de base de datos</w:t>
      </w:r>
      <w:bookmarkEnd w:id="273"/>
      <w:bookmarkEnd w:id="274"/>
    </w:p>
    <w:p w:rsidR="0011602A" w:rsidRDefault="00FB2ADE" w:rsidP="00ED67B6">
      <w:pPr>
        <w:jc w:val="center"/>
      </w:pPr>
      <w:bookmarkStart w:id="275" w:name="_Toc345168655"/>
      <w:bookmarkStart w:id="276" w:name="_Toc347566002"/>
      <w:r>
        <w:softHyphen/>
      </w:r>
      <w:bookmarkEnd w:id="275"/>
      <w:bookmarkEnd w:id="276"/>
      <w:r>
        <w:rPr>
          <w:noProof/>
          <w:lang w:eastAsia="es-CR"/>
        </w:rPr>
        <w:drawing>
          <wp:inline distT="0" distB="0" distL="0" distR="0" wp14:anchorId="5E33EF90" wp14:editId="097A4FC4">
            <wp:extent cx="6510655" cy="466725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0655" cy="4667250"/>
                    </a:xfrm>
                    <a:prstGeom prst="rect">
                      <a:avLst/>
                    </a:prstGeom>
                    <a:noFill/>
                    <a:ln>
                      <a:noFill/>
                    </a:ln>
                  </pic:spPr>
                </pic:pic>
              </a:graphicData>
            </a:graphic>
          </wp:inline>
        </w:drawing>
      </w:r>
    </w:p>
    <w:p w:rsidR="001A36B9" w:rsidRDefault="001A36B9" w:rsidP="001A36B9">
      <w:pPr>
        <w:pStyle w:val="Caption"/>
      </w:pPr>
      <w:bookmarkStart w:id="277" w:name="_Toc385082306"/>
      <w:r>
        <w:t xml:space="preserve">Ilustración </w:t>
      </w:r>
      <w:fldSimple w:instr=" SEQ Ilustración \* ARABIC ">
        <w:r w:rsidR="00CD19D9">
          <w:rPr>
            <w:noProof/>
          </w:rPr>
          <w:t>12</w:t>
        </w:r>
      </w:fldSimple>
      <w:r>
        <w:t xml:space="preserve"> – Diseño de base de Datos</w:t>
      </w:r>
      <w:bookmarkEnd w:id="277"/>
    </w:p>
    <w:p w:rsidR="001A36B9" w:rsidRPr="00B1017C" w:rsidRDefault="001A36B9" w:rsidP="001A36B9">
      <w:pPr>
        <w:pStyle w:val="Caption"/>
      </w:pPr>
      <w:r w:rsidRPr="001A36B9">
        <w:t>Elaboración propia</w:t>
      </w:r>
    </w:p>
    <w:p w:rsidR="00AD0B2F" w:rsidRDefault="00AD0B2F" w:rsidP="00AD0B2F">
      <w:pPr>
        <w:pStyle w:val="13"/>
        <w:tabs>
          <w:tab w:val="left" w:pos="1134"/>
        </w:tabs>
      </w:pPr>
      <w:bookmarkStart w:id="278" w:name="_Toc347566003"/>
      <w:bookmarkStart w:id="279" w:name="_Toc384671555"/>
      <w:r w:rsidRPr="00F148D4">
        <w:t>Pruebas</w:t>
      </w:r>
      <w:bookmarkEnd w:id="278"/>
      <w:bookmarkEnd w:id="279"/>
      <w:r w:rsidRPr="00F148D4">
        <w:t xml:space="preserve"> </w:t>
      </w:r>
    </w:p>
    <w:p w:rsidR="00146419" w:rsidRPr="00EC2DE3" w:rsidRDefault="00EC2DE3" w:rsidP="00EC2DE3">
      <w:pPr>
        <w:pStyle w:val="13"/>
        <w:numPr>
          <w:ilvl w:val="0"/>
          <w:numId w:val="0"/>
        </w:numPr>
        <w:tabs>
          <w:tab w:val="left" w:pos="1134"/>
        </w:tabs>
        <w:ind w:left="1072"/>
        <w:rPr>
          <w:rFonts w:eastAsia="Times New Roman" w:cs="Times New Roman"/>
          <w:b w:val="0"/>
          <w:bCs w:val="0"/>
        </w:rPr>
      </w:pPr>
      <w:r w:rsidRPr="00EC2DE3">
        <w:rPr>
          <w:rFonts w:eastAsia="Times New Roman" w:cs="Times New Roman"/>
          <w:b w:val="0"/>
          <w:bCs w:val="0"/>
        </w:rPr>
        <w:t>Se diseña una lista de los escenarios posibles, en los cuales el usuario decidirá si aplican o no la realización de los mismos. Dicha lista contiene una columna para establecer el resultado de la prueba y las observaciones para cada escenario en caso de ser necesario</w:t>
      </w:r>
    </w:p>
    <w:tbl>
      <w:tblPr>
        <w:tblW w:w="9072" w:type="dxa"/>
        <w:tblInd w:w="1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4306"/>
        <w:gridCol w:w="1883"/>
        <w:gridCol w:w="1806"/>
      </w:tblGrid>
      <w:tr w:rsidR="00EC2DE3" w:rsidRPr="00EC2DE3" w:rsidTr="00277029">
        <w:trPr>
          <w:trHeight w:val="375"/>
        </w:trPr>
        <w:tc>
          <w:tcPr>
            <w:tcW w:w="9072" w:type="dxa"/>
            <w:gridSpan w:val="4"/>
            <w:shd w:val="clear" w:color="000000" w:fill="366092"/>
            <w:noWrap/>
            <w:vAlign w:val="bottom"/>
            <w:hideMark/>
          </w:tcPr>
          <w:p w:rsidR="00EC2DE3" w:rsidRPr="00EC2DE3" w:rsidRDefault="00EC2DE3" w:rsidP="00EC2DE3">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t>Escenarios</w:t>
            </w:r>
          </w:p>
        </w:tc>
      </w:tr>
      <w:tr w:rsidR="00277029" w:rsidRPr="00EC2DE3" w:rsidTr="00146419">
        <w:trPr>
          <w:trHeight w:val="375"/>
        </w:trPr>
        <w:tc>
          <w:tcPr>
            <w:tcW w:w="1077" w:type="dxa"/>
            <w:shd w:val="clear" w:color="000000" w:fill="366092"/>
            <w:noWrap/>
            <w:vAlign w:val="center"/>
            <w:hideMark/>
          </w:tcPr>
          <w:p w:rsidR="00EC2DE3" w:rsidRPr="00EC2DE3" w:rsidRDefault="00EC2DE3" w:rsidP="00EC2DE3">
            <w:pPr>
              <w:spacing w:line="240" w:lineRule="auto"/>
              <w:jc w:val="left"/>
              <w:rPr>
                <w:rFonts w:ascii="Calibri" w:hAnsi="Calibri"/>
                <w:color w:val="FFFFFF"/>
                <w:sz w:val="28"/>
                <w:szCs w:val="28"/>
                <w:lang w:eastAsia="es-CR"/>
              </w:rPr>
            </w:pPr>
            <w:r w:rsidRPr="00EC2DE3">
              <w:rPr>
                <w:rFonts w:ascii="Calibri" w:hAnsi="Calibri"/>
                <w:color w:val="FFFFFF"/>
                <w:sz w:val="28"/>
                <w:szCs w:val="28"/>
                <w:lang w:eastAsia="es-CR"/>
              </w:rPr>
              <w:t>Número</w:t>
            </w:r>
          </w:p>
        </w:tc>
        <w:tc>
          <w:tcPr>
            <w:tcW w:w="4306" w:type="dxa"/>
            <w:shd w:val="clear" w:color="000000" w:fill="366092"/>
            <w:vAlign w:val="bottom"/>
            <w:hideMark/>
          </w:tcPr>
          <w:p w:rsidR="00EC2DE3" w:rsidRPr="00EC2DE3" w:rsidRDefault="00EC2DE3" w:rsidP="00EC2DE3">
            <w:pPr>
              <w:spacing w:line="240" w:lineRule="auto"/>
              <w:jc w:val="left"/>
              <w:rPr>
                <w:rFonts w:ascii="Calibri" w:hAnsi="Calibri"/>
                <w:color w:val="FFFFFF"/>
                <w:sz w:val="28"/>
                <w:szCs w:val="28"/>
                <w:lang w:eastAsia="es-CR"/>
              </w:rPr>
            </w:pPr>
            <w:r w:rsidRPr="00EC2DE3">
              <w:rPr>
                <w:rFonts w:ascii="Calibri" w:hAnsi="Calibri"/>
                <w:color w:val="FFFFFF"/>
                <w:sz w:val="28"/>
                <w:szCs w:val="28"/>
                <w:lang w:eastAsia="es-CR"/>
              </w:rPr>
              <w:t>Descripción</w:t>
            </w:r>
          </w:p>
        </w:tc>
        <w:tc>
          <w:tcPr>
            <w:tcW w:w="1883" w:type="dxa"/>
            <w:shd w:val="clear" w:color="000000" w:fill="366092"/>
            <w:noWrap/>
            <w:vAlign w:val="bottom"/>
            <w:hideMark/>
          </w:tcPr>
          <w:p w:rsidR="00EC2DE3" w:rsidRPr="00EC2DE3" w:rsidRDefault="00EC2DE3" w:rsidP="00EC2DE3">
            <w:pPr>
              <w:spacing w:line="240" w:lineRule="auto"/>
              <w:jc w:val="left"/>
              <w:rPr>
                <w:rFonts w:ascii="Calibri" w:hAnsi="Calibri"/>
                <w:color w:val="FFFFFF"/>
                <w:sz w:val="28"/>
                <w:szCs w:val="28"/>
                <w:lang w:eastAsia="es-CR"/>
              </w:rPr>
            </w:pPr>
            <w:r w:rsidRPr="00EC2DE3">
              <w:rPr>
                <w:rFonts w:ascii="Calibri" w:hAnsi="Calibri"/>
                <w:color w:val="FFFFFF"/>
                <w:sz w:val="28"/>
                <w:szCs w:val="28"/>
                <w:lang w:eastAsia="es-CR"/>
              </w:rPr>
              <w:t>Resultado</w:t>
            </w:r>
          </w:p>
        </w:tc>
        <w:tc>
          <w:tcPr>
            <w:tcW w:w="1806" w:type="dxa"/>
            <w:shd w:val="clear" w:color="000000" w:fill="366092"/>
            <w:noWrap/>
            <w:vAlign w:val="bottom"/>
            <w:hideMark/>
          </w:tcPr>
          <w:p w:rsidR="00EC2DE3" w:rsidRPr="00EC2DE3" w:rsidRDefault="00EC2DE3" w:rsidP="00EC2DE3">
            <w:pPr>
              <w:spacing w:line="240" w:lineRule="auto"/>
              <w:jc w:val="left"/>
              <w:rPr>
                <w:rFonts w:ascii="Calibri" w:hAnsi="Calibri"/>
                <w:color w:val="FFFFFF"/>
                <w:sz w:val="28"/>
                <w:szCs w:val="28"/>
                <w:lang w:eastAsia="es-CR"/>
              </w:rPr>
            </w:pPr>
            <w:r w:rsidRPr="00EC2DE3">
              <w:rPr>
                <w:rFonts w:ascii="Calibri" w:hAnsi="Calibri"/>
                <w:color w:val="FFFFFF"/>
                <w:sz w:val="28"/>
                <w:szCs w:val="28"/>
                <w:lang w:eastAsia="es-CR"/>
              </w:rPr>
              <w:t>Observaciones</w:t>
            </w: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Agregar Perfil satisfactoriamente</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El sistema valida que se completen los campos Nombre, correo electrónico </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Funcionalidad adecuada del botón agregar y cancelar en la pantalla perfil</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lastRenderedPageBreak/>
              <w:t>4</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Opciones del perfil se despliegan al presionar constantemente el perfil, en la pantalla inicial</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5</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Perfil modificado </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6</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Se selecciona cancelar en la pantalla de modificar perfil</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7</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Perfil eliminado </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8</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Se selecciona cancelar al seleccionar eliminar perfil</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9</w:t>
            </w:r>
          </w:p>
        </w:tc>
        <w:tc>
          <w:tcPr>
            <w:tcW w:w="4306" w:type="dxa"/>
            <w:shd w:val="clear" w:color="000000" w:fill="B7DEE8"/>
            <w:vAlign w:val="center"/>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cuestionario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10</w:t>
            </w:r>
          </w:p>
        </w:tc>
        <w:tc>
          <w:tcPr>
            <w:tcW w:w="4306" w:type="dxa"/>
            <w:shd w:val="clear" w:color="000000" w:fill="B7DEE8"/>
            <w:vAlign w:val="center"/>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 examen de cuestionario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11</w:t>
            </w:r>
          </w:p>
        </w:tc>
        <w:tc>
          <w:tcPr>
            <w:tcW w:w="4306" w:type="dxa"/>
            <w:shd w:val="clear" w:color="000000" w:fill="B7DEE8"/>
            <w:vAlign w:val="center"/>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Las opciones en la pantalla de </w:t>
            </w:r>
            <w:r w:rsidR="003D5850" w:rsidRPr="00EC2DE3">
              <w:rPr>
                <w:rFonts w:ascii="Calibri" w:hAnsi="Calibri"/>
                <w:color w:val="000000"/>
                <w:sz w:val="22"/>
                <w:szCs w:val="22"/>
                <w:lang w:eastAsia="es-CR"/>
              </w:rPr>
              <w:t>instrucciones,</w:t>
            </w:r>
            <w:r w:rsidRPr="00EC2DE3">
              <w:rPr>
                <w:rFonts w:ascii="Calibri" w:hAnsi="Calibri"/>
                <w:color w:val="000000"/>
                <w:sz w:val="22"/>
                <w:szCs w:val="22"/>
                <w:lang w:eastAsia="es-CR"/>
              </w:rPr>
              <w:t xml:space="preserve"> funcionan de manera correcta. Botones empezar y cancelar, además el menú</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12</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se muestra resultado adecuado cuando la mayoría de las  preguntas fueron seleccionadas con respuesta Sí</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13</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se muestra resultado adecuado cuando la mayoría de las  preguntas fueron seleccionadas con respuesta No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14</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se muestra resultado adecuado cuando las  preguntas fueron seleccionadas con igual cantidad de respuestas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15</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muestra mensaje del resultado correcto.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16</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semáforo de resultado es acorde al mensaje</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17</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permite contactar y compartir. Anotar observaciones en caso de falla de alguno de los dos o de ambos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18</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permite regresar</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19</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permite acceder al menú de opciones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20</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funciona el menú de opciones. Anote observaciones sino funciona alguna opción de la manera deseada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21</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w:t>
            </w:r>
            <w:r>
              <w:rPr>
                <w:rFonts w:ascii="Calibri" w:hAnsi="Calibri"/>
                <w:color w:val="000000"/>
                <w:sz w:val="22"/>
                <w:szCs w:val="22"/>
                <w:lang w:eastAsia="es-CR"/>
              </w:rPr>
              <w:t xml:space="preserve"> </w:t>
            </w:r>
            <w:r w:rsidRPr="00EC2DE3">
              <w:rPr>
                <w:rFonts w:ascii="Calibri" w:hAnsi="Calibri"/>
                <w:color w:val="000000"/>
                <w:sz w:val="22"/>
                <w:szCs w:val="22"/>
                <w:lang w:eastAsia="es-CR"/>
              </w:rPr>
              <w:t>tiene 10 preguntas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22</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sensibilidad de oído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23</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Las opciones en la pantalla de instrucciones, funcionan de manera correcta. Botones empezar y cancelar, además el menú</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24</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del examen sensibilidad de oído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lastRenderedPageBreak/>
              <w:t>25</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Sistema valida que se cumplan con los pasos delas instrucciones para poder empezar en el examen de sensibilidad de oído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26</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muestra resultado adecuado cuando se fuerza a tener un resultado de que se requiere acudir a un especialista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27</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muestra resultado adecuado cuando se fuerza a tener un resultado de que no requiere acudir a un especialista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28</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semáforo de resultado es acorde al mensaje</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29</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contactar y compartir</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30</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regresar</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31</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acceder al menú de opciones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32</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Examen sensibilidad de oído, funciona el menú de </w:t>
            </w:r>
            <w:r w:rsidR="001571B4" w:rsidRPr="00EC2DE3">
              <w:rPr>
                <w:rFonts w:ascii="Calibri" w:hAnsi="Calibri"/>
                <w:color w:val="000000"/>
                <w:sz w:val="22"/>
                <w:szCs w:val="22"/>
                <w:lang w:eastAsia="es-CR"/>
              </w:rPr>
              <w:t>opciones. Anote</w:t>
            </w:r>
            <w:r w:rsidRPr="00EC2DE3">
              <w:rPr>
                <w:rFonts w:ascii="Calibri" w:hAnsi="Calibri"/>
                <w:color w:val="000000"/>
                <w:sz w:val="22"/>
                <w:szCs w:val="22"/>
                <w:lang w:eastAsia="es-CR"/>
              </w:rPr>
              <w:t xml:space="preserve"> observaciones sino funciona alguna opción de la manera deseada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21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33</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Examen sensibilidad </w:t>
            </w:r>
            <w:r w:rsidR="001571B4">
              <w:rPr>
                <w:rFonts w:ascii="Calibri" w:hAnsi="Calibri"/>
                <w:color w:val="000000"/>
                <w:sz w:val="22"/>
                <w:szCs w:val="22"/>
                <w:lang w:eastAsia="es-CR"/>
              </w:rPr>
              <w:t>d</w:t>
            </w:r>
            <w:r w:rsidRPr="00EC2DE3">
              <w:rPr>
                <w:rFonts w:ascii="Calibri" w:hAnsi="Calibri"/>
                <w:color w:val="000000"/>
                <w:sz w:val="22"/>
                <w:szCs w:val="22"/>
                <w:lang w:eastAsia="es-CR"/>
              </w:rPr>
              <w:t>e oído cumple con:</w:t>
            </w:r>
            <w:r w:rsidRPr="00EC2DE3">
              <w:rPr>
                <w:rFonts w:ascii="Calibri" w:hAnsi="Calibri"/>
                <w:color w:val="000000"/>
                <w:sz w:val="22"/>
                <w:szCs w:val="22"/>
                <w:lang w:eastAsia="es-CR"/>
              </w:rPr>
              <w:br/>
              <w:t>◦ Evalúan por oído (derecho u izquierdo).</w:t>
            </w:r>
            <w:r w:rsidRPr="00EC2DE3">
              <w:rPr>
                <w:rFonts w:ascii="Calibri" w:hAnsi="Calibri"/>
                <w:color w:val="000000"/>
                <w:sz w:val="22"/>
                <w:szCs w:val="22"/>
                <w:lang w:eastAsia="es-CR"/>
              </w:rPr>
              <w:br/>
              <w:t>◦ Los sonidos será en igual cantidad, con las mismas frecuencias y pondrán a prueba cada oído.</w:t>
            </w:r>
            <w:r w:rsidRPr="00EC2DE3">
              <w:rPr>
                <w:rFonts w:ascii="Calibri" w:hAnsi="Calibri"/>
                <w:color w:val="000000"/>
                <w:sz w:val="22"/>
                <w:szCs w:val="22"/>
                <w:lang w:eastAsia="es-CR"/>
              </w:rPr>
              <w:br/>
              <w:t xml:space="preserve">◦  Las frecuencias a utilizar están en un rango de 250-8000 </w:t>
            </w:r>
            <w:proofErr w:type="spellStart"/>
            <w:r w:rsidRPr="00EC2DE3">
              <w:rPr>
                <w:rFonts w:ascii="Calibri" w:hAnsi="Calibri"/>
                <w:color w:val="000000"/>
                <w:sz w:val="22"/>
                <w:szCs w:val="22"/>
                <w:lang w:eastAsia="es-CR"/>
              </w:rPr>
              <w:t>Hrtz</w:t>
            </w:r>
            <w:proofErr w:type="spellEnd"/>
            <w:r w:rsidRPr="00EC2DE3">
              <w:rPr>
                <w:rFonts w:ascii="Calibri" w:hAnsi="Calibri"/>
                <w:color w:val="000000"/>
                <w:sz w:val="22"/>
                <w:szCs w:val="22"/>
                <w:lang w:eastAsia="es-CR"/>
              </w:rPr>
              <w:t>.</w:t>
            </w:r>
            <w:r w:rsidRPr="00EC2DE3">
              <w:rPr>
                <w:rFonts w:ascii="Calibri" w:hAnsi="Calibri"/>
                <w:color w:val="000000"/>
                <w:sz w:val="22"/>
                <w:szCs w:val="22"/>
                <w:lang w:eastAsia="es-CR"/>
              </w:rPr>
              <w:br/>
              <w:t xml:space="preserve">◦ Los tonos a utilizar contendrán un volumen constante de 20 </w:t>
            </w:r>
            <w:proofErr w:type="spellStart"/>
            <w:r w:rsidRPr="00EC2DE3">
              <w:rPr>
                <w:rFonts w:ascii="Calibri" w:hAnsi="Calibri"/>
                <w:color w:val="000000"/>
                <w:sz w:val="22"/>
                <w:szCs w:val="22"/>
                <w:lang w:eastAsia="es-CR"/>
              </w:rPr>
              <w:t>db</w:t>
            </w:r>
            <w:proofErr w:type="spellEnd"/>
            <w:r w:rsidRPr="00EC2DE3">
              <w:rPr>
                <w:rFonts w:ascii="Calibri" w:hAnsi="Calibri"/>
                <w:color w:val="000000"/>
                <w:sz w:val="22"/>
                <w:szCs w:val="22"/>
                <w:lang w:eastAsia="es-CR"/>
              </w:rPr>
              <w:t>.</w:t>
            </w:r>
            <w:r w:rsidRPr="00EC2DE3">
              <w:rPr>
                <w:rFonts w:ascii="Calibri" w:hAnsi="Calibri"/>
                <w:color w:val="000000"/>
                <w:sz w:val="22"/>
                <w:szCs w:val="22"/>
                <w:lang w:eastAsia="es-CR"/>
              </w:rPr>
              <w:br/>
              <w:t xml:space="preserve">◦ La cantidad de tonos es de 4 en cada oído. </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34</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Los exámenes realizados en el dispositivo, son accedidos en la pantalla de Opciones/Resultados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51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35</w:t>
            </w:r>
          </w:p>
        </w:tc>
        <w:tc>
          <w:tcPr>
            <w:tcW w:w="4306" w:type="dxa"/>
            <w:shd w:val="clear" w:color="000000" w:fill="C4BD97"/>
            <w:vAlign w:val="bottom"/>
            <w:hideMark/>
          </w:tcPr>
          <w:p w:rsidR="00EC2DE3" w:rsidRPr="00EC2DE3" w:rsidRDefault="00EC2DE3" w:rsidP="00EC2DE3">
            <w:pPr>
              <w:spacing w:after="240"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de resultados muestra la lista de los resultados ordenados por fecha.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37</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de resultados muestra el icono descriptivo del resultado, junto con el nombre de la prueba, resultado de la prueba y duración de la misma.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38</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Al presionar el resultado se mue</w:t>
            </w:r>
            <w:r>
              <w:rPr>
                <w:rFonts w:ascii="Calibri" w:hAnsi="Calibri"/>
                <w:color w:val="000000"/>
                <w:sz w:val="22"/>
                <w:szCs w:val="22"/>
                <w:lang w:eastAsia="es-CR"/>
              </w:rPr>
              <w:t>s</w:t>
            </w:r>
            <w:r w:rsidRPr="00EC2DE3">
              <w:rPr>
                <w:rFonts w:ascii="Calibri" w:hAnsi="Calibri"/>
                <w:color w:val="000000"/>
                <w:sz w:val="22"/>
                <w:szCs w:val="22"/>
                <w:lang w:eastAsia="es-CR"/>
              </w:rPr>
              <w:t>tra menú para compartir, contactar, eliminar.</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39</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En la pantalla de resultados generales el menú para compartir, contactar, eliminar funciona de manera adecuada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18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lastRenderedPageBreak/>
              <w:t>40</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Solo estás pantallas tienen menú de </w:t>
            </w:r>
            <w:r w:rsidR="001571B4" w:rsidRPr="00EC2DE3">
              <w:rPr>
                <w:rFonts w:ascii="Calibri" w:hAnsi="Calibri"/>
                <w:color w:val="000000"/>
                <w:sz w:val="22"/>
                <w:szCs w:val="22"/>
                <w:lang w:eastAsia="es-CR"/>
              </w:rPr>
              <w:t>opciones:</w:t>
            </w:r>
            <w:r w:rsidRPr="00EC2DE3">
              <w:rPr>
                <w:rFonts w:ascii="Calibri" w:hAnsi="Calibri"/>
                <w:color w:val="000000"/>
                <w:sz w:val="22"/>
                <w:szCs w:val="22"/>
                <w:lang w:eastAsia="es-CR"/>
              </w:rPr>
              <w:br/>
              <w:t xml:space="preserve">◦ Pantallas con las instrucciones de los exámenes. </w:t>
            </w:r>
            <w:r w:rsidRPr="00EC2DE3">
              <w:rPr>
                <w:rFonts w:ascii="Calibri" w:hAnsi="Calibri"/>
                <w:color w:val="000000"/>
                <w:sz w:val="22"/>
                <w:szCs w:val="22"/>
                <w:lang w:eastAsia="es-CR"/>
              </w:rPr>
              <w:br/>
              <w:t xml:space="preserve">◦ Pantallas de los exámenes se realiza un examen audiológico. </w:t>
            </w:r>
            <w:r w:rsidRPr="00EC2DE3">
              <w:rPr>
                <w:rFonts w:ascii="Calibri" w:hAnsi="Calibri"/>
                <w:color w:val="000000"/>
                <w:sz w:val="22"/>
                <w:szCs w:val="22"/>
                <w:lang w:eastAsia="es-CR"/>
              </w:rPr>
              <w:br/>
              <w:t>◦ Pantalla de resultados.</w:t>
            </w:r>
            <w:r w:rsidRPr="00EC2DE3">
              <w:rPr>
                <w:rFonts w:ascii="Calibri" w:hAnsi="Calibri"/>
                <w:color w:val="000000"/>
                <w:sz w:val="22"/>
                <w:szCs w:val="22"/>
                <w:lang w:eastAsia="es-CR"/>
              </w:rPr>
              <w:br/>
              <w:t>◦ Acerca de.</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41</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42</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Aplicación permite acceder a la opción acerca de, y muestra la versión y </w:t>
            </w:r>
            <w:r w:rsidR="001571B4" w:rsidRPr="00EC2DE3">
              <w:rPr>
                <w:rFonts w:ascii="Calibri" w:hAnsi="Calibri"/>
                <w:color w:val="000000"/>
                <w:sz w:val="22"/>
                <w:szCs w:val="22"/>
                <w:lang w:eastAsia="es-CR"/>
              </w:rPr>
              <w:t>especificación</w:t>
            </w:r>
            <w:r w:rsidRPr="00EC2DE3">
              <w:rPr>
                <w:rFonts w:ascii="Calibri" w:hAnsi="Calibri"/>
                <w:color w:val="000000"/>
                <w:sz w:val="22"/>
                <w:szCs w:val="22"/>
                <w:lang w:eastAsia="es-CR"/>
              </w:rPr>
              <w:t xml:space="preserve"> definida de que la prueba no reemplaza la visita a un especialista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43</w:t>
            </w:r>
          </w:p>
        </w:tc>
        <w:tc>
          <w:tcPr>
            <w:tcW w:w="4306" w:type="dxa"/>
            <w:shd w:val="clear" w:color="000000" w:fill="C4BD97"/>
            <w:vAlign w:val="bottom"/>
            <w:hideMark/>
          </w:tcPr>
          <w:p w:rsidR="00EC2DE3" w:rsidRPr="00EC2DE3" w:rsidRDefault="001571B4" w:rsidP="001571B4">
            <w:pPr>
              <w:spacing w:line="240" w:lineRule="auto"/>
              <w:jc w:val="left"/>
              <w:rPr>
                <w:rFonts w:ascii="Calibri" w:hAnsi="Calibri"/>
                <w:color w:val="000000"/>
                <w:sz w:val="22"/>
                <w:szCs w:val="22"/>
                <w:lang w:eastAsia="es-CR"/>
              </w:rPr>
            </w:pPr>
            <w:r>
              <w:rPr>
                <w:rFonts w:ascii="Calibri" w:hAnsi="Calibri"/>
                <w:color w:val="000000"/>
                <w:sz w:val="22"/>
                <w:szCs w:val="22"/>
                <w:lang w:eastAsia="es-CR"/>
              </w:rPr>
              <w:t xml:space="preserve">Al ingresar se </w:t>
            </w:r>
            <w:r w:rsidRPr="00EC2DE3">
              <w:rPr>
                <w:rFonts w:ascii="Calibri" w:hAnsi="Calibri"/>
                <w:color w:val="000000"/>
                <w:sz w:val="22"/>
                <w:szCs w:val="22"/>
                <w:lang w:eastAsia="es-CR"/>
              </w:rPr>
              <w:t>despliega</w:t>
            </w:r>
            <w:r w:rsidR="00EC2DE3" w:rsidRPr="00EC2DE3">
              <w:rPr>
                <w:rFonts w:ascii="Calibri" w:hAnsi="Calibri"/>
                <w:color w:val="000000"/>
                <w:sz w:val="22"/>
                <w:szCs w:val="22"/>
                <w:lang w:eastAsia="es-CR"/>
              </w:rPr>
              <w:t xml:space="preserve"> opción de agregar perfil</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15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44</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Al agregar perfil se solicitan los siguientes datos</w:t>
            </w:r>
            <w:r w:rsidRPr="00EC2DE3">
              <w:rPr>
                <w:rFonts w:ascii="Calibri" w:hAnsi="Calibri"/>
                <w:color w:val="000000"/>
                <w:sz w:val="22"/>
                <w:szCs w:val="22"/>
                <w:lang w:eastAsia="es-CR"/>
              </w:rPr>
              <w:br/>
              <w:t>◦ Nombre</w:t>
            </w:r>
            <w:r w:rsidRPr="00EC2DE3">
              <w:rPr>
                <w:rFonts w:ascii="Calibri" w:hAnsi="Calibri"/>
                <w:color w:val="000000"/>
                <w:sz w:val="22"/>
                <w:szCs w:val="22"/>
                <w:lang w:eastAsia="es-CR"/>
              </w:rPr>
              <w:br/>
              <w:t>◦ Fecha de nacimiento (día/mes/año)</w:t>
            </w:r>
            <w:r w:rsidRPr="00EC2DE3">
              <w:rPr>
                <w:rFonts w:ascii="Calibri" w:hAnsi="Calibri"/>
                <w:color w:val="000000"/>
                <w:sz w:val="22"/>
                <w:szCs w:val="22"/>
                <w:lang w:eastAsia="es-CR"/>
              </w:rPr>
              <w:br/>
              <w:t>◦ Correo electrónico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45</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Al ingresar al perfil se despliegan  las pruebas junto con su duración aproximada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27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46</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Al desplegar el menú de opciones aparecen las siguientes acciones posibles:</w:t>
            </w:r>
            <w:r w:rsidRPr="00EC2DE3">
              <w:rPr>
                <w:rFonts w:ascii="Calibri" w:hAnsi="Calibri"/>
                <w:color w:val="000000"/>
                <w:sz w:val="22"/>
                <w:szCs w:val="22"/>
                <w:lang w:eastAsia="es-CR"/>
              </w:rPr>
              <w:br/>
            </w:r>
            <w:r w:rsidRPr="00EC2DE3">
              <w:rPr>
                <w:rFonts w:ascii="Calibri" w:hAnsi="Calibri"/>
                <w:color w:val="000000"/>
                <w:sz w:val="22"/>
                <w:szCs w:val="22"/>
                <w:lang w:eastAsia="es-CR"/>
              </w:rPr>
              <w:br/>
              <w:t>◦ Perfil</w:t>
            </w:r>
            <w:r w:rsidRPr="00EC2DE3">
              <w:rPr>
                <w:rFonts w:ascii="Calibri" w:hAnsi="Calibri"/>
                <w:color w:val="000000"/>
                <w:sz w:val="22"/>
                <w:szCs w:val="22"/>
                <w:lang w:eastAsia="es-CR"/>
              </w:rPr>
              <w:br/>
              <w:t>◦ Resultados</w:t>
            </w:r>
            <w:r w:rsidRPr="00EC2DE3">
              <w:rPr>
                <w:rFonts w:ascii="Calibri" w:hAnsi="Calibri"/>
                <w:color w:val="000000"/>
                <w:sz w:val="22"/>
                <w:szCs w:val="22"/>
                <w:lang w:eastAsia="es-CR"/>
              </w:rPr>
              <w:br/>
              <w:t>◦ Artículos</w:t>
            </w:r>
            <w:r w:rsidRPr="00EC2DE3">
              <w:rPr>
                <w:rFonts w:ascii="Calibri" w:hAnsi="Calibri"/>
                <w:color w:val="000000"/>
                <w:sz w:val="22"/>
                <w:szCs w:val="22"/>
                <w:lang w:eastAsia="es-CR"/>
              </w:rPr>
              <w:br/>
              <w:t>◦ Consultorio</w:t>
            </w:r>
            <w:r w:rsidRPr="00EC2DE3">
              <w:rPr>
                <w:rFonts w:ascii="Calibri" w:hAnsi="Calibri"/>
                <w:color w:val="000000"/>
                <w:sz w:val="22"/>
                <w:szCs w:val="22"/>
                <w:lang w:eastAsia="es-CR"/>
              </w:rPr>
              <w:br/>
              <w:t>◦ Acerca De</w:t>
            </w:r>
            <w:r w:rsidRPr="00EC2DE3">
              <w:rPr>
                <w:rFonts w:ascii="Calibri" w:hAnsi="Calibri"/>
                <w:color w:val="000000"/>
                <w:sz w:val="22"/>
                <w:szCs w:val="22"/>
                <w:lang w:eastAsia="es-CR"/>
              </w:rPr>
              <w:br/>
              <w:t xml:space="preserve">◦ Regresar o salir </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47</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Cada examen audiológico de la aplicación tiene una pantalla de instrucciones, la cual le explica al usuario los pasos para llevar a cabo la prueba.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48</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 La opción de Artículos desplegará las publicaciones realizadas por el especialista de la clínica en el blog  para velar por la salud auditiva del usuario.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49</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La opción de Consultorio, presentará los consultorios de la clínica Audinsa S.A., configurados en el momento de entrega de la aplicación</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bl>
    <w:p w:rsidR="00146419" w:rsidRDefault="00FC1B38" w:rsidP="00FC1B38">
      <w:pPr>
        <w:pStyle w:val="Caption"/>
      </w:pPr>
      <w:bookmarkStart w:id="280" w:name="_Toc385089373"/>
      <w:r>
        <w:t xml:space="preserve">Tabla </w:t>
      </w:r>
      <w:fldSimple w:instr=" SEQ Tabla \* ARABIC ">
        <w:r>
          <w:rPr>
            <w:noProof/>
          </w:rPr>
          <w:t>4</w:t>
        </w:r>
      </w:fldSimple>
      <w:r>
        <w:t xml:space="preserve"> - </w:t>
      </w:r>
      <w:r w:rsidR="00146419">
        <w:t>Escenarios de pruebas</w:t>
      </w:r>
      <w:bookmarkEnd w:id="280"/>
    </w:p>
    <w:p w:rsidR="00146419" w:rsidRDefault="00146419" w:rsidP="00146419">
      <w:pPr>
        <w:pStyle w:val="Caption"/>
        <w:rPr>
          <w:sz w:val="16"/>
          <w:szCs w:val="16"/>
        </w:rPr>
      </w:pPr>
      <w:r w:rsidRPr="00500CFF">
        <w:rPr>
          <w:sz w:val="16"/>
          <w:szCs w:val="16"/>
        </w:rPr>
        <w:t>Elaboración propia</w:t>
      </w:r>
    </w:p>
    <w:p w:rsidR="00AD0B2F" w:rsidRDefault="00AD0B2F" w:rsidP="00AD0B2F">
      <w:pPr>
        <w:pStyle w:val="13"/>
        <w:tabs>
          <w:tab w:val="left" w:pos="1134"/>
        </w:tabs>
      </w:pPr>
      <w:bookmarkStart w:id="281" w:name="_Toc347566006"/>
      <w:bookmarkStart w:id="282" w:name="_Toc384671557"/>
      <w:r w:rsidRPr="00F148D4">
        <w:lastRenderedPageBreak/>
        <w:t>Resultados</w:t>
      </w:r>
      <w:bookmarkEnd w:id="281"/>
      <w:bookmarkEnd w:id="282"/>
    </w:p>
    <w:p w:rsidR="00D248C0" w:rsidRPr="00F148D4" w:rsidRDefault="00D248C0" w:rsidP="00D248C0">
      <w:pPr>
        <w:pStyle w:val="13"/>
        <w:numPr>
          <w:ilvl w:val="0"/>
          <w:numId w:val="0"/>
        </w:numPr>
        <w:tabs>
          <w:tab w:val="left" w:pos="1134"/>
        </w:tabs>
        <w:ind w:left="1072"/>
      </w:pPr>
    </w:p>
    <w:p w:rsidR="00AD0B2F" w:rsidRPr="00CF45F1" w:rsidRDefault="00AD0B2F" w:rsidP="00AD0B2F">
      <w:pPr>
        <w:pStyle w:val="Default"/>
        <w:rPr>
          <w:color w:val="auto"/>
          <w:sz w:val="23"/>
          <w:szCs w:val="23"/>
          <w:lang w:val="es-CR"/>
        </w:rPr>
      </w:pPr>
    </w:p>
    <w:p w:rsidR="00AD0B2F" w:rsidRDefault="00AD0B2F" w:rsidP="00AD0B2F">
      <w:pPr>
        <w:spacing w:after="200" w:line="276" w:lineRule="auto"/>
        <w:jc w:val="left"/>
        <w:rPr>
          <w:b/>
          <w:sz w:val="36"/>
        </w:rPr>
      </w:pPr>
      <w:r>
        <w:br w:type="page"/>
      </w:r>
    </w:p>
    <w:p w:rsidR="00AD0B2F" w:rsidRPr="00311F48" w:rsidRDefault="00AD0B2F" w:rsidP="00AD0B2F">
      <w:pPr>
        <w:pStyle w:val="t1"/>
        <w:rPr>
          <w:szCs w:val="23"/>
        </w:rPr>
      </w:pPr>
      <w:bookmarkStart w:id="283" w:name="_Toc347566007"/>
      <w:bookmarkStart w:id="284" w:name="_Toc384671558"/>
      <w:r w:rsidRPr="00311F48">
        <w:rPr>
          <w:szCs w:val="23"/>
        </w:rPr>
        <w:lastRenderedPageBreak/>
        <w:t>CAPÍTULO 4</w:t>
      </w:r>
      <w:bookmarkEnd w:id="283"/>
      <w:bookmarkEnd w:id="284"/>
      <w:r w:rsidRPr="00311F48">
        <w:rPr>
          <w:szCs w:val="23"/>
        </w:rPr>
        <w:t xml:space="preserve"> </w:t>
      </w:r>
    </w:p>
    <w:p w:rsidR="00951E5B" w:rsidRDefault="00AD0B2F" w:rsidP="00951E5B">
      <w:pPr>
        <w:pStyle w:val="12"/>
        <w:tabs>
          <w:tab w:val="left" w:pos="1134"/>
        </w:tabs>
        <w:spacing w:after="200" w:line="276" w:lineRule="auto"/>
        <w:jc w:val="left"/>
      </w:pPr>
      <w:bookmarkStart w:id="285" w:name="_Toc347566008"/>
      <w:bookmarkStart w:id="286" w:name="_Toc384671559"/>
      <w:r w:rsidRPr="00D90B0D">
        <w:t>Análisis Retrospectivo o Análisis de Resultados</w:t>
      </w:r>
      <w:bookmarkEnd w:id="285"/>
      <w:bookmarkEnd w:id="286"/>
      <w:r w:rsidRPr="00D90B0D">
        <w:t xml:space="preserve"> </w:t>
      </w:r>
    </w:p>
    <w:p w:rsidR="00951E5B" w:rsidRPr="00C233AA" w:rsidRDefault="00951E5B" w:rsidP="00951E5B">
      <w:pPr>
        <w:pStyle w:val="12"/>
        <w:tabs>
          <w:tab w:val="left" w:pos="1134"/>
        </w:tabs>
        <w:spacing w:after="200" w:line="276" w:lineRule="auto"/>
        <w:jc w:val="left"/>
      </w:pPr>
      <w:bookmarkStart w:id="287" w:name="_Toc384671560"/>
      <w:r w:rsidRPr="00C233AA">
        <w:t>General</w:t>
      </w:r>
      <w:bookmarkEnd w:id="287"/>
    </w:p>
    <w:p w:rsidR="00951E5B" w:rsidRDefault="00951E5B" w:rsidP="00B63AF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B63AF5" w:rsidRDefault="00B63AF5" w:rsidP="0020193E">
      <w:pPr>
        <w:ind w:firstLine="708"/>
        <w:rPr>
          <w:lang w:eastAsia="es-CR"/>
        </w:rPr>
      </w:pPr>
    </w:p>
    <w:p w:rsidR="0020193E" w:rsidRDefault="00AC6670" w:rsidP="0020193E">
      <w:pPr>
        <w:ind w:firstLine="708"/>
        <w:rPr>
          <w:lang w:eastAsia="es-CR"/>
        </w:rPr>
      </w:pPr>
      <w:r>
        <w:rPr>
          <w:lang w:eastAsia="es-CR"/>
        </w:rPr>
        <w:t xml:space="preserve">El objetivo de este proyecto </w:t>
      </w:r>
      <w:r w:rsidR="00747116">
        <w:rPr>
          <w:lang w:eastAsia="es-CR"/>
        </w:rPr>
        <w:t>está</w:t>
      </w:r>
      <w:r>
        <w:rPr>
          <w:lang w:eastAsia="es-CR"/>
        </w:rPr>
        <w:t xml:space="preserve"> enfocado al </w:t>
      </w:r>
      <w:r w:rsidR="00747116">
        <w:rPr>
          <w:lang w:eastAsia="es-CR"/>
        </w:rPr>
        <w:t>área</w:t>
      </w:r>
      <w:r>
        <w:rPr>
          <w:lang w:eastAsia="es-CR"/>
        </w:rPr>
        <w:t xml:space="preserve"> de salud auditiva de los pacientes de la </w:t>
      </w:r>
      <w:r w:rsidR="00747116">
        <w:rPr>
          <w:lang w:eastAsia="es-CR"/>
        </w:rPr>
        <w:t xml:space="preserve">clínica </w:t>
      </w:r>
      <w:r>
        <w:rPr>
          <w:lang w:eastAsia="es-CR"/>
        </w:rPr>
        <w:t>Audi</w:t>
      </w:r>
      <w:r w:rsidR="00B63AF5">
        <w:rPr>
          <w:lang w:eastAsia="es-CR"/>
        </w:rPr>
        <w:t xml:space="preserve">nsa S.A., </w:t>
      </w:r>
      <w:r w:rsidR="0020193E">
        <w:rPr>
          <w:lang w:eastAsia="es-CR"/>
        </w:rPr>
        <w:t xml:space="preserve">mediante un aplicativo </w:t>
      </w:r>
      <w:r>
        <w:rPr>
          <w:lang w:eastAsia="es-CR"/>
        </w:rPr>
        <w:t>que brinda la oportunidad de realizar pruebas auditivas definidas por un especialista.</w:t>
      </w:r>
      <w:r w:rsidR="00747116">
        <w:rPr>
          <w:lang w:eastAsia="es-CR"/>
        </w:rPr>
        <w:t xml:space="preserve"> Posteriormente</w:t>
      </w:r>
      <w:r w:rsidR="001C2B3C">
        <w:rPr>
          <w:lang w:eastAsia="es-CR"/>
        </w:rPr>
        <w:t>,</w:t>
      </w:r>
      <w:r w:rsidR="00747116">
        <w:rPr>
          <w:lang w:eastAsia="es-CR"/>
        </w:rPr>
        <w:t xml:space="preserve"> l</w:t>
      </w:r>
      <w:r>
        <w:rPr>
          <w:lang w:eastAsia="es-CR"/>
        </w:rPr>
        <w:t xml:space="preserve">a </w:t>
      </w:r>
      <w:r w:rsidR="0020193E">
        <w:rPr>
          <w:lang w:eastAsia="es-CR"/>
        </w:rPr>
        <w:t>aplicación</w:t>
      </w:r>
      <w:r>
        <w:rPr>
          <w:lang w:eastAsia="es-CR"/>
        </w:rPr>
        <w:t xml:space="preserve"> </w:t>
      </w:r>
      <w:r w:rsidR="0020193E">
        <w:rPr>
          <w:lang w:eastAsia="es-CR"/>
        </w:rPr>
        <w:t xml:space="preserve">brinda un </w:t>
      </w:r>
      <w:r w:rsidR="001C2B3C">
        <w:rPr>
          <w:lang w:eastAsia="es-CR"/>
        </w:rPr>
        <w:t>diagnó</w:t>
      </w:r>
      <w:r w:rsidR="0020193E">
        <w:rPr>
          <w:lang w:eastAsia="es-CR"/>
        </w:rPr>
        <w:t xml:space="preserve">stico </w:t>
      </w:r>
      <w:r w:rsidR="001C2B3C">
        <w:rPr>
          <w:lang w:eastAsia="es-CR"/>
        </w:rPr>
        <w:t>de las pruebas</w:t>
      </w:r>
      <w:r w:rsidR="0020193E">
        <w:rPr>
          <w:lang w:eastAsia="es-CR"/>
        </w:rPr>
        <w:t xml:space="preserve"> </w:t>
      </w:r>
      <w:r w:rsidR="00B63AF5">
        <w:rPr>
          <w:lang w:eastAsia="es-CR"/>
        </w:rPr>
        <w:t>y</w:t>
      </w:r>
      <w:r w:rsidR="0020193E">
        <w:rPr>
          <w:lang w:eastAsia="es-CR"/>
        </w:rPr>
        <w:t xml:space="preserve"> </w:t>
      </w:r>
      <w:r w:rsidR="00747116">
        <w:rPr>
          <w:lang w:eastAsia="es-CR"/>
        </w:rPr>
        <w:t>ofrece</w:t>
      </w:r>
      <w:r w:rsidR="0020193E">
        <w:rPr>
          <w:lang w:eastAsia="es-CR"/>
        </w:rPr>
        <w:t xml:space="preserve"> la opción de acceder a información relevante publicada por el o la profesional de la clínica</w:t>
      </w:r>
      <w:r w:rsidR="001C2B3C">
        <w:rPr>
          <w:lang w:eastAsia="es-CR"/>
        </w:rPr>
        <w:t>,</w:t>
      </w:r>
      <w:r w:rsidR="0020193E">
        <w:rPr>
          <w:lang w:eastAsia="es-CR"/>
        </w:rPr>
        <w:t xml:space="preserve"> cuyo tema </w:t>
      </w:r>
      <w:r w:rsidR="00747116">
        <w:rPr>
          <w:lang w:eastAsia="es-CR"/>
        </w:rPr>
        <w:t>está</w:t>
      </w:r>
      <w:r w:rsidR="0020193E">
        <w:rPr>
          <w:lang w:eastAsia="es-CR"/>
        </w:rPr>
        <w:t xml:space="preserve">  relacionado a los diferentes cuidados o avances en el tema auditivo.</w:t>
      </w:r>
    </w:p>
    <w:p w:rsidR="0020193E" w:rsidRDefault="0020193E" w:rsidP="0020193E">
      <w:pPr>
        <w:ind w:firstLine="708"/>
        <w:rPr>
          <w:lang w:eastAsia="es-CR"/>
        </w:rPr>
      </w:pPr>
    </w:p>
    <w:p w:rsidR="005B2E33" w:rsidRDefault="005B2E33" w:rsidP="005B2E33">
      <w:pPr>
        <w:ind w:firstLine="708"/>
        <w:rPr>
          <w:lang w:eastAsia="es-CR"/>
        </w:rPr>
      </w:pPr>
      <w:r>
        <w:rPr>
          <w:lang w:eastAsia="es-CR"/>
        </w:rPr>
        <w:t xml:space="preserve">La metodología empleada permite en la </w:t>
      </w:r>
      <w:r w:rsidRPr="005B2E33">
        <w:t>Exploración</w:t>
      </w:r>
      <w:r w:rsidRPr="0099408A">
        <w:t>,</w:t>
      </w:r>
      <w:r>
        <w:t xml:space="preserve"> realizar un estudio de factibilidad y un plan de </w:t>
      </w:r>
      <w:r w:rsidRPr="005B2E33">
        <w:t xml:space="preserve">proyecto con el fin de dar </w:t>
      </w:r>
      <w:proofErr w:type="gramStart"/>
      <w:r w:rsidRPr="005B2E33">
        <w:t>paso</w:t>
      </w:r>
      <w:proofErr w:type="gramEnd"/>
      <w:r w:rsidRPr="005B2E33">
        <w:t xml:space="preserve"> a la fase inicial</w:t>
      </w:r>
      <w:r w:rsidR="00B63AF5">
        <w:t>. En ésta,</w:t>
      </w:r>
      <w:r w:rsidRPr="005B2E33">
        <w:t xml:space="preserve"> mediante</w:t>
      </w:r>
      <w:r w:rsidR="00B63AF5">
        <w:t xml:space="preserve"> </w:t>
      </w:r>
      <w:r w:rsidRPr="005B2E33">
        <w:t xml:space="preserve"> una investigación</w:t>
      </w:r>
      <w:r w:rsidR="00B63AF5">
        <w:t xml:space="preserve"> se</w:t>
      </w:r>
      <w:r w:rsidRPr="005B2E33">
        <w:t xml:space="preserve"> determina la plataforma de </w:t>
      </w:r>
      <w:r>
        <w:rPr>
          <w:lang w:eastAsia="es-CR"/>
        </w:rPr>
        <w:t>Android</w:t>
      </w:r>
      <w:r w:rsidRPr="005B2E33">
        <w:t xml:space="preserve"> como la mejor opción para</w:t>
      </w:r>
      <w:r w:rsidR="00B63AF5">
        <w:t xml:space="preserve"> desarrollar</w:t>
      </w:r>
      <w:r w:rsidRPr="005B2E33">
        <w:t xml:space="preserve"> este aplicativo. Seguidamente</w:t>
      </w:r>
      <w:r w:rsidR="00B63AF5">
        <w:t>,</w:t>
      </w:r>
      <w:r w:rsidRPr="005B2E33">
        <w:t xml:space="preserve"> las comparaciones entre aplicaciones similares llevan a establecer las funcionalidades mínimas que la aplicación móvil debe de tener. Aquí es en donde se  </w:t>
      </w:r>
      <w:r w:rsidRPr="005B2E33">
        <w:rPr>
          <w:lang w:eastAsia="es-CR"/>
        </w:rPr>
        <w:t>inicia el planteamiento o diseño de Audinsa con la toma inicial de requerimientos. En este punto, los analistas junto con el usuario dedican sesiones de trabajo para definir los requisitos del aplicativo.</w:t>
      </w:r>
    </w:p>
    <w:p w:rsidR="00747116" w:rsidRDefault="00747116" w:rsidP="0020193E">
      <w:pPr>
        <w:ind w:firstLine="708"/>
        <w:rPr>
          <w:lang w:eastAsia="es-CR"/>
        </w:rPr>
      </w:pPr>
    </w:p>
    <w:p w:rsidR="00747116" w:rsidRDefault="005B2E33" w:rsidP="0020193E">
      <w:pPr>
        <w:ind w:firstLine="708"/>
        <w:rPr>
          <w:lang w:eastAsia="es-CR"/>
        </w:rPr>
      </w:pPr>
      <w:r>
        <w:rPr>
          <w:lang w:eastAsia="es-CR"/>
        </w:rPr>
        <w:t xml:space="preserve">La </w:t>
      </w:r>
      <w:proofErr w:type="spellStart"/>
      <w:r>
        <w:rPr>
          <w:lang w:eastAsia="es-CR"/>
        </w:rPr>
        <w:t>productización</w:t>
      </w:r>
      <w:proofErr w:type="spellEnd"/>
      <w:r>
        <w:rPr>
          <w:lang w:eastAsia="es-CR"/>
        </w:rPr>
        <w:t xml:space="preserve"> o </w:t>
      </w:r>
      <w:r w:rsidR="001C2B3C">
        <w:rPr>
          <w:lang w:eastAsia="es-CR"/>
        </w:rPr>
        <w:t xml:space="preserve">desarrollo de los requerimientos da como resultado </w:t>
      </w:r>
      <w:r w:rsidR="00747116">
        <w:rPr>
          <w:lang w:eastAsia="es-CR"/>
        </w:rPr>
        <w:t>Audinsa</w:t>
      </w:r>
      <w:r w:rsidR="001C2B3C">
        <w:rPr>
          <w:lang w:eastAsia="es-CR"/>
        </w:rPr>
        <w:t xml:space="preserve">. Este </w:t>
      </w:r>
      <w:r w:rsidR="00747116">
        <w:rPr>
          <w:lang w:eastAsia="es-CR"/>
        </w:rPr>
        <w:t>e</w:t>
      </w:r>
      <w:r w:rsidR="001C2B3C">
        <w:rPr>
          <w:lang w:eastAsia="es-CR"/>
        </w:rPr>
        <w:t>s e</w:t>
      </w:r>
      <w:r w:rsidR="00747116">
        <w:rPr>
          <w:lang w:eastAsia="es-CR"/>
        </w:rPr>
        <w:t xml:space="preserve">l nombre que se le brinda a la aplicación </w:t>
      </w:r>
      <w:r w:rsidR="00C763F8">
        <w:rPr>
          <w:lang w:eastAsia="es-CR"/>
        </w:rPr>
        <w:t>desarrollada</w:t>
      </w:r>
      <w:r w:rsidR="001C2B3C">
        <w:rPr>
          <w:lang w:eastAsia="es-CR"/>
        </w:rPr>
        <w:t>.</w:t>
      </w:r>
      <w:r w:rsidR="00C763F8">
        <w:rPr>
          <w:lang w:eastAsia="es-CR"/>
        </w:rPr>
        <w:t xml:space="preserve"> </w:t>
      </w:r>
      <w:r w:rsidR="001C2B3C">
        <w:rPr>
          <w:lang w:eastAsia="es-CR"/>
        </w:rPr>
        <w:t xml:space="preserve">Dicha </w:t>
      </w:r>
      <w:r w:rsidR="00747116">
        <w:rPr>
          <w:lang w:eastAsia="es-CR"/>
        </w:rPr>
        <w:t>solución</w:t>
      </w:r>
      <w:r w:rsidR="001C2B3C">
        <w:rPr>
          <w:lang w:eastAsia="es-CR"/>
        </w:rPr>
        <w:t xml:space="preserve"> creada en Android, </w:t>
      </w:r>
      <w:r w:rsidR="00747116">
        <w:rPr>
          <w:lang w:eastAsia="es-CR"/>
        </w:rPr>
        <w:t xml:space="preserve"> cumple con este objetivo general</w:t>
      </w:r>
      <w:r w:rsidR="001C2B3C">
        <w:rPr>
          <w:lang w:eastAsia="es-CR"/>
        </w:rPr>
        <w:t>. P</w:t>
      </w:r>
      <w:r w:rsidR="00747116">
        <w:rPr>
          <w:lang w:eastAsia="es-CR"/>
        </w:rPr>
        <w:t>ermitiendo mediante los exámenes definidos</w:t>
      </w:r>
      <w:r w:rsidR="001C2B3C">
        <w:rPr>
          <w:lang w:eastAsia="es-CR"/>
        </w:rPr>
        <w:t>,</w:t>
      </w:r>
      <w:r w:rsidR="00747116">
        <w:rPr>
          <w:lang w:eastAsia="es-CR"/>
        </w:rPr>
        <w:t xml:space="preserve"> apoyar la labor de la clínica Audinsa SA de analizar, diagnosticar y dar información para la prevención de enfermedades</w:t>
      </w:r>
      <w:r w:rsidR="001C2B3C">
        <w:rPr>
          <w:lang w:eastAsia="es-CR"/>
        </w:rPr>
        <w:t xml:space="preserve"> a sus pacientes.</w:t>
      </w:r>
    </w:p>
    <w:p w:rsidR="0020193E" w:rsidRDefault="0020193E" w:rsidP="0020193E">
      <w:pPr>
        <w:ind w:firstLine="708"/>
        <w:rPr>
          <w:lang w:eastAsia="es-CR"/>
        </w:rPr>
      </w:pPr>
    </w:p>
    <w:p w:rsidR="005B2E33" w:rsidRDefault="005B2E33" w:rsidP="005B2E33">
      <w:pPr>
        <w:ind w:firstLine="708"/>
      </w:pPr>
      <w:r>
        <w:t xml:space="preserve"> </w:t>
      </w:r>
    </w:p>
    <w:p w:rsidR="0020193E" w:rsidRDefault="005B2E33" w:rsidP="0020193E">
      <w:pPr>
        <w:ind w:firstLine="708"/>
        <w:rPr>
          <w:lang w:eastAsia="es-CR"/>
        </w:rPr>
      </w:pPr>
      <w:r>
        <w:rPr>
          <w:lang w:eastAsia="es-CR"/>
        </w:rPr>
        <w:lastRenderedPageBreak/>
        <w:t>E</w:t>
      </w:r>
      <w:r w:rsidR="0020193E">
        <w:rPr>
          <w:lang w:eastAsia="es-CR"/>
        </w:rPr>
        <w:t xml:space="preserve">s importante mencionar que los colaboradores de la clínica </w:t>
      </w:r>
      <w:r w:rsidR="00747116">
        <w:rPr>
          <w:lang w:eastAsia="es-CR"/>
        </w:rPr>
        <w:t xml:space="preserve">siempre apoyaron la realización del proyecto, por lo cual las reuniones y la definición de un grupo de </w:t>
      </w:r>
      <w:r>
        <w:rPr>
          <w:lang w:eastAsia="es-CR"/>
        </w:rPr>
        <w:t xml:space="preserve">trabajo usando </w:t>
      </w:r>
      <w:r w:rsidR="00747116">
        <w:rPr>
          <w:lang w:eastAsia="es-CR"/>
        </w:rPr>
        <w:t>mensajería</w:t>
      </w:r>
      <w:r>
        <w:rPr>
          <w:lang w:eastAsia="es-CR"/>
        </w:rPr>
        <w:t>,</w:t>
      </w:r>
      <w:r w:rsidR="00747116">
        <w:rPr>
          <w:lang w:eastAsia="es-CR"/>
        </w:rPr>
        <w:t xml:space="preserve"> permitieron estar en contacto directo en todo momento.</w:t>
      </w:r>
    </w:p>
    <w:p w:rsidR="005B2E33" w:rsidRDefault="005B2E33" w:rsidP="0020193E">
      <w:pPr>
        <w:ind w:firstLine="708"/>
        <w:rPr>
          <w:lang w:eastAsia="es-CR"/>
        </w:rPr>
      </w:pPr>
    </w:p>
    <w:p w:rsidR="0020193E" w:rsidRDefault="005B2E33" w:rsidP="00AC6670">
      <w:pPr>
        <w:ind w:firstLine="708"/>
        <w:rPr>
          <w:lang w:eastAsia="es-CR"/>
        </w:rPr>
      </w:pPr>
      <w:r>
        <w:t>Finalmente</w:t>
      </w:r>
      <w:r w:rsidRPr="005B2E33">
        <w:t xml:space="preserve">, luego de la </w:t>
      </w:r>
      <w:proofErr w:type="spellStart"/>
      <w:r w:rsidRPr="005B2E33">
        <w:t>productización</w:t>
      </w:r>
      <w:proofErr w:type="spellEnd"/>
      <w:r w:rsidRPr="005B2E33">
        <w:t xml:space="preserve"> mencionada las</w:t>
      </w:r>
      <w:r>
        <w:t xml:space="preserve"> </w:t>
      </w:r>
      <w:r w:rsidRPr="000C74AD">
        <w:t>últimas</w:t>
      </w:r>
      <w:r>
        <w:t xml:space="preserve"> </w:t>
      </w:r>
      <w:r w:rsidRPr="000C74AD">
        <w:t>acciones</w:t>
      </w:r>
      <w:r>
        <w:t xml:space="preserve"> permiten estabilizar, probar y cualquier falla que impida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p>
    <w:p w:rsidR="0020193E" w:rsidRDefault="0020193E" w:rsidP="00AC6670">
      <w:pPr>
        <w:ind w:firstLine="708"/>
        <w:rPr>
          <w:lang w:eastAsia="es-CR"/>
        </w:rPr>
      </w:pPr>
    </w:p>
    <w:p w:rsidR="00886E80" w:rsidRDefault="00886E80">
      <w:pPr>
        <w:spacing w:after="200" w:line="276" w:lineRule="auto"/>
        <w:jc w:val="left"/>
        <w:rPr>
          <w:rFonts w:eastAsiaTheme="majorEastAsia" w:cstheme="majorBidi"/>
          <w:b/>
          <w:bCs/>
        </w:rPr>
      </w:pPr>
      <w:r>
        <w:br w:type="page"/>
      </w:r>
    </w:p>
    <w:p w:rsidR="00951E5B" w:rsidRPr="007B05B4" w:rsidRDefault="00951E5B" w:rsidP="00951E5B">
      <w:pPr>
        <w:pStyle w:val="13"/>
        <w:tabs>
          <w:tab w:val="left" w:pos="1134"/>
        </w:tabs>
      </w:pPr>
      <w:bookmarkStart w:id="288" w:name="_Toc384671561"/>
      <w:r w:rsidRPr="007B05B4">
        <w:lastRenderedPageBreak/>
        <w:t>Específicos</w:t>
      </w:r>
      <w:bookmarkEnd w:id="288"/>
    </w:p>
    <w:p w:rsidR="00F1036B" w:rsidRDefault="00F1036B" w:rsidP="00A91DC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Investigar las diferentes plataformas móviles para escoger la opción más adecuada a emplear en la arquitectura de la solución.</w:t>
      </w:r>
    </w:p>
    <w:p w:rsidR="00A91DC6" w:rsidRDefault="00A91DC6" w:rsidP="00F1036B">
      <w:pPr>
        <w:ind w:firstLine="708"/>
        <w:rPr>
          <w:lang w:eastAsia="es-CR"/>
        </w:rPr>
      </w:pPr>
    </w:p>
    <w:p w:rsidR="00F1036B" w:rsidRDefault="00F1036B" w:rsidP="00F1036B">
      <w:pPr>
        <w:ind w:firstLine="708"/>
        <w:rPr>
          <w:lang w:eastAsia="es-CR"/>
        </w:rPr>
      </w:pPr>
      <w:r>
        <w:rPr>
          <w:lang w:eastAsia="es-CR"/>
        </w:rPr>
        <w:t xml:space="preserve">Desde un principio se analizaron diferentes plataformas móviles disponibles en el mercado y sus ventajas y desventajas. Como investigadores, </w:t>
      </w:r>
      <w:r w:rsidR="00E7576D">
        <w:rPr>
          <w:lang w:eastAsia="es-CR"/>
        </w:rPr>
        <w:t>se</w:t>
      </w:r>
      <w:r>
        <w:rPr>
          <w:lang w:eastAsia="es-CR"/>
        </w:rPr>
        <w:t xml:space="preserve"> realiza un listado de sistemas operativos móviles y sus  características (</w:t>
      </w:r>
      <w:r w:rsidR="00A91DC6">
        <w:rPr>
          <w:lang w:eastAsia="es-CR"/>
        </w:rPr>
        <w:t>V</w:t>
      </w:r>
      <w:r>
        <w:rPr>
          <w:lang w:eastAsia="es-CR"/>
        </w:rPr>
        <w:t>er</w:t>
      </w:r>
      <w:r w:rsidR="00A91DC6">
        <w:rPr>
          <w:lang w:eastAsia="es-CR"/>
        </w:rPr>
        <w:t xml:space="preserve"> </w:t>
      </w:r>
      <w:r w:rsidR="00A91DC6">
        <w:rPr>
          <w:lang w:eastAsia="es-CR"/>
        </w:rPr>
        <w:fldChar w:fldCharType="begin"/>
      </w:r>
      <w:r w:rsidR="00A91DC6">
        <w:rPr>
          <w:lang w:eastAsia="es-CR"/>
        </w:rPr>
        <w:instrText xml:space="preserve"> REF _Ref384124832 \h </w:instrText>
      </w:r>
      <w:r w:rsidR="00A91DC6">
        <w:rPr>
          <w:lang w:eastAsia="es-CR"/>
        </w:rPr>
      </w:r>
      <w:r w:rsidR="00A91DC6">
        <w:rPr>
          <w:lang w:eastAsia="es-CR"/>
        </w:rPr>
        <w:fldChar w:fldCharType="separate"/>
      </w:r>
      <w:r w:rsidR="00A91DC6" w:rsidRPr="001F1CB1">
        <w:t>Sistema operativo móvil o SO móvil</w:t>
      </w:r>
      <w:r w:rsidR="00A91DC6">
        <w:rPr>
          <w:lang w:eastAsia="es-CR"/>
        </w:rPr>
        <w:fldChar w:fldCharType="end"/>
      </w:r>
      <w:r>
        <w:rPr>
          <w:lang w:eastAsia="es-CR"/>
        </w:rPr>
        <w:t xml:space="preserve">), </w:t>
      </w:r>
      <w:r w:rsidR="00E7576D">
        <w:rPr>
          <w:lang w:eastAsia="es-CR"/>
        </w:rPr>
        <w:t>estableciendo las fortalezas</w:t>
      </w:r>
      <w:r>
        <w:rPr>
          <w:lang w:eastAsia="es-CR"/>
        </w:rPr>
        <w:t xml:space="preserve"> de cada sistema operativo.</w:t>
      </w:r>
    </w:p>
    <w:p w:rsidR="00F1036B" w:rsidRDefault="00F1036B" w:rsidP="00F1036B">
      <w:pPr>
        <w:ind w:firstLine="708"/>
        <w:rPr>
          <w:lang w:eastAsia="es-CR"/>
        </w:rPr>
      </w:pPr>
      <w:r>
        <w:rPr>
          <w:lang w:eastAsia="es-CR"/>
        </w:rPr>
        <w:t xml:space="preserve">Teniendo en cuenta las características de los sistemas operativos, </w:t>
      </w:r>
      <w:r w:rsidR="00E7576D">
        <w:rPr>
          <w:lang w:eastAsia="es-CR"/>
        </w:rPr>
        <w:t>se desarrolla</w:t>
      </w:r>
      <w:r>
        <w:rPr>
          <w:lang w:eastAsia="es-CR"/>
        </w:rPr>
        <w:t xml:space="preserve"> una encuesta para averiguar cuál sistema tenía la mayor utilización, </w:t>
      </w:r>
      <w:r w:rsidR="00E7576D">
        <w:rPr>
          <w:lang w:eastAsia="es-CR"/>
        </w:rPr>
        <w:t>estableciendo</w:t>
      </w:r>
      <w:r>
        <w:rPr>
          <w:lang w:eastAsia="es-CR"/>
        </w:rPr>
        <w:t xml:space="preserve"> datos bastantes útiles para tomar una decisión </w:t>
      </w:r>
      <w:r w:rsidR="00E7576D">
        <w:rPr>
          <w:lang w:eastAsia="es-CR"/>
        </w:rPr>
        <w:t>acerca de en cuá</w:t>
      </w:r>
      <w:r>
        <w:rPr>
          <w:lang w:eastAsia="es-CR"/>
        </w:rPr>
        <w:t xml:space="preserve">l plataforma móvil realizar nuestro proyecto. </w:t>
      </w:r>
      <w:r w:rsidRPr="00E7576D">
        <w:rPr>
          <w:highlight w:val="yellow"/>
          <w:lang w:eastAsia="es-CR"/>
        </w:rPr>
        <w:t>En una muestra de X personas, se constó con que la utilización del sistema Android es de un Y% (ver Gráfico 1 – Nivel de utilización de sistemas operativos móviles)</w:t>
      </w:r>
      <w:r w:rsidR="00E7576D" w:rsidRPr="00E7576D">
        <w:rPr>
          <w:highlight w:val="yellow"/>
          <w:lang w:eastAsia="es-CR"/>
        </w:rPr>
        <w:t>.</w:t>
      </w:r>
    </w:p>
    <w:p w:rsidR="00F1036B" w:rsidRDefault="00F1036B" w:rsidP="00F1036B">
      <w:pPr>
        <w:ind w:firstLine="708"/>
        <w:rPr>
          <w:lang w:eastAsia="es-CR"/>
        </w:rPr>
      </w:pPr>
    </w:p>
    <w:p w:rsidR="00F1036B" w:rsidRDefault="00F1036B" w:rsidP="00F1036B">
      <w:pPr>
        <w:ind w:firstLine="708"/>
        <w:rPr>
          <w:lang w:eastAsia="es-CR"/>
        </w:rPr>
      </w:pPr>
      <w:r>
        <w:rPr>
          <w:lang w:eastAsia="es-CR"/>
        </w:rPr>
        <w:t>Al tener los datos de utilización y las características de cada sistema operativo</w:t>
      </w:r>
      <w:r w:rsidR="00E7576D">
        <w:rPr>
          <w:lang w:eastAsia="es-CR"/>
        </w:rPr>
        <w:t xml:space="preserve">, </w:t>
      </w:r>
      <w:r w:rsidR="00D6414F">
        <w:rPr>
          <w:lang w:eastAsia="es-CR"/>
        </w:rPr>
        <w:t xml:space="preserve"> y teniendo como base la factibilidad técnica (ver Sección </w:t>
      </w:r>
      <w:r w:rsidR="00D6414F">
        <w:rPr>
          <w:lang w:eastAsia="es-CR"/>
        </w:rPr>
        <w:fldChar w:fldCharType="begin"/>
      </w:r>
      <w:r w:rsidR="00D6414F">
        <w:rPr>
          <w:lang w:eastAsia="es-CR"/>
        </w:rPr>
        <w:instrText xml:space="preserve"> REF _Ref385077747 \r \h </w:instrText>
      </w:r>
      <w:r w:rsidR="00D6414F">
        <w:rPr>
          <w:lang w:eastAsia="es-CR"/>
        </w:rPr>
      </w:r>
      <w:r w:rsidR="00D6414F">
        <w:rPr>
          <w:lang w:eastAsia="es-CR"/>
        </w:rPr>
        <w:fldChar w:fldCharType="separate"/>
      </w:r>
      <w:r w:rsidR="00D6414F">
        <w:rPr>
          <w:lang w:eastAsia="es-CR"/>
        </w:rPr>
        <w:t>10.1.1.3.1</w:t>
      </w:r>
      <w:r w:rsidR="00D6414F">
        <w:rPr>
          <w:lang w:eastAsia="es-CR"/>
        </w:rPr>
        <w:fldChar w:fldCharType="end"/>
      </w:r>
      <w:r w:rsidR="00D6414F">
        <w:rPr>
          <w:lang w:eastAsia="es-CR"/>
        </w:rPr>
        <w:t xml:space="preserve">)  </w:t>
      </w:r>
      <w:r w:rsidR="00E7576D">
        <w:rPr>
          <w:lang w:eastAsia="es-CR"/>
        </w:rPr>
        <w:t>se decide realizar la solución de Audinsa Audiología Móvil en el sistema operativo Android. Para ello ,se toman en cuenta factores como: seleccionar el</w:t>
      </w:r>
      <w:r>
        <w:rPr>
          <w:lang w:eastAsia="es-CR"/>
        </w:rPr>
        <w:t xml:space="preserve"> má</w:t>
      </w:r>
      <w:r w:rsidR="00E7576D">
        <w:rPr>
          <w:lang w:eastAsia="es-CR"/>
        </w:rPr>
        <w:t>s utilizado en la encuesta, y buscar</w:t>
      </w:r>
      <w:r>
        <w:rPr>
          <w:lang w:eastAsia="es-CR"/>
        </w:rPr>
        <w:t xml:space="preserve"> </w:t>
      </w:r>
      <w:r w:rsidR="00E7576D">
        <w:rPr>
          <w:lang w:eastAsia="es-CR"/>
        </w:rPr>
        <w:t xml:space="preserve">la </w:t>
      </w:r>
      <w:r>
        <w:rPr>
          <w:lang w:eastAsia="es-CR"/>
        </w:rPr>
        <w:t xml:space="preserve">flexibilidad </w:t>
      </w:r>
      <w:r w:rsidR="00E7576D">
        <w:rPr>
          <w:lang w:eastAsia="es-CR"/>
        </w:rPr>
        <w:t>que se encuentra en el código abierto, con el fin de</w:t>
      </w:r>
      <w:r>
        <w:rPr>
          <w:lang w:eastAsia="es-CR"/>
        </w:rPr>
        <w:t xml:space="preserve"> tener mayor control de los diferentes componentes de audio del teléfono, así como programar sin el hecho de requerir licencias ni computadoras de gran valor económico para realizar el proyecto.</w:t>
      </w:r>
    </w:p>
    <w:p w:rsidR="00F1036B" w:rsidRDefault="00F1036B" w:rsidP="00F1036B">
      <w:pPr>
        <w:ind w:firstLine="708"/>
        <w:rPr>
          <w:lang w:eastAsia="es-CR"/>
        </w:rPr>
      </w:pPr>
    </w:p>
    <w:p w:rsidR="00A91DC6" w:rsidRDefault="00A91DC6">
      <w:pPr>
        <w:spacing w:after="200" w:line="276" w:lineRule="auto"/>
        <w:jc w:val="left"/>
        <w:rPr>
          <w:lang w:eastAsia="es-CR"/>
        </w:rPr>
      </w:pPr>
      <w:r>
        <w:rPr>
          <w:lang w:eastAsia="es-CR"/>
        </w:rPr>
        <w:br w:type="page"/>
      </w:r>
    </w:p>
    <w:p w:rsidR="00951E5B" w:rsidRDefault="00951E5B" w:rsidP="00A91DC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 xml:space="preserve">Evaluar las aplicaciones existentes en el área de la salud auditiva para definir las funcionalidades mínimas  a </w:t>
      </w:r>
      <w:commentRangeStart w:id="289"/>
      <w:r>
        <w:rPr>
          <w:lang w:eastAsia="es-CR"/>
        </w:rPr>
        <w:t>implementar</w:t>
      </w:r>
      <w:commentRangeEnd w:id="289"/>
      <w:r w:rsidR="00A67370" w:rsidRPr="00A91DC6">
        <w:rPr>
          <w:lang w:eastAsia="es-CR"/>
        </w:rPr>
        <w:commentReference w:id="289"/>
      </w:r>
      <w:r>
        <w:rPr>
          <w:lang w:eastAsia="es-CR"/>
        </w:rPr>
        <w:t>.</w:t>
      </w:r>
    </w:p>
    <w:p w:rsidR="00A91DC6" w:rsidRDefault="00A91DC6" w:rsidP="00443A45">
      <w:pPr>
        <w:ind w:firstLine="708"/>
        <w:rPr>
          <w:lang w:eastAsia="es-CR"/>
        </w:rPr>
      </w:pPr>
    </w:p>
    <w:p w:rsidR="003B2756" w:rsidRDefault="003B2756" w:rsidP="00443A45">
      <w:pPr>
        <w:ind w:firstLine="708"/>
        <w:rPr>
          <w:lang w:eastAsia="es-CR"/>
        </w:rPr>
      </w:pPr>
      <w:r>
        <w:rPr>
          <w:lang w:eastAsia="es-CR"/>
        </w:rPr>
        <w:t xml:space="preserve">En conjunto, los analistas y la especialista de la clínica se dan a la tarea de seleccionar </w:t>
      </w:r>
      <w:r w:rsidR="00313EA3">
        <w:rPr>
          <w:lang w:eastAsia="es-CR"/>
        </w:rPr>
        <w:t>las</w:t>
      </w:r>
      <w:r>
        <w:rPr>
          <w:lang w:eastAsia="es-CR"/>
        </w:rPr>
        <w:t xml:space="preserve"> aplicaciones</w:t>
      </w:r>
      <w:r w:rsidR="00D01131">
        <w:rPr>
          <w:lang w:eastAsia="es-CR"/>
        </w:rPr>
        <w:t xml:space="preserve"> existentes relacionadas al tema auditivo</w:t>
      </w:r>
      <w:r>
        <w:rPr>
          <w:lang w:eastAsia="es-CR"/>
        </w:rPr>
        <w:t xml:space="preserve">. Las </w:t>
      </w:r>
      <w:r w:rsidR="00D01131">
        <w:rPr>
          <w:lang w:eastAsia="es-CR"/>
        </w:rPr>
        <w:t>mismas,</w:t>
      </w:r>
      <w:r>
        <w:rPr>
          <w:lang w:eastAsia="es-CR"/>
        </w:rPr>
        <w:t xml:space="preserve"> son crea</w:t>
      </w:r>
      <w:r w:rsidR="00EC3FB2">
        <w:rPr>
          <w:lang w:eastAsia="es-CR"/>
        </w:rPr>
        <w:t xml:space="preserve">das en diferentes plataformas, y </w:t>
      </w:r>
      <w:r>
        <w:rPr>
          <w:lang w:eastAsia="es-CR"/>
        </w:rPr>
        <w:t>mediante dis</w:t>
      </w:r>
      <w:r w:rsidR="0002698A">
        <w:rPr>
          <w:lang w:eastAsia="es-CR"/>
        </w:rPr>
        <w:t xml:space="preserve">tintas evaluaciones permiten diagnosticar a un usuario su </w:t>
      </w:r>
      <w:r>
        <w:rPr>
          <w:lang w:eastAsia="es-CR"/>
        </w:rPr>
        <w:t>agudeza auditiva.</w:t>
      </w:r>
    </w:p>
    <w:p w:rsidR="00EC3FB2" w:rsidRDefault="00EC3FB2" w:rsidP="003B2756">
      <w:pPr>
        <w:rPr>
          <w:lang w:eastAsia="es-CR"/>
        </w:rPr>
      </w:pPr>
    </w:p>
    <w:p w:rsidR="0002698A" w:rsidRDefault="00EC3FB2" w:rsidP="00443A45">
      <w:pPr>
        <w:ind w:firstLine="708"/>
        <w:rPr>
          <w:lang w:eastAsia="es-CR"/>
        </w:rPr>
      </w:pPr>
      <w:r>
        <w:rPr>
          <w:lang w:eastAsia="es-CR"/>
        </w:rPr>
        <w:t xml:space="preserve">Luego de la selección </w:t>
      </w:r>
      <w:r w:rsidR="0002698A">
        <w:rPr>
          <w:lang w:eastAsia="es-CR"/>
        </w:rPr>
        <w:t xml:space="preserve">realizada, </w:t>
      </w:r>
      <w:r>
        <w:rPr>
          <w:lang w:eastAsia="es-CR"/>
        </w:rPr>
        <w:t>se procede a detallar</w:t>
      </w:r>
      <w:r w:rsidR="0002698A">
        <w:rPr>
          <w:lang w:eastAsia="es-CR"/>
        </w:rPr>
        <w:t>: las pantallas, los exámenes, la interpretación de resultados y demás funcionalidades que posee cada aplicación</w:t>
      </w:r>
      <w:r w:rsidR="00313EA3">
        <w:rPr>
          <w:lang w:eastAsia="es-CR"/>
        </w:rPr>
        <w:t xml:space="preserve"> </w:t>
      </w:r>
      <w:r w:rsidR="0002698A">
        <w:rPr>
          <w:lang w:eastAsia="es-CR"/>
        </w:rPr>
        <w:t>(Ver</w:t>
      </w:r>
      <w:r w:rsidR="00443A45">
        <w:rPr>
          <w:lang w:eastAsia="es-CR"/>
        </w:rPr>
        <w:t xml:space="preserve"> </w:t>
      </w:r>
      <w:r w:rsidR="00443A45">
        <w:rPr>
          <w:lang w:eastAsia="es-CR"/>
        </w:rPr>
        <w:fldChar w:fldCharType="begin"/>
      </w:r>
      <w:r w:rsidR="00443A45">
        <w:rPr>
          <w:lang w:eastAsia="es-CR"/>
        </w:rPr>
        <w:instrText xml:space="preserve"> REF _Ref384111831 \h </w:instrText>
      </w:r>
      <w:r w:rsidR="00443A45">
        <w:rPr>
          <w:lang w:eastAsia="es-CR"/>
        </w:rPr>
      </w:r>
      <w:r w:rsidR="00443A45">
        <w:rPr>
          <w:lang w:eastAsia="es-CR"/>
        </w:rPr>
        <w:fldChar w:fldCharType="separate"/>
      </w:r>
      <w:r w:rsidR="00443A45">
        <w:t>Análisis de aplicaciones similares</w:t>
      </w:r>
      <w:r w:rsidR="00443A45">
        <w:rPr>
          <w:lang w:eastAsia="es-CR"/>
        </w:rPr>
        <w:fldChar w:fldCharType="end"/>
      </w:r>
      <w:r w:rsidR="0002698A">
        <w:rPr>
          <w:lang w:eastAsia="es-CR"/>
        </w:rPr>
        <w:t>).</w:t>
      </w:r>
    </w:p>
    <w:p w:rsidR="0002698A" w:rsidRDefault="0002698A" w:rsidP="0002698A">
      <w:pPr>
        <w:rPr>
          <w:lang w:eastAsia="es-CR"/>
        </w:rPr>
      </w:pPr>
    </w:p>
    <w:p w:rsidR="0002698A" w:rsidRDefault="00313EA3" w:rsidP="00443A45">
      <w:pPr>
        <w:ind w:firstLine="708"/>
      </w:pPr>
      <w:r>
        <w:rPr>
          <w:lang w:eastAsia="es-CR"/>
        </w:rPr>
        <w:t>Las</w:t>
      </w:r>
      <w:r w:rsidR="0002698A">
        <w:rPr>
          <w:lang w:eastAsia="es-CR"/>
        </w:rPr>
        <w:t xml:space="preserve"> s</w:t>
      </w:r>
      <w:r>
        <w:rPr>
          <w:lang w:eastAsia="es-CR"/>
        </w:rPr>
        <w:t>i</w:t>
      </w:r>
      <w:r w:rsidR="0002698A">
        <w:rPr>
          <w:lang w:eastAsia="es-CR"/>
        </w:rPr>
        <w:t>militudes y diferencias</w:t>
      </w:r>
      <w:r>
        <w:rPr>
          <w:lang w:eastAsia="es-CR"/>
        </w:rPr>
        <w:t xml:space="preserve"> definidas</w:t>
      </w:r>
      <w:r w:rsidR="0002698A">
        <w:rPr>
          <w:lang w:eastAsia="es-CR"/>
        </w:rPr>
        <w:t xml:space="preserve"> </w:t>
      </w:r>
      <w:r>
        <w:rPr>
          <w:lang w:eastAsia="es-CR"/>
        </w:rPr>
        <w:t>dan paso al proceso de selección.</w:t>
      </w:r>
      <w:r w:rsidRPr="00313EA3">
        <w:t xml:space="preserve"> </w:t>
      </w:r>
      <w:r>
        <w:t>Este proceso junto con l</w:t>
      </w:r>
      <w:r w:rsidR="00D01131">
        <w:t>o</w:t>
      </w:r>
      <w:r>
        <w:t xml:space="preserve">s </w:t>
      </w:r>
      <w:r w:rsidR="00D01131">
        <w:t xml:space="preserve">resultados de las </w:t>
      </w:r>
      <w:r>
        <w:t>comparaciones</w:t>
      </w:r>
      <w:r w:rsidR="00D01131">
        <w:t xml:space="preserve"> entre aplicaciones similares</w:t>
      </w:r>
      <w:r>
        <w:t xml:space="preserve"> </w:t>
      </w:r>
      <w:r w:rsidR="00A91DC6">
        <w:t>(</w:t>
      </w:r>
      <w:r>
        <w:t>Ver</w:t>
      </w:r>
      <w:r w:rsidR="00EE7A35">
        <w:rPr>
          <w:lang w:eastAsia="es-CR"/>
        </w:rPr>
        <w:t xml:space="preserve"> </w:t>
      </w:r>
      <w:r w:rsidR="00EE7A35">
        <w:rPr>
          <w:lang w:eastAsia="es-CR"/>
        </w:rPr>
        <w:fldChar w:fldCharType="begin"/>
      </w:r>
      <w:r w:rsidR="00EE7A35">
        <w:rPr>
          <w:lang w:eastAsia="es-CR"/>
        </w:rPr>
        <w:instrText xml:space="preserve"> REF _Ref384125019 \h </w:instrText>
      </w:r>
      <w:r w:rsidR="00EE7A35">
        <w:rPr>
          <w:lang w:eastAsia="es-CR"/>
        </w:rPr>
      </w:r>
      <w:r w:rsidR="00EE7A35">
        <w:rPr>
          <w:lang w:eastAsia="es-CR"/>
        </w:rPr>
        <w:fldChar w:fldCharType="separate"/>
      </w:r>
      <w:r w:rsidR="00EE7A35">
        <w:t xml:space="preserve">Tabla </w:t>
      </w:r>
      <w:r w:rsidR="00EE7A35">
        <w:rPr>
          <w:noProof/>
        </w:rPr>
        <w:t>3</w:t>
      </w:r>
      <w:r w:rsidR="00EE7A35">
        <w:t xml:space="preserve"> - Comparación de aplicaciones de audiología existentes</w:t>
      </w:r>
      <w:r w:rsidR="00EE7A35">
        <w:rPr>
          <w:lang w:eastAsia="es-CR"/>
        </w:rPr>
        <w:fldChar w:fldCharType="end"/>
      </w:r>
      <w:r>
        <w:t>)</w:t>
      </w:r>
      <w:r w:rsidRPr="005B2E33">
        <w:t xml:space="preserve"> lleva a</w:t>
      </w:r>
      <w:r w:rsidR="00D01131">
        <w:t>l usuario de la clínica a</w:t>
      </w:r>
      <w:r w:rsidRPr="005B2E33">
        <w:t xml:space="preserve"> establecer las funcionalidades que la aplicación móvil debe de tener.</w:t>
      </w:r>
    </w:p>
    <w:p w:rsidR="00313EA3" w:rsidRDefault="00313EA3" w:rsidP="0002698A"/>
    <w:p w:rsidR="003B2756" w:rsidRDefault="00313EA3" w:rsidP="00EE7A35">
      <w:pPr>
        <w:ind w:firstLine="708"/>
        <w:rPr>
          <w:lang w:eastAsia="es-CR"/>
        </w:rPr>
      </w:pPr>
      <w:r>
        <w:t>En este punto de la fase inicial</w:t>
      </w:r>
      <w:r w:rsidR="001A64AD">
        <w:t>,</w:t>
      </w:r>
      <w:r>
        <w:t xml:space="preserve"> </w:t>
      </w:r>
      <w:r w:rsidR="00D01131">
        <w:rPr>
          <w:lang w:eastAsia="es-CR"/>
        </w:rPr>
        <w:t>se genera la lista de requerim</w:t>
      </w:r>
      <w:r w:rsidR="00EE7A35">
        <w:rPr>
          <w:lang w:eastAsia="es-CR"/>
        </w:rPr>
        <w:t>ientos</w:t>
      </w:r>
      <w:r w:rsidR="001A64AD">
        <w:t xml:space="preserve"> </w:t>
      </w:r>
      <w:r w:rsidR="00D01131">
        <w:rPr>
          <w:lang w:eastAsia="es-CR"/>
        </w:rPr>
        <w:t xml:space="preserve">y </w:t>
      </w:r>
      <w:r w:rsidR="001A64AD">
        <w:rPr>
          <w:lang w:eastAsia="es-CR"/>
        </w:rPr>
        <w:t>así</w:t>
      </w:r>
      <w:r w:rsidR="00D01131">
        <w:rPr>
          <w:lang w:eastAsia="es-CR"/>
        </w:rPr>
        <w:t xml:space="preserve"> se logra cumplir </w:t>
      </w:r>
      <w:r w:rsidR="001A64AD">
        <w:rPr>
          <w:lang w:eastAsia="es-CR"/>
        </w:rPr>
        <w:t xml:space="preserve">la definición </w:t>
      </w:r>
      <w:r w:rsidR="00D01131">
        <w:rPr>
          <w:lang w:eastAsia="es-CR"/>
        </w:rPr>
        <w:t xml:space="preserve">de las funcionalidades mínimas </w:t>
      </w:r>
      <w:r w:rsidR="001A64AD">
        <w:rPr>
          <w:lang w:eastAsia="es-CR"/>
        </w:rPr>
        <w:t>a implementar luego de evaluar las aplicaciones existentes</w:t>
      </w:r>
      <w:r w:rsidR="00D01131">
        <w:rPr>
          <w:lang w:eastAsia="es-CR"/>
        </w:rPr>
        <w:t>.</w:t>
      </w:r>
    </w:p>
    <w:p w:rsidR="00D01131" w:rsidRDefault="00D01131" w:rsidP="003B2756">
      <w:pPr>
        <w:rPr>
          <w:lang w:eastAsia="es-CR"/>
        </w:rPr>
      </w:pPr>
    </w:p>
    <w:p w:rsidR="00D01131" w:rsidRDefault="00D01131" w:rsidP="003B2756">
      <w:pPr>
        <w:rPr>
          <w:lang w:eastAsia="es-CR"/>
        </w:rPr>
      </w:pPr>
    </w:p>
    <w:p w:rsidR="00EE7A35" w:rsidRDefault="00EE7A35">
      <w:pPr>
        <w:spacing w:after="200" w:line="276" w:lineRule="auto"/>
        <w:jc w:val="left"/>
        <w:rPr>
          <w:highlight w:val="yellow"/>
          <w:lang w:eastAsia="es-CR"/>
        </w:rPr>
      </w:pPr>
      <w:r>
        <w:rPr>
          <w:highlight w:val="yellow"/>
          <w:lang w:eastAsia="es-CR"/>
        </w:rPr>
        <w:br w:type="page"/>
      </w:r>
    </w:p>
    <w:p w:rsidR="00951E5B" w:rsidRPr="00EE7A35"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lastRenderedPageBreak/>
        <w:t xml:space="preserve">Determinar la utilización de aplicaciones móviles relacionadas al </w:t>
      </w:r>
      <w:proofErr w:type="spellStart"/>
      <w:r w:rsidRPr="00EE7A35">
        <w:rPr>
          <w:lang w:eastAsia="es-CR"/>
        </w:rPr>
        <w:t>diágnostico</w:t>
      </w:r>
      <w:proofErr w:type="spellEnd"/>
      <w:r w:rsidRPr="00EE7A35">
        <w:rPr>
          <w:lang w:eastAsia="es-CR"/>
        </w:rPr>
        <w:t xml:space="preserve"> o evaluación de padecimientos de personas entre los 25 y 35 años durante el último semestre del </w:t>
      </w:r>
      <w:commentRangeStart w:id="290"/>
      <w:r w:rsidRPr="00EE7A35">
        <w:rPr>
          <w:lang w:eastAsia="es-CR"/>
        </w:rPr>
        <w:t>2012</w:t>
      </w:r>
      <w:commentRangeEnd w:id="290"/>
      <w:r w:rsidR="008F528D" w:rsidRPr="00EE7A35">
        <w:rPr>
          <w:lang w:eastAsia="es-CR"/>
        </w:rPr>
        <w:commentReference w:id="290"/>
      </w:r>
      <w:r w:rsidRPr="00EE7A35">
        <w:rPr>
          <w:lang w:eastAsia="es-CR"/>
        </w:rPr>
        <w:t>.</w:t>
      </w:r>
    </w:p>
    <w:p w:rsidR="005913D4" w:rsidRDefault="005913D4" w:rsidP="00BE2F1B">
      <w:pPr>
        <w:rPr>
          <w:lang w:eastAsia="es-CR"/>
        </w:rPr>
      </w:pPr>
    </w:p>
    <w:p w:rsidR="00EE7A35" w:rsidRDefault="00EE7A35">
      <w:pPr>
        <w:spacing w:after="200" w:line="276" w:lineRule="auto"/>
        <w:jc w:val="left"/>
        <w:rPr>
          <w:lang w:eastAsia="es-CR"/>
        </w:rPr>
      </w:pPr>
      <w:r>
        <w:rPr>
          <w:lang w:eastAsia="es-CR"/>
        </w:rPr>
        <w:br w:type="page"/>
      </w:r>
    </w:p>
    <w:p w:rsidR="00951E5B"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commentRangeStart w:id="291"/>
      <w:r>
        <w:rPr>
          <w:lang w:eastAsia="es-CR"/>
        </w:rPr>
        <w:lastRenderedPageBreak/>
        <w:t>Determinar los tipos y niveles de sonidos que normalmente se dejan de percibir para decidir en las pruebas los sonidos que se van a incluir.</w:t>
      </w:r>
      <w:commentRangeEnd w:id="291"/>
      <w:r w:rsidR="00F03984">
        <w:rPr>
          <w:rStyle w:val="CommentReference"/>
        </w:rPr>
        <w:commentReference w:id="291"/>
      </w:r>
    </w:p>
    <w:p w:rsidR="00BE2F1B" w:rsidRDefault="00BE2F1B" w:rsidP="00BE2F1B">
      <w:pPr>
        <w:rPr>
          <w:lang w:eastAsia="es-CR"/>
        </w:rPr>
      </w:pPr>
    </w:p>
    <w:p w:rsidR="003020D5" w:rsidRPr="00324A74" w:rsidRDefault="00BE2F1B" w:rsidP="00EE7A35">
      <w:pPr>
        <w:ind w:firstLine="708"/>
      </w:pPr>
      <w:r w:rsidRPr="00324A74">
        <w:t>En el cumplimiento de este objetivo es de suma importancia la experiencia y conocimiento de la especialista de la clínica Audinsa S.A., quien mediante una reunión indica que los sonidos que se dejan de percibir varían según la pérdida auditiva.</w:t>
      </w:r>
      <w:r w:rsidR="00EE7A35">
        <w:t xml:space="preserve"> </w:t>
      </w:r>
      <w:r w:rsidR="003020D5" w:rsidRPr="00324A74">
        <w:t>Posteriormente,</w:t>
      </w:r>
      <w:r w:rsidR="004A3F0B">
        <w:t xml:space="preserve"> establece </w:t>
      </w:r>
      <w:r w:rsidRPr="00324A74">
        <w:t xml:space="preserve"> como los sonidos que nos interesa</w:t>
      </w:r>
      <w:r w:rsidR="003020D5" w:rsidRPr="00324A74">
        <w:t>n</w:t>
      </w:r>
      <w:r w:rsidRPr="00324A74">
        <w:t xml:space="preserve"> estudiar son los del lenguaje, y por ello se define que la aplicación a realizar solo evalúe de 250</w:t>
      </w:r>
      <w:r w:rsidR="003020D5" w:rsidRPr="00324A74">
        <w:t xml:space="preserve"> </w:t>
      </w:r>
      <w:proofErr w:type="spellStart"/>
      <w:r w:rsidR="003020D5" w:rsidRPr="00324A74">
        <w:t>hrtz</w:t>
      </w:r>
      <w:proofErr w:type="spellEnd"/>
      <w:r w:rsidRPr="00324A74">
        <w:t xml:space="preserve"> a 8000</w:t>
      </w:r>
      <w:r w:rsidR="003020D5" w:rsidRPr="00324A74">
        <w:t xml:space="preserve"> </w:t>
      </w:r>
      <w:proofErr w:type="spellStart"/>
      <w:r w:rsidR="003020D5" w:rsidRPr="00324A74">
        <w:t>hrtz</w:t>
      </w:r>
      <w:proofErr w:type="spellEnd"/>
      <w:r w:rsidR="003020D5" w:rsidRPr="00324A74">
        <w:t xml:space="preserve">. Contemplando los sonidos utilizados en </w:t>
      </w:r>
      <w:r w:rsidRPr="00324A74">
        <w:t xml:space="preserve">tamizaje </w:t>
      </w:r>
      <w:r w:rsidR="003020D5" w:rsidRPr="00324A74">
        <w:t>que van desde</w:t>
      </w:r>
      <w:r w:rsidRPr="00324A74">
        <w:t xml:space="preserve"> 500</w:t>
      </w:r>
      <w:r w:rsidR="003020D5" w:rsidRPr="00324A74">
        <w:t xml:space="preserve"> </w:t>
      </w:r>
      <w:proofErr w:type="spellStart"/>
      <w:r w:rsidR="003020D5" w:rsidRPr="00324A74">
        <w:t>hrtz</w:t>
      </w:r>
      <w:proofErr w:type="spellEnd"/>
      <w:r w:rsidRPr="00324A74">
        <w:t xml:space="preserve"> a 6000</w:t>
      </w:r>
      <w:r w:rsidR="003020D5" w:rsidRPr="00324A74">
        <w:t xml:space="preserve"> </w:t>
      </w:r>
      <w:proofErr w:type="spellStart"/>
      <w:r w:rsidR="003020D5" w:rsidRPr="00324A74">
        <w:t>hrtz</w:t>
      </w:r>
      <w:proofErr w:type="spellEnd"/>
      <w:r w:rsidRPr="00324A74">
        <w:t>.</w:t>
      </w:r>
    </w:p>
    <w:p w:rsidR="003020D5" w:rsidRPr="00324A74" w:rsidRDefault="003020D5" w:rsidP="00BE2F1B"/>
    <w:p w:rsidR="00BE2F1B" w:rsidRPr="00324A74" w:rsidRDefault="003020D5" w:rsidP="00EE7A35">
      <w:pPr>
        <w:ind w:firstLine="708"/>
      </w:pPr>
      <w:r w:rsidRPr="004A3F0B">
        <w:rPr>
          <w:highlight w:val="yellow"/>
        </w:rPr>
        <w:t>El especialista hace énfasis en que se seleccionan esos rangos de sonido porque c</w:t>
      </w:r>
      <w:r w:rsidR="00BE2F1B" w:rsidRPr="004A3F0B">
        <w:rPr>
          <w:highlight w:val="yellow"/>
        </w:rPr>
        <w:t>uando no se perciben es cuando se determina que existe una posible lesión</w:t>
      </w:r>
      <w:r w:rsidRPr="004A3F0B">
        <w:rPr>
          <w:highlight w:val="yellow"/>
        </w:rPr>
        <w:t xml:space="preserve"> auditiva</w:t>
      </w:r>
      <w:r w:rsidR="00BE2F1B" w:rsidRPr="004A3F0B">
        <w:rPr>
          <w:highlight w:val="yellow"/>
        </w:rPr>
        <w:t>.</w:t>
      </w:r>
    </w:p>
    <w:p w:rsidR="00BE2F1B" w:rsidRDefault="00BE2F1B" w:rsidP="00BE2F1B">
      <w:pPr>
        <w:rPr>
          <w:lang w:eastAsia="es-CR"/>
        </w:rPr>
      </w:pPr>
    </w:p>
    <w:p w:rsidR="00EE7A35" w:rsidRDefault="00EE7A35">
      <w:pPr>
        <w:spacing w:after="200" w:line="276" w:lineRule="auto"/>
        <w:jc w:val="left"/>
        <w:rPr>
          <w:highlight w:val="red"/>
          <w:lang w:eastAsia="es-CR"/>
        </w:rPr>
      </w:pPr>
      <w:r>
        <w:rPr>
          <w:highlight w:val="red"/>
          <w:lang w:eastAsia="es-CR"/>
        </w:rPr>
        <w:br w:type="page"/>
      </w:r>
    </w:p>
    <w:p w:rsidR="00951E5B" w:rsidRPr="00EE7A35"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lastRenderedPageBreak/>
        <w:t>Identificar el equipo auricular más apropiado para la aplicación de la prueba desde un dispositivo móvil.</w:t>
      </w:r>
    </w:p>
    <w:p w:rsidR="005913D4" w:rsidRDefault="005913D4" w:rsidP="005913D4">
      <w:pPr>
        <w:rPr>
          <w:lang w:eastAsia="es-CR"/>
        </w:rPr>
      </w:pPr>
    </w:p>
    <w:p w:rsidR="00A63088" w:rsidRDefault="00B6148A" w:rsidP="005913D4">
      <w:pPr>
        <w:rPr>
          <w:lang w:eastAsia="es-CR"/>
        </w:rPr>
      </w:pPr>
      <w:r>
        <w:rPr>
          <w:lang w:eastAsia="es-CR"/>
        </w:rPr>
        <w:tab/>
      </w:r>
      <w:bookmarkStart w:id="292" w:name="DondeEstoy"/>
      <w:bookmarkEnd w:id="292"/>
      <w:r>
        <w:rPr>
          <w:lang w:eastAsia="es-CR"/>
        </w:rPr>
        <w:t xml:space="preserve">La finalidad de este objetivo consiste en determinar cuáles son los auriculares óptimos para realizar pruebas audiológicas de la aplicación desarrollada. Los investigadores se dieron a la tarea de </w:t>
      </w:r>
      <w:r w:rsidR="002D6899">
        <w:rPr>
          <w:lang w:eastAsia="es-CR"/>
        </w:rPr>
        <w:t>averiguar</w:t>
      </w:r>
      <w:r>
        <w:rPr>
          <w:lang w:eastAsia="es-CR"/>
        </w:rPr>
        <w:t xml:space="preserve"> las características técnicas de los auriculares y sus niveles de intensidad soportados (ver </w:t>
      </w:r>
      <w:r>
        <w:rPr>
          <w:lang w:eastAsia="es-CR"/>
        </w:rPr>
        <w:fldChar w:fldCharType="begin"/>
      </w:r>
      <w:r>
        <w:rPr>
          <w:lang w:eastAsia="es-CR"/>
        </w:rPr>
        <w:instrText xml:space="preserve"> REF _Ref384149258 \h </w:instrText>
      </w:r>
      <w:r>
        <w:rPr>
          <w:lang w:eastAsia="es-CR"/>
        </w:rPr>
      </w:r>
      <w:r>
        <w:rPr>
          <w:lang w:eastAsia="es-CR"/>
        </w:rPr>
        <w:fldChar w:fldCharType="separate"/>
      </w:r>
      <w:r w:rsidRPr="001533E9">
        <w:t>Características técnicas</w:t>
      </w:r>
      <w:r>
        <w:rPr>
          <w:lang w:eastAsia="es-CR"/>
        </w:rPr>
        <w:fldChar w:fldCharType="end"/>
      </w:r>
      <w:r>
        <w:rPr>
          <w:lang w:eastAsia="es-CR"/>
        </w:rPr>
        <w:t>)</w:t>
      </w:r>
      <w:r w:rsidR="002D6899">
        <w:rPr>
          <w:lang w:eastAsia="es-CR"/>
        </w:rPr>
        <w:t xml:space="preserve"> para definir las características que se deben considerar al seleccionar los audífonos adecuados.</w:t>
      </w:r>
    </w:p>
    <w:p w:rsidR="002D6899" w:rsidRDefault="002D6899" w:rsidP="005913D4">
      <w:pPr>
        <w:rPr>
          <w:lang w:eastAsia="es-CR"/>
        </w:rPr>
      </w:pPr>
    </w:p>
    <w:p w:rsidR="00A63088" w:rsidRDefault="00A63088" w:rsidP="005913D4">
      <w:pPr>
        <w:rPr>
          <w:lang w:eastAsia="es-CR"/>
        </w:rPr>
      </w:pPr>
      <w:r>
        <w:rPr>
          <w:lang w:eastAsia="es-CR"/>
        </w:rPr>
        <w:tab/>
      </w:r>
      <w:r w:rsidR="002D6899">
        <w:rPr>
          <w:lang w:eastAsia="es-CR"/>
        </w:rPr>
        <w:t>En conjunto con la especialista s</w:t>
      </w:r>
      <w:r>
        <w:rPr>
          <w:lang w:eastAsia="es-CR"/>
        </w:rPr>
        <w:t>e determina que cualquier auricular estéreo permite realizar las pruebas de la aplicación siempre y cuando se cumplan con las condiciones establecidas en el apartado de instrucciones de la prueba (ver imagen)</w:t>
      </w:r>
    </w:p>
    <w:p w:rsidR="00A63088" w:rsidRDefault="00A63088" w:rsidP="00A63088">
      <w:pPr>
        <w:spacing w:after="200" w:line="276" w:lineRule="auto"/>
        <w:jc w:val="center"/>
        <w:rPr>
          <w:lang w:eastAsia="es-CR"/>
        </w:rPr>
      </w:pPr>
      <w:commentRangeStart w:id="293"/>
      <w:r>
        <w:rPr>
          <w:noProof/>
          <w:lang w:eastAsia="es-CR"/>
        </w:rPr>
        <w:drawing>
          <wp:inline distT="0" distB="0" distL="0" distR="0" wp14:anchorId="506AE606" wp14:editId="300743E8">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73980" cy="822960"/>
                    </a:xfrm>
                    <a:prstGeom prst="rect">
                      <a:avLst/>
                    </a:prstGeom>
                  </pic:spPr>
                </pic:pic>
              </a:graphicData>
            </a:graphic>
          </wp:inline>
        </w:drawing>
      </w:r>
      <w:commentRangeEnd w:id="293"/>
      <w:r w:rsidR="00940AE2">
        <w:rPr>
          <w:rStyle w:val="CommentReference"/>
        </w:rPr>
        <w:commentReference w:id="293"/>
      </w:r>
    </w:p>
    <w:p w:rsidR="00CD19D9" w:rsidRDefault="00CD19D9" w:rsidP="00CD19D9">
      <w:pPr>
        <w:pStyle w:val="Caption"/>
        <w:rPr>
          <w:lang w:eastAsia="es-CR"/>
        </w:rPr>
      </w:pPr>
      <w:r>
        <w:t xml:space="preserve">Ilustración </w:t>
      </w:r>
      <w:fldSimple w:instr=" SEQ Ilustración \* ARABIC ">
        <w:r>
          <w:rPr>
            <w:noProof/>
          </w:rPr>
          <w:t>13</w:t>
        </w:r>
      </w:fldSimple>
      <w:r>
        <w:t xml:space="preserve"> – I</w:t>
      </w:r>
      <w:r>
        <w:rPr>
          <w:lang w:eastAsia="es-CR"/>
        </w:rPr>
        <w:t>nstrucciones de la prueba Sensibilidad de oído.</w:t>
      </w:r>
    </w:p>
    <w:p w:rsidR="00CD19D9" w:rsidRPr="00B1017C" w:rsidRDefault="00CD19D9" w:rsidP="00CD19D9">
      <w:pPr>
        <w:pStyle w:val="Caption"/>
      </w:pPr>
      <w:r w:rsidRPr="001A36B9">
        <w:t>Elaboración propia</w:t>
      </w:r>
    </w:p>
    <w:p w:rsidR="00CD19D9" w:rsidRDefault="00CD19D9" w:rsidP="00CD19D9">
      <w:pPr>
        <w:pStyle w:val="Caption"/>
        <w:rPr>
          <w:lang w:eastAsia="es-CR"/>
        </w:rPr>
      </w:pPr>
      <w:r>
        <w:rPr>
          <w:lang w:eastAsia="es-CR"/>
        </w:rPr>
        <w:t xml:space="preserve"> </w:t>
      </w:r>
    </w:p>
    <w:p w:rsidR="00A63088" w:rsidRDefault="00A63088" w:rsidP="00A63088">
      <w:pPr>
        <w:spacing w:after="200" w:line="276" w:lineRule="auto"/>
        <w:jc w:val="left"/>
        <w:rPr>
          <w:lang w:eastAsia="es-CR"/>
        </w:rPr>
      </w:pPr>
      <w:r>
        <w:rPr>
          <w:lang w:eastAsia="es-CR"/>
        </w:rPr>
        <w:tab/>
        <w:t>El lugar donde se realiza la prueba es de suma importancia, ya que el usuario no puede obtener un resultado confiable si el lugar donde realiza la prueba no es silencioso.</w:t>
      </w:r>
    </w:p>
    <w:p w:rsidR="00EE7A35" w:rsidRDefault="00A63088" w:rsidP="00A63088">
      <w:pPr>
        <w:spacing w:after="200" w:line="276" w:lineRule="auto"/>
        <w:jc w:val="center"/>
        <w:rPr>
          <w:lang w:eastAsia="es-CR"/>
        </w:rPr>
      </w:pPr>
      <w:commentRangeStart w:id="294"/>
      <w:r>
        <w:rPr>
          <w:noProof/>
          <w:lang w:eastAsia="es-CR"/>
        </w:rPr>
        <w:drawing>
          <wp:inline distT="0" distB="0" distL="0" distR="0" wp14:anchorId="02FD70F8" wp14:editId="4FE39343">
            <wp:extent cx="5151120" cy="8305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51120" cy="830580"/>
                    </a:xfrm>
                    <a:prstGeom prst="rect">
                      <a:avLst/>
                    </a:prstGeom>
                  </pic:spPr>
                </pic:pic>
              </a:graphicData>
            </a:graphic>
          </wp:inline>
        </w:drawing>
      </w:r>
      <w:commentRangeEnd w:id="294"/>
      <w:r w:rsidR="00940AE2">
        <w:rPr>
          <w:rStyle w:val="CommentReference"/>
        </w:rPr>
        <w:commentReference w:id="294"/>
      </w:r>
    </w:p>
    <w:p w:rsidR="00CD19D9" w:rsidRDefault="00CD19D9" w:rsidP="00CD19D9">
      <w:pPr>
        <w:pStyle w:val="Caption"/>
        <w:rPr>
          <w:lang w:eastAsia="es-CR"/>
        </w:rPr>
      </w:pPr>
      <w:r>
        <w:t xml:space="preserve">Ilustración </w:t>
      </w:r>
      <w:fldSimple w:instr=" SEQ Ilustración \* ARABIC ">
        <w:r>
          <w:rPr>
            <w:noProof/>
          </w:rPr>
          <w:t>14</w:t>
        </w:r>
      </w:fldSimple>
      <w:r>
        <w:t xml:space="preserve"> – I</w:t>
      </w:r>
      <w:r>
        <w:rPr>
          <w:lang w:eastAsia="es-CR"/>
        </w:rPr>
        <w:t>nstrucciones de la prueba Sensibilidad de oído.</w:t>
      </w:r>
    </w:p>
    <w:p w:rsidR="00CD19D9" w:rsidRPr="00B1017C" w:rsidRDefault="00CD19D9" w:rsidP="00CD19D9">
      <w:pPr>
        <w:pStyle w:val="Caption"/>
      </w:pPr>
      <w:r w:rsidRPr="001A36B9">
        <w:t>Elaboración propia</w:t>
      </w:r>
    </w:p>
    <w:p w:rsidR="00CD19D9" w:rsidRPr="00CD19D9" w:rsidRDefault="00CD19D9" w:rsidP="00CD19D9">
      <w:pPr>
        <w:rPr>
          <w:lang w:eastAsia="es-CR"/>
        </w:rPr>
      </w:pPr>
    </w:p>
    <w:p w:rsidR="00284B9A" w:rsidRDefault="00A63088">
      <w:pPr>
        <w:spacing w:after="200" w:line="276" w:lineRule="auto"/>
        <w:jc w:val="left"/>
        <w:rPr>
          <w:lang w:eastAsia="es-CR"/>
        </w:rPr>
      </w:pPr>
      <w:r>
        <w:rPr>
          <w:lang w:eastAsia="es-CR"/>
        </w:rPr>
        <w:tab/>
        <w:t xml:space="preserve">La característica particular de esta prueba requiere de un tipo de audífono estéreo en buen estado. El dispositivo móvil genera sonidos en las frecuencias establecidas para los diferentes oídos, y así </w:t>
      </w:r>
      <w:r w:rsidR="00940AE2">
        <w:rPr>
          <w:lang w:eastAsia="es-CR"/>
        </w:rPr>
        <w:t>despliega</w:t>
      </w:r>
      <w:r>
        <w:rPr>
          <w:lang w:eastAsia="es-CR"/>
        </w:rPr>
        <w:t xml:space="preserve"> un resultado del estado auditivo en ambos oídos.</w:t>
      </w:r>
    </w:p>
    <w:p w:rsidR="00284B9A" w:rsidRDefault="00284B9A" w:rsidP="00284B9A">
      <w:pPr>
        <w:spacing w:after="200" w:line="276" w:lineRule="auto"/>
        <w:jc w:val="center"/>
        <w:rPr>
          <w:lang w:eastAsia="es-CR"/>
        </w:rPr>
      </w:pPr>
      <w:commentRangeStart w:id="295"/>
      <w:r>
        <w:rPr>
          <w:noProof/>
          <w:lang w:eastAsia="es-CR"/>
        </w:rPr>
        <w:drawing>
          <wp:inline distT="0" distB="0" distL="0" distR="0" wp14:anchorId="31A95729" wp14:editId="48818D5F">
            <wp:extent cx="5260248" cy="682011"/>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b="16149"/>
                    <a:stretch/>
                  </pic:blipFill>
                  <pic:spPr bwMode="auto">
                    <a:xfrm>
                      <a:off x="0" y="0"/>
                      <a:ext cx="5273040" cy="683670"/>
                    </a:xfrm>
                    <a:prstGeom prst="rect">
                      <a:avLst/>
                    </a:prstGeom>
                    <a:ln>
                      <a:noFill/>
                    </a:ln>
                    <a:extLst>
                      <a:ext uri="{53640926-AAD7-44D8-BBD7-CCE9431645EC}">
                        <a14:shadowObscured xmlns:a14="http://schemas.microsoft.com/office/drawing/2010/main"/>
                      </a:ext>
                    </a:extLst>
                  </pic:spPr>
                </pic:pic>
              </a:graphicData>
            </a:graphic>
          </wp:inline>
        </w:drawing>
      </w:r>
      <w:commentRangeEnd w:id="295"/>
      <w:r w:rsidR="00940AE2">
        <w:rPr>
          <w:rStyle w:val="CommentReference"/>
        </w:rPr>
        <w:commentReference w:id="295"/>
      </w:r>
    </w:p>
    <w:p w:rsidR="00CD19D9" w:rsidRDefault="00CD19D9" w:rsidP="00284B9A">
      <w:pPr>
        <w:spacing w:after="200" w:line="276" w:lineRule="auto"/>
        <w:jc w:val="center"/>
        <w:rPr>
          <w:lang w:eastAsia="es-CR"/>
        </w:rPr>
      </w:pPr>
    </w:p>
    <w:p w:rsidR="00CD19D9" w:rsidRDefault="00CD19D9" w:rsidP="00CD19D9">
      <w:pPr>
        <w:pStyle w:val="Caption"/>
      </w:pPr>
      <w:r>
        <w:t xml:space="preserve">Ilustración </w:t>
      </w:r>
      <w:fldSimple w:instr=" SEQ Ilustración \* ARABIC ">
        <w:r>
          <w:rPr>
            <w:noProof/>
          </w:rPr>
          <w:t>15</w:t>
        </w:r>
      </w:fldSimple>
      <w:r>
        <w:t xml:space="preserve"> – Diseño de base de Datos,</w:t>
      </w:r>
    </w:p>
    <w:p w:rsidR="00CD19D9" w:rsidRPr="00B1017C" w:rsidRDefault="00CD19D9" w:rsidP="00CD19D9">
      <w:pPr>
        <w:pStyle w:val="Caption"/>
      </w:pPr>
      <w:r>
        <w:t>E</w:t>
      </w:r>
      <w:r w:rsidRPr="001A36B9">
        <w:t>laboración propia</w:t>
      </w:r>
    </w:p>
    <w:p w:rsidR="00CD19D9" w:rsidRDefault="00CD19D9" w:rsidP="00284B9A">
      <w:pPr>
        <w:spacing w:after="200" w:line="276" w:lineRule="auto"/>
        <w:jc w:val="center"/>
        <w:rPr>
          <w:lang w:eastAsia="es-CR"/>
        </w:rPr>
      </w:pPr>
    </w:p>
    <w:p w:rsidR="00284B9A" w:rsidRDefault="00284B9A">
      <w:pPr>
        <w:spacing w:after="200" w:line="276" w:lineRule="auto"/>
        <w:jc w:val="left"/>
        <w:rPr>
          <w:lang w:eastAsia="es-CR"/>
        </w:rPr>
      </w:pPr>
      <w:r>
        <w:rPr>
          <w:lang w:eastAsia="es-CR"/>
        </w:rPr>
        <w:tab/>
        <w:t>La aplicación valida que el volumen del dispositivo móvil esté al 100%. Esto es porque se necesita generar sonidos en una intensidad definida por el audiólogo.</w:t>
      </w:r>
    </w:p>
    <w:p w:rsidR="00940AE2" w:rsidRDefault="00940AE2">
      <w:pPr>
        <w:spacing w:after="200" w:line="276" w:lineRule="auto"/>
        <w:jc w:val="left"/>
        <w:rPr>
          <w:lang w:eastAsia="es-CR"/>
        </w:rPr>
      </w:pPr>
      <w:r>
        <w:rPr>
          <w:lang w:eastAsia="es-CR"/>
        </w:rPr>
        <w:tab/>
      </w:r>
    </w:p>
    <w:p w:rsidR="00940AE2" w:rsidRDefault="00940AE2" w:rsidP="00940AE2">
      <w:pPr>
        <w:spacing w:after="200" w:line="276" w:lineRule="auto"/>
        <w:ind w:firstLine="708"/>
        <w:jc w:val="left"/>
        <w:rPr>
          <w:lang w:eastAsia="es-CR"/>
        </w:rPr>
      </w:pPr>
      <w:r>
        <w:rPr>
          <w:lang w:eastAsia="es-CR"/>
        </w:rPr>
        <w:t>De esta manera se determina que el objetivo se cumpla, primero, con la investigación realizada de los auriculares en general, y segundo, que el usuario cumpla las precondiciones de las pruebas.</w:t>
      </w:r>
    </w:p>
    <w:p w:rsidR="00A63088" w:rsidRDefault="00A63088" w:rsidP="00A63088">
      <w:pPr>
        <w:spacing w:after="200" w:line="276" w:lineRule="auto"/>
        <w:jc w:val="left"/>
        <w:rPr>
          <w:lang w:eastAsia="es-CR"/>
        </w:rPr>
      </w:pPr>
    </w:p>
    <w:p w:rsidR="00951E5B"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Diseñar una aplicación basada en tecnología móvil para que sea utilizada por las personas que desean conocer su estado auditivo y  que disponen de teléfonos inteligentes.</w:t>
      </w:r>
    </w:p>
    <w:p w:rsidR="00EE7A35" w:rsidRDefault="00EE7A35" w:rsidP="00EE7A35">
      <w:pPr>
        <w:ind w:firstLine="708"/>
        <w:rPr>
          <w:lang w:eastAsia="es-CR"/>
        </w:rPr>
      </w:pPr>
    </w:p>
    <w:p w:rsidR="00324A74" w:rsidRDefault="00324A74" w:rsidP="00EE7A35">
      <w:pPr>
        <w:ind w:firstLine="708"/>
        <w:rPr>
          <w:lang w:eastAsia="es-CR"/>
        </w:rPr>
      </w:pPr>
      <w:r>
        <w:rPr>
          <w:lang w:eastAsia="es-CR"/>
        </w:rPr>
        <w:t xml:space="preserve">La selección de </w:t>
      </w:r>
      <w:r w:rsidR="006D40D9">
        <w:rPr>
          <w:lang w:eastAsia="es-CR"/>
        </w:rPr>
        <w:t xml:space="preserve">la plataforma </w:t>
      </w:r>
      <w:r>
        <w:rPr>
          <w:lang w:eastAsia="es-CR"/>
        </w:rPr>
        <w:t xml:space="preserve">Android </w:t>
      </w:r>
      <w:r w:rsidR="006D40D9">
        <w:rPr>
          <w:lang w:eastAsia="es-CR"/>
        </w:rPr>
        <w:t>da paso a</w:t>
      </w:r>
      <w:r>
        <w:rPr>
          <w:lang w:eastAsia="es-CR"/>
        </w:rPr>
        <w:t xml:space="preserve"> crear la aplicación móvil Audinsa </w:t>
      </w:r>
      <w:r w:rsidR="006D40D9">
        <w:rPr>
          <w:lang w:eastAsia="es-CR"/>
        </w:rPr>
        <w:t>Audiología</w:t>
      </w:r>
      <w:r>
        <w:rPr>
          <w:lang w:eastAsia="es-CR"/>
        </w:rPr>
        <w:t>, para teléfonos inteligentes</w:t>
      </w:r>
      <w:r w:rsidR="00267844">
        <w:rPr>
          <w:lang w:eastAsia="es-CR"/>
        </w:rPr>
        <w:t>. Mediante las si</w:t>
      </w:r>
      <w:r w:rsidR="006D40D9">
        <w:rPr>
          <w:lang w:eastAsia="es-CR"/>
        </w:rPr>
        <w:t xml:space="preserve">guientes pantallas se evidencia </w:t>
      </w:r>
      <w:r w:rsidR="00267844">
        <w:rPr>
          <w:lang w:eastAsia="es-CR"/>
        </w:rPr>
        <w:t xml:space="preserve"> la creación de dicha aplicación y sus principales funcionalidades</w:t>
      </w:r>
      <w:r>
        <w:rPr>
          <w:lang w:eastAsia="es-CR"/>
        </w:rPr>
        <w:t>:</w:t>
      </w:r>
    </w:p>
    <w:p w:rsidR="00324A74" w:rsidRDefault="00324A74" w:rsidP="005913D4">
      <w:pPr>
        <w:rPr>
          <w:lang w:eastAsia="es-CR"/>
        </w:rPr>
      </w:pPr>
      <w:r>
        <w:rPr>
          <w:lang w:eastAsia="es-CR"/>
        </w:rPr>
        <w:t xml:space="preserve"> </w:t>
      </w:r>
    </w:p>
    <w:p w:rsidR="00C13D57" w:rsidRDefault="00C13D57" w:rsidP="00635F33">
      <w:pPr>
        <w:jc w:val="center"/>
        <w:rPr>
          <w:lang w:eastAsia="es-CR"/>
        </w:rPr>
      </w:pPr>
      <w:r>
        <w:rPr>
          <w:noProof/>
          <w:lang w:eastAsia="es-CR"/>
        </w:rPr>
        <w:drawing>
          <wp:inline distT="0" distB="0" distL="0" distR="0" wp14:anchorId="3CE2E588" wp14:editId="678C63DA">
            <wp:extent cx="3810000"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r="32088" b="64579"/>
                    <a:stretch/>
                  </pic:blipFill>
                  <pic:spPr bwMode="auto">
                    <a:xfrm>
                      <a:off x="0" y="0"/>
                      <a:ext cx="3811294" cy="2286776"/>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267844">
      <w:pPr>
        <w:pStyle w:val="Caption"/>
      </w:pPr>
      <w:bookmarkStart w:id="296" w:name="_Toc385082307"/>
      <w:r>
        <w:t xml:space="preserve">Ilustración </w:t>
      </w:r>
      <w:fldSimple w:instr=" SEQ Ilustración \* ARABIC ">
        <w:r w:rsidR="00CD19D9">
          <w:rPr>
            <w:noProof/>
          </w:rPr>
          <w:t>16</w:t>
        </w:r>
      </w:fldSimple>
      <w:r>
        <w:t xml:space="preserve"> – Aplicación Audinsa Audiología instalada en un dispositivo </w:t>
      </w:r>
      <w:bookmarkEnd w:id="296"/>
      <w:r w:rsidR="00CD19D9">
        <w:t xml:space="preserve">inteligente. </w:t>
      </w:r>
    </w:p>
    <w:p w:rsidR="00267844" w:rsidRDefault="00CD19D9" w:rsidP="00267844">
      <w:pPr>
        <w:pStyle w:val="Caption"/>
      </w:pPr>
      <w:r>
        <w:t>Elaboración propia</w:t>
      </w:r>
    </w:p>
    <w:p w:rsidR="00CD19D9" w:rsidRPr="00CD19D9" w:rsidRDefault="00CD19D9" w:rsidP="00CD19D9"/>
    <w:p w:rsidR="00CD19D9" w:rsidRPr="00CD19D9" w:rsidRDefault="00CD19D9" w:rsidP="00CD19D9"/>
    <w:p w:rsidR="00C13D57" w:rsidRDefault="00C13D57" w:rsidP="005913D4">
      <w:pPr>
        <w:rPr>
          <w:lang w:eastAsia="es-CR"/>
        </w:rPr>
      </w:pPr>
    </w:p>
    <w:p w:rsidR="00267844" w:rsidRDefault="00267844" w:rsidP="00CD19D9">
      <w:pPr>
        <w:spacing w:after="200" w:line="276" w:lineRule="auto"/>
        <w:jc w:val="center"/>
        <w:rPr>
          <w:lang w:eastAsia="es-CR"/>
        </w:rPr>
      </w:pPr>
      <w:r>
        <w:rPr>
          <w:lang w:eastAsia="es-CR"/>
        </w:rPr>
        <w:br w:type="page"/>
      </w:r>
      <w:r>
        <w:rPr>
          <w:noProof/>
          <w:lang w:eastAsia="es-CR"/>
        </w:rPr>
        <w:lastRenderedPageBreak/>
        <w:drawing>
          <wp:inline distT="0" distB="0" distL="0" distR="0" wp14:anchorId="578E9B56" wp14:editId="14EA2928">
            <wp:extent cx="3740727" cy="64245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33263" b="-30"/>
                    <a:stretch/>
                  </pic:blipFill>
                  <pic:spPr bwMode="auto">
                    <a:xfrm>
                      <a:off x="0" y="0"/>
                      <a:ext cx="3745383" cy="6432547"/>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CD19D9">
      <w:pPr>
        <w:pStyle w:val="Caption"/>
      </w:pPr>
      <w:bookmarkStart w:id="297" w:name="_Toc385082308"/>
      <w:r>
        <w:t xml:space="preserve">Ilustración </w:t>
      </w:r>
      <w:fldSimple w:instr=" SEQ Ilustración \* ARABIC ">
        <w:r w:rsidR="00CD19D9">
          <w:rPr>
            <w:noProof/>
          </w:rPr>
          <w:t>17</w:t>
        </w:r>
      </w:fldSimple>
      <w:r>
        <w:t xml:space="preserve"> – Aplicación Audinsa Audiología pantalla de </w:t>
      </w:r>
      <w:r w:rsidR="00860CBE">
        <w:t>inicio</w:t>
      </w:r>
      <w:bookmarkEnd w:id="297"/>
      <w:r w:rsidR="00CD19D9">
        <w:t>.</w:t>
      </w:r>
    </w:p>
    <w:p w:rsidR="00CD19D9" w:rsidRDefault="00CD19D9" w:rsidP="00CD19D9">
      <w:pPr>
        <w:pStyle w:val="Caption"/>
      </w:pPr>
      <w:r w:rsidRPr="00CD19D9">
        <w:t xml:space="preserve"> </w:t>
      </w:r>
      <w:r>
        <w:t>Elaboración propia</w:t>
      </w:r>
    </w:p>
    <w:p w:rsidR="00267844" w:rsidRPr="00B1017C" w:rsidRDefault="00267844" w:rsidP="00267844">
      <w:pPr>
        <w:pStyle w:val="Caption"/>
      </w:pPr>
    </w:p>
    <w:p w:rsidR="00C13D57" w:rsidRDefault="00C13D57" w:rsidP="005913D4">
      <w:pPr>
        <w:rPr>
          <w:lang w:eastAsia="es-CR"/>
        </w:rPr>
      </w:pPr>
    </w:p>
    <w:p w:rsidR="00C13D57" w:rsidRDefault="00C13D57" w:rsidP="00C13D57">
      <w:pPr>
        <w:jc w:val="center"/>
        <w:rPr>
          <w:lang w:eastAsia="es-CR"/>
        </w:rPr>
      </w:pPr>
      <w:r>
        <w:rPr>
          <w:noProof/>
          <w:lang w:eastAsia="es-CR"/>
        </w:rPr>
        <w:lastRenderedPageBreak/>
        <w:drawing>
          <wp:inline distT="0" distB="0" distL="0" distR="0" wp14:anchorId="4B067A1F" wp14:editId="5287CDCE">
            <wp:extent cx="3810000" cy="64621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CD19D9">
      <w:pPr>
        <w:pStyle w:val="Caption"/>
      </w:pPr>
      <w:bookmarkStart w:id="298" w:name="_Toc385082309"/>
      <w:r>
        <w:t xml:space="preserve">Ilustración </w:t>
      </w:r>
      <w:fldSimple w:instr=" SEQ Ilustración \* ARABIC ">
        <w:r w:rsidR="00860CBE">
          <w:rPr>
            <w:noProof/>
          </w:rPr>
          <w:t>16</w:t>
        </w:r>
      </w:fldSimple>
      <w:r>
        <w:t xml:space="preserve"> – Aplicación Audinsa Audiología pantalla de creación de perfil</w:t>
      </w:r>
      <w:bookmarkEnd w:id="298"/>
      <w:r w:rsidR="00CD19D9">
        <w:t>.</w:t>
      </w:r>
    </w:p>
    <w:p w:rsidR="00CD19D9" w:rsidRDefault="00CD19D9" w:rsidP="00CD19D9">
      <w:pPr>
        <w:pStyle w:val="Caption"/>
      </w:pPr>
      <w:r w:rsidRPr="00CD19D9">
        <w:t xml:space="preserve"> </w:t>
      </w:r>
      <w:r>
        <w:t>Elaboración propia</w:t>
      </w:r>
    </w:p>
    <w:p w:rsidR="00267844" w:rsidRPr="00B1017C" w:rsidRDefault="00267844" w:rsidP="00267844">
      <w:pPr>
        <w:pStyle w:val="Caption"/>
      </w:pPr>
    </w:p>
    <w:p w:rsidR="00267844" w:rsidRDefault="00267844" w:rsidP="00267844">
      <w:pPr>
        <w:tabs>
          <w:tab w:val="left" w:pos="6845"/>
        </w:tabs>
        <w:jc w:val="left"/>
        <w:rPr>
          <w:lang w:eastAsia="es-CR"/>
        </w:rPr>
      </w:pPr>
      <w:r>
        <w:rPr>
          <w:lang w:eastAsia="es-CR"/>
        </w:rPr>
        <w:tab/>
      </w:r>
    </w:p>
    <w:p w:rsidR="007070D4" w:rsidRDefault="007070D4" w:rsidP="00C13D57">
      <w:pPr>
        <w:jc w:val="center"/>
        <w:rPr>
          <w:lang w:eastAsia="es-CR"/>
        </w:rPr>
      </w:pPr>
    </w:p>
    <w:p w:rsidR="00C13D57" w:rsidRDefault="00C13D57" w:rsidP="005913D4">
      <w:pPr>
        <w:rPr>
          <w:lang w:eastAsia="es-CR"/>
        </w:rPr>
      </w:pPr>
    </w:p>
    <w:p w:rsidR="005913D4" w:rsidRDefault="00C13D57" w:rsidP="00C13D57">
      <w:pPr>
        <w:jc w:val="center"/>
        <w:rPr>
          <w:highlight w:val="yellow"/>
          <w:lang w:eastAsia="es-CR"/>
        </w:rPr>
      </w:pPr>
      <w:r>
        <w:rPr>
          <w:noProof/>
          <w:lang w:eastAsia="es-CR"/>
        </w:rPr>
        <w:lastRenderedPageBreak/>
        <w:drawing>
          <wp:inline distT="0" distB="0" distL="0" distR="0" wp14:anchorId="3EEF29CF" wp14:editId="7823B918">
            <wp:extent cx="3800475" cy="64621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32258"/>
                    <a:stretch/>
                  </pic:blipFill>
                  <pic:spPr bwMode="auto">
                    <a:xfrm>
                      <a:off x="0" y="0"/>
                      <a:ext cx="3801765"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299" w:name="_Toc385082310"/>
      <w:r>
        <w:t xml:space="preserve">Ilustración </w:t>
      </w:r>
      <w:fldSimple w:instr=" SEQ Ilustración \* ARABIC ">
        <w:r>
          <w:rPr>
            <w:noProof/>
          </w:rPr>
          <w:t>17</w:t>
        </w:r>
      </w:fldSimple>
      <w:r>
        <w:t xml:space="preserve"> – Aplicación Audinsa </w:t>
      </w:r>
      <w:proofErr w:type="gramStart"/>
      <w:r>
        <w:t>Audiología ,</w:t>
      </w:r>
      <w:proofErr w:type="gramEnd"/>
      <w:r>
        <w:t xml:space="preserve"> pantalla con perfil creado</w:t>
      </w:r>
      <w:bookmarkEnd w:id="299"/>
      <w:r w:rsidR="00CD19D9">
        <w:t>.</w:t>
      </w:r>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C13D57">
      <w:pPr>
        <w:jc w:val="center"/>
        <w:rPr>
          <w:highlight w:val="yellow"/>
          <w:lang w:eastAsia="es-CR"/>
        </w:rPr>
      </w:pPr>
    </w:p>
    <w:p w:rsidR="00C13D57" w:rsidRDefault="00C13D57" w:rsidP="00B865CC">
      <w:pPr>
        <w:jc w:val="center"/>
        <w:rPr>
          <w:highlight w:val="yellow"/>
          <w:lang w:eastAsia="es-CR"/>
        </w:rPr>
      </w:pPr>
      <w:r>
        <w:rPr>
          <w:noProof/>
          <w:lang w:eastAsia="es-CR"/>
        </w:rPr>
        <w:lastRenderedPageBreak/>
        <w:drawing>
          <wp:inline distT="0" distB="0" distL="0" distR="0" wp14:anchorId="0D80D831" wp14:editId="22F276B1">
            <wp:extent cx="3743325" cy="64621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33277"/>
                    <a:stretch/>
                  </pic:blipFill>
                  <pic:spPr bwMode="auto">
                    <a:xfrm>
                      <a:off x="0" y="0"/>
                      <a:ext cx="3744596"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300" w:name="_Toc385082311"/>
      <w:r>
        <w:t xml:space="preserve">Ilustración </w:t>
      </w:r>
      <w:fldSimple w:instr=" SEQ Ilustración \* ARABIC ">
        <w:r>
          <w:rPr>
            <w:noProof/>
          </w:rPr>
          <w:t>18</w:t>
        </w:r>
      </w:fldSimple>
      <w:r>
        <w:t xml:space="preserve"> – Aplicación Audinsa Audiología, pantalla con listado de exámenes</w:t>
      </w:r>
      <w:bookmarkEnd w:id="300"/>
      <w:r w:rsidR="00CD19D9">
        <w:t>.</w:t>
      </w:r>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860CBE">
      <w:pPr>
        <w:jc w:val="center"/>
        <w:rPr>
          <w:highlight w:val="yellow"/>
          <w:lang w:eastAsia="es-CR"/>
        </w:rPr>
      </w:pPr>
    </w:p>
    <w:p w:rsidR="00C13D57" w:rsidRDefault="00C13D57" w:rsidP="005913D4">
      <w:pPr>
        <w:rPr>
          <w:highlight w:val="yellow"/>
          <w:lang w:eastAsia="es-CR"/>
        </w:rPr>
      </w:pPr>
    </w:p>
    <w:p w:rsidR="00C13D57" w:rsidRDefault="00C13D57" w:rsidP="00F56502">
      <w:pPr>
        <w:jc w:val="center"/>
        <w:rPr>
          <w:highlight w:val="yellow"/>
          <w:lang w:eastAsia="es-CR"/>
        </w:rPr>
      </w:pPr>
      <w:r>
        <w:rPr>
          <w:noProof/>
          <w:lang w:eastAsia="es-CR"/>
        </w:rPr>
        <w:lastRenderedPageBreak/>
        <w:drawing>
          <wp:inline distT="0" distB="0" distL="0" distR="0" wp14:anchorId="4AC02231" wp14:editId="47EC8CFD">
            <wp:extent cx="3781425" cy="64621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301" w:name="_Toc385082312"/>
      <w:r>
        <w:t xml:space="preserve">Ilustración </w:t>
      </w:r>
      <w:fldSimple w:instr=" SEQ Ilustración \* ARABIC ">
        <w:r>
          <w:rPr>
            <w:noProof/>
          </w:rPr>
          <w:t>1</w:t>
        </w:r>
      </w:fldSimple>
      <w:r>
        <w:rPr>
          <w:noProof/>
        </w:rPr>
        <w:t>9</w:t>
      </w:r>
      <w:r>
        <w:t xml:space="preserve"> – Aplicación Audinsa </w:t>
      </w:r>
      <w:r w:rsidR="008617B7">
        <w:t>Audiología,</w:t>
      </w:r>
      <w:r>
        <w:t xml:space="preserve"> pantalla con menú de opciones</w:t>
      </w:r>
      <w:bookmarkEnd w:id="301"/>
      <w:r w:rsidR="00CD19D9">
        <w:t>.</w:t>
      </w:r>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F56502">
      <w:pPr>
        <w:jc w:val="center"/>
        <w:rPr>
          <w:highlight w:val="yellow"/>
          <w:lang w:eastAsia="es-CR"/>
        </w:rPr>
      </w:pPr>
    </w:p>
    <w:p w:rsidR="00C13D57" w:rsidRDefault="00C13D57" w:rsidP="00F56502">
      <w:pPr>
        <w:jc w:val="center"/>
        <w:rPr>
          <w:highlight w:val="yellow"/>
          <w:lang w:eastAsia="es-CR"/>
        </w:rPr>
      </w:pPr>
      <w:bookmarkStart w:id="302" w:name="Imagen"/>
      <w:r>
        <w:rPr>
          <w:noProof/>
          <w:lang w:eastAsia="es-CR"/>
        </w:rPr>
        <w:lastRenderedPageBreak/>
        <w:drawing>
          <wp:inline distT="0" distB="0" distL="0" distR="0" wp14:anchorId="72DB1195" wp14:editId="593E836E">
            <wp:extent cx="3714750" cy="646210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188" t="1769" r="32598" b="-1769"/>
                    <a:stretch/>
                  </pic:blipFill>
                  <pic:spPr bwMode="auto">
                    <a:xfrm>
                      <a:off x="0" y="0"/>
                      <a:ext cx="3716011" cy="6464300"/>
                    </a:xfrm>
                    <a:prstGeom prst="rect">
                      <a:avLst/>
                    </a:prstGeom>
                    <a:ln>
                      <a:noFill/>
                    </a:ln>
                    <a:extLst>
                      <a:ext uri="{53640926-AAD7-44D8-BBD7-CCE9431645EC}">
                        <a14:shadowObscured xmlns:a14="http://schemas.microsoft.com/office/drawing/2010/main"/>
                      </a:ext>
                    </a:extLst>
                  </pic:spPr>
                </pic:pic>
              </a:graphicData>
            </a:graphic>
          </wp:inline>
        </w:drawing>
      </w:r>
      <w:bookmarkEnd w:id="302"/>
    </w:p>
    <w:p w:rsidR="00CD19D9" w:rsidRDefault="00860CBE" w:rsidP="00CD19D9">
      <w:pPr>
        <w:pStyle w:val="Caption"/>
      </w:pPr>
      <w:bookmarkStart w:id="303" w:name="_Toc385082313"/>
      <w:r>
        <w:t xml:space="preserve">Ilustración </w:t>
      </w:r>
      <w:fldSimple w:instr=" SEQ Ilustración \* ARABIC ">
        <w:r w:rsidR="00401FFD">
          <w:rPr>
            <w:noProof/>
          </w:rPr>
          <w:t>19</w:t>
        </w:r>
      </w:fldSimple>
      <w:r>
        <w:t xml:space="preserve"> – Aplicación Audinsa Audiología, pantalla instrucciones de examen Sensibilidad de oído.</w:t>
      </w:r>
      <w:bookmarkEnd w:id="303"/>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CD19D9" w:rsidRDefault="00F03984" w:rsidP="00236F42">
      <w:pPr>
        <w:jc w:val="center"/>
        <w:rPr>
          <w:lang w:eastAsia="es-CR"/>
        </w:rPr>
      </w:pPr>
      <w:r>
        <w:rPr>
          <w:noProof/>
          <w:lang w:eastAsia="es-CR"/>
        </w:rPr>
        <w:lastRenderedPageBreak/>
        <w:drawing>
          <wp:inline distT="0" distB="0" distL="0" distR="0">
            <wp:extent cx="3721395" cy="6241312"/>
            <wp:effectExtent l="0" t="0" r="0" b="762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1" r="-87" b="5627"/>
                    <a:stretch/>
                  </pic:blipFill>
                  <pic:spPr bwMode="auto">
                    <a:xfrm>
                      <a:off x="0" y="0"/>
                      <a:ext cx="3724631" cy="6246739"/>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Default="00CD19D9" w:rsidP="00236F42">
      <w:pPr>
        <w:jc w:val="center"/>
        <w:rPr>
          <w:b/>
          <w:bCs/>
          <w:sz w:val="18"/>
        </w:rPr>
      </w:pPr>
      <w:r w:rsidRPr="00CD19D9">
        <w:rPr>
          <w:b/>
          <w:bCs/>
          <w:sz w:val="18"/>
        </w:rPr>
        <w:t xml:space="preserve">Ilustración </w:t>
      </w:r>
      <w:r w:rsidRPr="00CD19D9">
        <w:rPr>
          <w:b/>
          <w:bCs/>
          <w:sz w:val="18"/>
        </w:rPr>
        <w:fldChar w:fldCharType="begin"/>
      </w:r>
      <w:r w:rsidRPr="00CD19D9">
        <w:rPr>
          <w:b/>
          <w:bCs/>
          <w:sz w:val="18"/>
        </w:rPr>
        <w:instrText xml:space="preserve"> SEQ Ilustración \* ARABIC </w:instrText>
      </w:r>
      <w:r w:rsidRPr="00CD19D9">
        <w:rPr>
          <w:b/>
          <w:bCs/>
          <w:sz w:val="18"/>
        </w:rPr>
        <w:fldChar w:fldCharType="separate"/>
      </w:r>
      <w:r w:rsidRPr="00CD19D9">
        <w:rPr>
          <w:b/>
          <w:bCs/>
          <w:sz w:val="18"/>
        </w:rPr>
        <w:t>21</w:t>
      </w:r>
      <w:r w:rsidRPr="00CD19D9">
        <w:rPr>
          <w:b/>
          <w:bCs/>
          <w:sz w:val="18"/>
        </w:rPr>
        <w:fldChar w:fldCharType="end"/>
      </w:r>
      <w:r w:rsidRPr="00CD19D9">
        <w:rPr>
          <w:b/>
          <w:bCs/>
          <w:sz w:val="18"/>
        </w:rPr>
        <w:t xml:space="preserve"> – Aplicación Audinsa Audiología, pantalla </w:t>
      </w:r>
      <w:r w:rsidR="00523BD2">
        <w:rPr>
          <w:b/>
          <w:bCs/>
          <w:sz w:val="18"/>
        </w:rPr>
        <w:t>prueba de Sensibilidad de oído</w:t>
      </w:r>
      <w:r w:rsidR="00523BD2" w:rsidRPr="00CD19D9">
        <w:rPr>
          <w:b/>
          <w:bCs/>
          <w:sz w:val="18"/>
        </w:rPr>
        <w:t>.</w:t>
      </w:r>
    </w:p>
    <w:p w:rsidR="00CD19D9" w:rsidRDefault="00523BD2" w:rsidP="00236F42">
      <w:pPr>
        <w:jc w:val="center"/>
        <w:rPr>
          <w:lang w:eastAsia="es-CR"/>
        </w:rPr>
      </w:pPr>
      <w:r>
        <w:rPr>
          <w:b/>
          <w:bCs/>
          <w:sz w:val="18"/>
        </w:rPr>
        <w:t xml:space="preserve"> Elaboración propia</w:t>
      </w:r>
    </w:p>
    <w:p w:rsidR="00C13D57" w:rsidRDefault="00CD19D9" w:rsidP="00236F42">
      <w:pPr>
        <w:jc w:val="center"/>
        <w:rPr>
          <w:highlight w:val="yellow"/>
          <w:lang w:eastAsia="es-CR"/>
        </w:rPr>
      </w:pPr>
      <w:r w:rsidRPr="00CD19D9">
        <w:rPr>
          <w:b/>
          <w:bCs/>
          <w:sz w:val="18"/>
        </w:rPr>
        <w:lastRenderedPageBreak/>
        <w:t xml:space="preserve">Ilustración </w:t>
      </w:r>
      <w:r w:rsidRPr="00CD19D9">
        <w:rPr>
          <w:b/>
          <w:bCs/>
          <w:sz w:val="18"/>
        </w:rPr>
        <w:fldChar w:fldCharType="begin"/>
      </w:r>
      <w:r w:rsidRPr="00CD19D9">
        <w:rPr>
          <w:b/>
          <w:bCs/>
          <w:sz w:val="18"/>
        </w:rPr>
        <w:instrText xml:space="preserve"> SEQ Ilustración \* ARABIC </w:instrText>
      </w:r>
      <w:r w:rsidRPr="00CD19D9">
        <w:rPr>
          <w:b/>
          <w:bCs/>
          <w:sz w:val="18"/>
        </w:rPr>
        <w:fldChar w:fldCharType="separate"/>
      </w:r>
      <w:r w:rsidRPr="00CD19D9">
        <w:rPr>
          <w:b/>
          <w:bCs/>
          <w:sz w:val="18"/>
        </w:rPr>
        <w:t>21</w:t>
      </w:r>
      <w:r w:rsidRPr="00CD19D9">
        <w:rPr>
          <w:b/>
          <w:bCs/>
          <w:sz w:val="18"/>
        </w:rPr>
        <w:fldChar w:fldCharType="end"/>
      </w:r>
      <w:r w:rsidRPr="00CD19D9">
        <w:rPr>
          <w:b/>
          <w:bCs/>
          <w:sz w:val="18"/>
        </w:rPr>
        <w:t xml:space="preserve"> – Aplicación Audinsa Audiología, pantalla instrucciones de examen Cuestionario.</w:t>
      </w:r>
      <w:r w:rsidR="00C13D57">
        <w:rPr>
          <w:noProof/>
          <w:lang w:eastAsia="es-CR"/>
        </w:rPr>
        <w:drawing>
          <wp:inline distT="0" distB="0" distL="0" distR="0" wp14:anchorId="470B1495" wp14:editId="0F217E2F">
            <wp:extent cx="3810000" cy="646210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860CBE">
      <w:pPr>
        <w:pStyle w:val="Caption"/>
      </w:pPr>
      <w:bookmarkStart w:id="304" w:name="_Toc385082314"/>
      <w:r>
        <w:t xml:space="preserve">Ilustración </w:t>
      </w:r>
      <w:fldSimple w:instr=" SEQ Ilustración \* ARABIC ">
        <w:r>
          <w:rPr>
            <w:noProof/>
          </w:rPr>
          <w:t>21</w:t>
        </w:r>
      </w:fldSimple>
      <w:r>
        <w:t xml:space="preserve"> – Aplicación Audinsa Audiología, pantalla instrucciones de examen Cuestionario.</w:t>
      </w:r>
      <w:bookmarkEnd w:id="304"/>
    </w:p>
    <w:p w:rsidR="00860CBE" w:rsidRPr="00B1017C" w:rsidRDefault="00523BD2" w:rsidP="00860CBE">
      <w:pPr>
        <w:pStyle w:val="Caption"/>
      </w:pPr>
      <w:r>
        <w:t>Elaboración propia</w:t>
      </w:r>
    </w:p>
    <w:p w:rsidR="00860CBE" w:rsidRDefault="00860CBE" w:rsidP="00236F42">
      <w:pPr>
        <w:jc w:val="center"/>
        <w:rPr>
          <w:highlight w:val="yellow"/>
          <w:lang w:eastAsia="es-CR"/>
        </w:rPr>
      </w:pPr>
    </w:p>
    <w:p w:rsidR="00C13D57" w:rsidRDefault="00C13D57" w:rsidP="00E356ED">
      <w:pPr>
        <w:jc w:val="center"/>
        <w:rPr>
          <w:highlight w:val="yellow"/>
          <w:lang w:eastAsia="es-CR"/>
        </w:rPr>
      </w:pPr>
      <w:r>
        <w:rPr>
          <w:noProof/>
          <w:lang w:eastAsia="es-CR"/>
        </w:rPr>
        <w:lastRenderedPageBreak/>
        <w:drawing>
          <wp:inline distT="0" distB="0" distL="0" distR="0" wp14:anchorId="4E8E6026" wp14:editId="470B6E0B">
            <wp:extent cx="3781425" cy="646210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860CBE">
      <w:pPr>
        <w:pStyle w:val="Caption"/>
      </w:pPr>
      <w:bookmarkStart w:id="305" w:name="_Toc385082315"/>
      <w:r>
        <w:t xml:space="preserve">Ilustración </w:t>
      </w:r>
      <w:fldSimple w:instr=" SEQ Ilustración \* ARABIC ">
        <w:r>
          <w:rPr>
            <w:noProof/>
          </w:rPr>
          <w:t>22</w:t>
        </w:r>
      </w:fldSimple>
      <w:r>
        <w:t xml:space="preserve"> – Aplicación Audinsa Audiología, pantalla del examen Cuestionario.</w:t>
      </w:r>
      <w:bookmarkEnd w:id="305"/>
    </w:p>
    <w:p w:rsidR="00860CBE" w:rsidRPr="00B1017C" w:rsidRDefault="00523BD2" w:rsidP="00860CBE">
      <w:pPr>
        <w:pStyle w:val="Caption"/>
      </w:pPr>
      <w:r>
        <w:t>Elaboración propia</w:t>
      </w:r>
    </w:p>
    <w:p w:rsidR="00860CBE" w:rsidRDefault="00860CBE" w:rsidP="00E356ED">
      <w:pPr>
        <w:jc w:val="center"/>
        <w:rPr>
          <w:highlight w:val="yellow"/>
          <w:lang w:eastAsia="es-CR"/>
        </w:rPr>
      </w:pPr>
    </w:p>
    <w:p w:rsidR="00C13D57" w:rsidRDefault="00C13D57" w:rsidP="00236F42">
      <w:pPr>
        <w:jc w:val="center"/>
        <w:rPr>
          <w:highlight w:val="yellow"/>
          <w:lang w:eastAsia="es-CR"/>
        </w:rPr>
      </w:pPr>
      <w:commentRangeStart w:id="306"/>
      <w:r>
        <w:rPr>
          <w:noProof/>
          <w:lang w:eastAsia="es-CR"/>
        </w:rPr>
        <w:lastRenderedPageBreak/>
        <w:drawing>
          <wp:inline distT="0" distB="0" distL="0" distR="0" wp14:anchorId="67DB79D5" wp14:editId="69DDDACF">
            <wp:extent cx="3762375" cy="646210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32937"/>
                    <a:stretch/>
                  </pic:blipFill>
                  <pic:spPr bwMode="auto">
                    <a:xfrm>
                      <a:off x="0" y="0"/>
                      <a:ext cx="3763653"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306"/>
      <w:r w:rsidR="008617B7">
        <w:rPr>
          <w:rStyle w:val="CommentReference"/>
        </w:rPr>
        <w:commentReference w:id="306"/>
      </w:r>
    </w:p>
    <w:p w:rsidR="00523BD2" w:rsidRDefault="00860CBE" w:rsidP="00860CBE">
      <w:pPr>
        <w:pStyle w:val="Caption"/>
      </w:pPr>
      <w:bookmarkStart w:id="307" w:name="_Toc385082316"/>
      <w:r>
        <w:t xml:space="preserve">Ilustración </w:t>
      </w:r>
      <w:fldSimple w:instr=" SEQ Ilustración \* ARABIC ">
        <w:r>
          <w:rPr>
            <w:noProof/>
          </w:rPr>
          <w:t>23</w:t>
        </w:r>
      </w:fldSimple>
      <w:r>
        <w:t xml:space="preserve"> – Aplicación Audinsa Audiología, pantalla resultado de examen Cuestionario.</w:t>
      </w:r>
      <w:bookmarkEnd w:id="307"/>
      <w:r w:rsidR="00523BD2">
        <w:t xml:space="preserve"> </w:t>
      </w:r>
    </w:p>
    <w:p w:rsidR="00860CBE" w:rsidRPr="00B1017C" w:rsidRDefault="00523BD2" w:rsidP="00860CBE">
      <w:pPr>
        <w:pStyle w:val="Caption"/>
      </w:pPr>
      <w:r>
        <w:t>Elaboración propia</w:t>
      </w:r>
    </w:p>
    <w:p w:rsidR="00324A74" w:rsidRDefault="00324A74" w:rsidP="00236F42">
      <w:pPr>
        <w:jc w:val="center"/>
        <w:rPr>
          <w:highlight w:val="yellow"/>
          <w:lang w:eastAsia="es-CR"/>
        </w:rPr>
      </w:pPr>
    </w:p>
    <w:p w:rsidR="006D40D9" w:rsidRDefault="006D40D9" w:rsidP="006D40D9">
      <w:pPr>
        <w:rPr>
          <w:highlight w:val="yellow"/>
          <w:lang w:eastAsia="es-CR"/>
        </w:rPr>
      </w:pPr>
    </w:p>
    <w:p w:rsidR="006D40D9" w:rsidRDefault="006D40D9" w:rsidP="006D40D9">
      <w:pPr>
        <w:rPr>
          <w:highlight w:val="yellow"/>
          <w:lang w:eastAsia="es-CR"/>
        </w:rPr>
      </w:pPr>
    </w:p>
    <w:p w:rsidR="00F03984" w:rsidRDefault="00F03984" w:rsidP="006D40D9">
      <w:pPr>
        <w:rPr>
          <w:highlight w:val="yellow"/>
          <w:lang w:eastAsia="es-CR"/>
        </w:rPr>
      </w:pPr>
    </w:p>
    <w:p w:rsidR="00F03984" w:rsidRDefault="00F03984" w:rsidP="00215284">
      <w:pPr>
        <w:jc w:val="center"/>
        <w:rPr>
          <w:highlight w:val="yellow"/>
          <w:lang w:eastAsia="es-CR"/>
        </w:rPr>
      </w:pPr>
      <w:r>
        <w:rPr>
          <w:noProof/>
          <w:lang w:eastAsia="es-CR"/>
        </w:rPr>
        <w:lastRenderedPageBreak/>
        <w:drawing>
          <wp:inline distT="0" distB="0" distL="0" distR="0">
            <wp:extent cx="3931580" cy="5816009"/>
            <wp:effectExtent l="0" t="0" r="0" b="0"/>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16832"/>
                    <a:stretch/>
                  </pic:blipFill>
                  <pic:spPr bwMode="auto">
                    <a:xfrm>
                      <a:off x="0" y="0"/>
                      <a:ext cx="3935239" cy="5821422"/>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Default="00215284" w:rsidP="00215284">
      <w:pPr>
        <w:pStyle w:val="Caption"/>
      </w:pPr>
      <w:bookmarkStart w:id="308" w:name="_Toc385082317"/>
      <w:r>
        <w:t xml:space="preserve">Ilustración </w:t>
      </w:r>
      <w:fldSimple w:instr=" SEQ Ilustración \* ARABIC ">
        <w:r>
          <w:rPr>
            <w:noProof/>
          </w:rPr>
          <w:t>24</w:t>
        </w:r>
      </w:fldSimple>
      <w:r>
        <w:t xml:space="preserve"> – Aplicación Audinsa Audiología, pantalla opciones sobre los resultados</w:t>
      </w:r>
      <w:bookmarkEnd w:id="308"/>
      <w:r w:rsidR="00523BD2">
        <w:t>.</w:t>
      </w:r>
    </w:p>
    <w:p w:rsidR="00523BD2" w:rsidRPr="00B1017C" w:rsidRDefault="00523BD2" w:rsidP="00523BD2">
      <w:pPr>
        <w:pStyle w:val="Caption"/>
      </w:pPr>
      <w:r>
        <w:t>Elaboración propia</w:t>
      </w:r>
    </w:p>
    <w:p w:rsidR="00523BD2" w:rsidRPr="00523BD2" w:rsidRDefault="00523BD2" w:rsidP="00523BD2"/>
    <w:p w:rsidR="00215284" w:rsidRPr="006D40D9" w:rsidRDefault="00215284" w:rsidP="00215284">
      <w:pPr>
        <w:jc w:val="center"/>
        <w:rPr>
          <w:highlight w:val="yellow"/>
          <w:lang w:eastAsia="es-CR"/>
        </w:rPr>
      </w:pPr>
    </w:p>
    <w:p w:rsidR="00F03984" w:rsidRDefault="00F03984" w:rsidP="00215284">
      <w:pPr>
        <w:jc w:val="center"/>
        <w:rPr>
          <w:highlight w:val="yellow"/>
          <w:lang w:eastAsia="es-CR"/>
        </w:rPr>
      </w:pPr>
      <w:r>
        <w:rPr>
          <w:noProof/>
          <w:lang w:eastAsia="es-CR"/>
        </w:rPr>
        <w:lastRenderedPageBreak/>
        <w:drawing>
          <wp:inline distT="0" distB="0" distL="0" distR="0">
            <wp:extent cx="3861628" cy="6868632"/>
            <wp:effectExtent l="0" t="0" r="5715" b="889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4652" cy="6874010"/>
                    </a:xfrm>
                    <a:prstGeom prst="rect">
                      <a:avLst/>
                    </a:prstGeom>
                    <a:noFill/>
                    <a:ln>
                      <a:noFill/>
                    </a:ln>
                  </pic:spPr>
                </pic:pic>
              </a:graphicData>
            </a:graphic>
          </wp:inline>
        </w:drawing>
      </w:r>
    </w:p>
    <w:p w:rsidR="00215284" w:rsidRPr="00B1017C" w:rsidRDefault="00215284" w:rsidP="00215284">
      <w:pPr>
        <w:pStyle w:val="Caption"/>
      </w:pPr>
      <w:bookmarkStart w:id="309" w:name="_Toc385082318"/>
      <w:r>
        <w:t xml:space="preserve">Ilustración </w:t>
      </w:r>
      <w:fldSimple w:instr=" SEQ Ilustración \* ARABIC ">
        <w:r>
          <w:rPr>
            <w:noProof/>
          </w:rPr>
          <w:t>25</w:t>
        </w:r>
      </w:fldSimple>
      <w:r>
        <w:t xml:space="preserve"> – Aplicación Audinsa Audiología, pantalla de acción compartir en pantalla resultados.</w:t>
      </w:r>
      <w:bookmarkEnd w:id="309"/>
    </w:p>
    <w:p w:rsidR="00215284" w:rsidRDefault="00215284" w:rsidP="00215284">
      <w:pPr>
        <w:jc w:val="center"/>
        <w:rPr>
          <w:highlight w:val="yellow"/>
          <w:lang w:eastAsia="es-CR"/>
        </w:rPr>
      </w:pPr>
    </w:p>
    <w:p w:rsidR="00215284" w:rsidRPr="006D40D9" w:rsidRDefault="00215284" w:rsidP="00215284">
      <w:pPr>
        <w:jc w:val="center"/>
        <w:rPr>
          <w:highlight w:val="yellow"/>
          <w:lang w:eastAsia="es-CR"/>
        </w:rPr>
      </w:pPr>
    </w:p>
    <w:p w:rsidR="00F03984" w:rsidRDefault="00F03984" w:rsidP="00215284">
      <w:pPr>
        <w:jc w:val="center"/>
        <w:rPr>
          <w:lang w:eastAsia="es-CR"/>
        </w:rPr>
      </w:pPr>
      <w:r>
        <w:rPr>
          <w:noProof/>
          <w:lang w:eastAsia="es-CR"/>
        </w:rPr>
        <w:lastRenderedPageBreak/>
        <w:drawing>
          <wp:anchor distT="0" distB="0" distL="114300" distR="114300" simplePos="0" relativeHeight="251705856" behindDoc="0" locked="0" layoutInCell="1" allowOverlap="1">
            <wp:simplePos x="0" y="0"/>
            <wp:positionH relativeFrom="column">
              <wp:posOffset>1454785</wp:posOffset>
            </wp:positionH>
            <wp:positionV relativeFrom="paragraph">
              <wp:posOffset>231775</wp:posOffset>
            </wp:positionV>
            <wp:extent cx="3741420" cy="5908675"/>
            <wp:effectExtent l="0" t="0" r="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1420" cy="590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3E7A" w:rsidRDefault="00523BD2" w:rsidP="00523BD2">
      <w:pPr>
        <w:pStyle w:val="Caption"/>
      </w:pPr>
      <w:bookmarkStart w:id="310" w:name="_Toc385082319"/>
      <w:r>
        <w:t xml:space="preserve">Ilustración </w:t>
      </w:r>
      <w:fldSimple w:instr=" SEQ Ilustración \* ARABIC ">
        <w:r>
          <w:rPr>
            <w:noProof/>
          </w:rPr>
          <w:t>26</w:t>
        </w:r>
      </w:fldSimple>
      <w:r>
        <w:t xml:space="preserve"> – Aplicación Audinsa Audiología, pantalla Artículos (blog de la clínica).</w:t>
      </w:r>
      <w:bookmarkEnd w:id="310"/>
    </w:p>
    <w:p w:rsidR="00523BD2" w:rsidRPr="00B1017C" w:rsidRDefault="00703E7A" w:rsidP="00523BD2">
      <w:pPr>
        <w:pStyle w:val="Caption"/>
      </w:pPr>
      <w:r>
        <w:t>Elaboración propia</w:t>
      </w:r>
    </w:p>
    <w:p w:rsidR="004F7745" w:rsidRDefault="004F7745">
      <w:pPr>
        <w:spacing w:after="200" w:line="276" w:lineRule="auto"/>
        <w:jc w:val="left"/>
        <w:rPr>
          <w:highlight w:val="yellow"/>
          <w:lang w:eastAsia="es-CR"/>
        </w:rPr>
      </w:pPr>
      <w:r>
        <w:rPr>
          <w:highlight w:val="yellow"/>
          <w:lang w:eastAsia="es-CR"/>
        </w:rPr>
        <w:br w:type="page"/>
      </w:r>
    </w:p>
    <w:p w:rsidR="004F7745" w:rsidRDefault="004F7745" w:rsidP="004F7745">
      <w:pPr>
        <w:pStyle w:val="Caption"/>
      </w:pPr>
    </w:p>
    <w:p w:rsidR="004F7745" w:rsidRDefault="004F7745" w:rsidP="004F7745">
      <w:pPr>
        <w:pStyle w:val="Caption"/>
      </w:pPr>
    </w:p>
    <w:p w:rsidR="004F7745" w:rsidRDefault="0010711A" w:rsidP="004F7745">
      <w:pPr>
        <w:pStyle w:val="Caption"/>
      </w:pPr>
      <w:r>
        <w:rPr>
          <w:noProof/>
          <w:lang w:eastAsia="es-CR"/>
        </w:rPr>
        <w:drawing>
          <wp:inline distT="0" distB="0" distL="0" distR="0">
            <wp:extent cx="3583305" cy="635825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3305" cy="6358255"/>
                    </a:xfrm>
                    <a:prstGeom prst="rect">
                      <a:avLst/>
                    </a:prstGeom>
                    <a:noFill/>
                    <a:ln>
                      <a:noFill/>
                    </a:ln>
                  </pic:spPr>
                </pic:pic>
              </a:graphicData>
            </a:graphic>
          </wp:inline>
        </w:drawing>
      </w:r>
    </w:p>
    <w:p w:rsidR="004F7745" w:rsidRDefault="004F7745" w:rsidP="004F7745">
      <w:pPr>
        <w:pStyle w:val="Caption"/>
      </w:pPr>
    </w:p>
    <w:p w:rsidR="004F7745" w:rsidRDefault="004F7745" w:rsidP="004F7745">
      <w:pPr>
        <w:pStyle w:val="Caption"/>
      </w:pPr>
      <w:r>
        <w:t xml:space="preserve">Ilustración </w:t>
      </w:r>
      <w:fldSimple w:instr=" SEQ Ilustración \* ARABIC ">
        <w:r>
          <w:rPr>
            <w:noProof/>
          </w:rPr>
          <w:t>31</w:t>
        </w:r>
      </w:fldSimple>
      <w:r>
        <w:t xml:space="preserve"> – Aplicación Audinsa Audiología, </w:t>
      </w:r>
      <w:r w:rsidR="0010711A">
        <w:t>pantalla consultorios</w:t>
      </w:r>
      <w:r>
        <w:t>.</w:t>
      </w:r>
    </w:p>
    <w:p w:rsidR="004F7745" w:rsidRPr="00B1017C" w:rsidRDefault="004F7745" w:rsidP="004F7745">
      <w:pPr>
        <w:pStyle w:val="Caption"/>
      </w:pPr>
      <w:r>
        <w:t>Elaboración propia</w:t>
      </w:r>
    </w:p>
    <w:p w:rsidR="00DB3002" w:rsidRDefault="00DB3002" w:rsidP="006D40D9">
      <w:pPr>
        <w:rPr>
          <w:highlight w:val="yellow"/>
          <w:lang w:eastAsia="es-CR"/>
        </w:rPr>
      </w:pPr>
    </w:p>
    <w:p w:rsidR="0010711A" w:rsidRDefault="0010711A" w:rsidP="006D40D9">
      <w:pPr>
        <w:rPr>
          <w:highlight w:val="yellow"/>
          <w:lang w:eastAsia="es-CR"/>
        </w:rPr>
      </w:pPr>
    </w:p>
    <w:p w:rsidR="0010711A" w:rsidRDefault="0010711A" w:rsidP="006D40D9">
      <w:pPr>
        <w:rPr>
          <w:highlight w:val="yellow"/>
          <w:lang w:eastAsia="es-CR"/>
        </w:rPr>
      </w:pPr>
    </w:p>
    <w:p w:rsidR="006D40D9" w:rsidRDefault="006D40D9" w:rsidP="00236F42">
      <w:pPr>
        <w:jc w:val="center"/>
        <w:rPr>
          <w:highlight w:val="yellow"/>
          <w:lang w:eastAsia="es-CR"/>
        </w:rPr>
      </w:pPr>
    </w:p>
    <w:p w:rsidR="00324A74" w:rsidRDefault="00324A74" w:rsidP="00236F42">
      <w:pPr>
        <w:jc w:val="center"/>
        <w:rPr>
          <w:highlight w:val="yellow"/>
          <w:lang w:eastAsia="es-CR"/>
        </w:rPr>
      </w:pPr>
      <w:r>
        <w:rPr>
          <w:noProof/>
          <w:lang w:eastAsia="es-CR"/>
        </w:rPr>
        <w:drawing>
          <wp:inline distT="0" distB="0" distL="0" distR="0" wp14:anchorId="04084451" wp14:editId="4C317F36">
            <wp:extent cx="3706597" cy="6337004"/>
            <wp:effectExtent l="0" t="0" r="8255"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r="32627"/>
                    <a:stretch/>
                  </pic:blipFill>
                  <pic:spPr bwMode="auto">
                    <a:xfrm>
                      <a:off x="0" y="0"/>
                      <a:ext cx="3712976" cy="6347910"/>
                    </a:xfrm>
                    <a:prstGeom prst="rect">
                      <a:avLst/>
                    </a:prstGeom>
                    <a:ln>
                      <a:noFill/>
                    </a:ln>
                    <a:extLst>
                      <a:ext uri="{53640926-AAD7-44D8-BBD7-CCE9431645EC}">
                        <a14:shadowObscured xmlns:a14="http://schemas.microsoft.com/office/drawing/2010/main"/>
                      </a:ext>
                    </a:extLst>
                  </pic:spPr>
                </pic:pic>
              </a:graphicData>
            </a:graphic>
          </wp:inline>
        </w:drawing>
      </w:r>
    </w:p>
    <w:p w:rsidR="00DB3002" w:rsidRDefault="00860CBE" w:rsidP="00860CBE">
      <w:pPr>
        <w:pStyle w:val="Caption"/>
      </w:pPr>
      <w:bookmarkStart w:id="311" w:name="_Toc385082320"/>
      <w:r>
        <w:t xml:space="preserve">Ilustración </w:t>
      </w:r>
      <w:fldSimple w:instr=" SEQ Ilustración \* ARABIC ">
        <w:r w:rsidR="00215284">
          <w:rPr>
            <w:noProof/>
          </w:rPr>
          <w:t>27</w:t>
        </w:r>
      </w:fldSimple>
      <w:r>
        <w:t xml:space="preserve"> – Aplicación Audinsa Audiología, pantalla Acciones sobre el  </w:t>
      </w:r>
      <w:commentRangeStart w:id="312"/>
      <w:r>
        <w:t>perfil</w:t>
      </w:r>
      <w:commentRangeEnd w:id="312"/>
      <w:r>
        <w:rPr>
          <w:rStyle w:val="CommentReference"/>
          <w:b w:val="0"/>
          <w:bCs w:val="0"/>
        </w:rPr>
        <w:commentReference w:id="312"/>
      </w:r>
      <w:r>
        <w:t>.</w:t>
      </w:r>
      <w:bookmarkEnd w:id="311"/>
    </w:p>
    <w:p w:rsidR="00860CBE" w:rsidRPr="00B1017C" w:rsidRDefault="00DB3002" w:rsidP="00860CBE">
      <w:pPr>
        <w:pStyle w:val="Caption"/>
      </w:pPr>
      <w:r>
        <w:t>Elaboración propia</w:t>
      </w:r>
    </w:p>
    <w:p w:rsidR="007070D4" w:rsidRDefault="007070D4" w:rsidP="00236F42">
      <w:pPr>
        <w:jc w:val="center"/>
        <w:rPr>
          <w:highlight w:val="yellow"/>
          <w:lang w:eastAsia="es-CR"/>
        </w:rPr>
      </w:pPr>
    </w:p>
    <w:p w:rsidR="007070D4" w:rsidRDefault="007070D4" w:rsidP="00236F42">
      <w:pPr>
        <w:jc w:val="center"/>
        <w:rPr>
          <w:highlight w:val="yellow"/>
          <w:lang w:eastAsia="es-CR"/>
        </w:rPr>
      </w:pPr>
      <w:commentRangeStart w:id="313"/>
      <w:r>
        <w:rPr>
          <w:noProof/>
          <w:lang w:eastAsia="es-CR"/>
        </w:rPr>
        <w:lastRenderedPageBreak/>
        <w:drawing>
          <wp:inline distT="0" distB="0" distL="0" distR="0" wp14:anchorId="21EA25C4" wp14:editId="2EB7A04E">
            <wp:extent cx="3705101" cy="6456264"/>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33898"/>
                    <a:stretch/>
                  </pic:blipFill>
                  <pic:spPr bwMode="auto">
                    <a:xfrm>
                      <a:off x="0" y="0"/>
                      <a:ext cx="3709713"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313"/>
      <w:r w:rsidR="008617B7">
        <w:rPr>
          <w:rStyle w:val="CommentReference"/>
        </w:rPr>
        <w:commentReference w:id="313"/>
      </w:r>
    </w:p>
    <w:p w:rsidR="00DB3002" w:rsidRDefault="00860CBE" w:rsidP="00860CBE">
      <w:pPr>
        <w:pStyle w:val="Caption"/>
      </w:pPr>
      <w:bookmarkStart w:id="314" w:name="_Toc385082321"/>
      <w:r>
        <w:t xml:space="preserve">Ilustración </w:t>
      </w:r>
      <w:fldSimple w:instr=" SEQ Ilustración \* ARABIC ">
        <w:r w:rsidR="00215284">
          <w:rPr>
            <w:noProof/>
          </w:rPr>
          <w:t>28</w:t>
        </w:r>
      </w:fldSimple>
      <w:r>
        <w:t xml:space="preserve"> – Aplicación Audinsa Audiología, pantalla </w:t>
      </w:r>
      <w:r w:rsidR="00910A13">
        <w:t xml:space="preserve">confirmación </w:t>
      </w:r>
      <w:r>
        <w:t xml:space="preserve"> del </w:t>
      </w:r>
      <w:r w:rsidR="00910A13">
        <w:t xml:space="preserve">eliminación del </w:t>
      </w:r>
      <w:r>
        <w:t>perfil.</w:t>
      </w:r>
      <w:bookmarkEnd w:id="314"/>
    </w:p>
    <w:p w:rsidR="00860CBE" w:rsidRPr="00B1017C" w:rsidRDefault="00DB3002" w:rsidP="00860CBE">
      <w:pPr>
        <w:pStyle w:val="Caption"/>
      </w:pPr>
      <w:r>
        <w:t>Elaboración propia</w:t>
      </w:r>
    </w:p>
    <w:p w:rsidR="00860CBE" w:rsidRDefault="00860CBE" w:rsidP="00236F42">
      <w:pPr>
        <w:jc w:val="center"/>
        <w:rPr>
          <w:highlight w:val="yellow"/>
          <w:lang w:eastAsia="es-CR"/>
        </w:rPr>
      </w:pPr>
    </w:p>
    <w:p w:rsidR="007070D4" w:rsidRDefault="00CC3877" w:rsidP="00236F42">
      <w:pPr>
        <w:jc w:val="center"/>
        <w:rPr>
          <w:highlight w:val="yellow"/>
          <w:lang w:eastAsia="es-CR"/>
        </w:rPr>
      </w:pPr>
      <w:r>
        <w:rPr>
          <w:noProof/>
          <w:lang w:eastAsia="es-CR"/>
        </w:rPr>
        <w:lastRenderedPageBreak/>
        <w:drawing>
          <wp:inline distT="0" distB="0" distL="0" distR="0" wp14:anchorId="4CC51463" wp14:editId="3FABF35B">
            <wp:extent cx="3672582" cy="6365174"/>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3676650" cy="6372225"/>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Default="00910A13" w:rsidP="00910A13">
      <w:pPr>
        <w:pStyle w:val="Caption"/>
      </w:pPr>
      <w:bookmarkStart w:id="315" w:name="_Toc385082322"/>
      <w:r>
        <w:t xml:space="preserve">Ilustración </w:t>
      </w:r>
      <w:fldSimple w:instr=" SEQ Ilustración \* ARABIC ">
        <w:r w:rsidR="00215284">
          <w:rPr>
            <w:noProof/>
          </w:rPr>
          <w:t>29</w:t>
        </w:r>
      </w:fldSimple>
      <w:r>
        <w:t xml:space="preserve"> – Aplicación Audinsa Audiología, pantalla perfil eliminado satisfactoriamente.</w:t>
      </w:r>
      <w:bookmarkEnd w:id="315"/>
    </w:p>
    <w:p w:rsidR="00910A13" w:rsidRPr="00B1017C" w:rsidRDefault="00DB3002" w:rsidP="00910A13">
      <w:pPr>
        <w:pStyle w:val="Caption"/>
      </w:pPr>
      <w:r>
        <w:t>Elaboración propia</w:t>
      </w:r>
    </w:p>
    <w:p w:rsidR="00C13D57" w:rsidRDefault="00C13D57" w:rsidP="005913D4">
      <w:pPr>
        <w:rPr>
          <w:highlight w:val="yellow"/>
          <w:lang w:eastAsia="es-CR"/>
        </w:rPr>
      </w:pPr>
    </w:p>
    <w:p w:rsidR="00324A74" w:rsidRDefault="00C13D57" w:rsidP="00236F42">
      <w:pPr>
        <w:jc w:val="center"/>
        <w:rPr>
          <w:highlight w:val="yellow"/>
          <w:lang w:eastAsia="es-CR"/>
        </w:rPr>
      </w:pPr>
      <w:commentRangeStart w:id="316"/>
      <w:r>
        <w:rPr>
          <w:noProof/>
          <w:lang w:eastAsia="es-CR"/>
        </w:rPr>
        <w:lastRenderedPageBreak/>
        <w:drawing>
          <wp:inline distT="0" distB="0" distL="0" distR="0" wp14:anchorId="3AEC6B75" wp14:editId="1AE330B6">
            <wp:extent cx="3781425" cy="646210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316"/>
      <w:r>
        <w:rPr>
          <w:rStyle w:val="CommentReference"/>
        </w:rPr>
        <w:commentReference w:id="316"/>
      </w:r>
    </w:p>
    <w:p w:rsidR="00324A74" w:rsidRDefault="00324A74" w:rsidP="00324A74">
      <w:pPr>
        <w:pStyle w:val="Caption"/>
      </w:pPr>
      <w:bookmarkStart w:id="317" w:name="_Toc385082323"/>
      <w:r>
        <w:t xml:space="preserve">Ilustración </w:t>
      </w:r>
      <w:fldSimple w:instr=" SEQ Ilustración \* ARABIC ">
        <w:r w:rsidR="00215284">
          <w:rPr>
            <w:noProof/>
          </w:rPr>
          <w:t>30</w:t>
        </w:r>
      </w:fldSimple>
      <w:r>
        <w:t xml:space="preserve"> – Imágenes de a</w:t>
      </w:r>
      <w:r>
        <w:rPr>
          <w:lang w:eastAsia="es-CR"/>
        </w:rPr>
        <w:t>plicación basada en tecnología móvil para conocer el estado auditivo</w:t>
      </w:r>
      <w:bookmarkEnd w:id="317"/>
    </w:p>
    <w:p w:rsidR="00324A74" w:rsidRPr="00B1017C" w:rsidRDefault="00324A74" w:rsidP="00324A74">
      <w:pPr>
        <w:pStyle w:val="Caption"/>
      </w:pPr>
      <w:r w:rsidRPr="001A36B9">
        <w:t>Elaboración propia</w:t>
      </w:r>
    </w:p>
    <w:p w:rsidR="00324A74" w:rsidRDefault="00324A74">
      <w:pPr>
        <w:spacing w:after="200" w:line="276" w:lineRule="auto"/>
        <w:jc w:val="left"/>
        <w:rPr>
          <w:highlight w:val="yellow"/>
          <w:lang w:eastAsia="es-CR"/>
        </w:rPr>
      </w:pPr>
    </w:p>
    <w:p w:rsidR="00324A74" w:rsidRDefault="008A08B3">
      <w:pPr>
        <w:spacing w:after="200" w:line="276" w:lineRule="auto"/>
        <w:jc w:val="left"/>
        <w:rPr>
          <w:highlight w:val="yellow"/>
          <w:lang w:eastAsia="es-CR"/>
        </w:rPr>
      </w:pPr>
      <w:r>
        <w:rPr>
          <w:highlight w:val="yellow"/>
          <w:lang w:eastAsia="es-CR"/>
        </w:rPr>
        <w:t>Luego de completar todas las pantallas faltantes crear un párrafo final para comprobar que el  objetivo se cumple de manera satisfactoria.</w:t>
      </w:r>
    </w:p>
    <w:p w:rsidR="00C13D57" w:rsidRDefault="00C13D57" w:rsidP="00236F42">
      <w:pPr>
        <w:jc w:val="center"/>
        <w:rPr>
          <w:highlight w:val="yellow"/>
          <w:lang w:eastAsia="es-CR"/>
        </w:rPr>
      </w:pPr>
    </w:p>
    <w:p w:rsidR="00951E5B" w:rsidRPr="005F60A0" w:rsidRDefault="00951E5B" w:rsidP="005F60A0">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commentRangeStart w:id="318"/>
      <w:r w:rsidRPr="005F60A0">
        <w:rPr>
          <w:lang w:eastAsia="es-CR"/>
        </w:rPr>
        <w:lastRenderedPageBreak/>
        <w:t>Realizar</w:t>
      </w:r>
      <w:commentRangeEnd w:id="318"/>
      <w:r w:rsidR="008F528D" w:rsidRPr="005F60A0">
        <w:rPr>
          <w:lang w:eastAsia="es-CR"/>
        </w:rPr>
        <w:commentReference w:id="318"/>
      </w:r>
      <w:r w:rsidRPr="005F60A0">
        <w:rPr>
          <w:lang w:eastAsia="es-CR"/>
        </w:rPr>
        <w:t xml:space="preserve"> pruebas de aplicación en una muestra de pacientes para evaluar el nivel de aceptación de la aplicación.</w:t>
      </w:r>
    </w:p>
    <w:p w:rsidR="00AD0B2F" w:rsidRPr="00951E5B" w:rsidRDefault="00AD0B2F" w:rsidP="00AD0B2F">
      <w:pPr>
        <w:spacing w:after="200" w:line="276" w:lineRule="auto"/>
        <w:jc w:val="left"/>
        <w:rPr>
          <w:rFonts w:eastAsia="Calibri"/>
          <w:b/>
          <w:bCs/>
          <w:kern w:val="32"/>
          <w:sz w:val="32"/>
          <w:szCs w:val="23"/>
          <w:lang w:val="es-ES" w:eastAsia="es-CR"/>
        </w:rPr>
      </w:pPr>
    </w:p>
    <w:p w:rsidR="003B1E10" w:rsidRDefault="003B1E10">
      <w:pPr>
        <w:spacing w:after="200" w:line="276" w:lineRule="auto"/>
        <w:jc w:val="left"/>
        <w:rPr>
          <w:rFonts w:eastAsia="Calibri"/>
          <w:b/>
          <w:bCs/>
          <w:kern w:val="32"/>
          <w:sz w:val="32"/>
          <w:szCs w:val="23"/>
          <w:lang w:eastAsia="es-CR"/>
        </w:rPr>
      </w:pPr>
      <w:bookmarkStart w:id="319" w:name="_Toc347566009"/>
      <w:r>
        <w:rPr>
          <w:szCs w:val="23"/>
        </w:rPr>
        <w:br w:type="page"/>
      </w:r>
    </w:p>
    <w:p w:rsidR="00AD0B2F" w:rsidRPr="00311F48" w:rsidRDefault="00AD0B2F" w:rsidP="00AD0B2F">
      <w:pPr>
        <w:pStyle w:val="t1"/>
        <w:rPr>
          <w:szCs w:val="23"/>
        </w:rPr>
      </w:pPr>
      <w:bookmarkStart w:id="320" w:name="_Toc384671562"/>
      <w:r w:rsidRPr="00311F48">
        <w:rPr>
          <w:szCs w:val="23"/>
        </w:rPr>
        <w:lastRenderedPageBreak/>
        <w:t>CAPÍTULO 5</w:t>
      </w:r>
      <w:bookmarkEnd w:id="319"/>
      <w:bookmarkEnd w:id="320"/>
      <w:r w:rsidRPr="00311F48">
        <w:rPr>
          <w:szCs w:val="23"/>
        </w:rPr>
        <w:t xml:space="preserve"> </w:t>
      </w:r>
    </w:p>
    <w:p w:rsidR="00AD0B2F" w:rsidRPr="00CF7434" w:rsidRDefault="00AD0B2F" w:rsidP="00AD0B2F">
      <w:pPr>
        <w:pStyle w:val="12"/>
      </w:pPr>
      <w:bookmarkStart w:id="321" w:name="_Toc347566010"/>
      <w:bookmarkStart w:id="322" w:name="_Toc384671563"/>
      <w:r w:rsidRPr="00CF7434">
        <w:t>Conclusiones y Recomendaciones</w:t>
      </w:r>
      <w:bookmarkEnd w:id="321"/>
      <w:bookmarkEnd w:id="322"/>
    </w:p>
    <w:p w:rsidR="004E63D2" w:rsidRDefault="00AD0B2F" w:rsidP="004E63D2">
      <w:pPr>
        <w:pStyle w:val="13"/>
        <w:tabs>
          <w:tab w:val="left" w:pos="1134"/>
        </w:tabs>
      </w:pPr>
      <w:bookmarkStart w:id="323" w:name="_Toc347566011"/>
      <w:bookmarkStart w:id="324" w:name="_Toc384671564"/>
      <w:r w:rsidRPr="00F148D4">
        <w:t>Conclusiones</w:t>
      </w:r>
      <w:bookmarkEnd w:id="323"/>
      <w:bookmarkEnd w:id="324"/>
      <w:r w:rsidRPr="00F148D4">
        <w:t xml:space="preserve"> </w:t>
      </w:r>
      <w:bookmarkStart w:id="325" w:name="_Toc384670859"/>
    </w:p>
    <w:p w:rsidR="003B1E10" w:rsidRPr="004E63D2" w:rsidRDefault="003B1E10" w:rsidP="004E63D2">
      <w:pPr>
        <w:pStyle w:val="13"/>
        <w:numPr>
          <w:ilvl w:val="3"/>
          <w:numId w:val="5"/>
        </w:numPr>
        <w:tabs>
          <w:tab w:val="left" w:pos="1134"/>
        </w:tabs>
        <w:rPr>
          <w:rFonts w:eastAsia="Times New Roman" w:cs="Times New Roman"/>
          <w:b w:val="0"/>
          <w:bCs w:val="0"/>
          <w:szCs w:val="24"/>
          <w:lang w:val="es-ES"/>
        </w:rPr>
      </w:pPr>
      <w:r w:rsidRPr="004E63D2">
        <w:rPr>
          <w:rFonts w:eastAsia="Times New Roman" w:cs="Times New Roman"/>
          <w:b w:val="0"/>
          <w:bCs w:val="0"/>
          <w:szCs w:val="24"/>
          <w:lang w:val="es-ES"/>
        </w:rPr>
        <w:t xml:space="preserve">La aplicación audiológica realizada </w:t>
      </w:r>
      <w:r w:rsidR="004C0D76" w:rsidRPr="004E63D2">
        <w:rPr>
          <w:rFonts w:eastAsia="Times New Roman" w:cs="Times New Roman"/>
          <w:b w:val="0"/>
          <w:bCs w:val="0"/>
          <w:szCs w:val="24"/>
          <w:lang w:val="es-ES"/>
        </w:rPr>
        <w:t>permite acercar a los pacientes con</w:t>
      </w:r>
      <w:r w:rsidRPr="004E63D2">
        <w:rPr>
          <w:rFonts w:eastAsia="Times New Roman" w:cs="Times New Roman"/>
          <w:b w:val="0"/>
          <w:bCs w:val="0"/>
          <w:szCs w:val="24"/>
          <w:lang w:val="es-ES"/>
        </w:rPr>
        <w:t xml:space="preserve"> a la clínica utilizando tecnologías móviles al alcance de la mayoría de personas. Este acercamiento, a la vez trata de cuidar y de advertir a la población de un problema muy subestimado en nuestra sociedad: La salud de nuestros oídos. Es en ésta donde diariamente, el ruido excede muchas veces lo que nuestros oídos pueden tolerar, generando así perdidas auditivas progresivas que son fácilmente prevenibles con el uso de dispositivos que filtren ruidos excesivos.</w:t>
      </w:r>
      <w:bookmarkEnd w:id="325"/>
    </w:p>
    <w:p w:rsidR="003B1E10" w:rsidRPr="004E63D2" w:rsidRDefault="003B1E10" w:rsidP="004E63D2">
      <w:pPr>
        <w:pStyle w:val="13"/>
        <w:numPr>
          <w:ilvl w:val="3"/>
          <w:numId w:val="5"/>
        </w:numPr>
        <w:tabs>
          <w:tab w:val="left" w:pos="1134"/>
        </w:tabs>
        <w:rPr>
          <w:rFonts w:eastAsia="Times New Roman" w:cs="Times New Roman"/>
          <w:b w:val="0"/>
          <w:bCs w:val="0"/>
          <w:szCs w:val="24"/>
          <w:lang w:val="es-ES"/>
        </w:rPr>
      </w:pPr>
      <w:bookmarkStart w:id="326" w:name="_Toc384670860"/>
      <w:r w:rsidRPr="004E63D2">
        <w:rPr>
          <w:rFonts w:eastAsia="Times New Roman" w:cs="Times New Roman"/>
          <w:b w:val="0"/>
          <w:bCs w:val="0"/>
          <w:szCs w:val="24"/>
          <w:lang w:val="es-ES"/>
        </w:rPr>
        <w:t xml:space="preserve">La experiencia y el conocimiento del especialista ayudaron a la creación de tres pruebas audiológicas: Sensibilidad de oído, habla en ruido y el cuestionario. La primera prueba pretende determinar posibles pérdidas de frecuencias, las cuales fueron determinados por el audiólogo previamente. La segunda prueba, el habla en ruido, determina la capacidad del usuario el oír en ambientes abiertos, que son afectados por una gran cantidad de factores de ruido. La prueba del cuestionario, un tanto personal, pretende acercar al usuario a analizar un poco más su nivel de escucha. Todas estas pruebas innovan en el campo de la salud auditiva, </w:t>
      </w:r>
      <w:r w:rsidR="00B4508E" w:rsidRPr="004E63D2">
        <w:rPr>
          <w:rFonts w:eastAsia="Times New Roman" w:cs="Times New Roman"/>
          <w:b w:val="0"/>
          <w:bCs w:val="0"/>
          <w:szCs w:val="24"/>
          <w:lang w:val="es-ES"/>
        </w:rPr>
        <w:t xml:space="preserve">apoyando la visión de la empresa y </w:t>
      </w:r>
      <w:r w:rsidRPr="004E63D2">
        <w:rPr>
          <w:rFonts w:eastAsia="Times New Roman" w:cs="Times New Roman"/>
          <w:b w:val="0"/>
          <w:bCs w:val="0"/>
          <w:szCs w:val="24"/>
          <w:lang w:val="es-ES"/>
        </w:rPr>
        <w:t>poniendo a la vanguardia la clínica auditiva Audinsa</w:t>
      </w:r>
      <w:bookmarkEnd w:id="326"/>
      <w:r w:rsidR="00B4508E" w:rsidRPr="004E63D2">
        <w:rPr>
          <w:rFonts w:eastAsia="Times New Roman" w:cs="Times New Roman"/>
          <w:b w:val="0"/>
          <w:bCs w:val="0"/>
          <w:szCs w:val="24"/>
          <w:lang w:val="es-ES"/>
        </w:rPr>
        <w:t>.</w:t>
      </w:r>
    </w:p>
    <w:p w:rsidR="004C0D76" w:rsidRPr="004E63D2" w:rsidRDefault="004C0D76" w:rsidP="004E63D2">
      <w:pPr>
        <w:pStyle w:val="13"/>
        <w:numPr>
          <w:ilvl w:val="3"/>
          <w:numId w:val="5"/>
        </w:numPr>
        <w:tabs>
          <w:tab w:val="left" w:pos="1134"/>
        </w:tabs>
        <w:rPr>
          <w:rFonts w:eastAsia="Times New Roman" w:cs="Times New Roman"/>
          <w:b w:val="0"/>
          <w:bCs w:val="0"/>
          <w:szCs w:val="24"/>
          <w:lang w:val="es-ES"/>
        </w:rPr>
      </w:pPr>
      <w:r w:rsidRPr="004E63D2">
        <w:rPr>
          <w:rFonts w:eastAsia="Times New Roman" w:cs="Times New Roman"/>
          <w:b w:val="0"/>
          <w:bCs w:val="0"/>
          <w:szCs w:val="24"/>
          <w:lang w:val="es-ES"/>
        </w:rPr>
        <w:t>Es importante destacar como el presente proyecto demuestra el éxito al relacionar dos áreas, aparentemente independientes, para materializar una idea. Demostrando el papel de los informáticos como agentes de innovación y evolución que junto con especialistas de otra área logran crear herramientas que permiten a diferentes negocios expandir sus mercados</w:t>
      </w:r>
      <w:r w:rsidR="00061B3A" w:rsidRPr="004E63D2">
        <w:rPr>
          <w:rFonts w:eastAsia="Times New Roman" w:cs="Times New Roman"/>
          <w:b w:val="0"/>
          <w:bCs w:val="0"/>
          <w:szCs w:val="24"/>
          <w:lang w:val="es-ES"/>
        </w:rPr>
        <w:t xml:space="preserve"> y ser más llamativos por invertir en actualizaciones tecnológicas</w:t>
      </w:r>
      <w:r w:rsidRPr="004E63D2">
        <w:rPr>
          <w:rFonts w:eastAsia="Times New Roman" w:cs="Times New Roman"/>
          <w:b w:val="0"/>
          <w:bCs w:val="0"/>
          <w:szCs w:val="24"/>
          <w:lang w:val="es-ES"/>
        </w:rPr>
        <w:t>.</w:t>
      </w:r>
    </w:p>
    <w:p w:rsidR="004C0D76" w:rsidRPr="004E63D2" w:rsidRDefault="00061B3A" w:rsidP="004E63D2">
      <w:pPr>
        <w:pStyle w:val="13"/>
        <w:numPr>
          <w:ilvl w:val="3"/>
          <w:numId w:val="5"/>
        </w:numPr>
        <w:tabs>
          <w:tab w:val="left" w:pos="1134"/>
        </w:tabs>
        <w:rPr>
          <w:rFonts w:eastAsia="Times New Roman" w:cs="Times New Roman"/>
          <w:b w:val="0"/>
          <w:bCs w:val="0"/>
          <w:szCs w:val="24"/>
          <w:lang w:val="es-ES"/>
        </w:rPr>
      </w:pPr>
      <w:r w:rsidRPr="004E63D2">
        <w:rPr>
          <w:rFonts w:eastAsia="Times New Roman" w:cs="Times New Roman"/>
          <w:b w:val="0"/>
          <w:bCs w:val="0"/>
          <w:szCs w:val="24"/>
          <w:lang w:val="es-ES"/>
        </w:rPr>
        <w:t>Queda en evidencia como l</w:t>
      </w:r>
      <w:r w:rsidR="004C0D76" w:rsidRPr="004E63D2">
        <w:rPr>
          <w:rFonts w:eastAsia="Times New Roman" w:cs="Times New Roman"/>
          <w:b w:val="0"/>
          <w:bCs w:val="0"/>
          <w:szCs w:val="24"/>
          <w:lang w:val="es-ES"/>
        </w:rPr>
        <w:t>os dispositivos</w:t>
      </w:r>
      <w:r w:rsidRPr="004E63D2">
        <w:rPr>
          <w:rFonts w:eastAsia="Times New Roman" w:cs="Times New Roman"/>
          <w:b w:val="0"/>
          <w:bCs w:val="0"/>
          <w:szCs w:val="24"/>
          <w:lang w:val="es-ES"/>
        </w:rPr>
        <w:t xml:space="preserve"> y aplicaciones </w:t>
      </w:r>
      <w:r w:rsidR="004C0D76" w:rsidRPr="004E63D2">
        <w:rPr>
          <w:rFonts w:eastAsia="Times New Roman" w:cs="Times New Roman"/>
          <w:b w:val="0"/>
          <w:bCs w:val="0"/>
          <w:szCs w:val="24"/>
          <w:lang w:val="es-ES"/>
        </w:rPr>
        <w:t>móviles son cada vez más usados en</w:t>
      </w:r>
      <w:r w:rsidRPr="004E63D2">
        <w:rPr>
          <w:rFonts w:eastAsia="Times New Roman" w:cs="Times New Roman"/>
          <w:b w:val="0"/>
          <w:bCs w:val="0"/>
          <w:szCs w:val="24"/>
          <w:lang w:val="es-ES"/>
        </w:rPr>
        <w:t>tre las</w:t>
      </w:r>
      <w:r w:rsidR="004C0D76" w:rsidRPr="004E63D2">
        <w:rPr>
          <w:rFonts w:eastAsia="Times New Roman" w:cs="Times New Roman"/>
          <w:b w:val="0"/>
          <w:bCs w:val="0"/>
          <w:szCs w:val="24"/>
          <w:lang w:val="es-ES"/>
        </w:rPr>
        <w:t xml:space="preserve"> personas,</w:t>
      </w:r>
      <w:r w:rsidRPr="004E63D2">
        <w:rPr>
          <w:rFonts w:eastAsia="Times New Roman" w:cs="Times New Roman"/>
          <w:b w:val="0"/>
          <w:bCs w:val="0"/>
          <w:szCs w:val="24"/>
          <w:lang w:val="es-ES"/>
        </w:rPr>
        <w:t xml:space="preserve"> es por esto que el mercado de aplicaciones móviles en el área </w:t>
      </w:r>
      <w:r w:rsidRPr="004E63D2">
        <w:rPr>
          <w:rFonts w:eastAsia="Times New Roman" w:cs="Times New Roman"/>
          <w:b w:val="0"/>
          <w:bCs w:val="0"/>
          <w:szCs w:val="24"/>
          <w:lang w:val="es-ES"/>
        </w:rPr>
        <w:lastRenderedPageBreak/>
        <w:t>de la salud se establece como un sector con mucho potencial tanto para los desarrolladores, médicos, como para los usuarios interesados.</w:t>
      </w:r>
    </w:p>
    <w:p w:rsidR="003768A5" w:rsidRPr="004E63D2" w:rsidRDefault="003768A5" w:rsidP="004E63D2">
      <w:pPr>
        <w:pStyle w:val="13"/>
        <w:numPr>
          <w:ilvl w:val="3"/>
          <w:numId w:val="5"/>
        </w:numPr>
        <w:tabs>
          <w:tab w:val="left" w:pos="1134"/>
        </w:tabs>
        <w:rPr>
          <w:rFonts w:eastAsia="Times New Roman" w:cs="Times New Roman"/>
          <w:b w:val="0"/>
          <w:bCs w:val="0"/>
          <w:szCs w:val="24"/>
          <w:lang w:val="es-ES"/>
        </w:rPr>
      </w:pPr>
      <w:r w:rsidRPr="004E63D2">
        <w:rPr>
          <w:rFonts w:eastAsia="Times New Roman" w:cs="Times New Roman"/>
          <w:b w:val="0"/>
          <w:bCs w:val="0"/>
          <w:szCs w:val="24"/>
          <w:lang w:val="es-ES"/>
        </w:rPr>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4E63D2">
        <w:rPr>
          <w:rFonts w:eastAsia="Times New Roman" w:cs="Times New Roman"/>
          <w:b w:val="0"/>
          <w:bCs w:val="0"/>
          <w:szCs w:val="24"/>
          <w:lang w:val="es-ES"/>
        </w:rPr>
        <w:t xml:space="preserve">se a los resultados analizados, y dispositivos actualizados para la mejora de su audición. </w:t>
      </w:r>
    </w:p>
    <w:p w:rsidR="003B1E10" w:rsidRPr="004E63D2" w:rsidRDefault="00B4508E" w:rsidP="004E63D2">
      <w:pPr>
        <w:pStyle w:val="13"/>
        <w:numPr>
          <w:ilvl w:val="3"/>
          <w:numId w:val="5"/>
        </w:numPr>
        <w:tabs>
          <w:tab w:val="left" w:pos="1134"/>
        </w:tabs>
        <w:rPr>
          <w:rFonts w:eastAsia="Times New Roman" w:cs="Times New Roman"/>
          <w:b w:val="0"/>
          <w:bCs w:val="0"/>
          <w:szCs w:val="24"/>
          <w:lang w:val="es-ES"/>
        </w:rPr>
      </w:pPr>
      <w:r w:rsidRPr="004E63D2">
        <w:rPr>
          <w:rFonts w:eastAsia="Times New Roman" w:cs="Times New Roman"/>
          <w:b w:val="0"/>
          <w:bCs w:val="0"/>
          <w:szCs w:val="24"/>
          <w:lang w:val="es-ES"/>
        </w:rPr>
        <w:t>Este proyecto apoya la misión de la empresa de desarrollar programas de conservación auditiva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AD0B2F" w:rsidRPr="00F148D4" w:rsidRDefault="00AD0B2F" w:rsidP="00AD0B2F">
      <w:pPr>
        <w:pStyle w:val="13"/>
        <w:tabs>
          <w:tab w:val="left" w:pos="1134"/>
        </w:tabs>
      </w:pPr>
      <w:bookmarkStart w:id="327" w:name="_Toc347566012"/>
      <w:bookmarkStart w:id="328" w:name="_Toc384671565"/>
      <w:r>
        <w:t>Recomendaciones</w:t>
      </w:r>
      <w:bookmarkEnd w:id="327"/>
      <w:bookmarkEnd w:id="328"/>
      <w:r w:rsidR="00236590">
        <w:t>.</w:t>
      </w:r>
    </w:p>
    <w:p w:rsidR="003B1E10" w:rsidRPr="00236590" w:rsidRDefault="003B1E10" w:rsidP="00236590">
      <w:pPr>
        <w:pStyle w:val="13"/>
        <w:numPr>
          <w:ilvl w:val="3"/>
          <w:numId w:val="5"/>
        </w:numPr>
        <w:tabs>
          <w:tab w:val="left" w:pos="1134"/>
        </w:tabs>
        <w:rPr>
          <w:b w:val="0"/>
        </w:rPr>
      </w:pPr>
      <w:bookmarkStart w:id="329" w:name="_Toc384670862"/>
      <w:r w:rsidRPr="00236590">
        <w:rPr>
          <w:b w:val="0"/>
        </w:rPr>
        <w:t>Audinsa Audiología se considera una primera versión de la aplicación móvil para la cual se recomienda a la dueña de la clínica que pida constantemente retroalimentación a sus clientes, con el fin de posteriormente solicitar mejoras, y así velar porque la clínica se mantenga en el mercado competitivo del uso de aplicaciones móviles actualizadas.</w:t>
      </w:r>
      <w:bookmarkEnd w:id="329"/>
    </w:p>
    <w:p w:rsidR="003B1E10" w:rsidRPr="00236590" w:rsidRDefault="003B1E10" w:rsidP="00236590">
      <w:pPr>
        <w:pStyle w:val="13"/>
        <w:numPr>
          <w:ilvl w:val="3"/>
          <w:numId w:val="5"/>
        </w:numPr>
        <w:tabs>
          <w:tab w:val="left" w:pos="1134"/>
        </w:tabs>
        <w:rPr>
          <w:b w:val="0"/>
        </w:rPr>
      </w:pPr>
      <w:bookmarkStart w:id="330" w:name="_Toc384670863"/>
      <w:r w:rsidRPr="00236590">
        <w:rPr>
          <w:b w:val="0"/>
        </w:rPr>
        <w:t>La aplicación creada realiza la ubicación de las clínicas Audinsa, mediante los mapas de google,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usuario solicitar unos ajustes a los profesionales que mejor le parezcan en caso de que desee obtener estos datos desde su página web o de algún otro medio.</w:t>
      </w:r>
      <w:bookmarkEnd w:id="330"/>
    </w:p>
    <w:p w:rsidR="003B1E10" w:rsidRPr="007D689F" w:rsidRDefault="003B1E10" w:rsidP="00236590">
      <w:pPr>
        <w:pStyle w:val="13"/>
        <w:numPr>
          <w:ilvl w:val="3"/>
          <w:numId w:val="5"/>
        </w:numPr>
        <w:tabs>
          <w:tab w:val="left" w:pos="1134"/>
        </w:tabs>
        <w:rPr>
          <w:b w:val="0"/>
        </w:rPr>
      </w:pPr>
      <w:bookmarkStart w:id="331" w:name="_Toc384670864"/>
      <w:r w:rsidRPr="00236590">
        <w:rPr>
          <w:b w:val="0"/>
        </w:rPr>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331"/>
    </w:p>
    <w:p w:rsidR="003B1E10" w:rsidRPr="007D689F" w:rsidRDefault="003B1E10" w:rsidP="00236590">
      <w:pPr>
        <w:pStyle w:val="13"/>
        <w:numPr>
          <w:ilvl w:val="3"/>
          <w:numId w:val="5"/>
        </w:numPr>
        <w:tabs>
          <w:tab w:val="left" w:pos="1134"/>
        </w:tabs>
        <w:rPr>
          <w:b w:val="0"/>
        </w:rPr>
      </w:pPr>
      <w:bookmarkStart w:id="332" w:name="_Toc384670865"/>
      <w:r w:rsidRPr="00236590">
        <w:rPr>
          <w:b w:val="0"/>
        </w:rPr>
        <w:lastRenderedPageBreak/>
        <w:t>Se le recomienda a la Dra. de la clínica mostrar la aplicación en las charlas y ferias de la salud en las que participen, con el fin de atraer la atención de los posibles usuarios y validar la efectividad de las pruebas desarrolladas.</w:t>
      </w:r>
      <w:bookmarkStart w:id="333" w:name="_Toc384670866"/>
      <w:bookmarkEnd w:id="332"/>
    </w:p>
    <w:p w:rsidR="00AD0B2F" w:rsidRPr="00236590" w:rsidRDefault="003B1E10" w:rsidP="00236590">
      <w:pPr>
        <w:pStyle w:val="13"/>
        <w:numPr>
          <w:ilvl w:val="3"/>
          <w:numId w:val="5"/>
        </w:numPr>
        <w:tabs>
          <w:tab w:val="left" w:pos="1134"/>
        </w:tabs>
        <w:rPr>
          <w:b w:val="0"/>
        </w:rPr>
      </w:pPr>
      <w:r w:rsidRPr="00236590">
        <w:rPr>
          <w:b w:val="0"/>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333"/>
      <w:r w:rsidR="00AD0B2F" w:rsidRPr="00236590">
        <w:rPr>
          <w:b w:val="0"/>
        </w:rPr>
        <w:br w:type="page"/>
      </w:r>
    </w:p>
    <w:bookmarkStart w:id="334" w:name="_Toc347566013" w:displacedByCustomXml="next"/>
    <w:bookmarkStart w:id="335" w:name="_Toc384671566" w:displacedByCustomXml="next"/>
    <w:sdt>
      <w:sdtPr>
        <w:rPr>
          <w:rFonts w:eastAsia="Times New Roman"/>
          <w:b w:val="0"/>
          <w:bCs w:val="0"/>
          <w:kern w:val="0"/>
          <w:sz w:val="24"/>
          <w:szCs w:val="20"/>
          <w:lang w:eastAsia="es-ES"/>
        </w:rPr>
        <w:id w:val="-2128533345"/>
        <w:docPartObj>
          <w:docPartGallery w:val="Bibliographies"/>
          <w:docPartUnique/>
        </w:docPartObj>
      </w:sdtPr>
      <w:sdtEndPr/>
      <w:sdtContent>
        <w:p w:rsidR="006C3900" w:rsidRPr="00F83038" w:rsidRDefault="006C3900" w:rsidP="006C3900">
          <w:pPr>
            <w:pStyle w:val="t1"/>
            <w:rPr>
              <w:color w:val="000000" w:themeColor="text1"/>
            </w:rPr>
          </w:pPr>
          <w:r>
            <w:rPr>
              <w:color w:val="000000" w:themeColor="text1"/>
            </w:rPr>
            <w:t>Bibliografía</w:t>
          </w:r>
          <w:bookmarkEnd w:id="335"/>
          <w:bookmarkEnd w:id="334"/>
        </w:p>
        <w:sdt>
          <w:sdtPr>
            <w:id w:val="111145805"/>
            <w:bibliography/>
          </w:sdtPr>
          <w:sdtEndPr/>
          <w:sdtContent>
            <w:commentRangeStart w:id="336" w:displacedByCustomXml="prev"/>
            <w:p w:rsidR="007B666E" w:rsidRDefault="00245F9B" w:rsidP="007B666E">
              <w:pPr>
                <w:pStyle w:val="Bibliography"/>
                <w:ind w:left="720" w:hanging="720"/>
                <w:jc w:val="left"/>
                <w:rPr>
                  <w:noProof/>
                </w:rPr>
              </w:pPr>
              <w:r>
                <w:fldChar w:fldCharType="begin"/>
              </w:r>
              <w:r w:rsidR="006C3900">
                <w:instrText xml:space="preserve"> BIBLIOGRAPHY </w:instrText>
              </w:r>
              <w:r>
                <w:fldChar w:fldCharType="separate"/>
              </w:r>
              <w:r w:rsidR="007B666E">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7B666E" w:rsidRDefault="007B666E" w:rsidP="007B666E">
              <w:pPr>
                <w:pStyle w:val="Bibliography"/>
                <w:ind w:left="720" w:hanging="720"/>
                <w:jc w:val="left"/>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7B666E" w:rsidRDefault="007B666E" w:rsidP="007B666E">
              <w:pPr>
                <w:pStyle w:val="Bibliography"/>
                <w:ind w:left="720" w:hanging="720"/>
                <w:jc w:val="left"/>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7B666E" w:rsidRDefault="007B666E" w:rsidP="007B666E">
              <w:pPr>
                <w:pStyle w:val="Bibliography"/>
                <w:ind w:left="720" w:hanging="720"/>
                <w:jc w:val="left"/>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7B666E" w:rsidRDefault="007B666E" w:rsidP="007B666E">
              <w:pPr>
                <w:pStyle w:val="Bibliography"/>
                <w:ind w:left="720" w:hanging="720"/>
                <w:jc w:val="left"/>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7B666E" w:rsidRDefault="007B666E" w:rsidP="007B666E">
              <w:pPr>
                <w:pStyle w:val="Bibliography"/>
                <w:ind w:left="720" w:hanging="720"/>
                <w:jc w:val="left"/>
                <w:rPr>
                  <w:noProof/>
                </w:rPr>
              </w:pPr>
              <w:r>
                <w:rPr>
                  <w:noProof/>
                </w:rPr>
                <w:t xml:space="preserve">Fisher, B. (1987). </w:t>
              </w:r>
              <w:r>
                <w:rPr>
                  <w:i/>
                  <w:iCs/>
                  <w:noProof/>
                </w:rPr>
                <w:t>Niños con trastornos auditivos.</w:t>
              </w:r>
              <w:r>
                <w:rPr>
                  <w:noProof/>
                </w:rPr>
                <w:t xml:space="preserve"> Buenos Aires: En Editor.</w:t>
              </w:r>
            </w:p>
            <w:p w:rsidR="007B666E" w:rsidRDefault="007B666E" w:rsidP="007B666E">
              <w:pPr>
                <w:pStyle w:val="Bibliography"/>
                <w:ind w:left="720" w:hanging="720"/>
                <w:jc w:val="left"/>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7B666E" w:rsidRDefault="007B666E" w:rsidP="007B666E">
              <w:pPr>
                <w:pStyle w:val="Bibliography"/>
                <w:ind w:left="720" w:hanging="720"/>
                <w:jc w:val="left"/>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7B666E" w:rsidRDefault="007B666E" w:rsidP="007B666E">
              <w:pPr>
                <w:pStyle w:val="Bibliography"/>
                <w:ind w:left="720" w:hanging="720"/>
                <w:jc w:val="left"/>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7B666E" w:rsidRDefault="007B666E" w:rsidP="007B666E">
              <w:pPr>
                <w:pStyle w:val="Bibliography"/>
                <w:ind w:left="720" w:hanging="720"/>
                <w:jc w:val="left"/>
                <w:rPr>
                  <w:noProof/>
                </w:rPr>
              </w:pPr>
              <w:r>
                <w:rPr>
                  <w:noProof/>
                </w:rPr>
                <w:t>Murillo, D., &amp; Castro, C. (s.f.). Aplicativo de software para audiómetro de tamizaje. Universidad de San Buenaventura, Bogotá, Colombia. Recuperado el 5 de Mayo de 2012, de http://www.iiisci.org/journal/CV$/risci/pdfs/GN303PT.pdf</w:t>
              </w:r>
            </w:p>
            <w:p w:rsidR="007B666E" w:rsidRDefault="007B666E" w:rsidP="007B666E">
              <w:pPr>
                <w:pStyle w:val="Bibliography"/>
                <w:ind w:left="720" w:hanging="720"/>
                <w:jc w:val="left"/>
                <w:rPr>
                  <w:noProof/>
                </w:rPr>
              </w:pPr>
              <w:r w:rsidRPr="007B666E">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7B666E" w:rsidRDefault="007B666E" w:rsidP="007B666E">
              <w:pPr>
                <w:pStyle w:val="Bibliography"/>
                <w:ind w:left="720" w:hanging="720"/>
                <w:jc w:val="left"/>
                <w:rPr>
                  <w:noProof/>
                </w:rPr>
              </w:pPr>
              <w:r>
                <w:rPr>
                  <w:noProof/>
                </w:rPr>
                <w:t xml:space="preserve">Océano. (1996). </w:t>
              </w:r>
              <w:r>
                <w:rPr>
                  <w:i/>
                  <w:iCs/>
                  <w:noProof/>
                </w:rPr>
                <w:t>Océano Uno Color.</w:t>
              </w:r>
              <w:r>
                <w:rPr>
                  <w:noProof/>
                </w:rPr>
                <w:t xml:space="preserve"> Barcelona, España: Océano Grupo Editorial.</w:t>
              </w:r>
            </w:p>
            <w:p w:rsidR="007B666E" w:rsidRDefault="007B666E" w:rsidP="007B666E">
              <w:pPr>
                <w:pStyle w:val="Bibliography"/>
                <w:ind w:left="720" w:hanging="720"/>
                <w:jc w:val="left"/>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7B666E" w:rsidRDefault="007B666E" w:rsidP="007B666E">
              <w:pPr>
                <w:pStyle w:val="Bibliography"/>
                <w:ind w:left="720" w:hanging="720"/>
                <w:jc w:val="left"/>
                <w:rPr>
                  <w:noProof/>
                </w:rPr>
              </w:pPr>
              <w:r>
                <w:rPr>
                  <w:noProof/>
                </w:rPr>
                <w:t>Rodríguez, R., &amp; A'Gaytán, P. (2006). Manual de audiprotesismo. Guadalajara, Jalisco, México. Obtenido de http://www.blauton.com.mx/files/Audioprotesismo%20COMPLETO1.pdf</w:t>
              </w:r>
            </w:p>
            <w:p w:rsidR="007B666E" w:rsidRDefault="007B666E" w:rsidP="007B666E">
              <w:pPr>
                <w:pStyle w:val="Bibliography"/>
                <w:ind w:left="720" w:hanging="720"/>
                <w:jc w:val="left"/>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7B666E" w:rsidRDefault="007B666E" w:rsidP="007B666E">
              <w:pPr>
                <w:pStyle w:val="Bibliography"/>
                <w:ind w:left="720" w:hanging="720"/>
                <w:jc w:val="left"/>
                <w:rPr>
                  <w:noProof/>
                </w:rPr>
              </w:pPr>
              <w:r>
                <w:rPr>
                  <w:noProof/>
                </w:rPr>
                <w:t xml:space="preserve">Sana. (2012). </w:t>
              </w:r>
              <w:r>
                <w:rPr>
                  <w:i/>
                  <w:iCs/>
                  <w:noProof/>
                </w:rPr>
                <w:t>Hearing Loss</w:t>
              </w:r>
              <w:r>
                <w:rPr>
                  <w:noProof/>
                </w:rPr>
                <w:t>. Recuperado el 20 de Setiembre de 2012, de Sana AudioPulse: http://sana.mit.edu/audiopulse/</w:t>
              </w:r>
            </w:p>
            <w:p w:rsidR="007B666E" w:rsidRDefault="007B666E" w:rsidP="007B666E">
              <w:pPr>
                <w:pStyle w:val="Bibliography"/>
                <w:ind w:left="720" w:hanging="720"/>
                <w:jc w:val="left"/>
                <w:rPr>
                  <w:noProof/>
                </w:rPr>
              </w:pPr>
              <w:r w:rsidRPr="007B666E">
                <w:rPr>
                  <w:noProof/>
                  <w:lang w:val="en-US"/>
                </w:rPr>
                <w:t xml:space="preserve">Unitron Hearing. (2012). </w:t>
              </w:r>
              <w:r w:rsidRPr="007B666E">
                <w:rPr>
                  <w:i/>
                  <w:iCs/>
                  <w:noProof/>
                  <w:lang w:val="en-US"/>
                </w:rPr>
                <w:t>Hearing Self Assessment</w:t>
              </w:r>
              <w:r w:rsidRPr="007B666E">
                <w:rPr>
                  <w:noProof/>
                  <w:lang w:val="en-US"/>
                </w:rPr>
                <w:t xml:space="preserve">. </w:t>
              </w:r>
              <w:r>
                <w:rPr>
                  <w:noProof/>
                </w:rPr>
                <w:t>Recuperado el 20 de Setiembre de 2012, de Steps to Better Hearing: http://www.unitronhearing.com/unitron/us/en/about_us.html</w:t>
              </w:r>
            </w:p>
            <w:p w:rsidR="007B666E" w:rsidRDefault="007B666E" w:rsidP="007B666E">
              <w:pPr>
                <w:pStyle w:val="Bibliography"/>
                <w:ind w:left="720" w:hanging="720"/>
                <w:jc w:val="left"/>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6C3900" w:rsidRDefault="00245F9B" w:rsidP="007B666E">
              <w:pPr>
                <w:jc w:val="left"/>
              </w:pPr>
              <w:r>
                <w:rPr>
                  <w:b/>
                  <w:bCs/>
                  <w:noProof/>
                </w:rPr>
                <w:fldChar w:fldCharType="end"/>
              </w:r>
              <w:commentRangeEnd w:id="336"/>
              <w:r w:rsidR="00814187">
                <w:rPr>
                  <w:rStyle w:val="CommentReference"/>
                </w:rPr>
                <w:commentReference w:id="336"/>
              </w:r>
            </w:p>
          </w:sdtContent>
        </w:sdt>
      </w:sdtContent>
    </w:sdt>
    <w:p w:rsidR="00B91597" w:rsidRDefault="00B91597" w:rsidP="00AD0B2F">
      <w:pPr>
        <w:spacing w:after="200" w:line="276" w:lineRule="auto"/>
        <w:jc w:val="left"/>
        <w:rPr>
          <w:rFonts w:asciiTheme="minorHAnsi" w:eastAsiaTheme="minorEastAsia" w:hAnsiTheme="minorHAnsi" w:cstheme="minorBidi"/>
          <w:noProof/>
          <w:sz w:val="22"/>
          <w:szCs w:val="22"/>
          <w:lang w:eastAsia="en-US"/>
        </w:rPr>
      </w:pPr>
    </w:p>
    <w:p w:rsidR="00AD0B2F" w:rsidRDefault="00AD0B2F" w:rsidP="00AD0B2F">
      <w:pPr>
        <w:pStyle w:val="t1"/>
      </w:pPr>
      <w:bookmarkStart w:id="337" w:name="_Toc347566014"/>
      <w:bookmarkStart w:id="338" w:name="_Toc384671567"/>
      <w:commentRangeStart w:id="339"/>
      <w:r>
        <w:lastRenderedPageBreak/>
        <w:t>Anexos</w:t>
      </w:r>
      <w:bookmarkEnd w:id="337"/>
      <w:commentRangeEnd w:id="339"/>
      <w:r w:rsidR="0094099B">
        <w:rPr>
          <w:rStyle w:val="CommentReference"/>
          <w:rFonts w:eastAsia="Times New Roman"/>
          <w:b w:val="0"/>
          <w:bCs w:val="0"/>
          <w:kern w:val="0"/>
          <w:lang w:eastAsia="es-ES"/>
        </w:rPr>
        <w:commentReference w:id="339"/>
      </w:r>
      <w:bookmarkEnd w:id="338"/>
    </w:p>
    <w:p w:rsidR="00AD0B2F" w:rsidRPr="00CF7434" w:rsidRDefault="00AD0B2F" w:rsidP="00AD0B2F">
      <w:pPr>
        <w:pStyle w:val="12"/>
        <w:tabs>
          <w:tab w:val="left" w:pos="1134"/>
        </w:tabs>
      </w:pPr>
      <w:bookmarkStart w:id="340" w:name="_Toc347566015"/>
      <w:bookmarkStart w:id="341" w:name="_Toc384671568"/>
      <w:r w:rsidRPr="00CF7434">
        <w:t>Carta de aceptación de tutor</w:t>
      </w:r>
      <w:bookmarkEnd w:id="340"/>
      <w:bookmarkEnd w:id="341"/>
    </w:p>
    <w:p w:rsidR="00AD0B2F" w:rsidRDefault="00AD0B2F" w:rsidP="00AD0B2F">
      <w:pPr>
        <w:jc w:val="center"/>
        <w:rPr>
          <w:lang w:eastAsia="es-CR"/>
        </w:rPr>
      </w:pPr>
      <w:r>
        <w:rPr>
          <w:noProof/>
          <w:lang w:eastAsia="es-CR"/>
        </w:rPr>
        <w:drawing>
          <wp:inline distT="0" distB="0" distL="0" distR="0" wp14:anchorId="18D07B5B" wp14:editId="1118FF3E">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AD0B2F">
      <w:pPr>
        <w:pStyle w:val="12"/>
        <w:tabs>
          <w:tab w:val="left" w:pos="993"/>
        </w:tabs>
      </w:pPr>
      <w:bookmarkStart w:id="342" w:name="_Toc347566016"/>
      <w:bookmarkStart w:id="343" w:name="_Toc384671569"/>
      <w:r w:rsidRPr="007256FE">
        <w:lastRenderedPageBreak/>
        <w:t xml:space="preserve">Carta de </w:t>
      </w:r>
      <w:r>
        <w:t>apoyo de la empresa</w:t>
      </w:r>
      <w:bookmarkEnd w:id="342"/>
      <w:bookmarkEnd w:id="343"/>
    </w:p>
    <w:p w:rsidR="009C439F" w:rsidRDefault="00AD0B2F" w:rsidP="00AD0B2F">
      <w:pPr>
        <w:jc w:val="center"/>
        <w:rPr>
          <w:rFonts w:eastAsia="Calibri"/>
          <w:b/>
          <w:bCs/>
          <w:kern w:val="32"/>
          <w:sz w:val="32"/>
          <w:szCs w:val="32"/>
          <w:lang w:eastAsia="es-CR"/>
        </w:rPr>
      </w:pPr>
      <w:r>
        <w:rPr>
          <w:noProof/>
          <w:lang w:eastAsia="es-CR"/>
        </w:rPr>
        <w:drawing>
          <wp:inline distT="0" distB="0" distL="0" distR="0" wp14:anchorId="0704B54F" wp14:editId="5AAC4BA0">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9C439F" w:rsidRPr="001F13E7" w:rsidRDefault="009C439F" w:rsidP="009C439F">
      <w:pPr>
        <w:pStyle w:val="12"/>
        <w:tabs>
          <w:tab w:val="left" w:pos="993"/>
        </w:tabs>
      </w:pPr>
      <w:bookmarkStart w:id="344" w:name="_Toc347566017"/>
      <w:bookmarkStart w:id="345" w:name="_Toc384671570"/>
      <w:r w:rsidRPr="001F13E7">
        <w:lastRenderedPageBreak/>
        <w:t>Instrumento encuesta</w:t>
      </w:r>
      <w:bookmarkEnd w:id="344"/>
      <w:bookmarkEnd w:id="345"/>
    </w:p>
    <w:p w:rsidR="009C439F" w:rsidRDefault="009C439F" w:rsidP="009C439F">
      <w:pPr>
        <w:rPr>
          <w:rFonts w:ascii="Arial" w:hAnsi="Arial" w:cs="Arial"/>
          <w:sz w:val="17"/>
          <w:szCs w:val="17"/>
        </w:rPr>
      </w:pPr>
      <w:r w:rsidRPr="00F64857">
        <w:rPr>
          <w:rFonts w:ascii="Arial" w:hAnsi="Arial" w:cs="Arial"/>
          <w:b/>
          <w:sz w:val="17"/>
          <w:szCs w:val="17"/>
        </w:rPr>
        <w:t>NUMERO DE ENCUESTA______</w:t>
      </w:r>
    </w:p>
    <w:p w:rsidR="009C439F" w:rsidRDefault="009C439F" w:rsidP="009C439F">
      <w:pPr>
        <w:rPr>
          <w:rFonts w:ascii="Arial" w:hAnsi="Arial" w:cs="Arial"/>
          <w:sz w:val="17"/>
          <w:szCs w:val="17"/>
        </w:rPr>
      </w:pPr>
    </w:p>
    <w:p w:rsidR="009C439F" w:rsidRDefault="009C439F" w:rsidP="009C439F">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9C439F">
      <w:pPr>
        <w:autoSpaceDE w:val="0"/>
        <w:rPr>
          <w:rFonts w:ascii="Arial" w:hAnsi="Arial" w:cs="Arial"/>
          <w:sz w:val="17"/>
          <w:szCs w:val="17"/>
        </w:rPr>
      </w:pPr>
    </w:p>
    <w:p w:rsidR="009C439F" w:rsidRPr="00F64857" w:rsidRDefault="009C439F" w:rsidP="009C439F">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9C439F">
      <w:pPr>
        <w:autoSpaceDE w:val="0"/>
        <w:rPr>
          <w:rFonts w:ascii="Arial" w:hAnsi="Arial" w:cs="Arial"/>
          <w:sz w:val="17"/>
          <w:szCs w:val="17"/>
        </w:rPr>
      </w:pPr>
    </w:p>
    <w:p w:rsidR="009C439F" w:rsidRPr="00F64857" w:rsidRDefault="009C439F" w:rsidP="009C439F">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stico audiométrico de pacientes</w:t>
      </w:r>
      <w:r w:rsidRPr="00F64857">
        <w:rPr>
          <w:rFonts w:ascii="Arial" w:hAnsi="Arial" w:cs="Arial"/>
          <w:sz w:val="17"/>
          <w:szCs w:val="17"/>
        </w:rPr>
        <w:t xml:space="preserve">, estamos realizando esta encuesta.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9C439F">
      <w:pPr>
        <w:autoSpaceDE w:val="0"/>
        <w:rPr>
          <w:rFonts w:ascii="Arial" w:hAnsi="Arial" w:cs="Arial"/>
          <w:sz w:val="17"/>
          <w:szCs w:val="17"/>
        </w:rPr>
      </w:pPr>
    </w:p>
    <w:p w:rsidR="009C439F" w:rsidRPr="00F64857" w:rsidRDefault="009C439F" w:rsidP="009C439F">
      <w:pPr>
        <w:pStyle w:val="ListParagraph1"/>
        <w:autoSpaceDE w:val="0"/>
        <w:spacing w:line="240" w:lineRule="auto"/>
        <w:ind w:left="30"/>
        <w:jc w:val="both"/>
        <w:rPr>
          <w:rFonts w:ascii="Arial" w:hAnsi="Arial" w:cs="Arial"/>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9C439F">
      <w:pPr>
        <w:pStyle w:val="ListParagraph1"/>
        <w:autoSpaceDE w:val="0"/>
        <w:spacing w:line="240" w:lineRule="auto"/>
        <w:ind w:left="709"/>
        <w:rPr>
          <w:rFonts w:ascii="Arial" w:hAnsi="Arial" w:cs="Arial"/>
          <w:sz w:val="17"/>
          <w:szCs w:val="17"/>
          <w:lang w:val="es-CR"/>
        </w:rPr>
      </w:pPr>
    </w:p>
    <w:p w:rsidR="009C439F" w:rsidRPr="00F64857" w:rsidRDefault="009C439F" w:rsidP="009C439F">
      <w:pPr>
        <w:pStyle w:val="ListParagraph1"/>
        <w:autoSpaceDE w:val="0"/>
        <w:spacing w:line="240" w:lineRule="auto"/>
        <w:ind w:left="360"/>
        <w:rPr>
          <w:rFonts w:ascii="Arial" w:hAnsi="Arial" w:cs="Arial"/>
          <w:b/>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9C439F">
      <w:pPr>
        <w:tabs>
          <w:tab w:val="left" w:pos="426"/>
          <w:tab w:val="left" w:pos="540"/>
        </w:tabs>
        <w:autoSpaceDE w:val="0"/>
        <w:jc w:val="left"/>
        <w:rPr>
          <w:rFonts w:ascii="Arial" w:hAnsi="Arial" w:cs="Arial"/>
          <w:b/>
          <w:sz w:val="17"/>
          <w:szCs w:val="17"/>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iOS</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Otro</w:t>
      </w:r>
      <w:proofErr w:type="spellEnd"/>
      <w:r w:rsidRPr="009C439F">
        <w:rPr>
          <w:rFonts w:ascii="Arial" w:hAnsi="Arial" w:cs="Arial"/>
          <w:sz w:val="17"/>
          <w:szCs w:val="17"/>
          <w:lang w:val="en-US"/>
        </w:rPr>
        <w:t>: _______________________________</w:t>
      </w:r>
    </w:p>
    <w:p w:rsidR="009C439F" w:rsidRPr="009C439F" w:rsidRDefault="009C439F" w:rsidP="009C439F">
      <w:pPr>
        <w:tabs>
          <w:tab w:val="left" w:pos="426"/>
          <w:tab w:val="left" w:pos="540"/>
        </w:tabs>
        <w:autoSpaceDE w:val="0"/>
        <w:ind w:left="720"/>
        <w:jc w:val="left"/>
        <w:rPr>
          <w:rFonts w:ascii="Arial" w:hAnsi="Arial" w:cs="Arial"/>
          <w:sz w:val="17"/>
          <w:szCs w:val="17"/>
          <w:lang w:val="en-US"/>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sidR="005006B0">
        <w:rPr>
          <w:rFonts w:ascii="Arial" w:hAnsi="Arial" w:cs="Arial"/>
          <w:b/>
          <w:sz w:val="17"/>
          <w:szCs w:val="17"/>
        </w:rPr>
        <w:t>, siendo el 1 el tipo más utilizado</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r>
      <w:r>
        <w:rPr>
          <w:rFonts w:ascii="Arial" w:hAnsi="Arial" w:cs="Arial"/>
          <w:sz w:val="17"/>
          <w:szCs w:val="17"/>
        </w:rPr>
        <w:br/>
      </w:r>
    </w:p>
    <w:p w:rsidR="009C439F" w:rsidRDefault="009C439F">
      <w:pPr>
        <w:spacing w:after="200" w:line="276" w:lineRule="auto"/>
        <w:jc w:val="left"/>
        <w:rPr>
          <w:rFonts w:ascii="Arial" w:hAnsi="Arial" w:cs="Arial"/>
          <w:b/>
          <w:sz w:val="17"/>
          <w:szCs w:val="17"/>
        </w:rPr>
      </w:pPr>
      <w:r>
        <w:rPr>
          <w:rFonts w:ascii="Arial" w:hAnsi="Arial" w:cs="Arial"/>
          <w:b/>
          <w:sz w:val="17"/>
          <w:szCs w:val="17"/>
        </w:rPr>
        <w:br w:type="page"/>
      </w:r>
    </w:p>
    <w:p w:rsidR="009C439F" w:rsidRPr="000A2C8B" w:rsidRDefault="00EB600C"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lastRenderedPageBreak/>
        <w:t>En promedio, ¿cuánto</w:t>
      </w:r>
      <w:r w:rsidR="009C439F">
        <w:rPr>
          <w:rFonts w:ascii="Arial" w:hAnsi="Arial" w:cs="Arial"/>
          <w:b/>
          <w:sz w:val="17"/>
          <w:szCs w:val="17"/>
        </w:rPr>
        <w:t xml:space="preserve"> tiempo pasa utilizando aplicaciones móviles en promedio?</w:t>
      </w:r>
    </w:p>
    <w:p w:rsidR="009C439F" w:rsidRPr="00BB7D31" w:rsidRDefault="009C439F" w:rsidP="009C439F">
      <w:pPr>
        <w:tabs>
          <w:tab w:val="left" w:pos="426"/>
          <w:tab w:val="left" w:pos="540"/>
        </w:tabs>
        <w:autoSpaceDE w:val="0"/>
        <w:ind w:left="720"/>
        <w:jc w:val="left"/>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9C439F">
      <w:pPr>
        <w:tabs>
          <w:tab w:val="left" w:pos="284"/>
          <w:tab w:val="left" w:pos="426"/>
        </w:tabs>
        <w:autoSpaceDE w:val="0"/>
        <w:jc w:val="left"/>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7"/>
        </w:numPr>
        <w:tabs>
          <w:tab w:val="left" w:pos="426"/>
          <w:tab w:val="left" w:pos="540"/>
        </w:tabs>
        <w:autoSpaceDE w:val="0"/>
        <w:spacing w:line="240" w:lineRule="auto"/>
        <w:jc w:val="left"/>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00EB600C">
        <w:rPr>
          <w:rFonts w:ascii="Arial" w:hAnsi="Arial" w:cs="Arial"/>
          <w:b/>
          <w:sz w:val="17"/>
          <w:szCs w:val="17"/>
        </w:rPr>
        <w:t xml:space="preserve"> dinero</w:t>
      </w:r>
      <w:r w:rsidRPr="001F259C">
        <w:rPr>
          <w:rFonts w:ascii="Arial" w:hAnsi="Arial" w:cs="Arial"/>
          <w:b/>
          <w:sz w:val="17"/>
          <w:szCs w:val="17"/>
        </w:rPr>
        <w:t xml:space="preserve"> ha invertido en la compra de aplicaciones móviles en los últimos 6 meses?</w:t>
      </w:r>
    </w:p>
    <w:p w:rsidR="009C439F" w:rsidRPr="001F259C"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Entre 10 y 25 dólares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Entre 25 y 50 dólares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Más de 50 dólares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sidR="00EB600C">
        <w:rPr>
          <w:rFonts w:ascii="Arial" w:hAnsi="Arial" w:cs="Arial"/>
          <w:sz w:val="17"/>
          <w:szCs w:val="17"/>
        </w:rPr>
        <w:t xml:space="preserve">Sí </w:t>
      </w:r>
      <w:r>
        <w:rPr>
          <w:rFonts w:ascii="Arial" w:hAnsi="Arial" w:cs="Arial"/>
          <w:sz w:val="17"/>
          <w:szCs w:val="17"/>
        </w:rPr>
        <w:t xml:space="preserve">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No.</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 xml:space="preserve">¿Confía en los resultados </w:t>
      </w:r>
      <w:r w:rsidR="00EB600C">
        <w:rPr>
          <w:rFonts w:ascii="Arial" w:hAnsi="Arial" w:cs="Arial"/>
          <w:b/>
          <w:sz w:val="17"/>
          <w:szCs w:val="17"/>
        </w:rPr>
        <w:t>analizados</w:t>
      </w:r>
      <w:r>
        <w:rPr>
          <w:rFonts w:ascii="Arial" w:hAnsi="Arial" w:cs="Arial"/>
          <w:b/>
          <w:sz w:val="17"/>
          <w:szCs w:val="17"/>
        </w:rPr>
        <w:t xml:space="preserve"> por este tipo de aplicaciones?</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EB600C"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No. </w:t>
      </w:r>
      <w:r w:rsidR="009C439F">
        <w:rPr>
          <w:rFonts w:ascii="Arial" w:hAnsi="Arial" w:cs="Arial"/>
          <w:sz w:val="17"/>
          <w:szCs w:val="17"/>
        </w:rPr>
        <w:t xml:space="preserve"> </w:t>
      </w:r>
    </w:p>
    <w:p w:rsidR="009C439F" w:rsidRDefault="009C439F" w:rsidP="009C439F">
      <w:pPr>
        <w:tabs>
          <w:tab w:val="left" w:pos="426"/>
          <w:tab w:val="left" w:pos="540"/>
        </w:tabs>
        <w:autoSpaceDE w:val="0"/>
        <w:ind w:left="720"/>
        <w:jc w:val="left"/>
        <w:rPr>
          <w:rFonts w:ascii="Arial" w:hAnsi="Arial" w:cs="Arial"/>
          <w:sz w:val="17"/>
          <w:szCs w:val="17"/>
        </w:rPr>
      </w:pPr>
    </w:p>
    <w:p w:rsidR="009C439F" w:rsidRPr="0012085A"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p w:rsidR="007C30EC" w:rsidRDefault="007C30EC" w:rsidP="007C30EC">
      <w:pPr>
        <w:pStyle w:val="12"/>
        <w:tabs>
          <w:tab w:val="left" w:pos="993"/>
        </w:tabs>
      </w:pPr>
      <w:bookmarkStart w:id="346" w:name="_Toc347566018"/>
      <w:bookmarkStart w:id="347" w:name="_Ref384111831"/>
      <w:bookmarkStart w:id="348" w:name="_Toc384671571"/>
      <w:r>
        <w:lastRenderedPageBreak/>
        <w:t>Análisis de aplicaciones similares</w:t>
      </w:r>
      <w:bookmarkEnd w:id="346"/>
      <w:bookmarkEnd w:id="347"/>
      <w:bookmarkEnd w:id="348"/>
    </w:p>
    <w:p w:rsidR="007C30EC" w:rsidRPr="0041018B" w:rsidRDefault="007C30EC" w:rsidP="0041018B">
      <w:pPr>
        <w:pStyle w:val="13"/>
      </w:pPr>
      <w:bookmarkStart w:id="349" w:name="_Ref343436073"/>
      <w:bookmarkStart w:id="350" w:name="_Ref343436102"/>
      <w:bookmarkStart w:id="351" w:name="_Toc347566019"/>
      <w:bookmarkStart w:id="352" w:name="_Toc384671572"/>
      <w:r w:rsidRPr="0041018B">
        <w:t xml:space="preserve">Análisis de la aplicación </w:t>
      </w:r>
      <w:proofErr w:type="spellStart"/>
      <w:r w:rsidRPr="0041018B">
        <w:t>uHear</w:t>
      </w:r>
      <w:bookmarkEnd w:id="349"/>
      <w:bookmarkEnd w:id="350"/>
      <w:bookmarkEnd w:id="351"/>
      <w:bookmarkEnd w:id="352"/>
      <w:proofErr w:type="spellEnd"/>
    </w:p>
    <w:p w:rsidR="007C30EC" w:rsidRPr="009D0B75" w:rsidRDefault="007C30EC" w:rsidP="007C30EC">
      <w:pPr>
        <w:autoSpaceDE w:val="0"/>
        <w:autoSpaceDN w:val="0"/>
        <w:adjustRightInd w:val="0"/>
        <w:ind w:firstLine="708"/>
        <w:rPr>
          <w:szCs w:val="24"/>
        </w:rPr>
      </w:pPr>
      <w:r w:rsidRPr="009D0B75">
        <w:rPr>
          <w:szCs w:val="24"/>
        </w:rPr>
        <w:t xml:space="preserve">La aplicación </w:t>
      </w:r>
      <w:proofErr w:type="spellStart"/>
      <w:r w:rsidRPr="009D0B75">
        <w:rPr>
          <w:szCs w:val="24"/>
        </w:rPr>
        <w:t>uHear</w:t>
      </w:r>
      <w:proofErr w:type="spellEnd"/>
      <w:r w:rsidRPr="009D0B75">
        <w:rPr>
          <w:szCs w:val="24"/>
        </w:rPr>
        <w:t xml:space="preserve"> es soportada para dispositivos Apple, corriendo sobre el sistema operativo móvil </w:t>
      </w:r>
      <w:proofErr w:type="spellStart"/>
      <w:r w:rsidRPr="009D0B75">
        <w:rPr>
          <w:szCs w:val="24"/>
        </w:rPr>
        <w:t>iOS</w:t>
      </w:r>
      <w:proofErr w:type="spellEnd"/>
      <w:r w:rsidRPr="009D0B75">
        <w:rPr>
          <w:szCs w:val="24"/>
        </w:rPr>
        <w:t>. Es una aplicación gra</w:t>
      </w:r>
      <w:r w:rsidR="00FE3787">
        <w:rPr>
          <w:szCs w:val="24"/>
        </w:rPr>
        <w:t>tis, el cual posee las siguientes funcionabilidades</w:t>
      </w:r>
      <w:r w:rsidRPr="009D0B75">
        <w:rPr>
          <w:szCs w:val="24"/>
        </w:rPr>
        <w:t>:</w:t>
      </w:r>
    </w:p>
    <w:p w:rsidR="007C30EC" w:rsidRPr="009D0B75" w:rsidRDefault="007C30EC" w:rsidP="007C30EC">
      <w:pPr>
        <w:suppressAutoHyphens/>
        <w:autoSpaceDE w:val="0"/>
        <w:autoSpaceDN w:val="0"/>
        <w:adjustRightInd w:val="0"/>
        <w:rPr>
          <w:b/>
          <w:bCs/>
          <w:szCs w:val="24"/>
        </w:rPr>
      </w:pPr>
      <w:r w:rsidRPr="009D0B75">
        <w:rPr>
          <w:b/>
          <w:bCs/>
          <w:szCs w:val="24"/>
        </w:rPr>
        <w:t>Pantalla Principal</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7C30EC">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4FCAD23" wp14:editId="6C8AD1DB">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7C30EC">
      <w:pPr>
        <w:pStyle w:val="Caption"/>
        <w:rPr>
          <w:b w:val="0"/>
          <w:bCs w:val="0"/>
          <w:szCs w:val="18"/>
        </w:rPr>
      </w:pPr>
      <w:bookmarkStart w:id="353" w:name="_Toc343369218"/>
      <w:bookmarkStart w:id="354" w:name="_Toc385082324"/>
      <w:r>
        <w:t xml:space="preserve">Ilustración </w:t>
      </w:r>
      <w:fldSimple w:instr=" SEQ Ilustración \* ARABIC ">
        <w:r w:rsidR="001F13E7">
          <w:rPr>
            <w:noProof/>
          </w:rPr>
          <w:t>28</w:t>
        </w:r>
      </w:fldSimple>
      <w:r>
        <w:t xml:space="preserve"> - </w:t>
      </w:r>
      <w:r w:rsidRPr="007C30EC">
        <w:rPr>
          <w:bCs w:val="0"/>
          <w:szCs w:val="18"/>
        </w:rPr>
        <w:t xml:space="preserve">Pantalla principal </w:t>
      </w:r>
      <w:proofErr w:type="spellStart"/>
      <w:r w:rsidRPr="007C30EC">
        <w:rPr>
          <w:bCs w:val="0"/>
          <w:szCs w:val="18"/>
        </w:rPr>
        <w:t>uHear</w:t>
      </w:r>
      <w:proofErr w:type="spellEnd"/>
      <w:r w:rsidRPr="009D0B75">
        <w:rPr>
          <w:b w:val="0"/>
          <w:bCs w:val="0"/>
          <w:szCs w:val="18"/>
        </w:rPr>
        <w:br/>
      </w:r>
      <w:r w:rsidRPr="007C30EC">
        <w:rPr>
          <w:bCs w:val="0"/>
          <w:sz w:val="16"/>
          <w:szCs w:val="16"/>
        </w:rPr>
        <w:t xml:space="preserve">Aplicación </w:t>
      </w:r>
      <w:proofErr w:type="spellStart"/>
      <w:r w:rsidRPr="007C30EC">
        <w:rPr>
          <w:bCs w:val="0"/>
          <w:sz w:val="16"/>
          <w:szCs w:val="16"/>
        </w:rPr>
        <w:t>uHear</w:t>
      </w:r>
      <w:bookmarkEnd w:id="353"/>
      <w:bookmarkEnd w:id="354"/>
      <w:proofErr w:type="spellEnd"/>
      <w:r w:rsidRPr="009D0B75">
        <w:rPr>
          <w:b w:val="0"/>
          <w:bCs w:val="0"/>
          <w:szCs w:val="18"/>
        </w:rPr>
        <w:t xml:space="preserve"> </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24A1BCF7" wp14:editId="6BDB13B0">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7C30EC">
      <w:pPr>
        <w:pStyle w:val="Caption"/>
        <w:rPr>
          <w:bCs w:val="0"/>
          <w:sz w:val="16"/>
          <w:szCs w:val="16"/>
        </w:rPr>
      </w:pPr>
      <w:bookmarkStart w:id="355" w:name="_Toc343369219"/>
      <w:bookmarkStart w:id="356" w:name="_Toc385082325"/>
      <w:r w:rsidRPr="007C30EC">
        <w:t xml:space="preserve">Ilustración </w:t>
      </w:r>
      <w:fldSimple w:instr=" SEQ Ilustración \* ARABIC ">
        <w:r w:rsidR="001F13E7">
          <w:rPr>
            <w:noProof/>
          </w:rPr>
          <w:t>29</w:t>
        </w:r>
      </w:fldSimple>
      <w:r w:rsidRPr="007C30EC">
        <w:t xml:space="preserve"> </w:t>
      </w:r>
      <w:r w:rsidRPr="007C30EC">
        <w:rPr>
          <w:bCs w:val="0"/>
          <w:szCs w:val="18"/>
        </w:rPr>
        <w:t xml:space="preserve">– Sensibilidad de oído </w:t>
      </w:r>
      <w:proofErr w:type="spellStart"/>
      <w:r w:rsidRPr="007C30EC">
        <w:rPr>
          <w:bCs w:val="0"/>
          <w:szCs w:val="18"/>
        </w:rPr>
        <w:t>uHear</w:t>
      </w:r>
      <w:proofErr w:type="spellEnd"/>
      <w:r w:rsidRPr="007C30EC">
        <w:rPr>
          <w:bCs w:val="0"/>
          <w:szCs w:val="18"/>
        </w:rPr>
        <w:t xml:space="preserve"> – Prueba en ejecución</w:t>
      </w:r>
      <w:r w:rsidRPr="007C30EC">
        <w:rPr>
          <w:bCs w:val="0"/>
          <w:szCs w:val="18"/>
        </w:rPr>
        <w:br/>
      </w:r>
      <w:r w:rsidRPr="007C30EC">
        <w:rPr>
          <w:bCs w:val="0"/>
          <w:sz w:val="16"/>
          <w:szCs w:val="16"/>
        </w:rPr>
        <w:t xml:space="preserve">Aplicación </w:t>
      </w:r>
      <w:proofErr w:type="spellStart"/>
      <w:r w:rsidRPr="007C30EC">
        <w:rPr>
          <w:bCs w:val="0"/>
          <w:sz w:val="16"/>
          <w:szCs w:val="16"/>
        </w:rPr>
        <w:t>uHear</w:t>
      </w:r>
      <w:bookmarkEnd w:id="355"/>
      <w:bookmarkEnd w:id="356"/>
      <w:proofErr w:type="spellEnd"/>
    </w:p>
    <w:p w:rsidR="007C30EC" w:rsidRPr="009D0B75" w:rsidRDefault="007C30EC" w:rsidP="007C30EC">
      <w:pPr>
        <w:autoSpaceDE w:val="0"/>
        <w:autoSpaceDN w:val="0"/>
        <w:adjustRightInd w:val="0"/>
        <w:rPr>
          <w:szCs w:val="24"/>
        </w:rPr>
      </w:pPr>
      <w:r w:rsidRPr="009D0B75">
        <w:rPr>
          <w:b/>
          <w:bCs/>
          <w:szCs w:val="24"/>
        </w:rPr>
        <w:tab/>
      </w: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7C30EC">
      <w:pPr>
        <w:autoSpaceDE w:val="0"/>
        <w:autoSpaceDN w:val="0"/>
        <w:adjustRightInd w:val="0"/>
        <w:rPr>
          <w:szCs w:val="24"/>
        </w:rPr>
      </w:pPr>
    </w:p>
    <w:p w:rsidR="007C30EC" w:rsidRPr="009D0B75" w:rsidRDefault="007C30EC" w:rsidP="00BE4B3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7C30EC">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4E8F3D79" wp14:editId="68363295">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CD38AA">
      <w:pPr>
        <w:pStyle w:val="Caption"/>
      </w:pPr>
      <w:bookmarkStart w:id="357" w:name="_Toc343369220"/>
      <w:bookmarkStart w:id="358" w:name="_Toc385082326"/>
      <w:r>
        <w:t xml:space="preserve">Ilustración </w:t>
      </w:r>
      <w:fldSimple w:instr=" SEQ Ilustración \* ARABIC ">
        <w:r w:rsidR="001F13E7">
          <w:rPr>
            <w:noProof/>
          </w:rPr>
          <w:t>30</w:t>
        </w:r>
      </w:fldSimple>
      <w:r>
        <w:t xml:space="preserve"> – Pantalla de resultados examen de sensibilidad de oído</w:t>
      </w:r>
      <w:bookmarkEnd w:id="357"/>
      <w:bookmarkEnd w:id="358"/>
    </w:p>
    <w:p w:rsidR="00CD38AA" w:rsidRPr="007C30EC" w:rsidRDefault="00CD38AA" w:rsidP="00CD38AA">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D38AA" w:rsidRPr="00BE4B36" w:rsidRDefault="00BE4B36" w:rsidP="00BE4B36">
      <w:pPr>
        <w:ind w:firstLine="709"/>
      </w:pPr>
      <w:r>
        <w:t>La interpretación de resultados de este examen es el siguiente</w:t>
      </w:r>
      <w:r w:rsidRPr="00BE4B36">
        <w:t>:</w:t>
      </w:r>
    </w:p>
    <w:p w:rsidR="00BE4B36" w:rsidRPr="00BE4B36" w:rsidRDefault="00BE4B36" w:rsidP="00E801B3">
      <w:pPr>
        <w:pStyle w:val="ListParagraph"/>
        <w:widowControl w:val="0"/>
        <w:numPr>
          <w:ilvl w:val="0"/>
          <w:numId w:val="21"/>
        </w:numPr>
        <w:tabs>
          <w:tab w:val="left" w:pos="709"/>
        </w:tabs>
        <w:suppressAutoHyphens/>
        <w:spacing w:after="200" w:line="276" w:lineRule="auto"/>
        <w:jc w:val="left"/>
      </w:pPr>
      <w:r w:rsidRPr="00BE4B36">
        <w:t>Rango &lt;</w:t>
      </w:r>
      <w:r>
        <w:t xml:space="preserve"> 7 </w:t>
      </w:r>
      <w:proofErr w:type="spellStart"/>
      <w:r>
        <w:t>db</w:t>
      </w:r>
      <w:proofErr w:type="spellEnd"/>
      <w:r>
        <w:t xml:space="preserve"> Bien</w:t>
      </w:r>
    </w:p>
    <w:p w:rsidR="00BE4B36" w:rsidRPr="00BE4B36" w:rsidRDefault="00BE4B36" w:rsidP="00E801B3">
      <w:pPr>
        <w:pStyle w:val="ListParagraph"/>
        <w:widowControl w:val="0"/>
        <w:numPr>
          <w:ilvl w:val="0"/>
          <w:numId w:val="21"/>
        </w:numPr>
        <w:tabs>
          <w:tab w:val="left" w:pos="709"/>
        </w:tabs>
        <w:suppressAutoHyphens/>
        <w:spacing w:after="200" w:line="276" w:lineRule="auto"/>
        <w:jc w:val="left"/>
      </w:pPr>
      <w:r w:rsidRPr="00BE4B36">
        <w:t>7</w:t>
      </w:r>
      <w:r>
        <w:t xml:space="preserve"> </w:t>
      </w:r>
      <w:r w:rsidRPr="00BE4B36">
        <w:t>&lt;</w:t>
      </w:r>
      <w:r>
        <w:t xml:space="preserve"> </w:t>
      </w:r>
      <w:proofErr w:type="spellStart"/>
      <w:r w:rsidRPr="00BE4B36">
        <w:t>db</w:t>
      </w:r>
      <w:proofErr w:type="spellEnd"/>
      <w:r>
        <w:t xml:space="preserve"> </w:t>
      </w:r>
      <w:r w:rsidRPr="00BE4B36">
        <w:t>&lt;</w:t>
      </w:r>
      <w:r>
        <w:t xml:space="preserve"> </w:t>
      </w:r>
      <w:r w:rsidRPr="00BE4B36">
        <w:t xml:space="preserve">12 </w:t>
      </w:r>
      <w:r>
        <w:t>Aceptable</w:t>
      </w:r>
    </w:p>
    <w:p w:rsidR="00BE4B36" w:rsidRDefault="00BE4B36" w:rsidP="00E801B3">
      <w:pPr>
        <w:pStyle w:val="ListParagraph"/>
        <w:widowControl w:val="0"/>
        <w:numPr>
          <w:ilvl w:val="0"/>
          <w:numId w:val="21"/>
        </w:numPr>
        <w:tabs>
          <w:tab w:val="left" w:pos="709"/>
        </w:tabs>
        <w:suppressAutoHyphens/>
        <w:spacing w:after="200" w:line="276" w:lineRule="auto"/>
        <w:jc w:val="left"/>
      </w:pPr>
      <w:r>
        <w:t xml:space="preserve">&gt; 12 </w:t>
      </w:r>
      <w:proofErr w:type="spellStart"/>
      <w:r>
        <w:t>db</w:t>
      </w:r>
      <w:proofErr w:type="spellEnd"/>
      <w:r>
        <w:t xml:space="preserve"> P</w:t>
      </w:r>
      <w:r w:rsidRPr="00BE4B36">
        <w:t>reocupante.</w:t>
      </w:r>
    </w:p>
    <w:p w:rsidR="00BE4B36" w:rsidRPr="00BE4B36" w:rsidRDefault="00BE4B36" w:rsidP="00BE4B36">
      <w:pPr>
        <w:pStyle w:val="ListParagraph"/>
        <w:widowControl w:val="0"/>
        <w:tabs>
          <w:tab w:val="left" w:pos="709"/>
        </w:tabs>
        <w:suppressAutoHyphens/>
        <w:spacing w:after="200" w:line="276" w:lineRule="auto"/>
        <w:jc w:val="left"/>
      </w:pPr>
    </w:p>
    <w:p w:rsidR="00561A43" w:rsidRDefault="00A9168A" w:rsidP="00561A43">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561A43">
      <w:pPr>
        <w:jc w:val="center"/>
        <w:rPr>
          <w:rFonts w:ascii="Arial" w:hAnsi="Arial" w:cs="Arial"/>
          <w:noProof/>
          <w:lang w:eastAsia="es-CR"/>
        </w:rPr>
      </w:pPr>
      <w:r w:rsidRPr="005525A9">
        <w:rPr>
          <w:rFonts w:ascii="Arial" w:hAnsi="Arial" w:cs="Arial"/>
          <w:noProof/>
          <w:lang w:eastAsia="es-CR"/>
        </w:rPr>
        <w:drawing>
          <wp:inline distT="0" distB="0" distL="0" distR="0" wp14:anchorId="43FC01BE" wp14:editId="35DBBBA1">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71"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561A43">
      <w:pPr>
        <w:pStyle w:val="Caption"/>
      </w:pPr>
      <w:bookmarkStart w:id="359" w:name="_Toc343369221"/>
      <w:bookmarkStart w:id="360" w:name="_Toc385082327"/>
      <w:r>
        <w:t xml:space="preserve">Ilustración </w:t>
      </w:r>
      <w:fldSimple w:instr=" SEQ Ilustración \* ARABIC ">
        <w:r w:rsidR="001F13E7">
          <w:rPr>
            <w:noProof/>
          </w:rPr>
          <w:t>31</w:t>
        </w:r>
      </w:fldSimple>
      <w:r>
        <w:t xml:space="preserve"> – Pantalla de resultados </w:t>
      </w:r>
      <w:proofErr w:type="spellStart"/>
      <w:r>
        <w:t>uHear</w:t>
      </w:r>
      <w:bookmarkEnd w:id="359"/>
      <w:bookmarkEnd w:id="360"/>
      <w:proofErr w:type="spellEnd"/>
    </w:p>
    <w:p w:rsidR="00561A43" w:rsidRPr="007C30EC" w:rsidRDefault="00561A43" w:rsidP="00561A43">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561A43" w:rsidRPr="00561A43" w:rsidRDefault="00561A43" w:rsidP="00561A43"/>
    <w:p w:rsidR="00561A43" w:rsidRPr="006E1F18" w:rsidRDefault="006E1F18" w:rsidP="006E1F18">
      <w:pPr>
        <w:rPr>
          <w:noProof/>
          <w:lang w:eastAsia="es-CR"/>
        </w:rPr>
      </w:pPr>
      <w:r>
        <w:rPr>
          <w:noProof/>
          <w:lang w:eastAsia="es-CR"/>
        </w:rPr>
        <w:tab/>
        <w:t>Esta aplicación guarda todas los resultados de las diferentes pruebas con nombres únicos que el usuario escoge al finalizar las pruebas auditivas</w:t>
      </w:r>
      <w:r w:rsidRPr="006E1F18">
        <w:rPr>
          <w:noProof/>
          <w:lang w:eastAsia="es-CR"/>
        </w:rPr>
        <w:t>:</w:t>
      </w:r>
    </w:p>
    <w:p w:rsidR="006E1F18" w:rsidRDefault="006E1F18" w:rsidP="006E1F18">
      <w:pPr>
        <w:jc w:val="center"/>
        <w:rPr>
          <w:noProof/>
          <w:lang w:eastAsia="es-CR"/>
        </w:rPr>
      </w:pPr>
      <w:r w:rsidRPr="005525A9">
        <w:rPr>
          <w:rFonts w:ascii="Arial" w:hAnsi="Arial" w:cs="Arial"/>
          <w:noProof/>
          <w:lang w:eastAsia="es-CR"/>
        </w:rPr>
        <w:lastRenderedPageBreak/>
        <w:drawing>
          <wp:inline distT="0" distB="0" distL="0" distR="0" wp14:anchorId="0E5F66CA" wp14:editId="7CF70714">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72"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6E1F18">
      <w:pPr>
        <w:pStyle w:val="Caption"/>
      </w:pPr>
      <w:bookmarkStart w:id="361" w:name="_Toc343369222"/>
      <w:bookmarkStart w:id="362" w:name="_Toc385082328"/>
      <w:r>
        <w:t xml:space="preserve">Ilustración </w:t>
      </w:r>
      <w:fldSimple w:instr=" SEQ Ilustración \* ARABIC ">
        <w:r w:rsidR="001F13E7">
          <w:rPr>
            <w:noProof/>
          </w:rPr>
          <w:t>32</w:t>
        </w:r>
      </w:fldSimple>
      <w:r>
        <w:t xml:space="preserve"> – Pantalla de resultados guardados</w:t>
      </w:r>
      <w:bookmarkEnd w:id="361"/>
      <w:bookmarkEnd w:id="362"/>
    </w:p>
    <w:p w:rsidR="006E1F18" w:rsidRPr="007C30EC" w:rsidRDefault="006E1F18" w:rsidP="006E1F1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E1F18" w:rsidRPr="00CE4AC8" w:rsidRDefault="00AD5AE1" w:rsidP="006E1F18">
      <w:r>
        <w:tab/>
        <w:t>También muestra información de consejos y artículos auditivos, tal y como se requiere para la aplicación de la Clínica Audinsa</w:t>
      </w:r>
      <w:r w:rsidRPr="00CE4AC8">
        <w:t>:</w:t>
      </w:r>
    </w:p>
    <w:p w:rsidR="00CE4AC8" w:rsidRDefault="00CE4AC8" w:rsidP="00CE4AC8">
      <w:pPr>
        <w:jc w:val="center"/>
      </w:pPr>
      <w:r w:rsidRPr="005525A9">
        <w:rPr>
          <w:rFonts w:ascii="Arial" w:hAnsi="Arial" w:cs="Arial"/>
          <w:noProof/>
          <w:lang w:eastAsia="es-CR"/>
        </w:rPr>
        <w:drawing>
          <wp:inline distT="0" distB="0" distL="0" distR="0" wp14:anchorId="1BC50B55" wp14:editId="71508D53">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73"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CE4AC8">
      <w:pPr>
        <w:pStyle w:val="Caption"/>
      </w:pPr>
      <w:bookmarkStart w:id="363" w:name="_Toc343369223"/>
      <w:bookmarkStart w:id="364" w:name="_Toc385082329"/>
      <w:r>
        <w:t xml:space="preserve">Ilustración </w:t>
      </w:r>
      <w:fldSimple w:instr=" SEQ Ilustración \* ARABIC ">
        <w:r w:rsidR="001F13E7">
          <w:rPr>
            <w:noProof/>
          </w:rPr>
          <w:t>33</w:t>
        </w:r>
      </w:fldSimple>
      <w:r>
        <w:t xml:space="preserve"> – Consejos auditivos</w:t>
      </w:r>
      <w:bookmarkEnd w:id="363"/>
      <w:bookmarkEnd w:id="364"/>
    </w:p>
    <w:p w:rsidR="00CE4AC8" w:rsidRPr="007C30EC" w:rsidRDefault="00CE4AC8" w:rsidP="00CE4AC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E4AC8" w:rsidRDefault="00F00775" w:rsidP="00CE4AC8">
      <w:r>
        <w:lastRenderedPageBreak/>
        <w:tab/>
        <w:t>Por último se destaca la utilidad de mostrar la ubicación de una clínica especializada de audiología. Esto, también forma parte de los requerimientos del proyecto de la Clínica Audinsa</w:t>
      </w:r>
      <w:r w:rsidRPr="00DF45A2">
        <w:t>:</w:t>
      </w:r>
    </w:p>
    <w:p w:rsidR="007676CF" w:rsidRDefault="00DF45A2" w:rsidP="007676CF">
      <w:pPr>
        <w:jc w:val="center"/>
      </w:pPr>
      <w:r w:rsidRPr="005525A9">
        <w:rPr>
          <w:rFonts w:ascii="Arial" w:hAnsi="Arial" w:cs="Arial"/>
          <w:noProof/>
          <w:lang w:eastAsia="es-CR"/>
        </w:rPr>
        <w:drawing>
          <wp:inline distT="0" distB="0" distL="0" distR="0" wp14:anchorId="2686B011" wp14:editId="181D43F6">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74"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7676CF">
      <w:pPr>
        <w:pStyle w:val="Caption"/>
      </w:pPr>
      <w:bookmarkStart w:id="365" w:name="_Toc343369224"/>
      <w:bookmarkStart w:id="366" w:name="_Toc385082330"/>
      <w:r>
        <w:t xml:space="preserve">Ilustración </w:t>
      </w:r>
      <w:fldSimple w:instr=" SEQ Ilustración \* ARABIC ">
        <w:r w:rsidR="001F13E7">
          <w:rPr>
            <w:noProof/>
          </w:rPr>
          <w:t>34</w:t>
        </w:r>
      </w:fldSimple>
      <w:r>
        <w:t xml:space="preserve"> – Ubicación de centros especializados</w:t>
      </w:r>
      <w:bookmarkEnd w:id="365"/>
      <w:bookmarkEnd w:id="366"/>
    </w:p>
    <w:p w:rsidR="007676CF" w:rsidRPr="007C30EC" w:rsidRDefault="007676CF" w:rsidP="007676CF">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A443B" w:rsidRDefault="006A443B" w:rsidP="00BE15D4">
      <w:pPr>
        <w:pStyle w:val="13"/>
      </w:pPr>
      <w:bookmarkStart w:id="367" w:name="_Toc347566020"/>
      <w:bookmarkStart w:id="368" w:name="_Toc384671573"/>
      <w:r w:rsidRPr="0041018B">
        <w:t xml:space="preserve">Análisis de la aplicación </w:t>
      </w:r>
      <w:r>
        <w:t xml:space="preserve">Test en </w:t>
      </w:r>
      <w:r w:rsidR="00A46C74">
        <w:t>línea</w:t>
      </w:r>
      <w:bookmarkEnd w:id="367"/>
      <w:bookmarkEnd w:id="368"/>
    </w:p>
    <w:p w:rsidR="006A443B" w:rsidRPr="00BE15D4" w:rsidRDefault="007E2B44" w:rsidP="007E2B44">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75" w:history="1">
        <w:r w:rsidRPr="007E2B44">
          <w:rPr>
            <w:rStyle w:val="Hyperlink"/>
          </w:rPr>
          <w:t>http://www.spanish.hear-it.org/Pruebe-su-audicion</w:t>
        </w:r>
      </w:hyperlink>
      <w:r>
        <w:t xml:space="preserve">. </w:t>
      </w:r>
      <w:r w:rsidR="00596A5A">
        <w:t xml:space="preserve">Muy similar a la aplicación </w:t>
      </w:r>
      <w:proofErr w:type="spellStart"/>
      <w:r w:rsidR="00596A5A">
        <w:t>uHear</w:t>
      </w:r>
      <w:proofErr w:type="spellEnd"/>
      <w:r w:rsidR="00596A5A">
        <w:t>, específicamente la prueba de habla en ruido. A continuación se presentan imágenes de la aplicación</w:t>
      </w:r>
      <w:r w:rsidR="00596A5A">
        <w:rPr>
          <w:lang w:val="en-US"/>
        </w:rPr>
        <w:t>:</w:t>
      </w:r>
    </w:p>
    <w:p w:rsidR="00596A5A" w:rsidRDefault="00596A5A">
      <w:pPr>
        <w:spacing w:after="200" w:line="276" w:lineRule="auto"/>
        <w:jc w:val="left"/>
        <w:rPr>
          <w:lang w:val="en-US"/>
        </w:rPr>
      </w:pPr>
      <w:r>
        <w:rPr>
          <w:lang w:val="en-US"/>
        </w:rPr>
        <w:br w:type="page"/>
      </w:r>
    </w:p>
    <w:p w:rsidR="00596A5A" w:rsidRDefault="00596A5A" w:rsidP="007E2B44">
      <w:pPr>
        <w:ind w:firstLine="709"/>
        <w:rPr>
          <w:lang w:val="en-US"/>
        </w:rPr>
      </w:pPr>
      <w:r>
        <w:rPr>
          <w:noProof/>
          <w:lang w:eastAsia="es-CR"/>
        </w:rPr>
        <w:lastRenderedPageBreak/>
        <mc:AlternateContent>
          <mc:Choice Requires="wpg">
            <w:drawing>
              <wp:inline distT="0" distB="0" distL="0" distR="0" wp14:anchorId="2DC10AF1" wp14:editId="61CD860E">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76"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77"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78"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79"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81"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82"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83"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84" o:title="" croptop="6989f" cropbottom="6301f" cropleft="19569f" cropright="13555f"/>
                  <v:path arrowok="t"/>
                </v:shape>
                <w10:anchorlock/>
              </v:group>
            </w:pict>
          </mc:Fallback>
        </mc:AlternateContent>
      </w:r>
    </w:p>
    <w:p w:rsidR="00596A5A" w:rsidRDefault="00596A5A" w:rsidP="00596A5A"/>
    <w:p w:rsidR="00561A43" w:rsidRDefault="00A46C74" w:rsidP="00A46C74">
      <w:pPr>
        <w:pStyle w:val="Caption"/>
      </w:pPr>
      <w:bookmarkStart w:id="369" w:name="_Toc343369225"/>
      <w:bookmarkStart w:id="370" w:name="_Toc385082331"/>
      <w:r>
        <w:t xml:space="preserve">Ilustración </w:t>
      </w:r>
      <w:fldSimple w:instr=" SEQ Ilustración \* ARABIC ">
        <w:r w:rsidR="001F13E7">
          <w:rPr>
            <w:noProof/>
          </w:rPr>
          <w:t>35</w:t>
        </w:r>
      </w:fldSimple>
      <w:r>
        <w:t xml:space="preserve"> – Aplicación test en línea: Flujo de imágenes</w:t>
      </w:r>
      <w:bookmarkEnd w:id="369"/>
      <w:bookmarkEnd w:id="370"/>
    </w:p>
    <w:p w:rsidR="00A46C74" w:rsidRDefault="00A46C74" w:rsidP="00A46C74">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6D686A"/>
    <w:p w:rsidR="00A46C74" w:rsidRDefault="00AA23B2" w:rsidP="00AA23B2">
      <w:pPr>
        <w:pStyle w:val="13"/>
      </w:pPr>
      <w:bookmarkStart w:id="371" w:name="_Toc347566021"/>
      <w:bookmarkStart w:id="372" w:name="_Toc384671574"/>
      <w:r w:rsidRPr="0041018B">
        <w:lastRenderedPageBreak/>
        <w:t xml:space="preserve">Análisis de la aplicación </w:t>
      </w:r>
      <w:r>
        <w:t>Test auditivo</w:t>
      </w:r>
      <w:bookmarkEnd w:id="371"/>
      <w:bookmarkEnd w:id="372"/>
    </w:p>
    <w:p w:rsidR="00306A41" w:rsidRDefault="00306A41" w:rsidP="00306A41">
      <w:pPr>
        <w:ind w:firstLine="568"/>
        <w:rPr>
          <w:lang w:val="en-US"/>
        </w:rPr>
      </w:pPr>
      <w:r>
        <w:t>Test auditivo es una aplicación Web desarrollada</w:t>
      </w:r>
      <w:r w:rsidR="00D65949">
        <w:t xml:space="preserve"> por la empresa </w:t>
      </w:r>
      <w:proofErr w:type="spellStart"/>
      <w:r w:rsidR="00D65949">
        <w:t>Phonak</w:t>
      </w:r>
      <w:proofErr w:type="spellEnd"/>
      <w:r w:rsidR="00D65949">
        <w:t xml:space="preserve">, la cual provee a los consumidores </w:t>
      </w:r>
      <w:r>
        <w:t>con dispositivos para mejorar la escucha (audífonos, entre otros)</w:t>
      </w:r>
      <w:r w:rsidRPr="00306A41">
        <w:t xml:space="preserve">. </w:t>
      </w:r>
      <w:r>
        <w:t xml:space="preserve">Puede ser accedida en la página </w:t>
      </w:r>
      <w:hyperlink r:id="rId85"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C25018">
      <w:pPr>
        <w:jc w:val="center"/>
        <w:rPr>
          <w:lang w:val="en-US"/>
        </w:rPr>
      </w:pPr>
      <w:r>
        <w:rPr>
          <w:noProof/>
          <w:lang w:eastAsia="es-CR"/>
        </w:rPr>
        <w:drawing>
          <wp:inline distT="0" distB="0" distL="0" distR="0" wp14:anchorId="249CC45E" wp14:editId="2D26189A">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C25018" w:rsidRDefault="00C25018" w:rsidP="00911C69">
      <w:pPr>
        <w:tabs>
          <w:tab w:val="left" w:pos="4962"/>
        </w:tabs>
        <w:jc w:val="center"/>
        <w:rPr>
          <w:lang w:val="en-US"/>
        </w:rPr>
      </w:pPr>
      <w:r>
        <w:rPr>
          <w:noProof/>
          <w:lang w:eastAsia="es-CR"/>
        </w:rPr>
        <w:lastRenderedPageBreak/>
        <w:drawing>
          <wp:inline distT="0" distB="0" distL="0" distR="0" wp14:anchorId="298A863E" wp14:editId="424CB823">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C25018">
      <w:pPr>
        <w:jc w:val="center"/>
        <w:rPr>
          <w:lang w:val="en-US"/>
        </w:rPr>
      </w:pPr>
      <w:r>
        <w:rPr>
          <w:noProof/>
          <w:lang w:eastAsia="es-CR"/>
        </w:rPr>
        <w:drawing>
          <wp:inline distT="0" distB="0" distL="0" distR="0" wp14:anchorId="1440F8B9" wp14:editId="1B929B2A">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0D4F76">
      <w:pPr>
        <w:pStyle w:val="Caption"/>
        <w:rPr>
          <w:bCs w:val="0"/>
          <w:sz w:val="16"/>
          <w:szCs w:val="16"/>
        </w:rPr>
      </w:pPr>
      <w:bookmarkStart w:id="373" w:name="_Toc385082332"/>
      <w:r>
        <w:t xml:space="preserve">Ilustración </w:t>
      </w:r>
      <w:fldSimple w:instr=" SEQ Ilustración \* ARABIC ">
        <w:r w:rsidR="001F13E7">
          <w:rPr>
            <w:noProof/>
          </w:rPr>
          <w:t>36</w:t>
        </w:r>
      </w:fldSimple>
      <w:r>
        <w:t xml:space="preserve"> – Aplicación test auditivo</w:t>
      </w:r>
      <w:r>
        <w:br/>
      </w:r>
      <w:r w:rsidRPr="000D4F76">
        <w:rPr>
          <w:bCs w:val="0"/>
          <w:sz w:val="16"/>
          <w:szCs w:val="16"/>
        </w:rPr>
        <w:t xml:space="preserve">Test Auditivo de </w:t>
      </w:r>
      <w:proofErr w:type="spellStart"/>
      <w:r w:rsidRPr="000D4F76">
        <w:rPr>
          <w:bCs w:val="0"/>
          <w:sz w:val="16"/>
          <w:szCs w:val="16"/>
        </w:rPr>
        <w:t>Phonak</w:t>
      </w:r>
      <w:bookmarkEnd w:id="373"/>
      <w:proofErr w:type="spellEnd"/>
    </w:p>
    <w:p w:rsidR="00C112FC" w:rsidRDefault="00E31A26" w:rsidP="0084758F">
      <w:pPr>
        <w:pStyle w:val="13"/>
      </w:pPr>
      <w:bookmarkStart w:id="374" w:name="_Toc347566022"/>
      <w:bookmarkStart w:id="375" w:name="_Toc384671575"/>
      <w:r w:rsidRPr="0041018B">
        <w:lastRenderedPageBreak/>
        <w:t xml:space="preserve">Análisis de la aplicación </w:t>
      </w:r>
      <w:r>
        <w:t xml:space="preserve">Test </w:t>
      </w:r>
      <w:proofErr w:type="spellStart"/>
      <w:r>
        <w:t>Your</w:t>
      </w:r>
      <w:proofErr w:type="spellEnd"/>
      <w:r>
        <w:t xml:space="preserve"> </w:t>
      </w:r>
      <w:proofErr w:type="spellStart"/>
      <w:r>
        <w:t>Hearing</w:t>
      </w:r>
      <w:proofErr w:type="spellEnd"/>
      <w:r>
        <w:t xml:space="preserve"> –</w:t>
      </w:r>
      <w:r w:rsidR="00C112FC">
        <w:t xml:space="preserve"> </w:t>
      </w:r>
      <w:proofErr w:type="spellStart"/>
      <w:r w:rsidR="00C112FC">
        <w:t>Android</w:t>
      </w:r>
      <w:bookmarkEnd w:id="374"/>
      <w:bookmarkEnd w:id="375"/>
      <w:proofErr w:type="spellEnd"/>
    </w:p>
    <w:p w:rsidR="009D61BB" w:rsidRDefault="00C112FC" w:rsidP="00345289">
      <w:pPr>
        <w:ind w:firstLine="568"/>
      </w:pPr>
      <w:r>
        <w:t xml:space="preserve">Test </w:t>
      </w:r>
      <w:proofErr w:type="spellStart"/>
      <w:r>
        <w:t>your</w:t>
      </w:r>
      <w:proofErr w:type="spellEnd"/>
      <w:r>
        <w:t xml:space="preserve"> </w:t>
      </w:r>
      <w:proofErr w:type="spellStart"/>
      <w:r>
        <w:t>hearing</w:t>
      </w:r>
      <w:proofErr w:type="spellEnd"/>
      <w:r>
        <w:t xml:space="preserve"> es una aplicación desarrollada por </w:t>
      </w:r>
      <w:proofErr w:type="spellStart"/>
      <w:r>
        <w:t>Epsilon</w:t>
      </w:r>
      <w:proofErr w:type="spellEnd"/>
      <w:r>
        <w:t xml:space="preserve"> Zero</w:t>
      </w:r>
      <w:r w:rsidR="00FA4878">
        <w:t xml:space="preserve"> que funciona en dispositivos Android sin costo alguno. Posee un</w:t>
      </w:r>
      <w:r w:rsidR="00EC24F2">
        <w:t xml:space="preserve"> </w:t>
      </w:r>
      <w:r w:rsidR="009D61BB">
        <w:t>tipo de examen que no aparece en la aplicación</w:t>
      </w:r>
      <w:r w:rsidR="00FA4878">
        <w:t xml:space="preserve"> </w:t>
      </w:r>
      <w:proofErr w:type="spellStart"/>
      <w:r w:rsidR="00FA4878">
        <w:t>uHear</w:t>
      </w:r>
      <w:proofErr w:type="spellEnd"/>
      <w:r w:rsidR="00FA4878">
        <w:t xml:space="preserve"> (ver </w:t>
      </w:r>
      <w:r w:rsidR="00FA4878">
        <w:fldChar w:fldCharType="begin"/>
      </w:r>
      <w:r w:rsidR="00FA4878">
        <w:instrText xml:space="preserve"> REF _Ref343436102 \h </w:instrText>
      </w:r>
      <w:r w:rsidR="00FA4878">
        <w:fldChar w:fldCharType="separate"/>
      </w:r>
      <w:r w:rsidR="00FA4878" w:rsidRPr="0041018B">
        <w:t xml:space="preserve">Análisis de la aplicación </w:t>
      </w:r>
      <w:proofErr w:type="spellStart"/>
      <w:r w:rsidR="00FA4878" w:rsidRPr="0041018B">
        <w:t>uHear</w:t>
      </w:r>
      <w:proofErr w:type="spellEnd"/>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B20834">
      <w:pPr>
        <w:jc w:val="center"/>
      </w:pPr>
      <w:r>
        <w:rPr>
          <w:noProof/>
          <w:lang w:eastAsia="es-CR"/>
        </w:rPr>
        <w:drawing>
          <wp:inline distT="0" distB="0" distL="0" distR="0" wp14:anchorId="1EED393C" wp14:editId="0DB98406">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9D61BB">
      <w:pPr>
        <w:pStyle w:val="Caption"/>
        <w:rPr>
          <w:lang w:val="en-US"/>
        </w:rPr>
      </w:pPr>
      <w:bookmarkStart w:id="376" w:name="_Toc385082333"/>
      <w:proofErr w:type="spellStart"/>
      <w:r w:rsidRPr="00B20834">
        <w:rPr>
          <w:lang w:val="en-US"/>
        </w:rPr>
        <w:t>Ilustración</w:t>
      </w:r>
      <w:proofErr w:type="spellEnd"/>
      <w:r w:rsidRPr="00B20834">
        <w:rPr>
          <w:lang w:val="en-US"/>
        </w:rPr>
        <w:t xml:space="preserve"> </w:t>
      </w:r>
      <w:r>
        <w:fldChar w:fldCharType="begin"/>
      </w:r>
      <w:r w:rsidRPr="00B20834">
        <w:rPr>
          <w:lang w:val="en-US"/>
        </w:rPr>
        <w:instrText xml:space="preserve"> SEQ Ilustración \* ARABIC </w:instrText>
      </w:r>
      <w:r>
        <w:fldChar w:fldCharType="separate"/>
      </w:r>
      <w:r w:rsidR="001F13E7">
        <w:rPr>
          <w:noProof/>
          <w:lang w:val="en-US"/>
        </w:rPr>
        <w:t>37</w:t>
      </w:r>
      <w:r>
        <w:fldChar w:fldCharType="end"/>
      </w:r>
      <w:r w:rsidRPr="00B20834">
        <w:rPr>
          <w:lang w:val="en-US"/>
        </w:rPr>
        <w:t xml:space="preserve"> – </w:t>
      </w:r>
      <w:proofErr w:type="spellStart"/>
      <w:r w:rsidRPr="00B20834">
        <w:rPr>
          <w:lang w:val="en-US"/>
        </w:rPr>
        <w:t>Pantalla</w:t>
      </w:r>
      <w:proofErr w:type="spellEnd"/>
      <w:r w:rsidRPr="00B20834">
        <w:rPr>
          <w:lang w:val="en-US"/>
        </w:rPr>
        <w:t xml:space="preserve"> principal </w:t>
      </w:r>
      <w:r w:rsidR="00B20834" w:rsidRPr="00B20834">
        <w:rPr>
          <w:lang w:val="en-US"/>
        </w:rPr>
        <w:t>Test your hearing</w:t>
      </w:r>
      <w:bookmarkEnd w:id="376"/>
    </w:p>
    <w:p w:rsidR="00B20834" w:rsidRDefault="00B20834" w:rsidP="00B20834">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B20834" w:rsidRDefault="00B20834" w:rsidP="00B20834">
      <w:r>
        <w:tab/>
        <w:t xml:space="preserve">El examen de rango de frecuencias evalúa </w:t>
      </w:r>
      <w:r w:rsidR="006859B7">
        <w:t xml:space="preserve">lo mismo que el examen de sensibilidad de oído de la aplicación </w:t>
      </w:r>
      <w:proofErr w:type="spellStart"/>
      <w:r w:rsidR="006859B7">
        <w:t>uHear</w:t>
      </w:r>
      <w:proofErr w:type="spellEnd"/>
      <w:r w:rsidR="006859B7">
        <w:t>, sin embargo posee una interfaz diferente</w:t>
      </w:r>
      <w:r w:rsidR="004C3105">
        <w:t>.</w:t>
      </w:r>
    </w:p>
    <w:p w:rsidR="006859B7" w:rsidRDefault="006859B7" w:rsidP="006859B7">
      <w:pPr>
        <w:jc w:val="center"/>
      </w:pPr>
      <w:r>
        <w:rPr>
          <w:noProof/>
          <w:lang w:eastAsia="es-CR"/>
        </w:rPr>
        <w:drawing>
          <wp:inline distT="0" distB="0" distL="0" distR="0" wp14:anchorId="083A08F4" wp14:editId="35763F13">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6859B7">
      <w:pPr>
        <w:pStyle w:val="Caption"/>
      </w:pPr>
      <w:bookmarkStart w:id="377" w:name="_Toc385082334"/>
      <w:r>
        <w:t xml:space="preserve">Ilustración </w:t>
      </w:r>
      <w:fldSimple w:instr=" SEQ Ilustración \* ARABIC ">
        <w:r w:rsidR="001F13E7">
          <w:rPr>
            <w:noProof/>
          </w:rPr>
          <w:t>38</w:t>
        </w:r>
      </w:fldSimple>
      <w:r>
        <w:t xml:space="preserve"> – Interfaz de la prueba de </w:t>
      </w:r>
      <w:r w:rsidR="004C3105">
        <w:t>rango</w:t>
      </w:r>
      <w:r>
        <w:t xml:space="preserve"> de frecuencias</w:t>
      </w:r>
      <w:bookmarkEnd w:id="377"/>
    </w:p>
    <w:p w:rsidR="006859B7" w:rsidRDefault="006859B7" w:rsidP="006859B7">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6859B7" w:rsidRPr="006859B7" w:rsidRDefault="006859B7" w:rsidP="006859B7"/>
    <w:p w:rsidR="00D221C9" w:rsidRDefault="006859B7" w:rsidP="00BE15D4">
      <w:r>
        <w:tab/>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D221C9">
      <w:pPr>
        <w:jc w:val="center"/>
      </w:pPr>
      <w:r>
        <w:rPr>
          <w:noProof/>
          <w:lang w:eastAsia="es-CR"/>
        </w:rPr>
        <w:drawing>
          <wp:inline distT="0" distB="0" distL="0" distR="0" wp14:anchorId="41A8B8CE" wp14:editId="00C695C6">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D221C9">
      <w:pPr>
        <w:pStyle w:val="Caption"/>
      </w:pPr>
      <w:bookmarkStart w:id="378" w:name="_Toc385082335"/>
      <w:r>
        <w:t xml:space="preserve">Ilustración </w:t>
      </w:r>
      <w:fldSimple w:instr=" SEQ Ilustración \* ARABIC ">
        <w:r w:rsidR="001F13E7">
          <w:rPr>
            <w:noProof/>
          </w:rPr>
          <w:t>39</w:t>
        </w:r>
      </w:fldSimple>
      <w:r>
        <w:t xml:space="preserve"> – Pantalla de resultados de </w:t>
      </w:r>
      <w:r w:rsidR="004C3105">
        <w:t>rango</w:t>
      </w:r>
      <w:r>
        <w:t xml:space="preserve"> de frecuencias</w:t>
      </w:r>
      <w:bookmarkEnd w:id="378"/>
    </w:p>
    <w:p w:rsidR="00D221C9" w:rsidRDefault="00D221C9" w:rsidP="00D221C9">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D221C9" w:rsidRDefault="00D221C9" w:rsidP="00D221C9">
      <w:r>
        <w:tab/>
      </w:r>
      <w:r w:rsidR="004C3105">
        <w:t xml:space="preserve">La siguiente prueba que Test </w:t>
      </w:r>
      <w:proofErr w:type="spellStart"/>
      <w:r w:rsidR="004C3105">
        <w:t>your</w:t>
      </w:r>
      <w:proofErr w:type="spellEnd"/>
      <w:r w:rsidR="004C3105">
        <w:t xml:space="preserve"> </w:t>
      </w:r>
      <w:proofErr w:type="spellStart"/>
      <w:r w:rsidR="004C3105">
        <w:t>hearing</w:t>
      </w:r>
      <w:proofErr w:type="spellEnd"/>
      <w:r w:rsidR="004C3105">
        <w:t xml:space="preserve"> posee es la de diferenciación de frecuencias, el cual al ejecutante se le presentan dos tonos y este determina si hay una diferencia o no entre las mismas.</w:t>
      </w:r>
    </w:p>
    <w:p w:rsidR="004C3105" w:rsidRDefault="004C3105" w:rsidP="004C3105">
      <w:pPr>
        <w:jc w:val="center"/>
      </w:pPr>
      <w:r>
        <w:rPr>
          <w:noProof/>
          <w:lang w:eastAsia="es-CR"/>
        </w:rPr>
        <w:lastRenderedPageBreak/>
        <w:drawing>
          <wp:inline distT="0" distB="0" distL="0" distR="0" wp14:anchorId="43DD3FC8" wp14:editId="19E4AEFB">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4C3105">
      <w:pPr>
        <w:pStyle w:val="Caption"/>
      </w:pPr>
      <w:bookmarkStart w:id="379" w:name="_Toc385082336"/>
      <w:r>
        <w:t xml:space="preserve">Ilustración </w:t>
      </w:r>
      <w:fldSimple w:instr=" SEQ Ilustración \* ARABIC ">
        <w:r w:rsidR="001F13E7">
          <w:rPr>
            <w:noProof/>
          </w:rPr>
          <w:t>40</w:t>
        </w:r>
      </w:fldSimple>
      <w:r>
        <w:t xml:space="preserve"> – Interfaz diferenciación de frecuencias</w:t>
      </w:r>
      <w:bookmarkEnd w:id="379"/>
    </w:p>
    <w:p w:rsidR="004C3105" w:rsidRDefault="004C3105" w:rsidP="004C3105">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4C3105" w:rsidRPr="004C3105" w:rsidRDefault="004C3105" w:rsidP="004C3105">
      <w:r>
        <w:tab/>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163B7F">
      <w:pPr>
        <w:jc w:val="center"/>
      </w:pPr>
      <w:r>
        <w:rPr>
          <w:noProof/>
          <w:lang w:eastAsia="es-CR"/>
        </w:rPr>
        <w:drawing>
          <wp:inline distT="0" distB="0" distL="0" distR="0" wp14:anchorId="3512EDD2" wp14:editId="323A6A9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A9183A">
      <w:pPr>
        <w:pStyle w:val="Caption"/>
      </w:pPr>
      <w:bookmarkStart w:id="380" w:name="_Toc385082337"/>
      <w:r>
        <w:t xml:space="preserve">Ilustración </w:t>
      </w:r>
      <w:fldSimple w:instr=" SEQ Ilustración \* ARABIC ">
        <w:r w:rsidR="001F13E7">
          <w:rPr>
            <w:noProof/>
          </w:rPr>
          <w:t>41</w:t>
        </w:r>
      </w:fldSimple>
      <w:r>
        <w:t xml:space="preserve"> – Gráfico representativo diferenciación de frecuencias</w:t>
      </w:r>
      <w:bookmarkEnd w:id="380"/>
    </w:p>
    <w:p w:rsidR="00A9183A" w:rsidRDefault="00A9183A" w:rsidP="00A9183A">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A9183A" w:rsidRPr="00A9183A" w:rsidRDefault="00A9183A" w:rsidP="00A9183A"/>
    <w:p w:rsidR="004C3105" w:rsidRDefault="004C3105" w:rsidP="004C3105">
      <w:r>
        <w:lastRenderedPageBreak/>
        <w:tab/>
        <w:t>Al finalizar la prueba, la pantalla de resultados le informará al ejecutante el estado de cada grupo de frecuencias que puede diferenciar.</w:t>
      </w:r>
    </w:p>
    <w:p w:rsidR="004C3105" w:rsidRDefault="004C3105" w:rsidP="004C3105">
      <w:pPr>
        <w:jc w:val="center"/>
      </w:pPr>
      <w:r>
        <w:rPr>
          <w:noProof/>
          <w:lang w:eastAsia="es-CR"/>
        </w:rPr>
        <w:drawing>
          <wp:inline distT="0" distB="0" distL="0" distR="0" wp14:anchorId="2D65C6AB" wp14:editId="34834EC9">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4C3105">
      <w:pPr>
        <w:pStyle w:val="Caption"/>
      </w:pPr>
      <w:bookmarkStart w:id="381" w:name="_Toc385082338"/>
      <w:r>
        <w:t xml:space="preserve">Ilustración </w:t>
      </w:r>
      <w:fldSimple w:instr=" SEQ Ilustración \* ARABIC ">
        <w:r w:rsidR="001F13E7">
          <w:rPr>
            <w:noProof/>
          </w:rPr>
          <w:t>42</w:t>
        </w:r>
      </w:fldSimple>
      <w:r>
        <w:t xml:space="preserve"> – Pantalla de resultados de diferenciación de frecuencias</w:t>
      </w:r>
      <w:r>
        <w:br/>
      </w:r>
      <w:r>
        <w:rPr>
          <w:sz w:val="16"/>
          <w:szCs w:val="16"/>
        </w:rPr>
        <w:t xml:space="preserve">Aplicación Test </w:t>
      </w:r>
      <w:proofErr w:type="spellStart"/>
      <w:r>
        <w:rPr>
          <w:sz w:val="16"/>
          <w:szCs w:val="16"/>
        </w:rPr>
        <w:t>your</w:t>
      </w:r>
      <w:proofErr w:type="spellEnd"/>
      <w:r>
        <w:rPr>
          <w:sz w:val="16"/>
          <w:szCs w:val="16"/>
        </w:rPr>
        <w:t xml:space="preserve"> </w:t>
      </w:r>
      <w:proofErr w:type="spellStart"/>
      <w:r>
        <w:rPr>
          <w:sz w:val="16"/>
          <w:szCs w:val="16"/>
        </w:rPr>
        <w:t>hearing</w:t>
      </w:r>
      <w:bookmarkEnd w:id="381"/>
      <w:proofErr w:type="spellEnd"/>
    </w:p>
    <w:sectPr w:rsidR="004C3105" w:rsidRPr="004C3105" w:rsidSect="0090595C">
      <w:headerReference w:type="default" r:id="rId95"/>
      <w:footerReference w:type="default" r:id="rId96"/>
      <w:headerReference w:type="first" r:id="rId97"/>
      <w:footerReference w:type="first" r:id="rId98"/>
      <w:pgSz w:w="12240" w:h="15840"/>
      <w:pgMar w:top="1373" w:right="990" w:bottom="1440" w:left="99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Personal" w:date="2014-03-17T21:15:00Z" w:initials="P">
    <w:p w:rsidR="002C7EE0" w:rsidRDefault="002C7EE0">
      <w:pPr>
        <w:pStyle w:val="CommentText"/>
      </w:pPr>
      <w:r>
        <w:rPr>
          <w:rStyle w:val="CommentReference"/>
        </w:rPr>
        <w:annotationRef/>
      </w:r>
      <w:r>
        <w:t>Completar</w:t>
      </w:r>
    </w:p>
    <w:p w:rsidR="002C7EE0" w:rsidRDefault="002C7EE0">
      <w:pPr>
        <w:pStyle w:val="CommentText"/>
      </w:pPr>
    </w:p>
  </w:comment>
  <w:comment w:id="289" w:author="Personal" w:date="2014-03-27T11:28:00Z" w:initials="P">
    <w:p w:rsidR="002C7EE0" w:rsidRDefault="002C7EE0">
      <w:pPr>
        <w:pStyle w:val="CommentText"/>
      </w:pPr>
      <w:r>
        <w:rPr>
          <w:rStyle w:val="CommentReference"/>
        </w:rPr>
        <w:annotationRef/>
      </w:r>
      <w:r>
        <w:t>Quedó muy pequeño ver si se le  puede agregar algo</w:t>
      </w:r>
    </w:p>
  </w:comment>
  <w:comment w:id="290" w:author="Personal" w:date="2014-03-27T11:18:00Z" w:initials="P">
    <w:p w:rsidR="002C7EE0" w:rsidRDefault="002C7EE0">
      <w:pPr>
        <w:pStyle w:val="CommentText"/>
      </w:pPr>
      <w:r>
        <w:rPr>
          <w:rStyle w:val="CommentReference"/>
        </w:rPr>
        <w:annotationRef/>
      </w:r>
      <w:r>
        <w:t xml:space="preserve">Depende de la </w:t>
      </w:r>
      <w:proofErr w:type="spellStart"/>
      <w:r>
        <w:t>entrevista.Pendiente</w:t>
      </w:r>
      <w:proofErr w:type="spellEnd"/>
      <w:r>
        <w:t xml:space="preserve"> incorporar entrevista en  </w:t>
      </w:r>
      <w:proofErr w:type="spellStart"/>
      <w:r>
        <w:t>surveymonkey</w:t>
      </w:r>
      <w:proofErr w:type="spellEnd"/>
      <w:r>
        <w:t xml:space="preserve">. </w:t>
      </w:r>
    </w:p>
  </w:comment>
  <w:comment w:id="291" w:author="Beto" w:date="2014-04-01T20:24:00Z" w:initials="B">
    <w:p w:rsidR="002C7EE0" w:rsidRDefault="002C7EE0">
      <w:pPr>
        <w:pStyle w:val="CommentText"/>
      </w:pPr>
      <w:r>
        <w:rPr>
          <w:rStyle w:val="CommentReference"/>
        </w:rPr>
        <w:annotationRef/>
      </w:r>
      <w:r>
        <w:t>Agregar a este BETO</w:t>
      </w:r>
    </w:p>
  </w:comment>
  <w:comment w:id="293" w:author="Beto" w:date="2014-04-01T21:17:00Z" w:initials="B">
    <w:p w:rsidR="002C7EE0" w:rsidRDefault="002C7EE0">
      <w:pPr>
        <w:pStyle w:val="CommentText"/>
      </w:pPr>
      <w:r>
        <w:rPr>
          <w:rStyle w:val="CommentReference"/>
        </w:rPr>
        <w:annotationRef/>
      </w:r>
      <w:r>
        <w:t xml:space="preserve">Poner </w:t>
      </w:r>
      <w:proofErr w:type="spellStart"/>
      <w:r>
        <w:t>label</w:t>
      </w:r>
      <w:proofErr w:type="spellEnd"/>
      <w:r>
        <w:t xml:space="preserve"> a la imagen</w:t>
      </w:r>
    </w:p>
  </w:comment>
  <w:comment w:id="294" w:author="Beto" w:date="2014-04-01T21:17:00Z" w:initials="B">
    <w:p w:rsidR="002C7EE0" w:rsidRDefault="002C7EE0">
      <w:pPr>
        <w:pStyle w:val="CommentText"/>
      </w:pPr>
      <w:r>
        <w:rPr>
          <w:rStyle w:val="CommentReference"/>
        </w:rPr>
        <w:annotationRef/>
      </w:r>
      <w:r>
        <w:t xml:space="preserve">Poner </w:t>
      </w:r>
      <w:proofErr w:type="spellStart"/>
      <w:r>
        <w:t>label</w:t>
      </w:r>
      <w:proofErr w:type="spellEnd"/>
      <w:r>
        <w:t xml:space="preserve"> a la imagen</w:t>
      </w:r>
    </w:p>
  </w:comment>
  <w:comment w:id="295" w:author="Beto" w:date="2014-04-01T21:18:00Z" w:initials="B">
    <w:p w:rsidR="002C7EE0" w:rsidRDefault="002C7EE0">
      <w:pPr>
        <w:pStyle w:val="CommentText"/>
      </w:pPr>
      <w:r>
        <w:rPr>
          <w:rStyle w:val="CommentReference"/>
        </w:rPr>
        <w:annotationRef/>
      </w:r>
      <w:r>
        <w:t xml:space="preserve">Poner </w:t>
      </w:r>
      <w:proofErr w:type="spellStart"/>
      <w:r>
        <w:t>label</w:t>
      </w:r>
      <w:proofErr w:type="spellEnd"/>
      <w:r>
        <w:t xml:space="preserve"> a la imagen</w:t>
      </w:r>
    </w:p>
  </w:comment>
  <w:comment w:id="306" w:author="Personal" w:date="2014-03-27T10:59:00Z" w:initials="P">
    <w:p w:rsidR="002C7EE0" w:rsidRDefault="002C7EE0">
      <w:pPr>
        <w:pStyle w:val="CommentText"/>
      </w:pPr>
      <w:r>
        <w:rPr>
          <w:rStyle w:val="CommentReference"/>
        </w:rPr>
        <w:annotationRef/>
      </w:r>
      <w:r>
        <w:t>Verificar que estas opciones funciones</w:t>
      </w:r>
    </w:p>
  </w:comment>
  <w:comment w:id="312" w:author="Personal" w:date="2014-03-27T10:58:00Z" w:initials="P">
    <w:p w:rsidR="002C7EE0" w:rsidRDefault="002C7EE0">
      <w:pPr>
        <w:pStyle w:val="CommentText"/>
      </w:pPr>
      <w:r>
        <w:rPr>
          <w:rStyle w:val="CommentReference"/>
        </w:rPr>
        <w:annotationRef/>
      </w:r>
      <w:r>
        <w:t xml:space="preserve"> A este menú contextual le falta el modificar. Pendiente ajustar en la programación </w:t>
      </w:r>
    </w:p>
  </w:comment>
  <w:comment w:id="313" w:author="Personal" w:date="2014-03-27T11:05:00Z" w:initials="P">
    <w:p w:rsidR="002C7EE0" w:rsidRDefault="002C7EE0">
      <w:pPr>
        <w:pStyle w:val="CommentText"/>
      </w:pPr>
      <w:r>
        <w:rPr>
          <w:rStyle w:val="CommentReference"/>
        </w:rPr>
        <w:annotationRef/>
      </w:r>
      <w:r>
        <w:t xml:space="preserve">Los botones salen al revés. Revisar </w:t>
      </w:r>
    </w:p>
  </w:comment>
  <w:comment w:id="316" w:author="Personal" w:date="2014-03-27T10:20:00Z" w:initials="P">
    <w:p w:rsidR="002C7EE0" w:rsidRDefault="002C7EE0">
      <w:pPr>
        <w:pStyle w:val="CommentText"/>
      </w:pPr>
      <w:r>
        <w:rPr>
          <w:rStyle w:val="CommentReference"/>
        </w:rPr>
        <w:annotationRef/>
      </w:r>
      <w:r>
        <w:t>Tener en cuenta de que si se modifica par aponer los aspectos legales se debe de cambiar la pantallas</w:t>
      </w:r>
    </w:p>
  </w:comment>
  <w:comment w:id="318" w:author="Personal" w:date="2014-03-27T11:16:00Z" w:initials="P">
    <w:p w:rsidR="002C7EE0" w:rsidRDefault="002C7EE0">
      <w:pPr>
        <w:pStyle w:val="CommentText"/>
      </w:pPr>
      <w:r>
        <w:rPr>
          <w:rStyle w:val="CommentReference"/>
        </w:rPr>
        <w:annotationRef/>
      </w:r>
      <w:r>
        <w:t>Para este, ocupamos entregarle la aplicación a sil para que  ella la pruebe.</w:t>
      </w:r>
    </w:p>
    <w:p w:rsidR="002C7EE0" w:rsidRDefault="002C7EE0">
      <w:pPr>
        <w:pStyle w:val="CommentText"/>
      </w:pPr>
      <w:r>
        <w:t xml:space="preserve">Y podemos usar a nuestras </w:t>
      </w:r>
      <w:proofErr w:type="spellStart"/>
      <w:r>
        <w:t>familiars</w:t>
      </w:r>
      <w:proofErr w:type="spellEnd"/>
      <w:r>
        <w:t xml:space="preserve"> </w:t>
      </w:r>
      <w:proofErr w:type="spellStart"/>
      <w:r>
        <w:t>jeje</w:t>
      </w:r>
      <w:proofErr w:type="spellEnd"/>
    </w:p>
  </w:comment>
  <w:comment w:id="336" w:author="Personal" w:date="2014-03-17T21:15:00Z" w:initials="P">
    <w:p w:rsidR="002C7EE0" w:rsidRDefault="002C7EE0">
      <w:pPr>
        <w:pStyle w:val="CommentText"/>
      </w:pPr>
      <w:r>
        <w:rPr>
          <w:rStyle w:val="CommentReference"/>
        </w:rPr>
        <w:annotationRef/>
      </w:r>
      <w:r>
        <w:t>Actualizar</w:t>
      </w:r>
    </w:p>
  </w:comment>
  <w:comment w:id="339" w:author="Personal" w:date="2014-03-27T11:31:00Z" w:initials="P">
    <w:p w:rsidR="002C7EE0" w:rsidRDefault="002C7EE0">
      <w:pPr>
        <w:pStyle w:val="CommentText"/>
      </w:pPr>
      <w:r>
        <w:rPr>
          <w:rStyle w:val="CommentReference"/>
        </w:rPr>
        <w:annotationRef/>
      </w:r>
      <w:r>
        <w:t xml:space="preserve">Hay que hacer manuales y adjuntarlos </w:t>
      </w:r>
      <w:r>
        <w:sym w:font="Wingdings" w:char="F04C"/>
      </w:r>
      <w:r>
        <w:t xml:space="preserve"> </w:t>
      </w:r>
      <w:r>
        <w:sym w:font="Wingdings" w:char="F04C"/>
      </w:r>
      <w:r>
        <w:t xml:space="preserve"> </w:t>
      </w:r>
      <w:r>
        <w:sym w:font="Wingdings" w:char="F04C"/>
      </w:r>
      <w:r>
        <w:t xml:space="preserve">  Adjuntar minutas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736A" w:rsidRDefault="0056736A" w:rsidP="004D3CC3">
      <w:pPr>
        <w:spacing w:line="240" w:lineRule="auto"/>
      </w:pPr>
      <w:r>
        <w:separator/>
      </w:r>
    </w:p>
  </w:endnote>
  <w:endnote w:type="continuationSeparator" w:id="0">
    <w:p w:rsidR="0056736A" w:rsidRDefault="0056736A" w:rsidP="004D3CC3">
      <w:pPr>
        <w:spacing w:line="240" w:lineRule="auto"/>
      </w:pPr>
      <w:r>
        <w:continuationSeparator/>
      </w:r>
    </w:p>
  </w:endnote>
  <w:endnote w:type="continuationNotice" w:id="1">
    <w:p w:rsidR="0056736A" w:rsidRDefault="0056736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2C7EE0" w:rsidRDefault="002C7EE0">
        <w:pPr>
          <w:pStyle w:val="Footer"/>
          <w:jc w:val="right"/>
        </w:pPr>
        <w:r>
          <w:fldChar w:fldCharType="begin"/>
        </w:r>
        <w:r>
          <w:instrText xml:space="preserve"> PAGE   \* MERGEFORMAT </w:instrText>
        </w:r>
        <w:r>
          <w:fldChar w:fldCharType="separate"/>
        </w:r>
        <w:r w:rsidR="00FC1B38">
          <w:rPr>
            <w:noProof/>
          </w:rPr>
          <w:t>0</w:t>
        </w:r>
        <w:r>
          <w:rPr>
            <w:noProof/>
          </w:rPr>
          <w:fldChar w:fldCharType="end"/>
        </w:r>
      </w:p>
    </w:sdtContent>
  </w:sdt>
  <w:p w:rsidR="002C7EE0" w:rsidRDefault="002C7EE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7EE0" w:rsidRDefault="002C7EE0">
    <w:pPr>
      <w:pStyle w:val="Footer"/>
      <w:jc w:val="center"/>
    </w:pPr>
  </w:p>
  <w:p w:rsidR="002C7EE0" w:rsidRDefault="002C7EE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2C7EE0" w:rsidRPr="00E003B4" w:rsidRDefault="002C7EE0">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FC1B38">
          <w:rPr>
            <w:rStyle w:val="FooterDocumentChar"/>
            <w:rFonts w:eastAsia="Calibri"/>
            <w:noProof/>
          </w:rPr>
          <w:t>12</w:t>
        </w:r>
        <w:r w:rsidRPr="00E003B4">
          <w:rPr>
            <w:rStyle w:val="FooterDocumentChar"/>
            <w:rFonts w:eastAsia="Calibri"/>
          </w:rPr>
          <w:fldChar w:fldCharType="end"/>
        </w:r>
      </w:p>
    </w:sdtContent>
  </w:sdt>
  <w:p w:rsidR="002C7EE0" w:rsidRDefault="002C7EE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2C7EE0" w:rsidRPr="00E003B4" w:rsidRDefault="002C7EE0"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sidR="00FC1B38">
          <w:rPr>
            <w:rStyle w:val="FooterDocumentChar"/>
            <w:noProof/>
          </w:rPr>
          <w:t>1</w:t>
        </w:r>
        <w:r w:rsidRPr="00E003B4">
          <w:rPr>
            <w:rStyle w:val="FooterDocumentChar"/>
          </w:rPr>
          <w:fldChar w:fldCharType="end"/>
        </w:r>
      </w:p>
    </w:sdtContent>
  </w:sdt>
  <w:p w:rsidR="002C7EE0" w:rsidRDefault="002C7E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736A" w:rsidRDefault="0056736A" w:rsidP="004D3CC3">
      <w:pPr>
        <w:spacing w:line="240" w:lineRule="auto"/>
      </w:pPr>
      <w:r>
        <w:separator/>
      </w:r>
    </w:p>
  </w:footnote>
  <w:footnote w:type="continuationSeparator" w:id="0">
    <w:p w:rsidR="0056736A" w:rsidRDefault="0056736A" w:rsidP="004D3CC3">
      <w:pPr>
        <w:spacing w:line="240" w:lineRule="auto"/>
      </w:pPr>
      <w:r>
        <w:continuationSeparator/>
      </w:r>
    </w:p>
  </w:footnote>
  <w:footnote w:type="continuationNotice" w:id="1">
    <w:p w:rsidR="0056736A" w:rsidRDefault="0056736A">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7EE0" w:rsidRDefault="0056736A" w:rsidP="007C7EFC">
    <w:pPr>
      <w:pStyle w:val="HeaderDocument"/>
    </w:pPr>
    <w:r>
      <w:fldChar w:fldCharType="begin"/>
    </w:r>
    <w:r>
      <w:instrText xml:space="preserve"> DOCPROPERTY  University  \* MERGEFORMAT </w:instrText>
    </w:r>
    <w:r>
      <w:fldChar w:fldCharType="separate"/>
    </w:r>
    <w:r w:rsidR="002C7EE0">
      <w:t>Universidad Nacional</w:t>
    </w:r>
    <w:r>
      <w:fldChar w:fldCharType="end"/>
    </w:r>
  </w:p>
  <w:p w:rsidR="002C7EE0" w:rsidRPr="007C7EFC" w:rsidRDefault="0056736A" w:rsidP="007C7EFC">
    <w:pPr>
      <w:pStyle w:val="HeaderDocument"/>
      <w:pBdr>
        <w:bottom w:val="single" w:sz="12" w:space="1" w:color="auto"/>
      </w:pBdr>
    </w:pPr>
    <w:r>
      <w:fldChar w:fldCharType="begin"/>
    </w:r>
    <w:r>
      <w:instrText xml:space="preserve"> DOCPROPERTY  School  \* MERGEFORMAT </w:instrText>
    </w:r>
    <w:r>
      <w:fldChar w:fldCharType="separate"/>
    </w:r>
    <w:r w:rsidR="002C7EE0">
      <w:t>Escuela de Informática</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7EE0" w:rsidRPr="007C7EFC" w:rsidRDefault="002C7EE0"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5">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6">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
    <w:nsid w:val="2C8D478F"/>
    <w:multiLevelType w:val="multilevel"/>
    <w:tmpl w:val="E5EC3868"/>
    <w:lvl w:ilvl="0">
      <w:start w:val="1"/>
      <w:numFmt w:val="decimal"/>
      <w:pStyle w:val="t1"/>
      <w:lvlText w:val="%1."/>
      <w:lvlJc w:val="left"/>
      <w:pPr>
        <w:ind w:left="360" w:hanging="360"/>
      </w:pPr>
    </w:lvl>
    <w:lvl w:ilvl="1">
      <w:start w:val="1"/>
      <w:numFmt w:val="decimal"/>
      <w:pStyle w:val="12"/>
      <w:lvlText w:val="%1.%2."/>
      <w:lvlJc w:val="left"/>
      <w:pPr>
        <w:ind w:left="70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0">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2">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4">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7">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9"/>
  </w:num>
  <w:num w:numId="2">
    <w:abstractNumId w:val="8"/>
  </w:num>
  <w:num w:numId="3">
    <w:abstractNumId w:val="10"/>
  </w:num>
  <w:num w:numId="4">
    <w:abstractNumId w:val="2"/>
  </w:num>
  <w:num w:numId="5">
    <w:abstractNumId w:val="7"/>
  </w:num>
  <w:num w:numId="6">
    <w:abstractNumId w:val="12"/>
  </w:num>
  <w:num w:numId="7">
    <w:abstractNumId w:val="11"/>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3"/>
  </w:num>
  <w:num w:numId="11">
    <w:abstractNumId w:val="13"/>
  </w:num>
  <w:num w:numId="12">
    <w:abstractNumId w:val="14"/>
  </w:num>
  <w:num w:numId="13">
    <w:abstractNumId w:val="15"/>
  </w:num>
  <w:num w:numId="14">
    <w:abstractNumId w:val="0"/>
  </w:num>
  <w:num w:numId="15">
    <w:abstractNumId w:val="1"/>
  </w:num>
  <w:num w:numId="16">
    <w:abstractNumId w:val="17"/>
  </w:num>
  <w:num w:numId="17">
    <w:abstractNumId w:val="16"/>
  </w:num>
  <w:num w:numId="18">
    <w:abstractNumId w:val="4"/>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2698A"/>
    <w:rsid w:val="00032038"/>
    <w:rsid w:val="00047720"/>
    <w:rsid w:val="00051055"/>
    <w:rsid w:val="0005292A"/>
    <w:rsid w:val="00056482"/>
    <w:rsid w:val="0005650B"/>
    <w:rsid w:val="00057AFE"/>
    <w:rsid w:val="00061B3A"/>
    <w:rsid w:val="00065160"/>
    <w:rsid w:val="0006681C"/>
    <w:rsid w:val="00066B45"/>
    <w:rsid w:val="00073592"/>
    <w:rsid w:val="00076A7D"/>
    <w:rsid w:val="00081F78"/>
    <w:rsid w:val="00082DEF"/>
    <w:rsid w:val="000872E9"/>
    <w:rsid w:val="0008745E"/>
    <w:rsid w:val="000949C8"/>
    <w:rsid w:val="00096229"/>
    <w:rsid w:val="000A2298"/>
    <w:rsid w:val="000A6767"/>
    <w:rsid w:val="000A6C7B"/>
    <w:rsid w:val="000B08AF"/>
    <w:rsid w:val="000B0951"/>
    <w:rsid w:val="000B2543"/>
    <w:rsid w:val="000B4540"/>
    <w:rsid w:val="000B4977"/>
    <w:rsid w:val="000B5A4D"/>
    <w:rsid w:val="000C1CEA"/>
    <w:rsid w:val="000C283C"/>
    <w:rsid w:val="000C7F49"/>
    <w:rsid w:val="000D21E1"/>
    <w:rsid w:val="000D2210"/>
    <w:rsid w:val="000D4F76"/>
    <w:rsid w:val="000D70D8"/>
    <w:rsid w:val="000E08E5"/>
    <w:rsid w:val="000E0F83"/>
    <w:rsid w:val="000E2FA3"/>
    <w:rsid w:val="000E43E7"/>
    <w:rsid w:val="000F11B7"/>
    <w:rsid w:val="000F25F0"/>
    <w:rsid w:val="000F6B70"/>
    <w:rsid w:val="000F6E57"/>
    <w:rsid w:val="000F769F"/>
    <w:rsid w:val="0010711A"/>
    <w:rsid w:val="00107188"/>
    <w:rsid w:val="0011110B"/>
    <w:rsid w:val="001116B2"/>
    <w:rsid w:val="0011602A"/>
    <w:rsid w:val="00116518"/>
    <w:rsid w:val="0012289E"/>
    <w:rsid w:val="00123AB3"/>
    <w:rsid w:val="00130B24"/>
    <w:rsid w:val="0013295F"/>
    <w:rsid w:val="00134F37"/>
    <w:rsid w:val="001363FA"/>
    <w:rsid w:val="00136BFF"/>
    <w:rsid w:val="00143A2B"/>
    <w:rsid w:val="00146419"/>
    <w:rsid w:val="00147825"/>
    <w:rsid w:val="00153167"/>
    <w:rsid w:val="001533E9"/>
    <w:rsid w:val="001571B4"/>
    <w:rsid w:val="00161845"/>
    <w:rsid w:val="00163B7F"/>
    <w:rsid w:val="00167CC6"/>
    <w:rsid w:val="00170C33"/>
    <w:rsid w:val="0019327D"/>
    <w:rsid w:val="001935CE"/>
    <w:rsid w:val="001A2402"/>
    <w:rsid w:val="001A36B9"/>
    <w:rsid w:val="001A37B8"/>
    <w:rsid w:val="001A64AD"/>
    <w:rsid w:val="001B0D10"/>
    <w:rsid w:val="001B2F55"/>
    <w:rsid w:val="001B3B78"/>
    <w:rsid w:val="001B6A8C"/>
    <w:rsid w:val="001B6ED6"/>
    <w:rsid w:val="001C171E"/>
    <w:rsid w:val="001C280B"/>
    <w:rsid w:val="001C2B3C"/>
    <w:rsid w:val="001C4539"/>
    <w:rsid w:val="001D1AED"/>
    <w:rsid w:val="001D3FA3"/>
    <w:rsid w:val="001D4BC8"/>
    <w:rsid w:val="001D7B18"/>
    <w:rsid w:val="001E250E"/>
    <w:rsid w:val="001E7979"/>
    <w:rsid w:val="001F13E7"/>
    <w:rsid w:val="001F1865"/>
    <w:rsid w:val="001F1CA4"/>
    <w:rsid w:val="001F1CB1"/>
    <w:rsid w:val="001F2248"/>
    <w:rsid w:val="001F3978"/>
    <w:rsid w:val="001F3A62"/>
    <w:rsid w:val="001F5408"/>
    <w:rsid w:val="001F6FFB"/>
    <w:rsid w:val="0020193E"/>
    <w:rsid w:val="00202483"/>
    <w:rsid w:val="0021333F"/>
    <w:rsid w:val="00215284"/>
    <w:rsid w:val="00216B4C"/>
    <w:rsid w:val="00222F11"/>
    <w:rsid w:val="00222FAE"/>
    <w:rsid w:val="002256C9"/>
    <w:rsid w:val="00233DB4"/>
    <w:rsid w:val="002349A9"/>
    <w:rsid w:val="00236590"/>
    <w:rsid w:val="00236F42"/>
    <w:rsid w:val="002376E5"/>
    <w:rsid w:val="00237C5E"/>
    <w:rsid w:val="00242683"/>
    <w:rsid w:val="00244934"/>
    <w:rsid w:val="00245F9B"/>
    <w:rsid w:val="00247B66"/>
    <w:rsid w:val="00253E40"/>
    <w:rsid w:val="002653B6"/>
    <w:rsid w:val="00266093"/>
    <w:rsid w:val="00267844"/>
    <w:rsid w:val="00270FEB"/>
    <w:rsid w:val="0027199C"/>
    <w:rsid w:val="00272C2C"/>
    <w:rsid w:val="00276AC4"/>
    <w:rsid w:val="00277029"/>
    <w:rsid w:val="00284B9A"/>
    <w:rsid w:val="002854E0"/>
    <w:rsid w:val="002924D6"/>
    <w:rsid w:val="002A5549"/>
    <w:rsid w:val="002A6888"/>
    <w:rsid w:val="002B1BBB"/>
    <w:rsid w:val="002C0DA1"/>
    <w:rsid w:val="002C4CAF"/>
    <w:rsid w:val="002C7EE0"/>
    <w:rsid w:val="002D097B"/>
    <w:rsid w:val="002D3421"/>
    <w:rsid w:val="002D6899"/>
    <w:rsid w:val="002E7DDC"/>
    <w:rsid w:val="002F34E2"/>
    <w:rsid w:val="003020D5"/>
    <w:rsid w:val="00306A41"/>
    <w:rsid w:val="0030775C"/>
    <w:rsid w:val="00311F48"/>
    <w:rsid w:val="00313EA3"/>
    <w:rsid w:val="00316F98"/>
    <w:rsid w:val="00324A74"/>
    <w:rsid w:val="00326801"/>
    <w:rsid w:val="003324A2"/>
    <w:rsid w:val="003451B9"/>
    <w:rsid w:val="00345289"/>
    <w:rsid w:val="00346DE4"/>
    <w:rsid w:val="00346FA0"/>
    <w:rsid w:val="00346FFF"/>
    <w:rsid w:val="00351415"/>
    <w:rsid w:val="0035698B"/>
    <w:rsid w:val="003661BA"/>
    <w:rsid w:val="003666DC"/>
    <w:rsid w:val="00372C7D"/>
    <w:rsid w:val="003768A5"/>
    <w:rsid w:val="003776FB"/>
    <w:rsid w:val="00377ACA"/>
    <w:rsid w:val="00385A12"/>
    <w:rsid w:val="00387EA3"/>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5850"/>
    <w:rsid w:val="003D5F01"/>
    <w:rsid w:val="003D7E58"/>
    <w:rsid w:val="003E2ACA"/>
    <w:rsid w:val="003E38EA"/>
    <w:rsid w:val="003E3F8F"/>
    <w:rsid w:val="003E5866"/>
    <w:rsid w:val="003E72A6"/>
    <w:rsid w:val="003F1A4F"/>
    <w:rsid w:val="003F3DE6"/>
    <w:rsid w:val="00401FFD"/>
    <w:rsid w:val="004070EB"/>
    <w:rsid w:val="00407357"/>
    <w:rsid w:val="0041018B"/>
    <w:rsid w:val="00410C34"/>
    <w:rsid w:val="00415549"/>
    <w:rsid w:val="00422B58"/>
    <w:rsid w:val="00431019"/>
    <w:rsid w:val="0044268D"/>
    <w:rsid w:val="00443A45"/>
    <w:rsid w:val="00443ED0"/>
    <w:rsid w:val="00444C29"/>
    <w:rsid w:val="004525A9"/>
    <w:rsid w:val="00465505"/>
    <w:rsid w:val="004667F7"/>
    <w:rsid w:val="0046780D"/>
    <w:rsid w:val="0047218E"/>
    <w:rsid w:val="0047293E"/>
    <w:rsid w:val="00474DED"/>
    <w:rsid w:val="00474EA5"/>
    <w:rsid w:val="004752D3"/>
    <w:rsid w:val="00480604"/>
    <w:rsid w:val="00487873"/>
    <w:rsid w:val="00492BBA"/>
    <w:rsid w:val="004957E5"/>
    <w:rsid w:val="00495D53"/>
    <w:rsid w:val="004A16B3"/>
    <w:rsid w:val="004A3F0B"/>
    <w:rsid w:val="004A5A46"/>
    <w:rsid w:val="004B078B"/>
    <w:rsid w:val="004C0D76"/>
    <w:rsid w:val="004C112E"/>
    <w:rsid w:val="004C3105"/>
    <w:rsid w:val="004C67DE"/>
    <w:rsid w:val="004D3CC3"/>
    <w:rsid w:val="004D468A"/>
    <w:rsid w:val="004E3DE3"/>
    <w:rsid w:val="004E63D2"/>
    <w:rsid w:val="004E649A"/>
    <w:rsid w:val="004F54F9"/>
    <w:rsid w:val="004F6891"/>
    <w:rsid w:val="004F699E"/>
    <w:rsid w:val="004F7745"/>
    <w:rsid w:val="005006B0"/>
    <w:rsid w:val="00500CFF"/>
    <w:rsid w:val="00501157"/>
    <w:rsid w:val="00502179"/>
    <w:rsid w:val="00502FF8"/>
    <w:rsid w:val="00503F51"/>
    <w:rsid w:val="0051124E"/>
    <w:rsid w:val="00515636"/>
    <w:rsid w:val="005213A3"/>
    <w:rsid w:val="00521490"/>
    <w:rsid w:val="00523BD2"/>
    <w:rsid w:val="00530A97"/>
    <w:rsid w:val="005319D8"/>
    <w:rsid w:val="00532DC2"/>
    <w:rsid w:val="005401E9"/>
    <w:rsid w:val="00547429"/>
    <w:rsid w:val="00550581"/>
    <w:rsid w:val="00557F56"/>
    <w:rsid w:val="00561A43"/>
    <w:rsid w:val="00563692"/>
    <w:rsid w:val="00564D86"/>
    <w:rsid w:val="0056736A"/>
    <w:rsid w:val="00572410"/>
    <w:rsid w:val="00572725"/>
    <w:rsid w:val="005778C5"/>
    <w:rsid w:val="00577A43"/>
    <w:rsid w:val="00585DA0"/>
    <w:rsid w:val="005866EB"/>
    <w:rsid w:val="00586885"/>
    <w:rsid w:val="005913D4"/>
    <w:rsid w:val="00593C85"/>
    <w:rsid w:val="005954EB"/>
    <w:rsid w:val="00595685"/>
    <w:rsid w:val="00596A5A"/>
    <w:rsid w:val="005A0E3E"/>
    <w:rsid w:val="005A200A"/>
    <w:rsid w:val="005B04DC"/>
    <w:rsid w:val="005B2E33"/>
    <w:rsid w:val="005C3FC9"/>
    <w:rsid w:val="005C7259"/>
    <w:rsid w:val="005C768A"/>
    <w:rsid w:val="005D3444"/>
    <w:rsid w:val="005D3AC8"/>
    <w:rsid w:val="005E0579"/>
    <w:rsid w:val="005E0901"/>
    <w:rsid w:val="005E13A4"/>
    <w:rsid w:val="005F2190"/>
    <w:rsid w:val="005F4F84"/>
    <w:rsid w:val="005F60A0"/>
    <w:rsid w:val="00602681"/>
    <w:rsid w:val="006050CE"/>
    <w:rsid w:val="00607330"/>
    <w:rsid w:val="006114D3"/>
    <w:rsid w:val="0061264F"/>
    <w:rsid w:val="00613D23"/>
    <w:rsid w:val="00621CB3"/>
    <w:rsid w:val="00623F6A"/>
    <w:rsid w:val="00624B6D"/>
    <w:rsid w:val="006341FB"/>
    <w:rsid w:val="00634A2D"/>
    <w:rsid w:val="00635F33"/>
    <w:rsid w:val="00636AE3"/>
    <w:rsid w:val="00637A16"/>
    <w:rsid w:val="00656340"/>
    <w:rsid w:val="006570AC"/>
    <w:rsid w:val="00670E2A"/>
    <w:rsid w:val="00671965"/>
    <w:rsid w:val="00675B3D"/>
    <w:rsid w:val="00684107"/>
    <w:rsid w:val="006859B7"/>
    <w:rsid w:val="006879E1"/>
    <w:rsid w:val="0069233D"/>
    <w:rsid w:val="00697BB0"/>
    <w:rsid w:val="006A2C50"/>
    <w:rsid w:val="006A443B"/>
    <w:rsid w:val="006A774D"/>
    <w:rsid w:val="006B51F7"/>
    <w:rsid w:val="006C22A4"/>
    <w:rsid w:val="006C3900"/>
    <w:rsid w:val="006C7152"/>
    <w:rsid w:val="006D16C1"/>
    <w:rsid w:val="006D38E1"/>
    <w:rsid w:val="006D40D9"/>
    <w:rsid w:val="006D686A"/>
    <w:rsid w:val="006D73D9"/>
    <w:rsid w:val="006E12BE"/>
    <w:rsid w:val="006E1F18"/>
    <w:rsid w:val="006E2BEF"/>
    <w:rsid w:val="006F187B"/>
    <w:rsid w:val="007006D7"/>
    <w:rsid w:val="00701A9F"/>
    <w:rsid w:val="0070226F"/>
    <w:rsid w:val="00702C7D"/>
    <w:rsid w:val="0070372B"/>
    <w:rsid w:val="00703E7A"/>
    <w:rsid w:val="007070D4"/>
    <w:rsid w:val="0071000C"/>
    <w:rsid w:val="007129BF"/>
    <w:rsid w:val="00717300"/>
    <w:rsid w:val="00717354"/>
    <w:rsid w:val="0072010D"/>
    <w:rsid w:val="00721322"/>
    <w:rsid w:val="007243D1"/>
    <w:rsid w:val="0072486F"/>
    <w:rsid w:val="007256FE"/>
    <w:rsid w:val="00731493"/>
    <w:rsid w:val="00732E04"/>
    <w:rsid w:val="0073352B"/>
    <w:rsid w:val="00734A1E"/>
    <w:rsid w:val="0073573C"/>
    <w:rsid w:val="00741572"/>
    <w:rsid w:val="00743782"/>
    <w:rsid w:val="00747116"/>
    <w:rsid w:val="00747E49"/>
    <w:rsid w:val="0075118F"/>
    <w:rsid w:val="00754052"/>
    <w:rsid w:val="007676CF"/>
    <w:rsid w:val="0077371F"/>
    <w:rsid w:val="00774D30"/>
    <w:rsid w:val="0077557B"/>
    <w:rsid w:val="00776106"/>
    <w:rsid w:val="00777112"/>
    <w:rsid w:val="00780545"/>
    <w:rsid w:val="007A057F"/>
    <w:rsid w:val="007A1EC5"/>
    <w:rsid w:val="007A34D2"/>
    <w:rsid w:val="007A51EE"/>
    <w:rsid w:val="007B05B4"/>
    <w:rsid w:val="007B0DAF"/>
    <w:rsid w:val="007B666E"/>
    <w:rsid w:val="007C05A8"/>
    <w:rsid w:val="007C30EC"/>
    <w:rsid w:val="007C61D3"/>
    <w:rsid w:val="007C7783"/>
    <w:rsid w:val="007C7EFC"/>
    <w:rsid w:val="007D0A43"/>
    <w:rsid w:val="007D0F15"/>
    <w:rsid w:val="007D482F"/>
    <w:rsid w:val="007D689F"/>
    <w:rsid w:val="007E2B44"/>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44A9"/>
    <w:rsid w:val="0084758F"/>
    <w:rsid w:val="00850548"/>
    <w:rsid w:val="00853B9B"/>
    <w:rsid w:val="008543F9"/>
    <w:rsid w:val="0085501B"/>
    <w:rsid w:val="008574D5"/>
    <w:rsid w:val="00860CBE"/>
    <w:rsid w:val="008617B7"/>
    <w:rsid w:val="00877999"/>
    <w:rsid w:val="00880676"/>
    <w:rsid w:val="00886E80"/>
    <w:rsid w:val="0089125D"/>
    <w:rsid w:val="00894F64"/>
    <w:rsid w:val="00897B23"/>
    <w:rsid w:val="008A08B3"/>
    <w:rsid w:val="008A1FBC"/>
    <w:rsid w:val="008B01DE"/>
    <w:rsid w:val="008C1616"/>
    <w:rsid w:val="008C2466"/>
    <w:rsid w:val="008D1338"/>
    <w:rsid w:val="008D3358"/>
    <w:rsid w:val="008D5C0C"/>
    <w:rsid w:val="008D6F0E"/>
    <w:rsid w:val="008E0E6B"/>
    <w:rsid w:val="008E3D0F"/>
    <w:rsid w:val="008E5006"/>
    <w:rsid w:val="008E597C"/>
    <w:rsid w:val="008F13F0"/>
    <w:rsid w:val="008F528D"/>
    <w:rsid w:val="009008B0"/>
    <w:rsid w:val="00900FEC"/>
    <w:rsid w:val="009020F4"/>
    <w:rsid w:val="0090595C"/>
    <w:rsid w:val="0090749F"/>
    <w:rsid w:val="00910A13"/>
    <w:rsid w:val="00911C69"/>
    <w:rsid w:val="00912D37"/>
    <w:rsid w:val="00923A52"/>
    <w:rsid w:val="00924C1F"/>
    <w:rsid w:val="009253E1"/>
    <w:rsid w:val="00930F6A"/>
    <w:rsid w:val="00931836"/>
    <w:rsid w:val="0093388E"/>
    <w:rsid w:val="00934A12"/>
    <w:rsid w:val="00934A5F"/>
    <w:rsid w:val="0094099B"/>
    <w:rsid w:val="00940AE2"/>
    <w:rsid w:val="0094140F"/>
    <w:rsid w:val="00942262"/>
    <w:rsid w:val="00946B05"/>
    <w:rsid w:val="009475BC"/>
    <w:rsid w:val="00950EE7"/>
    <w:rsid w:val="00951E5B"/>
    <w:rsid w:val="0095268A"/>
    <w:rsid w:val="00955516"/>
    <w:rsid w:val="00955AAC"/>
    <w:rsid w:val="009563EB"/>
    <w:rsid w:val="00967758"/>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61BB"/>
    <w:rsid w:val="009D7D2C"/>
    <w:rsid w:val="009E201B"/>
    <w:rsid w:val="009E3EBD"/>
    <w:rsid w:val="009E4767"/>
    <w:rsid w:val="009F351F"/>
    <w:rsid w:val="00A00214"/>
    <w:rsid w:val="00A23137"/>
    <w:rsid w:val="00A23886"/>
    <w:rsid w:val="00A3179A"/>
    <w:rsid w:val="00A3421F"/>
    <w:rsid w:val="00A42AE8"/>
    <w:rsid w:val="00A46C74"/>
    <w:rsid w:val="00A57E75"/>
    <w:rsid w:val="00A6109F"/>
    <w:rsid w:val="00A615DD"/>
    <w:rsid w:val="00A6283E"/>
    <w:rsid w:val="00A63088"/>
    <w:rsid w:val="00A66F8E"/>
    <w:rsid w:val="00A67370"/>
    <w:rsid w:val="00A86A5E"/>
    <w:rsid w:val="00A87132"/>
    <w:rsid w:val="00A9168A"/>
    <w:rsid w:val="00A9183A"/>
    <w:rsid w:val="00A91DC6"/>
    <w:rsid w:val="00A93D2D"/>
    <w:rsid w:val="00A94AA4"/>
    <w:rsid w:val="00AA23B2"/>
    <w:rsid w:val="00AA6279"/>
    <w:rsid w:val="00AA7A48"/>
    <w:rsid w:val="00AB7298"/>
    <w:rsid w:val="00AC23B3"/>
    <w:rsid w:val="00AC23ED"/>
    <w:rsid w:val="00AC259B"/>
    <w:rsid w:val="00AC2E15"/>
    <w:rsid w:val="00AC6670"/>
    <w:rsid w:val="00AD0B2F"/>
    <w:rsid w:val="00AD2057"/>
    <w:rsid w:val="00AD4392"/>
    <w:rsid w:val="00AD47EB"/>
    <w:rsid w:val="00AD532B"/>
    <w:rsid w:val="00AD5AE1"/>
    <w:rsid w:val="00AE031D"/>
    <w:rsid w:val="00AE217D"/>
    <w:rsid w:val="00AE6366"/>
    <w:rsid w:val="00AF7ED3"/>
    <w:rsid w:val="00B001AC"/>
    <w:rsid w:val="00B01876"/>
    <w:rsid w:val="00B0197A"/>
    <w:rsid w:val="00B03894"/>
    <w:rsid w:val="00B104FD"/>
    <w:rsid w:val="00B12E3E"/>
    <w:rsid w:val="00B20834"/>
    <w:rsid w:val="00B22934"/>
    <w:rsid w:val="00B2490D"/>
    <w:rsid w:val="00B24F58"/>
    <w:rsid w:val="00B30E67"/>
    <w:rsid w:val="00B316B9"/>
    <w:rsid w:val="00B33AB3"/>
    <w:rsid w:val="00B4508E"/>
    <w:rsid w:val="00B541FB"/>
    <w:rsid w:val="00B548D6"/>
    <w:rsid w:val="00B610B7"/>
    <w:rsid w:val="00B6148A"/>
    <w:rsid w:val="00B616B3"/>
    <w:rsid w:val="00B62021"/>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219E"/>
    <w:rsid w:val="00BA36D5"/>
    <w:rsid w:val="00BA7244"/>
    <w:rsid w:val="00BB0981"/>
    <w:rsid w:val="00BB22A7"/>
    <w:rsid w:val="00BC21D9"/>
    <w:rsid w:val="00BC298C"/>
    <w:rsid w:val="00BC6CAD"/>
    <w:rsid w:val="00BC7121"/>
    <w:rsid w:val="00BD236E"/>
    <w:rsid w:val="00BD6DB2"/>
    <w:rsid w:val="00BE15D4"/>
    <w:rsid w:val="00BE2F1B"/>
    <w:rsid w:val="00BE3358"/>
    <w:rsid w:val="00BE47BC"/>
    <w:rsid w:val="00BE4B36"/>
    <w:rsid w:val="00C009EF"/>
    <w:rsid w:val="00C0101D"/>
    <w:rsid w:val="00C01943"/>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28C2"/>
    <w:rsid w:val="00C42EC4"/>
    <w:rsid w:val="00C43165"/>
    <w:rsid w:val="00C431C3"/>
    <w:rsid w:val="00C442FB"/>
    <w:rsid w:val="00C44F3C"/>
    <w:rsid w:val="00C465C5"/>
    <w:rsid w:val="00C52690"/>
    <w:rsid w:val="00C62AD2"/>
    <w:rsid w:val="00C63F53"/>
    <w:rsid w:val="00C674B4"/>
    <w:rsid w:val="00C75BEA"/>
    <w:rsid w:val="00C763F8"/>
    <w:rsid w:val="00C77FA9"/>
    <w:rsid w:val="00C8181A"/>
    <w:rsid w:val="00C82288"/>
    <w:rsid w:val="00C9047C"/>
    <w:rsid w:val="00C90F8B"/>
    <w:rsid w:val="00C93D94"/>
    <w:rsid w:val="00CA267A"/>
    <w:rsid w:val="00CA2EAE"/>
    <w:rsid w:val="00CA331D"/>
    <w:rsid w:val="00CA4E14"/>
    <w:rsid w:val="00CA6B11"/>
    <w:rsid w:val="00CB615F"/>
    <w:rsid w:val="00CC0299"/>
    <w:rsid w:val="00CC3522"/>
    <w:rsid w:val="00CC37E6"/>
    <w:rsid w:val="00CC3877"/>
    <w:rsid w:val="00CC6517"/>
    <w:rsid w:val="00CD08FF"/>
    <w:rsid w:val="00CD19D9"/>
    <w:rsid w:val="00CD38AA"/>
    <w:rsid w:val="00CD59BE"/>
    <w:rsid w:val="00CD6FE5"/>
    <w:rsid w:val="00CE005B"/>
    <w:rsid w:val="00CE066D"/>
    <w:rsid w:val="00CE4AC8"/>
    <w:rsid w:val="00CF119D"/>
    <w:rsid w:val="00CF568B"/>
    <w:rsid w:val="00CF593B"/>
    <w:rsid w:val="00CF772A"/>
    <w:rsid w:val="00D01131"/>
    <w:rsid w:val="00D02C2D"/>
    <w:rsid w:val="00D03D99"/>
    <w:rsid w:val="00D03E52"/>
    <w:rsid w:val="00D07061"/>
    <w:rsid w:val="00D10321"/>
    <w:rsid w:val="00D1087C"/>
    <w:rsid w:val="00D161C9"/>
    <w:rsid w:val="00D17373"/>
    <w:rsid w:val="00D2164F"/>
    <w:rsid w:val="00D221C9"/>
    <w:rsid w:val="00D248C0"/>
    <w:rsid w:val="00D31DD8"/>
    <w:rsid w:val="00D35392"/>
    <w:rsid w:val="00D35628"/>
    <w:rsid w:val="00D45082"/>
    <w:rsid w:val="00D463C3"/>
    <w:rsid w:val="00D558ED"/>
    <w:rsid w:val="00D570BC"/>
    <w:rsid w:val="00D604A5"/>
    <w:rsid w:val="00D6414F"/>
    <w:rsid w:val="00D65949"/>
    <w:rsid w:val="00D704BB"/>
    <w:rsid w:val="00D72BEC"/>
    <w:rsid w:val="00D804E8"/>
    <w:rsid w:val="00D806A2"/>
    <w:rsid w:val="00D80AA1"/>
    <w:rsid w:val="00D90B0D"/>
    <w:rsid w:val="00D929EC"/>
    <w:rsid w:val="00DA096B"/>
    <w:rsid w:val="00DA120B"/>
    <w:rsid w:val="00DA439E"/>
    <w:rsid w:val="00DA697C"/>
    <w:rsid w:val="00DB06B1"/>
    <w:rsid w:val="00DB3002"/>
    <w:rsid w:val="00DB412A"/>
    <w:rsid w:val="00DC1306"/>
    <w:rsid w:val="00DC1D80"/>
    <w:rsid w:val="00DC30A1"/>
    <w:rsid w:val="00DC44E8"/>
    <w:rsid w:val="00DE3DA9"/>
    <w:rsid w:val="00DE5001"/>
    <w:rsid w:val="00DF2DC0"/>
    <w:rsid w:val="00DF376A"/>
    <w:rsid w:val="00DF45A2"/>
    <w:rsid w:val="00E003B4"/>
    <w:rsid w:val="00E06F24"/>
    <w:rsid w:val="00E2205E"/>
    <w:rsid w:val="00E2208B"/>
    <w:rsid w:val="00E252FB"/>
    <w:rsid w:val="00E27537"/>
    <w:rsid w:val="00E31A26"/>
    <w:rsid w:val="00E356ED"/>
    <w:rsid w:val="00E42D88"/>
    <w:rsid w:val="00E542BE"/>
    <w:rsid w:val="00E67CD4"/>
    <w:rsid w:val="00E67F3F"/>
    <w:rsid w:val="00E721FE"/>
    <w:rsid w:val="00E73C68"/>
    <w:rsid w:val="00E75639"/>
    <w:rsid w:val="00E7576D"/>
    <w:rsid w:val="00E76756"/>
    <w:rsid w:val="00E801B3"/>
    <w:rsid w:val="00E81EBA"/>
    <w:rsid w:val="00E81F41"/>
    <w:rsid w:val="00E84588"/>
    <w:rsid w:val="00E871C1"/>
    <w:rsid w:val="00E91F33"/>
    <w:rsid w:val="00EA003E"/>
    <w:rsid w:val="00EA2B74"/>
    <w:rsid w:val="00EB02B8"/>
    <w:rsid w:val="00EB26A8"/>
    <w:rsid w:val="00EB424D"/>
    <w:rsid w:val="00EB600C"/>
    <w:rsid w:val="00EC24F2"/>
    <w:rsid w:val="00EC2DE3"/>
    <w:rsid w:val="00EC3C09"/>
    <w:rsid w:val="00EC3FB2"/>
    <w:rsid w:val="00ED67B6"/>
    <w:rsid w:val="00EE19D1"/>
    <w:rsid w:val="00EE2188"/>
    <w:rsid w:val="00EE43F2"/>
    <w:rsid w:val="00EE7A35"/>
    <w:rsid w:val="00EF23F0"/>
    <w:rsid w:val="00EF2472"/>
    <w:rsid w:val="00EF7129"/>
    <w:rsid w:val="00F00775"/>
    <w:rsid w:val="00F02BD4"/>
    <w:rsid w:val="00F02C72"/>
    <w:rsid w:val="00F03984"/>
    <w:rsid w:val="00F061CA"/>
    <w:rsid w:val="00F1036B"/>
    <w:rsid w:val="00F11062"/>
    <w:rsid w:val="00F137B8"/>
    <w:rsid w:val="00F147EB"/>
    <w:rsid w:val="00F14D4F"/>
    <w:rsid w:val="00F20E6C"/>
    <w:rsid w:val="00F243D4"/>
    <w:rsid w:val="00F2719B"/>
    <w:rsid w:val="00F35FCE"/>
    <w:rsid w:val="00F4078D"/>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83038"/>
    <w:rsid w:val="00F85A9C"/>
    <w:rsid w:val="00F9104A"/>
    <w:rsid w:val="00F915F6"/>
    <w:rsid w:val="00F92598"/>
    <w:rsid w:val="00F94943"/>
    <w:rsid w:val="00FA289D"/>
    <w:rsid w:val="00FA4878"/>
    <w:rsid w:val="00FB2ADE"/>
    <w:rsid w:val="00FB33B8"/>
    <w:rsid w:val="00FB6758"/>
    <w:rsid w:val="00FC02AA"/>
    <w:rsid w:val="00FC1B38"/>
    <w:rsid w:val="00FC5FED"/>
    <w:rsid w:val="00FC65E9"/>
    <w:rsid w:val="00FD2FB4"/>
    <w:rsid w:val="00FD3277"/>
    <w:rsid w:val="00FD3B93"/>
    <w:rsid w:val="00FE1BDC"/>
    <w:rsid w:val="00FE3787"/>
    <w:rsid w:val="00FE3CA3"/>
    <w:rsid w:val="00FE3D43"/>
    <w:rsid w:val="00FE5BC7"/>
    <w:rsid w:val="00FE6FB0"/>
    <w:rsid w:val="00FF12D8"/>
    <w:rsid w:val="00FF30AE"/>
    <w:rsid w:val="00FF32B4"/>
    <w:rsid w:val="00FF578C"/>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470.png"/><Relationship Id="rId89" Type="http://schemas.openxmlformats.org/officeDocument/2006/relationships/image" Target="media/image64.png"/><Relationship Id="rId16" Type="http://schemas.openxmlformats.org/officeDocument/2006/relationships/image" Target="media/image3.emf"/><Relationship Id="rId11" Type="http://schemas.openxmlformats.org/officeDocument/2006/relationships/footer" Target="footer1.xml"/><Relationship Id="rId32" Type="http://schemas.openxmlformats.org/officeDocument/2006/relationships/diagramColors" Target="diagrams/colors1.xml"/><Relationship Id="rId37" Type="http://schemas.openxmlformats.org/officeDocument/2006/relationships/image" Target="media/image19.emf"/><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0.png"/><Relationship Id="rId5" Type="http://schemas.microsoft.com/office/2007/relationships/stylesWithEffects" Target="stylesWithEffects.xml"/><Relationship Id="rId90" Type="http://schemas.openxmlformats.org/officeDocument/2006/relationships/image" Target="media/image65.png"/><Relationship Id="rId95"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5" Type="http://schemas.openxmlformats.org/officeDocument/2006/relationships/hyperlink" Target="http://www.phonak.com"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microsoft.com/office/2007/relationships/diagramDrawing" Target="diagrams/drawing1.xm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www.spanish.hear-it.org/Pruebe-su-audicion" TargetMode="External"/><Relationship Id="rId83" Type="http://schemas.openxmlformats.org/officeDocument/2006/relationships/image" Target="media/image460.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diagramQuickStyle" Target="diagrams/quickStyle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440.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diagramData" Target="diagrams/data1.xml"/><Relationship Id="rId24" Type="http://schemas.openxmlformats.org/officeDocument/2006/relationships/image" Target="media/image11.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2.png"/><Relationship Id="rId61" Type="http://schemas.openxmlformats.org/officeDocument/2006/relationships/image" Target="media/image43.png"/><Relationship Id="rId82" Type="http://schemas.openxmlformats.org/officeDocument/2006/relationships/image" Target="media/image450.png"/><Relationship Id="rId19" Type="http://schemas.openxmlformats.org/officeDocument/2006/relationships/image" Target="media/image6.png"/><Relationship Id="rId14" Type="http://schemas.openxmlformats.org/officeDocument/2006/relationships/hyperlink" Target="file:///C:\Users\Personal\Desktop\Tesis%202012\WikiProject\audinsaapp\documentacion\01%20-Documento%20de%20tesis.docx" TargetMode="External"/><Relationship Id="rId30" Type="http://schemas.openxmlformats.org/officeDocument/2006/relationships/diagramLayout" Target="diagrams/layout1.xml"/><Relationship Id="rId35" Type="http://schemas.openxmlformats.org/officeDocument/2006/relationships/image" Target="media/image17.emf"/><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68.png"/><Relationship Id="rId98" Type="http://schemas.openxmlformats.org/officeDocument/2006/relationships/footer" Target="footer4.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a:t>
          </a:r>
          <a:r>
            <a:rPr lang="es-CR"/>
            <a:t>realizar una visita periódica al especialista</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resultados con los datos del paciente y  examen seleccionado.Y permite enviar dicha información a la clínica.O compartila en redes sociales</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85C874C8-68B4-4733-AA61-FA0E692E15DB}" type="presOf" srcId="{5091F586-330F-4700-A126-9AC33A4EE55E}" destId="{C3B5F9A1-98F0-4206-A1AD-B7391B579AEC}" srcOrd="1" destOrd="0" presId="urn:microsoft.com/office/officeart/2005/8/layout/process1"/>
    <dgm:cxn modelId="{EED60B82-586F-460C-94B3-6B9D80C9C945}" type="presOf" srcId="{4FB88B6F-5ED9-4DC5-8653-8ACD15CB8E9A}" destId="{A7F87E14-13BA-4443-A1EA-8918FA58FB4D}" srcOrd="0" destOrd="0" presId="urn:microsoft.com/office/officeart/2005/8/layout/process1"/>
    <dgm:cxn modelId="{8033CDA4-660E-4F41-955C-D9DC40218E02}" type="presOf" srcId="{56A9DB38-7E47-4573-B651-754D898775EF}" destId="{A4E0265B-D7AE-4225-850B-0BD0D1998EF7}" srcOrd="0" destOrd="0" presId="urn:microsoft.com/office/officeart/2005/8/layout/process1"/>
    <dgm:cxn modelId="{B75FC648-9CF1-4A73-AA0F-F97EF833435F}" type="presOf" srcId="{2CC10C10-A38E-482B-9003-BFE649B99BD7}" destId="{BBEB9A2B-C446-4FB2-8CB3-02140FCE289E}" srcOrd="0" destOrd="0" presId="urn:microsoft.com/office/officeart/2005/8/layout/process1"/>
    <dgm:cxn modelId="{F4AF95B9-61B9-4452-ACE0-2A0081ED5A5F}" type="presOf" srcId="{9CEA9DC4-6055-4CF2-9BEE-93D98CFB8EF7}" destId="{12F4001F-7FBB-45AF-BDF9-A7176AFC645D}" srcOrd="0" destOrd="0" presId="urn:microsoft.com/office/officeart/2005/8/layout/process1"/>
    <dgm:cxn modelId="{CB26A2AE-5872-4CB6-8C25-F7B120C51EA2}" type="presOf" srcId="{F9E5AD84-5F1D-4A6C-A533-CEA3461C6CE6}" destId="{B5A0FDE1-1A36-4C7E-8A2C-F9A5C0B1F25C}" srcOrd="0" destOrd="0" presId="urn:microsoft.com/office/officeart/2005/8/layout/process1"/>
    <dgm:cxn modelId="{6B25BB40-2A41-471D-ABDA-DC523BC0AC6C}" type="presOf" srcId="{56A9DB38-7E47-4573-B651-754D898775EF}" destId="{FD90A96B-5FB0-4F6F-B59B-919C934CBDC9}" srcOrd="1" destOrd="0" presId="urn:microsoft.com/office/officeart/2005/8/layout/process1"/>
    <dgm:cxn modelId="{023B8974-D4E9-4FBB-9E1D-38F0D464607A}" type="presOf" srcId="{86ACC8E4-3A40-410F-A97A-DB1E3F94189C}" destId="{CBD08FD5-83B8-4E52-B6C7-0C74553110C2}" srcOrd="1"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EF4C8228-F70B-45BB-B4BB-0AA88FBAE3B4}" type="presOf" srcId="{03227A0D-F74C-49B7-8C34-31E6F2E32557}" destId="{155104C5-6E9D-43E9-871D-394E58D3E816}"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72048FDC-68B1-4DCD-B407-0134F1548A76}" srcId="{4FB88B6F-5ED9-4DC5-8653-8ACD15CB8E9A}" destId="{9CEA9DC4-6055-4CF2-9BEE-93D98CFB8EF7}" srcOrd="0" destOrd="0" parTransId="{AB90DEDB-3BEF-41B7-8719-AE0FFE3F0BE8}" sibTransId="{2CC10C10-A38E-482B-9003-BFE649B99BD7}"/>
    <dgm:cxn modelId="{7127924E-610F-48EA-9E04-19745F19A9F6}" type="presOf" srcId="{5091F586-330F-4700-A126-9AC33A4EE55E}" destId="{AA56951D-E679-444A-BE56-D6AAA61CF526}" srcOrd="0" destOrd="0" presId="urn:microsoft.com/office/officeart/2005/8/layout/process1"/>
    <dgm:cxn modelId="{EBAFB6F1-C634-4D68-B375-CF2AC8C22586}" type="presOf" srcId="{3191B895-4101-426A-B211-73C602CE6005}" destId="{8EFBB16C-9A17-48B8-A9F5-32E9ACD42439}"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83D62EE8-59FC-4F97-9E87-5DC5FACD02D8}" type="presOf" srcId="{2CC10C10-A38E-482B-9003-BFE649B99BD7}" destId="{DAFE53BA-A880-40A1-B6A6-CD8BCD9B3F77}" srcOrd="1" destOrd="0" presId="urn:microsoft.com/office/officeart/2005/8/layout/process1"/>
    <dgm:cxn modelId="{E7F8885A-B994-4F0E-851D-9485E96CF30B}" type="presOf" srcId="{25B150B5-342E-4E4B-AD2C-B2116E7DCF74}" destId="{27533378-6F13-4082-8BBB-22B5E7117CC0}" srcOrd="0" destOrd="0" presId="urn:microsoft.com/office/officeart/2005/8/layout/process1"/>
    <dgm:cxn modelId="{BF28A0DC-7CC7-4853-B044-F5C99966ACAD}" type="presOf" srcId="{86ACC8E4-3A40-410F-A97A-DB1E3F94189C}" destId="{46E8DB74-7AA3-47B5-AB8E-09E3FB3FE5E3}" srcOrd="0" destOrd="0" presId="urn:microsoft.com/office/officeart/2005/8/layout/process1"/>
    <dgm:cxn modelId="{AE628C23-8445-4FD2-9A0F-02D7A3997A27}" type="presParOf" srcId="{A7F87E14-13BA-4443-A1EA-8918FA58FB4D}" destId="{12F4001F-7FBB-45AF-BDF9-A7176AFC645D}" srcOrd="0" destOrd="0" presId="urn:microsoft.com/office/officeart/2005/8/layout/process1"/>
    <dgm:cxn modelId="{5CC3B3A0-1075-41E1-9C75-FF5F067C90FC}" type="presParOf" srcId="{A7F87E14-13BA-4443-A1EA-8918FA58FB4D}" destId="{BBEB9A2B-C446-4FB2-8CB3-02140FCE289E}" srcOrd="1" destOrd="0" presId="urn:microsoft.com/office/officeart/2005/8/layout/process1"/>
    <dgm:cxn modelId="{BC969892-8F42-4C44-9E8A-4410F44D3A41}" type="presParOf" srcId="{BBEB9A2B-C446-4FB2-8CB3-02140FCE289E}" destId="{DAFE53BA-A880-40A1-B6A6-CD8BCD9B3F77}" srcOrd="0" destOrd="0" presId="urn:microsoft.com/office/officeart/2005/8/layout/process1"/>
    <dgm:cxn modelId="{12093B3E-E4F0-433C-BB0A-7DECEF5A0456}" type="presParOf" srcId="{A7F87E14-13BA-4443-A1EA-8918FA58FB4D}" destId="{8EFBB16C-9A17-48B8-A9F5-32E9ACD42439}" srcOrd="2" destOrd="0" presId="urn:microsoft.com/office/officeart/2005/8/layout/process1"/>
    <dgm:cxn modelId="{592EC2A9-8F1F-46F3-95A2-286F71D340B9}" type="presParOf" srcId="{A7F87E14-13BA-4443-A1EA-8918FA58FB4D}" destId="{AA56951D-E679-444A-BE56-D6AAA61CF526}" srcOrd="3" destOrd="0" presId="urn:microsoft.com/office/officeart/2005/8/layout/process1"/>
    <dgm:cxn modelId="{F85CA2D5-7037-402E-A4F2-BE69128853AC}" type="presParOf" srcId="{AA56951D-E679-444A-BE56-D6AAA61CF526}" destId="{C3B5F9A1-98F0-4206-A1AD-B7391B579AEC}" srcOrd="0" destOrd="0" presId="urn:microsoft.com/office/officeart/2005/8/layout/process1"/>
    <dgm:cxn modelId="{9C3F011F-D127-49E2-9536-4A3F1D309C22}" type="presParOf" srcId="{A7F87E14-13BA-4443-A1EA-8918FA58FB4D}" destId="{27533378-6F13-4082-8BBB-22B5E7117CC0}" srcOrd="4" destOrd="0" presId="urn:microsoft.com/office/officeart/2005/8/layout/process1"/>
    <dgm:cxn modelId="{89270C8E-279F-43B1-BC95-12D0B7472A8F}" type="presParOf" srcId="{A7F87E14-13BA-4443-A1EA-8918FA58FB4D}" destId="{A4E0265B-D7AE-4225-850B-0BD0D1998EF7}" srcOrd="5" destOrd="0" presId="urn:microsoft.com/office/officeart/2005/8/layout/process1"/>
    <dgm:cxn modelId="{946BEB33-89AC-41E2-A397-AB9C690076E2}" type="presParOf" srcId="{A4E0265B-D7AE-4225-850B-0BD0D1998EF7}" destId="{FD90A96B-5FB0-4F6F-B59B-919C934CBDC9}" srcOrd="0" destOrd="0" presId="urn:microsoft.com/office/officeart/2005/8/layout/process1"/>
    <dgm:cxn modelId="{E5A739FC-B4A2-4CDB-A9F9-6B550D094C5A}" type="presParOf" srcId="{A7F87E14-13BA-4443-A1EA-8918FA58FB4D}" destId="{B5A0FDE1-1A36-4C7E-8A2C-F9A5C0B1F25C}" srcOrd="6" destOrd="0" presId="urn:microsoft.com/office/officeart/2005/8/layout/process1"/>
    <dgm:cxn modelId="{0B160D58-EDD3-487A-B28E-1D79B7700E85}" type="presParOf" srcId="{A7F87E14-13BA-4443-A1EA-8918FA58FB4D}" destId="{46E8DB74-7AA3-47B5-AB8E-09E3FB3FE5E3}" srcOrd="7" destOrd="0" presId="urn:microsoft.com/office/officeart/2005/8/layout/process1"/>
    <dgm:cxn modelId="{C8B63F71-14EE-4CB7-B161-44893C4CF2F2}" type="presParOf" srcId="{46E8DB74-7AA3-47B5-AB8E-09E3FB3FE5E3}" destId="{CBD08FD5-83B8-4E52-B6C7-0C74553110C2}" srcOrd="0" destOrd="0" presId="urn:microsoft.com/office/officeart/2005/8/layout/process1"/>
    <dgm:cxn modelId="{F7817DB4-6F0B-44FD-B714-CA5614A5B256}"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descarga la aplicación en su teléfono móvil</a:t>
          </a:r>
        </a:p>
      </dsp:txBody>
      <dsp:txXfrm>
        <a:off x="29030" y="36471"/>
        <a:ext cx="932928" cy="1066090"/>
      </dsp:txXfrm>
    </dsp:sp>
    <dsp:sp modelId="{BBEB9A2B-C446-4FB2-8CB3-02140FCE289E}">
      <dsp:nvSpPr>
        <dsp:cNvPr id="0" name=""/>
        <dsp:cNvSpPr/>
      </dsp:nvSpPr>
      <dsp:spPr>
        <a:xfrm>
          <a:off x="109008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090081" y="495787"/>
        <a:ext cx="147061" cy="147458"/>
      </dsp:txXfrm>
    </dsp:sp>
    <dsp:sp modelId="{8EFBB16C-9A17-48B8-A9F5-32E9ACD42439}">
      <dsp:nvSpPr>
        <dsp:cNvPr id="0" name=""/>
        <dsp:cNvSpPr/>
      </dsp:nvSpPr>
      <dsp:spPr>
        <a:xfrm>
          <a:off x="1387375"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realiza la prueba auditiva</a:t>
          </a:r>
        </a:p>
      </dsp:txBody>
      <dsp:txXfrm>
        <a:off x="1416400" y="36471"/>
        <a:ext cx="932928" cy="1066090"/>
      </dsp:txXfrm>
    </dsp:sp>
    <dsp:sp modelId="{AA56951D-E679-444A-BE56-D6AAA61CF526}">
      <dsp:nvSpPr>
        <dsp:cNvPr id="0" name=""/>
        <dsp:cNvSpPr/>
      </dsp:nvSpPr>
      <dsp:spPr>
        <a:xfrm>
          <a:off x="247745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477451" y="495787"/>
        <a:ext cx="147061" cy="147458"/>
      </dsp:txXfrm>
    </dsp:sp>
    <dsp:sp modelId="{27533378-6F13-4082-8BBB-22B5E7117CC0}">
      <dsp:nvSpPr>
        <dsp:cNvPr id="0" name=""/>
        <dsp:cNvSpPr/>
      </dsp:nvSpPr>
      <dsp:spPr>
        <a:xfrm>
          <a:off x="277474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La aplicación brinda un resultado</a:t>
          </a:r>
        </a:p>
      </dsp:txBody>
      <dsp:txXfrm>
        <a:off x="2803769" y="36471"/>
        <a:ext cx="932928" cy="1066090"/>
      </dsp:txXfrm>
    </dsp:sp>
    <dsp:sp modelId="{A4E0265B-D7AE-4225-850B-0BD0D1998EF7}">
      <dsp:nvSpPr>
        <dsp:cNvPr id="0" name=""/>
        <dsp:cNvSpPr/>
      </dsp:nvSpPr>
      <dsp:spPr>
        <a:xfrm>
          <a:off x="386482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864821" y="495787"/>
        <a:ext cx="147061" cy="147458"/>
      </dsp:txXfrm>
    </dsp:sp>
    <dsp:sp modelId="{B5A0FDE1-1A36-4C7E-8A2C-F9A5C0B1F25C}">
      <dsp:nvSpPr>
        <dsp:cNvPr id="0" name=""/>
        <dsp:cNvSpPr/>
      </dsp:nvSpPr>
      <dsp:spPr>
        <a:xfrm>
          <a:off x="416211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Se recomiendan </a:t>
          </a:r>
          <a:r>
            <a:rPr lang="es-CR" sz="800" kern="1200"/>
            <a:t>realizar una visita periódica al especialista</a:t>
          </a:r>
          <a:endParaRPr lang="en-US" sz="800" kern="1200"/>
        </a:p>
      </dsp:txBody>
      <dsp:txXfrm>
        <a:off x="4191139" y="36471"/>
        <a:ext cx="932928" cy="1066090"/>
      </dsp:txXfrm>
    </dsp:sp>
    <dsp:sp modelId="{46E8DB74-7AA3-47B5-AB8E-09E3FB3FE5E3}">
      <dsp:nvSpPr>
        <dsp:cNvPr id="0" name=""/>
        <dsp:cNvSpPr/>
      </dsp:nvSpPr>
      <dsp:spPr>
        <a:xfrm>
          <a:off x="5252190"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5252190" y="495787"/>
        <a:ext cx="147061" cy="147458"/>
      </dsp:txXfrm>
    </dsp:sp>
    <dsp:sp modelId="{155104C5-6E9D-43E9-871D-394E58D3E816}">
      <dsp:nvSpPr>
        <dsp:cNvPr id="0" name=""/>
        <dsp:cNvSpPr/>
      </dsp:nvSpPr>
      <dsp:spPr>
        <a:xfrm>
          <a:off x="554948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R" sz="800" kern="1200"/>
            <a:t>La aplicación genera resultados con los datos del paciente y  examen seleccionado.Y permite enviar dicha información a la clínica.O compartila en redes sociales</a:t>
          </a:r>
          <a:endParaRPr lang="en-US" sz="800" kern="1200"/>
        </a:p>
      </dsp:txBody>
      <dsp:txXfrm>
        <a:off x="5578509" y="36471"/>
        <a:ext cx="932928" cy="106609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70A5C"/>
    <w:rsid w:val="001B06B0"/>
    <w:rsid w:val="001D4E21"/>
    <w:rsid w:val="001E55B4"/>
    <w:rsid w:val="0025417E"/>
    <w:rsid w:val="0026503C"/>
    <w:rsid w:val="00266C86"/>
    <w:rsid w:val="00276DAC"/>
    <w:rsid w:val="002E46F4"/>
    <w:rsid w:val="00395A54"/>
    <w:rsid w:val="003B76BA"/>
    <w:rsid w:val="003E47D4"/>
    <w:rsid w:val="003F59C6"/>
    <w:rsid w:val="0047241D"/>
    <w:rsid w:val="00484CC2"/>
    <w:rsid w:val="004916D5"/>
    <w:rsid w:val="004A3A46"/>
    <w:rsid w:val="00526652"/>
    <w:rsid w:val="005A3DA1"/>
    <w:rsid w:val="0064656D"/>
    <w:rsid w:val="0068066D"/>
    <w:rsid w:val="006A5113"/>
    <w:rsid w:val="006A6CD4"/>
    <w:rsid w:val="00726373"/>
    <w:rsid w:val="0076760D"/>
    <w:rsid w:val="00770114"/>
    <w:rsid w:val="007A2F4C"/>
    <w:rsid w:val="007B036B"/>
    <w:rsid w:val="007E4040"/>
    <w:rsid w:val="007F084A"/>
    <w:rsid w:val="007F54D1"/>
    <w:rsid w:val="0084293D"/>
    <w:rsid w:val="00855242"/>
    <w:rsid w:val="00882DF7"/>
    <w:rsid w:val="0089475A"/>
    <w:rsid w:val="009642E2"/>
    <w:rsid w:val="00972787"/>
    <w:rsid w:val="0097337A"/>
    <w:rsid w:val="009B7026"/>
    <w:rsid w:val="009D1B15"/>
    <w:rsid w:val="00A22C52"/>
    <w:rsid w:val="00A30984"/>
    <w:rsid w:val="00B53A5E"/>
    <w:rsid w:val="00B55694"/>
    <w:rsid w:val="00B567A6"/>
    <w:rsid w:val="00B72023"/>
    <w:rsid w:val="00B8155C"/>
    <w:rsid w:val="00B97AFF"/>
    <w:rsid w:val="00BA70DA"/>
    <w:rsid w:val="00BD071C"/>
    <w:rsid w:val="00BF5952"/>
    <w:rsid w:val="00C3386C"/>
    <w:rsid w:val="00C521B0"/>
    <w:rsid w:val="00C65E0E"/>
    <w:rsid w:val="00C82A4F"/>
    <w:rsid w:val="00D00621"/>
    <w:rsid w:val="00D171F4"/>
    <w:rsid w:val="00D2382E"/>
    <w:rsid w:val="00D61C3C"/>
    <w:rsid w:val="00D83C52"/>
    <w:rsid w:val="00DD11FB"/>
    <w:rsid w:val="00EB3F95"/>
    <w:rsid w:val="00EC7A8D"/>
    <w:rsid w:val="00F04FCC"/>
    <w:rsid w:val="00F17A8D"/>
    <w:rsid w:val="00F5340B"/>
    <w:rsid w:val="00FD7E51"/>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D591D7DE-56B9-4260-B5ED-5745373A39E5}">
  <ds:schemaRefs>
    <ds:schemaRef ds:uri="http://schemas.openxmlformats.org/officeDocument/2006/bibliography"/>
  </ds:schemaRefs>
</ds:datastoreItem>
</file>

<file path=customXml/itemProps2.xml><?xml version="1.0" encoding="utf-8"?>
<ds:datastoreItem xmlns:ds="http://schemas.openxmlformats.org/officeDocument/2006/customXml" ds:itemID="{977BFA8C-7F75-4A26-9A99-1FBFE2115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99</Pages>
  <Words>15854</Words>
  <Characters>87199</Characters>
  <Application>Microsoft Office Word</Application>
  <DocSecurity>0</DocSecurity>
  <Lines>726</Lines>
  <Paragraphs>205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102848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51</cp:revision>
  <cp:lastPrinted>2012-05-31T04:36:00Z</cp:lastPrinted>
  <dcterms:created xsi:type="dcterms:W3CDTF">2014-03-27T17:19:00Z</dcterms:created>
  <dcterms:modified xsi:type="dcterms:W3CDTF">2014-04-13T00:07:00Z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