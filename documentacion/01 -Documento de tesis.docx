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BB343A"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BB343A"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BB343A"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BB343A"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BB343A"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BB343A"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BB343A"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BB343A"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BB343A"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bookmarkStart w:id="5" w:name="_Toc384671478"/>
      <w:r w:rsidRPr="00140A56">
        <w:lastRenderedPageBreak/>
        <w:t>Dedicatoria</w:t>
      </w:r>
      <w:bookmarkEnd w:id="2"/>
      <w:bookmarkEnd w:id="3"/>
      <w:bookmarkEnd w:id="4"/>
      <w:bookmarkEnd w:id="5"/>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6" w:name="_Toc384671479"/>
      <w:ins w:id="7" w:author="Personal" w:date="2014-03-17T21:01:00Z">
        <w:r w:rsidRPr="00480604">
          <w:lastRenderedPageBreak/>
          <w:t>Agradecimientos</w:t>
        </w:r>
      </w:ins>
      <w:bookmarkEnd w:id="6"/>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8" w:name="_Toc347565928"/>
      <w:bookmarkStart w:id="9" w:name="_Toc347566065"/>
      <w:bookmarkStart w:id="10" w:name="_Toc347566208"/>
      <w:bookmarkStart w:id="11" w:name="_Toc384671480"/>
      <w:r w:rsidRPr="00143A2B">
        <w:lastRenderedPageBreak/>
        <w:t>Resumen ejecutivo</w:t>
      </w:r>
      <w:bookmarkEnd w:id="8"/>
      <w:bookmarkEnd w:id="9"/>
      <w:bookmarkEnd w:id="10"/>
      <w:bookmarkEnd w:id="11"/>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B633E6">
      <w:pPr>
        <w:pStyle w:val="t1"/>
      </w:pPr>
      <w:bookmarkStart w:id="12" w:name="_Toc384671481"/>
      <w:bookmarkStart w:id="13" w:name="_Toc347565929"/>
      <w:bookmarkStart w:id="14" w:name="_Toc347566066"/>
      <w:bookmarkStart w:id="15" w:name="_Toc347566209"/>
      <w:r w:rsidRPr="005F4F84">
        <w:lastRenderedPageBreak/>
        <w:t>Resumen de capítulos</w:t>
      </w:r>
      <w:bookmarkEnd w:id="12"/>
    </w:p>
    <w:p w:rsidR="00B633E6" w:rsidRPr="005F4F84" w:rsidRDefault="00B633E6" w:rsidP="00443A45">
      <w:pPr>
        <w:pStyle w:val="12"/>
      </w:pPr>
      <w:bookmarkStart w:id="16" w:name="_Toc384671482"/>
      <w:r w:rsidRPr="005F4F84">
        <w:t>Capítulo 1</w:t>
      </w:r>
      <w:bookmarkEnd w:id="16"/>
    </w:p>
    <w:p w:rsidR="00B633E6" w:rsidRPr="005F4F84" w:rsidRDefault="00B633E6" w:rsidP="00443A45">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443A45">
      <w:pPr>
        <w:pStyle w:val="12"/>
      </w:pPr>
      <w:bookmarkStart w:id="17" w:name="_Toc384671483"/>
      <w:r w:rsidRPr="005F4F84">
        <w:t>Capítulo 2</w:t>
      </w:r>
      <w:bookmarkEnd w:id="17"/>
    </w:p>
    <w:p w:rsidR="00B633E6" w:rsidRPr="005F4F84" w:rsidRDefault="007A057F" w:rsidP="00443A45">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443A45">
      <w:pPr>
        <w:pStyle w:val="12"/>
      </w:pPr>
      <w:bookmarkStart w:id="18" w:name="_Toc384671484"/>
      <w:r w:rsidRPr="005F4F84">
        <w:t>Capítulo 3</w:t>
      </w:r>
      <w:bookmarkEnd w:id="18"/>
    </w:p>
    <w:p w:rsidR="007A057F" w:rsidRPr="005F4F84" w:rsidRDefault="007A057F" w:rsidP="00443A45">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443A45">
      <w:pPr>
        <w:pStyle w:val="12"/>
      </w:pPr>
      <w:bookmarkStart w:id="19" w:name="_Toc384671485"/>
      <w:r w:rsidRPr="005F4F84">
        <w:t>Capítulo 4</w:t>
      </w:r>
      <w:bookmarkEnd w:id="19"/>
    </w:p>
    <w:p w:rsidR="00B633E6" w:rsidRPr="005F4F84" w:rsidRDefault="00407357" w:rsidP="00443A45">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sistema realizado. </w:t>
      </w:r>
    </w:p>
    <w:p w:rsidR="00B633E6" w:rsidRPr="005F4F84" w:rsidRDefault="00B633E6" w:rsidP="00443A45">
      <w:pPr>
        <w:pStyle w:val="12"/>
      </w:pPr>
      <w:bookmarkStart w:id="20" w:name="_Toc384671486"/>
      <w:r w:rsidRPr="005F4F84">
        <w:t>Capítulo 5</w:t>
      </w:r>
      <w:bookmarkEnd w:id="20"/>
    </w:p>
    <w:p w:rsidR="00B633E6" w:rsidRPr="005F4F84" w:rsidRDefault="00407357" w:rsidP="00443A45">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1" w:name="_Toc384671487"/>
      <w:r w:rsidRPr="00140A56">
        <w:lastRenderedPageBreak/>
        <w:t>Palabras Claves</w:t>
      </w:r>
      <w:bookmarkEnd w:id="13"/>
      <w:bookmarkEnd w:id="14"/>
      <w:bookmarkEnd w:id="15"/>
      <w:bookmarkEnd w:id="2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2" w:name="_Toc336537839" w:displacedByCustomXml="next"/>
    <w:bookmarkStart w:id="23" w:name="_Toc335825821" w:displacedByCustomXml="next"/>
    <w:bookmarkStart w:id="24" w:name="_Toc335824877" w:displacedByCustomXml="next"/>
    <w:bookmarkStart w:id="25" w:name="_Toc335824808" w:displacedByCustomXml="next"/>
    <w:bookmarkStart w:id="26" w:name="_Toc335824737" w:displacedByCustomXml="next"/>
    <w:bookmarkStart w:id="27" w:name="_Toc335824666" w:displacedByCustomXml="next"/>
    <w:bookmarkStart w:id="28" w:name="_Toc326160189" w:displacedByCustomXml="next"/>
    <w:bookmarkStart w:id="29" w:name="_Toc325817509" w:displacedByCustomXml="next"/>
    <w:bookmarkStart w:id="30" w:name="_Toc324267300" w:displacedByCustomXml="next"/>
    <w:bookmarkStart w:id="31" w:name="_Toc324267230" w:displacedByCustomXml="next"/>
    <w:bookmarkStart w:id="32" w:name="_Toc324267090" w:displacedByCustomXml="next"/>
    <w:bookmarkStart w:id="33" w:name="_Toc324186774" w:displacedByCustomXml="next"/>
    <w:bookmarkStart w:id="34" w:name="_Toc324185764" w:displacedByCustomXml="next"/>
    <w:bookmarkStart w:id="35" w:name="_Toc324017558" w:displacedByCustomXml="next"/>
    <w:bookmarkStart w:id="36" w:name="_Toc324014940" w:displacedByCustomXml="next"/>
    <w:bookmarkStart w:id="37" w:name="_Toc324014350" w:displacedByCustomXml="next"/>
    <w:bookmarkStart w:id="38" w:name="_Toc324014096" w:displacedByCustomXml="next"/>
    <w:bookmarkStart w:id="39" w:name="_Toc324258755" w:displacedByCustomXml="next"/>
    <w:bookmarkStart w:id="40" w:name="_Toc324260819" w:displacedByCustomXml="next"/>
    <w:bookmarkStart w:id="41" w:name="_Toc324261765" w:displacedByCustomXml="next"/>
    <w:bookmarkStart w:id="42" w:name="_Toc324262208" w:displacedByCustomXml="next"/>
    <w:bookmarkStart w:id="43" w:name="_Toc324848862" w:displacedByCustomXml="next"/>
    <w:bookmarkStart w:id="44" w:name="_Toc324865113" w:displacedByCustomXml="next"/>
    <w:bookmarkStart w:id="45" w:name="_Toc325312280" w:displacedByCustomXml="next"/>
    <w:bookmarkStart w:id="46" w:name="_Toc325312420" w:displacedByCustomXml="next"/>
    <w:bookmarkStart w:id="47" w:name="_Toc326180317" w:displacedByCustomXml="next"/>
    <w:bookmarkStart w:id="48" w:name="_Toc335830474" w:displacedByCustomXml="next"/>
    <w:bookmarkStart w:id="49" w:name="_Toc347565930" w:displacedByCustomXml="next"/>
    <w:bookmarkStart w:id="50" w:name="_Toc347566067" w:displacedByCustomXml="next"/>
    <w:bookmarkStart w:id="51" w:name="_Toc347566210" w:displacedByCustomXml="next"/>
    <w:bookmarkStart w:id="52" w:name="_Toc384671488"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3" w:name="_Toc347565931" w:displacedByCustomXml="next"/>
        <w:bookmarkEnd w:id="53"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51" w:displacedByCustomXml="next"/>
        <w:bookmarkEnd w:id="5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49" w:displacedByCustomXml="next"/>
            <w:bookmarkEnd w:id="50" w:displacedByCustomXml="next"/>
          </w:sdtContent>
        </w:sdt>
        <w:p w:rsidR="001F13E7"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4" w:name="_Toc347565932"/>
          <w:bookmarkEnd w:id="54"/>
          <w:r w:rsidR="001F13E7" w:rsidRPr="00984271">
            <w:rPr>
              <w:rStyle w:val="Hyperlink"/>
              <w:noProof/>
            </w:rPr>
            <w:fldChar w:fldCharType="begin"/>
          </w:r>
          <w:r w:rsidR="001F13E7" w:rsidRPr="00984271">
            <w:rPr>
              <w:rStyle w:val="Hyperlink"/>
              <w:noProof/>
            </w:rPr>
            <w:instrText xml:space="preserve"> </w:instrText>
          </w:r>
          <w:r w:rsidR="001F13E7">
            <w:rPr>
              <w:noProof/>
            </w:rPr>
            <w:instrText>HYPERLINK \l "_Toc384671478"</w:instrText>
          </w:r>
          <w:r w:rsidR="001F13E7" w:rsidRPr="00984271">
            <w:rPr>
              <w:rStyle w:val="Hyperlink"/>
              <w:noProof/>
            </w:rPr>
            <w:instrText xml:space="preserve"> </w:instrText>
          </w:r>
          <w:r w:rsidR="001F13E7" w:rsidRPr="00984271">
            <w:rPr>
              <w:rStyle w:val="Hyperlink"/>
              <w:noProof/>
            </w:rPr>
            <w:fldChar w:fldCharType="separate"/>
          </w:r>
          <w:r w:rsidR="001F13E7" w:rsidRPr="00984271">
            <w:rPr>
              <w:rStyle w:val="Hyperlink"/>
              <w:noProof/>
            </w:rPr>
            <w:t>1.</w:t>
          </w:r>
          <w:r w:rsidR="001F13E7">
            <w:rPr>
              <w:rFonts w:asciiTheme="minorHAnsi" w:eastAsiaTheme="minorEastAsia" w:hAnsiTheme="minorHAnsi" w:cstheme="minorBidi"/>
              <w:noProof/>
              <w:sz w:val="22"/>
              <w:szCs w:val="22"/>
              <w:lang w:eastAsia="es-CR"/>
            </w:rPr>
            <w:tab/>
          </w:r>
          <w:r w:rsidR="001F13E7" w:rsidRPr="00984271">
            <w:rPr>
              <w:rStyle w:val="Hyperlink"/>
              <w:noProof/>
            </w:rPr>
            <w:t>Dedicatoria</w:t>
          </w:r>
          <w:r w:rsidR="001F13E7">
            <w:rPr>
              <w:noProof/>
              <w:webHidden/>
            </w:rPr>
            <w:tab/>
          </w:r>
          <w:r w:rsidR="001F13E7">
            <w:rPr>
              <w:noProof/>
              <w:webHidden/>
            </w:rPr>
            <w:fldChar w:fldCharType="begin"/>
          </w:r>
          <w:r w:rsidR="001F13E7">
            <w:rPr>
              <w:noProof/>
              <w:webHidden/>
            </w:rPr>
            <w:instrText xml:space="preserve"> PAGEREF _Toc384671478 \h </w:instrText>
          </w:r>
          <w:r w:rsidR="001F13E7">
            <w:rPr>
              <w:noProof/>
              <w:webHidden/>
            </w:rPr>
          </w:r>
          <w:r w:rsidR="001F13E7">
            <w:rPr>
              <w:noProof/>
              <w:webHidden/>
            </w:rPr>
            <w:fldChar w:fldCharType="separate"/>
          </w:r>
          <w:r w:rsidR="001F13E7">
            <w:rPr>
              <w:noProof/>
              <w:webHidden/>
            </w:rPr>
            <w:t>1</w:t>
          </w:r>
          <w:r w:rsidR="001F13E7">
            <w:rPr>
              <w:noProof/>
              <w:webHidden/>
            </w:rPr>
            <w:fldChar w:fldCharType="end"/>
          </w:r>
          <w:r w:rsidR="001F13E7" w:rsidRPr="00984271">
            <w:rPr>
              <w:rStyle w:val="Hyperlink"/>
              <w:noProof/>
            </w:rPr>
            <w:fldChar w:fldCharType="end"/>
          </w:r>
        </w:p>
        <w:p w:rsidR="001F13E7" w:rsidRDefault="00BB343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79" w:history="1">
            <w:r w:rsidR="001F13E7" w:rsidRPr="00984271">
              <w:rPr>
                <w:rStyle w:val="Hyperlink"/>
                <w:noProof/>
              </w:rPr>
              <w:t>2.</w:t>
            </w:r>
            <w:r w:rsidR="001F13E7">
              <w:rPr>
                <w:rFonts w:asciiTheme="minorHAnsi" w:eastAsiaTheme="minorEastAsia" w:hAnsiTheme="minorHAnsi" w:cstheme="minorBidi"/>
                <w:noProof/>
                <w:sz w:val="22"/>
                <w:szCs w:val="22"/>
                <w:lang w:eastAsia="es-CR"/>
              </w:rPr>
              <w:tab/>
            </w:r>
            <w:r w:rsidR="001F13E7" w:rsidRPr="00984271">
              <w:rPr>
                <w:rStyle w:val="Hyperlink"/>
                <w:noProof/>
              </w:rPr>
              <w:t>Agradecimientos</w:t>
            </w:r>
            <w:r w:rsidR="001F13E7">
              <w:rPr>
                <w:noProof/>
                <w:webHidden/>
              </w:rPr>
              <w:tab/>
            </w:r>
            <w:r w:rsidR="001F13E7">
              <w:rPr>
                <w:noProof/>
                <w:webHidden/>
              </w:rPr>
              <w:fldChar w:fldCharType="begin"/>
            </w:r>
            <w:r w:rsidR="001F13E7">
              <w:rPr>
                <w:noProof/>
                <w:webHidden/>
              </w:rPr>
              <w:instrText xml:space="preserve"> PAGEREF _Toc384671479 \h </w:instrText>
            </w:r>
            <w:r w:rsidR="001F13E7">
              <w:rPr>
                <w:noProof/>
                <w:webHidden/>
              </w:rPr>
            </w:r>
            <w:r w:rsidR="001F13E7">
              <w:rPr>
                <w:noProof/>
                <w:webHidden/>
              </w:rPr>
              <w:fldChar w:fldCharType="separate"/>
            </w:r>
            <w:r w:rsidR="001F13E7">
              <w:rPr>
                <w:noProof/>
                <w:webHidden/>
              </w:rPr>
              <w:t>2</w:t>
            </w:r>
            <w:r w:rsidR="001F13E7">
              <w:rPr>
                <w:noProof/>
                <w:webHidden/>
              </w:rPr>
              <w:fldChar w:fldCharType="end"/>
            </w:r>
          </w:hyperlink>
        </w:p>
        <w:p w:rsidR="001F13E7" w:rsidRDefault="00BB343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0" w:history="1">
            <w:r w:rsidR="001F13E7" w:rsidRPr="00984271">
              <w:rPr>
                <w:rStyle w:val="Hyperlink"/>
                <w:noProof/>
              </w:rPr>
              <w:t>3.</w:t>
            </w:r>
            <w:r w:rsidR="001F13E7">
              <w:rPr>
                <w:rFonts w:asciiTheme="minorHAnsi" w:eastAsiaTheme="minorEastAsia" w:hAnsiTheme="minorHAnsi" w:cstheme="minorBidi"/>
                <w:noProof/>
                <w:sz w:val="22"/>
                <w:szCs w:val="22"/>
                <w:lang w:eastAsia="es-CR"/>
              </w:rPr>
              <w:tab/>
            </w:r>
            <w:r w:rsidR="001F13E7" w:rsidRPr="00984271">
              <w:rPr>
                <w:rStyle w:val="Hyperlink"/>
                <w:noProof/>
              </w:rPr>
              <w:t>Resumen ejecutivo</w:t>
            </w:r>
            <w:r w:rsidR="001F13E7">
              <w:rPr>
                <w:noProof/>
                <w:webHidden/>
              </w:rPr>
              <w:tab/>
            </w:r>
            <w:r w:rsidR="001F13E7">
              <w:rPr>
                <w:noProof/>
                <w:webHidden/>
              </w:rPr>
              <w:fldChar w:fldCharType="begin"/>
            </w:r>
            <w:r w:rsidR="001F13E7">
              <w:rPr>
                <w:noProof/>
                <w:webHidden/>
              </w:rPr>
              <w:instrText xml:space="preserve"> PAGEREF _Toc384671480 \h </w:instrText>
            </w:r>
            <w:r w:rsidR="001F13E7">
              <w:rPr>
                <w:noProof/>
                <w:webHidden/>
              </w:rPr>
            </w:r>
            <w:r w:rsidR="001F13E7">
              <w:rPr>
                <w:noProof/>
                <w:webHidden/>
              </w:rPr>
              <w:fldChar w:fldCharType="separate"/>
            </w:r>
            <w:r w:rsidR="001F13E7">
              <w:rPr>
                <w:noProof/>
                <w:webHidden/>
              </w:rPr>
              <w:t>3</w:t>
            </w:r>
            <w:r w:rsidR="001F13E7">
              <w:rPr>
                <w:noProof/>
                <w:webHidden/>
              </w:rPr>
              <w:fldChar w:fldCharType="end"/>
            </w:r>
          </w:hyperlink>
        </w:p>
        <w:p w:rsidR="001F13E7" w:rsidRDefault="00BB343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1" w:history="1">
            <w:r w:rsidR="001F13E7" w:rsidRPr="00984271">
              <w:rPr>
                <w:rStyle w:val="Hyperlink"/>
                <w:noProof/>
              </w:rPr>
              <w:t>4.</w:t>
            </w:r>
            <w:r w:rsidR="001F13E7">
              <w:rPr>
                <w:rFonts w:asciiTheme="minorHAnsi" w:eastAsiaTheme="minorEastAsia" w:hAnsiTheme="minorHAnsi" w:cstheme="minorBidi"/>
                <w:noProof/>
                <w:sz w:val="22"/>
                <w:szCs w:val="22"/>
                <w:lang w:eastAsia="es-CR"/>
              </w:rPr>
              <w:tab/>
            </w:r>
            <w:r w:rsidR="001F13E7" w:rsidRPr="00984271">
              <w:rPr>
                <w:rStyle w:val="Hyperlink"/>
                <w:noProof/>
              </w:rPr>
              <w:t>Resumen de capítulos</w:t>
            </w:r>
            <w:r w:rsidR="001F13E7">
              <w:rPr>
                <w:noProof/>
                <w:webHidden/>
              </w:rPr>
              <w:tab/>
            </w:r>
            <w:r w:rsidR="001F13E7">
              <w:rPr>
                <w:noProof/>
                <w:webHidden/>
              </w:rPr>
              <w:fldChar w:fldCharType="begin"/>
            </w:r>
            <w:r w:rsidR="001F13E7">
              <w:rPr>
                <w:noProof/>
                <w:webHidden/>
              </w:rPr>
              <w:instrText xml:space="preserve"> PAGEREF _Toc384671481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2" w:history="1">
            <w:r w:rsidR="001F13E7" w:rsidRPr="00984271">
              <w:rPr>
                <w:rStyle w:val="Hyperlink"/>
                <w:noProof/>
              </w:rPr>
              <w:t>4.1.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_Toc384671482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3" w:history="1">
            <w:r w:rsidR="001F13E7" w:rsidRPr="00984271">
              <w:rPr>
                <w:rStyle w:val="Hyperlink"/>
                <w:noProof/>
              </w:rPr>
              <w:t>4.2.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_Toc384671483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4" w:history="1">
            <w:r w:rsidR="001F13E7" w:rsidRPr="00984271">
              <w:rPr>
                <w:rStyle w:val="Hyperlink"/>
                <w:noProof/>
              </w:rPr>
              <w:t>4.3.</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_Toc384671484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5" w:history="1">
            <w:r w:rsidR="001F13E7" w:rsidRPr="00984271">
              <w:rPr>
                <w:rStyle w:val="Hyperlink"/>
                <w:noProof/>
              </w:rPr>
              <w:t>4.4.</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_Toc384671485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6" w:history="1">
            <w:r w:rsidR="001F13E7" w:rsidRPr="00984271">
              <w:rPr>
                <w:rStyle w:val="Hyperlink"/>
                <w:noProof/>
              </w:rPr>
              <w:t>4.5.</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_Toc384671486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BB343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7" w:history="1">
            <w:r w:rsidR="001F13E7" w:rsidRPr="00984271">
              <w:rPr>
                <w:rStyle w:val="Hyperlink"/>
                <w:noProof/>
              </w:rPr>
              <w:t>5.</w:t>
            </w:r>
            <w:r w:rsidR="001F13E7">
              <w:rPr>
                <w:rFonts w:asciiTheme="minorHAnsi" w:eastAsiaTheme="minorEastAsia" w:hAnsiTheme="minorHAnsi" w:cstheme="minorBidi"/>
                <w:noProof/>
                <w:sz w:val="22"/>
                <w:szCs w:val="22"/>
                <w:lang w:eastAsia="es-CR"/>
              </w:rPr>
              <w:tab/>
            </w:r>
            <w:r w:rsidR="001F13E7" w:rsidRPr="00984271">
              <w:rPr>
                <w:rStyle w:val="Hyperlink"/>
                <w:noProof/>
              </w:rPr>
              <w:t>Palabras Claves</w:t>
            </w:r>
            <w:r w:rsidR="001F13E7">
              <w:rPr>
                <w:noProof/>
                <w:webHidden/>
              </w:rPr>
              <w:tab/>
            </w:r>
            <w:r w:rsidR="001F13E7">
              <w:rPr>
                <w:noProof/>
                <w:webHidden/>
              </w:rPr>
              <w:fldChar w:fldCharType="begin"/>
            </w:r>
            <w:r w:rsidR="001F13E7">
              <w:rPr>
                <w:noProof/>
                <w:webHidden/>
              </w:rPr>
              <w:instrText xml:space="preserve"> PAGEREF _Toc384671487 \h </w:instrText>
            </w:r>
            <w:r w:rsidR="001F13E7">
              <w:rPr>
                <w:noProof/>
                <w:webHidden/>
              </w:rPr>
            </w:r>
            <w:r w:rsidR="001F13E7">
              <w:rPr>
                <w:noProof/>
                <w:webHidden/>
              </w:rPr>
              <w:fldChar w:fldCharType="separate"/>
            </w:r>
            <w:r w:rsidR="001F13E7">
              <w:rPr>
                <w:noProof/>
                <w:webHidden/>
              </w:rPr>
              <w:t>5</w:t>
            </w:r>
            <w:r w:rsidR="001F13E7">
              <w:rPr>
                <w:noProof/>
                <w:webHidden/>
              </w:rPr>
              <w:fldChar w:fldCharType="end"/>
            </w:r>
          </w:hyperlink>
        </w:p>
        <w:p w:rsidR="001F13E7" w:rsidRDefault="00BB343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8" w:history="1">
            <w:r w:rsidR="001F13E7" w:rsidRPr="00984271">
              <w:rPr>
                <w:rStyle w:val="Hyperlink"/>
                <w:noProof/>
              </w:rPr>
              <w:t>6.</w:t>
            </w:r>
            <w:r w:rsidR="001F13E7">
              <w:rPr>
                <w:rFonts w:asciiTheme="minorHAnsi" w:eastAsiaTheme="minorEastAsia" w:hAnsiTheme="minorHAnsi" w:cstheme="minorBidi"/>
                <w:noProof/>
                <w:sz w:val="22"/>
                <w:szCs w:val="22"/>
                <w:lang w:eastAsia="es-CR"/>
              </w:rPr>
              <w:tab/>
            </w:r>
            <w:r w:rsidR="001F13E7" w:rsidRPr="00984271">
              <w:rPr>
                <w:rStyle w:val="Hyperlink"/>
                <w:noProof/>
              </w:rPr>
              <w:t>Índice general</w:t>
            </w:r>
            <w:r w:rsidR="001F13E7">
              <w:rPr>
                <w:noProof/>
                <w:webHidden/>
              </w:rPr>
              <w:tab/>
            </w:r>
            <w:r w:rsidR="001F13E7">
              <w:rPr>
                <w:noProof/>
                <w:webHidden/>
              </w:rPr>
              <w:fldChar w:fldCharType="begin"/>
            </w:r>
            <w:r w:rsidR="001F13E7">
              <w:rPr>
                <w:noProof/>
                <w:webHidden/>
              </w:rPr>
              <w:instrText xml:space="preserve"> PAGEREF _Toc384671488 \h </w:instrText>
            </w:r>
            <w:r w:rsidR="001F13E7">
              <w:rPr>
                <w:noProof/>
                <w:webHidden/>
              </w:rPr>
            </w:r>
            <w:r w:rsidR="001F13E7">
              <w:rPr>
                <w:noProof/>
                <w:webHidden/>
              </w:rPr>
              <w:fldChar w:fldCharType="separate"/>
            </w:r>
            <w:r w:rsidR="001F13E7">
              <w:rPr>
                <w:noProof/>
                <w:webHidden/>
              </w:rPr>
              <w:t>6</w:t>
            </w:r>
            <w:r w:rsidR="001F13E7">
              <w:rPr>
                <w:noProof/>
                <w:webHidden/>
              </w:rPr>
              <w:fldChar w:fldCharType="end"/>
            </w:r>
          </w:hyperlink>
        </w:p>
        <w:p w:rsidR="001F13E7" w:rsidRDefault="00BB343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9" w:history="1">
            <w:r w:rsidR="001F13E7" w:rsidRPr="00984271">
              <w:rPr>
                <w:rStyle w:val="Hyperlink"/>
                <w:noProof/>
              </w:rPr>
              <w:t>7.</w:t>
            </w:r>
            <w:r w:rsidR="001F13E7">
              <w:rPr>
                <w:rFonts w:asciiTheme="minorHAnsi" w:eastAsiaTheme="minorEastAsia" w:hAnsiTheme="minorHAnsi" w:cstheme="minorBidi"/>
                <w:noProof/>
                <w:sz w:val="22"/>
                <w:szCs w:val="22"/>
                <w:lang w:eastAsia="es-CR"/>
              </w:rPr>
              <w:tab/>
            </w:r>
            <w:r w:rsidR="001F13E7" w:rsidRPr="00984271">
              <w:rPr>
                <w:rStyle w:val="Hyperlink"/>
                <w:noProof/>
              </w:rPr>
              <w:t>Índices de ilustraciones, gráficas y figuras</w:t>
            </w:r>
            <w:r w:rsidR="001F13E7">
              <w:rPr>
                <w:noProof/>
                <w:webHidden/>
              </w:rPr>
              <w:tab/>
            </w:r>
            <w:r w:rsidR="001F13E7">
              <w:rPr>
                <w:noProof/>
                <w:webHidden/>
              </w:rPr>
              <w:fldChar w:fldCharType="begin"/>
            </w:r>
            <w:r w:rsidR="001F13E7">
              <w:rPr>
                <w:noProof/>
                <w:webHidden/>
              </w:rPr>
              <w:instrText xml:space="preserve"> PAGEREF _Toc384671489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0" w:history="1">
            <w:r w:rsidR="001F13E7" w:rsidRPr="00984271">
              <w:rPr>
                <w:rStyle w:val="Hyperlink"/>
                <w:noProof/>
              </w:rPr>
              <w:t>7.1.</w:t>
            </w:r>
            <w:r w:rsidR="001F13E7">
              <w:rPr>
                <w:rFonts w:asciiTheme="minorHAnsi" w:eastAsiaTheme="minorEastAsia" w:hAnsiTheme="minorHAnsi" w:cstheme="minorBidi"/>
                <w:noProof/>
                <w:sz w:val="22"/>
                <w:szCs w:val="22"/>
                <w:lang w:eastAsia="es-CR"/>
              </w:rPr>
              <w:tab/>
            </w:r>
            <w:r w:rsidR="001F13E7" w:rsidRPr="00984271">
              <w:rPr>
                <w:rStyle w:val="Hyperlink"/>
                <w:noProof/>
              </w:rPr>
              <w:t>Índice de ilustraciones</w:t>
            </w:r>
            <w:r w:rsidR="001F13E7">
              <w:rPr>
                <w:noProof/>
                <w:webHidden/>
              </w:rPr>
              <w:tab/>
            </w:r>
            <w:r w:rsidR="001F13E7">
              <w:rPr>
                <w:noProof/>
                <w:webHidden/>
              </w:rPr>
              <w:fldChar w:fldCharType="begin"/>
            </w:r>
            <w:r w:rsidR="001F13E7">
              <w:rPr>
                <w:noProof/>
                <w:webHidden/>
              </w:rPr>
              <w:instrText xml:space="preserve"> PAGEREF _Toc384671490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BB343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1" w:history="1">
            <w:r w:rsidR="001F13E7" w:rsidRPr="00984271">
              <w:rPr>
                <w:rStyle w:val="Hyperlink"/>
                <w:noProof/>
              </w:rPr>
              <w:t>8.</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_Toc384671491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2" w:history="1">
            <w:r w:rsidR="001F13E7" w:rsidRPr="00984271">
              <w:rPr>
                <w:rStyle w:val="Hyperlink"/>
                <w:noProof/>
              </w:rPr>
              <w:t>8.1.</w:t>
            </w:r>
            <w:r w:rsidR="001F13E7">
              <w:rPr>
                <w:rFonts w:asciiTheme="minorHAnsi" w:eastAsiaTheme="minorEastAsia" w:hAnsiTheme="minorHAnsi" w:cstheme="minorBidi"/>
                <w:noProof/>
                <w:sz w:val="22"/>
                <w:szCs w:val="22"/>
                <w:lang w:eastAsia="es-CR"/>
              </w:rPr>
              <w:tab/>
            </w:r>
            <w:r w:rsidR="001F13E7" w:rsidRPr="00984271">
              <w:rPr>
                <w:rStyle w:val="Hyperlink"/>
                <w:noProof/>
              </w:rPr>
              <w:t>Antecedentes</w:t>
            </w:r>
            <w:r w:rsidR="001F13E7">
              <w:rPr>
                <w:noProof/>
                <w:webHidden/>
              </w:rPr>
              <w:tab/>
            </w:r>
            <w:r w:rsidR="001F13E7">
              <w:rPr>
                <w:noProof/>
                <w:webHidden/>
              </w:rPr>
              <w:fldChar w:fldCharType="begin"/>
            </w:r>
            <w:r w:rsidR="001F13E7">
              <w:rPr>
                <w:noProof/>
                <w:webHidden/>
              </w:rPr>
              <w:instrText xml:space="preserve"> PAGEREF _Toc384671492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3" w:history="1">
            <w:r w:rsidR="001F13E7" w:rsidRPr="00984271">
              <w:rPr>
                <w:rStyle w:val="Hyperlink"/>
                <w:noProof/>
              </w:rPr>
              <w:t>8.2.</w:t>
            </w:r>
            <w:r w:rsidR="001F13E7">
              <w:rPr>
                <w:rFonts w:asciiTheme="minorHAnsi" w:eastAsiaTheme="minorEastAsia" w:hAnsiTheme="minorHAnsi" w:cstheme="minorBidi"/>
                <w:noProof/>
                <w:sz w:val="22"/>
                <w:szCs w:val="22"/>
                <w:lang w:eastAsia="es-CR"/>
              </w:rPr>
              <w:tab/>
            </w:r>
            <w:r w:rsidR="001F13E7" w:rsidRPr="00984271">
              <w:rPr>
                <w:rStyle w:val="Hyperlink"/>
                <w:noProof/>
              </w:rPr>
              <w:t>Justificación</w:t>
            </w:r>
            <w:r w:rsidR="001F13E7">
              <w:rPr>
                <w:noProof/>
                <w:webHidden/>
              </w:rPr>
              <w:tab/>
            </w:r>
            <w:r w:rsidR="001F13E7">
              <w:rPr>
                <w:noProof/>
                <w:webHidden/>
              </w:rPr>
              <w:fldChar w:fldCharType="begin"/>
            </w:r>
            <w:r w:rsidR="001F13E7">
              <w:rPr>
                <w:noProof/>
                <w:webHidden/>
              </w:rPr>
              <w:instrText xml:space="preserve"> PAGEREF _Toc384671493 \h </w:instrText>
            </w:r>
            <w:r w:rsidR="001F13E7">
              <w:rPr>
                <w:noProof/>
                <w:webHidden/>
              </w:rPr>
            </w:r>
            <w:r w:rsidR="001F13E7">
              <w:rPr>
                <w:noProof/>
                <w:webHidden/>
              </w:rPr>
              <w:fldChar w:fldCharType="separate"/>
            </w:r>
            <w:r w:rsidR="001F13E7">
              <w:rPr>
                <w:noProof/>
                <w:webHidden/>
              </w:rPr>
              <w:t>13</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4" w:history="1">
            <w:r w:rsidR="001F13E7" w:rsidRPr="00984271">
              <w:rPr>
                <w:rStyle w:val="Hyperlink"/>
                <w:noProof/>
              </w:rPr>
              <w:t>8.3.</w:t>
            </w:r>
            <w:r w:rsidR="001F13E7">
              <w:rPr>
                <w:rFonts w:asciiTheme="minorHAnsi" w:eastAsiaTheme="minorEastAsia" w:hAnsiTheme="minorHAnsi" w:cstheme="minorBidi"/>
                <w:noProof/>
                <w:sz w:val="22"/>
                <w:szCs w:val="22"/>
                <w:lang w:eastAsia="es-CR"/>
              </w:rPr>
              <w:tab/>
            </w:r>
            <w:r w:rsidR="001F13E7" w:rsidRPr="00984271">
              <w:rPr>
                <w:rStyle w:val="Hyperlink"/>
                <w:noProof/>
              </w:rPr>
              <w:t>Problemática a resolver</w:t>
            </w:r>
            <w:r w:rsidR="001F13E7">
              <w:rPr>
                <w:noProof/>
                <w:webHidden/>
              </w:rPr>
              <w:tab/>
            </w:r>
            <w:r w:rsidR="001F13E7">
              <w:rPr>
                <w:noProof/>
                <w:webHidden/>
              </w:rPr>
              <w:fldChar w:fldCharType="begin"/>
            </w:r>
            <w:r w:rsidR="001F13E7">
              <w:rPr>
                <w:noProof/>
                <w:webHidden/>
              </w:rPr>
              <w:instrText xml:space="preserve"> PAGEREF _Toc384671494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5" w:history="1">
            <w:r w:rsidR="001F13E7" w:rsidRPr="00984271">
              <w:rPr>
                <w:rStyle w:val="Hyperlink"/>
                <w:noProof/>
              </w:rPr>
              <w:t>8.4.</w:t>
            </w:r>
            <w:r w:rsidR="001F13E7">
              <w:rPr>
                <w:rFonts w:asciiTheme="minorHAnsi" w:eastAsiaTheme="minorEastAsia" w:hAnsiTheme="minorHAnsi" w:cstheme="minorBidi"/>
                <w:noProof/>
                <w:sz w:val="22"/>
                <w:szCs w:val="22"/>
                <w:lang w:eastAsia="es-CR"/>
              </w:rPr>
              <w:tab/>
            </w:r>
            <w:r w:rsidR="001F13E7" w:rsidRPr="00984271">
              <w:rPr>
                <w:rStyle w:val="Hyperlink"/>
                <w:noProof/>
              </w:rPr>
              <w:t>Objetivos</w:t>
            </w:r>
            <w:r w:rsidR="001F13E7">
              <w:rPr>
                <w:noProof/>
                <w:webHidden/>
              </w:rPr>
              <w:tab/>
            </w:r>
            <w:r w:rsidR="001F13E7">
              <w:rPr>
                <w:noProof/>
                <w:webHidden/>
              </w:rPr>
              <w:fldChar w:fldCharType="begin"/>
            </w:r>
            <w:r w:rsidR="001F13E7">
              <w:rPr>
                <w:noProof/>
                <w:webHidden/>
              </w:rPr>
              <w:instrText xml:space="preserve"> PAGEREF _Toc384671495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6" w:history="1">
            <w:r w:rsidR="001F13E7" w:rsidRPr="00984271">
              <w:rPr>
                <w:rStyle w:val="Hyperlink"/>
                <w:noProof/>
              </w:rPr>
              <w:t>8.4.1.</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_Toc384671496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7" w:history="1">
            <w:r w:rsidR="001F13E7" w:rsidRPr="00984271">
              <w:rPr>
                <w:rStyle w:val="Hyperlink"/>
                <w:noProof/>
              </w:rPr>
              <w:t>8.4.2.</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_Toc384671497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BB343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8" w:history="1">
            <w:r w:rsidR="001F13E7" w:rsidRPr="00984271">
              <w:rPr>
                <w:rStyle w:val="Hyperlink"/>
                <w:noProof/>
              </w:rPr>
              <w:t>9.</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_Toc384671498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9" w:history="1">
            <w:r w:rsidR="001F13E7" w:rsidRPr="00984271">
              <w:rPr>
                <w:rStyle w:val="Hyperlink"/>
                <w:noProof/>
              </w:rPr>
              <w:t>9.1.</w:t>
            </w:r>
            <w:r w:rsidR="001F13E7">
              <w:rPr>
                <w:rFonts w:asciiTheme="minorHAnsi" w:eastAsiaTheme="minorEastAsia" w:hAnsiTheme="minorHAnsi" w:cstheme="minorBidi"/>
                <w:noProof/>
                <w:sz w:val="22"/>
                <w:szCs w:val="22"/>
                <w:lang w:eastAsia="es-CR"/>
              </w:rPr>
              <w:tab/>
            </w:r>
            <w:r w:rsidR="001F13E7" w:rsidRPr="00984271">
              <w:rPr>
                <w:rStyle w:val="Hyperlink"/>
                <w:noProof/>
              </w:rPr>
              <w:t>Marco Referencial</w:t>
            </w:r>
            <w:r w:rsidR="001F13E7">
              <w:rPr>
                <w:noProof/>
                <w:webHidden/>
              </w:rPr>
              <w:tab/>
            </w:r>
            <w:r w:rsidR="001F13E7">
              <w:rPr>
                <w:noProof/>
                <w:webHidden/>
              </w:rPr>
              <w:fldChar w:fldCharType="begin"/>
            </w:r>
            <w:r w:rsidR="001F13E7">
              <w:rPr>
                <w:noProof/>
                <w:webHidden/>
              </w:rPr>
              <w:instrText xml:space="preserve"> PAGEREF _Toc384671499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0" w:history="1">
            <w:r w:rsidR="001F13E7" w:rsidRPr="00984271">
              <w:rPr>
                <w:rStyle w:val="Hyperlink"/>
                <w:noProof/>
                <w:lang w:eastAsia="es-CR"/>
              </w:rPr>
              <w:t>9.1.1.</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Misión</w:t>
            </w:r>
            <w:r w:rsidR="001F13E7">
              <w:rPr>
                <w:noProof/>
                <w:webHidden/>
              </w:rPr>
              <w:tab/>
            </w:r>
            <w:r w:rsidR="001F13E7">
              <w:rPr>
                <w:noProof/>
                <w:webHidden/>
              </w:rPr>
              <w:fldChar w:fldCharType="begin"/>
            </w:r>
            <w:r w:rsidR="001F13E7">
              <w:rPr>
                <w:noProof/>
                <w:webHidden/>
              </w:rPr>
              <w:instrText xml:space="preserve"> PAGEREF _Toc384671500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1" w:history="1">
            <w:r w:rsidR="001F13E7" w:rsidRPr="00984271">
              <w:rPr>
                <w:rStyle w:val="Hyperlink"/>
                <w:noProof/>
                <w:lang w:eastAsia="es-CR"/>
              </w:rPr>
              <w:t>9.1.2.</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Visión</w:t>
            </w:r>
            <w:r w:rsidR="001F13E7">
              <w:rPr>
                <w:noProof/>
                <w:webHidden/>
              </w:rPr>
              <w:tab/>
            </w:r>
            <w:r w:rsidR="001F13E7">
              <w:rPr>
                <w:noProof/>
                <w:webHidden/>
              </w:rPr>
              <w:fldChar w:fldCharType="begin"/>
            </w:r>
            <w:r w:rsidR="001F13E7">
              <w:rPr>
                <w:noProof/>
                <w:webHidden/>
              </w:rPr>
              <w:instrText xml:space="preserve"> PAGEREF _Toc384671501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02" w:history="1">
            <w:r w:rsidR="001F13E7" w:rsidRPr="00984271">
              <w:rPr>
                <w:rStyle w:val="Hyperlink"/>
                <w:noProof/>
              </w:rPr>
              <w:t>9.2.</w:t>
            </w:r>
            <w:r w:rsidR="001F13E7">
              <w:rPr>
                <w:rFonts w:asciiTheme="minorHAnsi" w:eastAsiaTheme="minorEastAsia" w:hAnsiTheme="minorHAnsi" w:cstheme="minorBidi"/>
                <w:noProof/>
                <w:sz w:val="22"/>
                <w:szCs w:val="22"/>
                <w:lang w:eastAsia="es-CR"/>
              </w:rPr>
              <w:tab/>
            </w:r>
            <w:r w:rsidR="001F13E7" w:rsidRPr="00984271">
              <w:rPr>
                <w:rStyle w:val="Hyperlink"/>
                <w:noProof/>
              </w:rPr>
              <w:t>Marco Conceptual</w:t>
            </w:r>
            <w:r w:rsidR="001F13E7">
              <w:rPr>
                <w:noProof/>
                <w:webHidden/>
              </w:rPr>
              <w:tab/>
            </w:r>
            <w:r w:rsidR="001F13E7">
              <w:rPr>
                <w:noProof/>
                <w:webHidden/>
              </w:rPr>
              <w:fldChar w:fldCharType="begin"/>
            </w:r>
            <w:r w:rsidR="001F13E7">
              <w:rPr>
                <w:noProof/>
                <w:webHidden/>
              </w:rPr>
              <w:instrText xml:space="preserve"> PAGEREF _Toc384671502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3" w:history="1">
            <w:r w:rsidR="001F13E7" w:rsidRPr="00984271">
              <w:rPr>
                <w:rStyle w:val="Hyperlink"/>
                <w:noProof/>
              </w:rPr>
              <w:t>9.2.1.</w:t>
            </w:r>
            <w:r w:rsidR="001F13E7">
              <w:rPr>
                <w:rFonts w:asciiTheme="minorHAnsi" w:eastAsiaTheme="minorEastAsia" w:hAnsiTheme="minorHAnsi" w:cstheme="minorBidi"/>
                <w:noProof/>
                <w:sz w:val="22"/>
                <w:szCs w:val="22"/>
                <w:lang w:eastAsia="es-CR"/>
              </w:rPr>
              <w:tab/>
            </w:r>
            <w:r w:rsidR="001F13E7" w:rsidRPr="00984271">
              <w:rPr>
                <w:rStyle w:val="Hyperlink"/>
                <w:noProof/>
              </w:rPr>
              <w:t>El sonido</w:t>
            </w:r>
            <w:r w:rsidR="001F13E7">
              <w:rPr>
                <w:noProof/>
                <w:webHidden/>
              </w:rPr>
              <w:tab/>
            </w:r>
            <w:r w:rsidR="001F13E7">
              <w:rPr>
                <w:noProof/>
                <w:webHidden/>
              </w:rPr>
              <w:fldChar w:fldCharType="begin"/>
            </w:r>
            <w:r w:rsidR="001F13E7">
              <w:rPr>
                <w:noProof/>
                <w:webHidden/>
              </w:rPr>
              <w:instrText xml:space="preserve"> PAGEREF _Toc384671503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4" w:history="1">
            <w:r w:rsidR="001F13E7" w:rsidRPr="00984271">
              <w:rPr>
                <w:rStyle w:val="Hyperlink"/>
                <w:noProof/>
              </w:rPr>
              <w:t>9.2.2.</w:t>
            </w:r>
            <w:r w:rsidR="001F13E7">
              <w:rPr>
                <w:rFonts w:asciiTheme="minorHAnsi" w:eastAsiaTheme="minorEastAsia" w:hAnsiTheme="minorHAnsi" w:cstheme="minorBidi"/>
                <w:noProof/>
                <w:sz w:val="22"/>
                <w:szCs w:val="22"/>
                <w:lang w:eastAsia="es-CR"/>
              </w:rPr>
              <w:tab/>
            </w:r>
            <w:r w:rsidR="001F13E7" w:rsidRPr="00984271">
              <w:rPr>
                <w:rStyle w:val="Hyperlink"/>
                <w:noProof/>
              </w:rPr>
              <w:t>Frecuencia</w:t>
            </w:r>
            <w:r w:rsidR="001F13E7">
              <w:rPr>
                <w:noProof/>
                <w:webHidden/>
              </w:rPr>
              <w:tab/>
            </w:r>
            <w:r w:rsidR="001F13E7">
              <w:rPr>
                <w:noProof/>
                <w:webHidden/>
              </w:rPr>
              <w:fldChar w:fldCharType="begin"/>
            </w:r>
            <w:r w:rsidR="001F13E7">
              <w:rPr>
                <w:noProof/>
                <w:webHidden/>
              </w:rPr>
              <w:instrText xml:space="preserve"> PAGEREF _Toc384671504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5" w:history="1">
            <w:r w:rsidR="001F13E7" w:rsidRPr="00984271">
              <w:rPr>
                <w:rStyle w:val="Hyperlink"/>
                <w:noProof/>
              </w:rPr>
              <w:t>9.2.3.</w:t>
            </w:r>
            <w:r w:rsidR="001F13E7">
              <w:rPr>
                <w:rFonts w:asciiTheme="minorHAnsi" w:eastAsiaTheme="minorEastAsia" w:hAnsiTheme="minorHAnsi" w:cstheme="minorBidi"/>
                <w:noProof/>
                <w:sz w:val="22"/>
                <w:szCs w:val="22"/>
                <w:lang w:eastAsia="es-CR"/>
              </w:rPr>
              <w:tab/>
            </w:r>
            <w:r w:rsidR="001F13E7" w:rsidRPr="00984271">
              <w:rPr>
                <w:rStyle w:val="Hyperlink"/>
                <w:noProof/>
              </w:rPr>
              <w:t>Decibel</w:t>
            </w:r>
            <w:r w:rsidR="001F13E7">
              <w:rPr>
                <w:noProof/>
                <w:webHidden/>
              </w:rPr>
              <w:tab/>
            </w:r>
            <w:r w:rsidR="001F13E7">
              <w:rPr>
                <w:noProof/>
                <w:webHidden/>
              </w:rPr>
              <w:fldChar w:fldCharType="begin"/>
            </w:r>
            <w:r w:rsidR="001F13E7">
              <w:rPr>
                <w:noProof/>
                <w:webHidden/>
              </w:rPr>
              <w:instrText xml:space="preserve"> PAGEREF _Toc384671505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6" w:history="1">
            <w:r w:rsidR="001F13E7" w:rsidRPr="00984271">
              <w:rPr>
                <w:rStyle w:val="Hyperlink"/>
                <w:noProof/>
              </w:rPr>
              <w:t>9.2.4.</w:t>
            </w:r>
            <w:r w:rsidR="001F13E7">
              <w:rPr>
                <w:rFonts w:asciiTheme="minorHAnsi" w:eastAsiaTheme="minorEastAsia" w:hAnsiTheme="minorHAnsi" w:cstheme="minorBidi"/>
                <w:noProof/>
                <w:sz w:val="22"/>
                <w:szCs w:val="22"/>
                <w:lang w:eastAsia="es-CR"/>
              </w:rPr>
              <w:tab/>
            </w:r>
            <w:r w:rsidR="001F13E7" w:rsidRPr="00984271">
              <w:rPr>
                <w:rStyle w:val="Hyperlink"/>
                <w:noProof/>
              </w:rPr>
              <w:t>Hertz</w:t>
            </w:r>
            <w:r w:rsidR="001F13E7">
              <w:rPr>
                <w:noProof/>
                <w:webHidden/>
              </w:rPr>
              <w:tab/>
            </w:r>
            <w:r w:rsidR="001F13E7">
              <w:rPr>
                <w:noProof/>
                <w:webHidden/>
              </w:rPr>
              <w:fldChar w:fldCharType="begin"/>
            </w:r>
            <w:r w:rsidR="001F13E7">
              <w:rPr>
                <w:noProof/>
                <w:webHidden/>
              </w:rPr>
              <w:instrText xml:space="preserve"> PAGEREF _Toc384671506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7" w:history="1">
            <w:r w:rsidR="001F13E7" w:rsidRPr="00984271">
              <w:rPr>
                <w:rStyle w:val="Hyperlink"/>
                <w:noProof/>
              </w:rPr>
              <w:t>9.2.5.</w:t>
            </w:r>
            <w:r w:rsidR="001F13E7">
              <w:rPr>
                <w:rFonts w:asciiTheme="minorHAnsi" w:eastAsiaTheme="minorEastAsia" w:hAnsiTheme="minorHAnsi" w:cstheme="minorBidi"/>
                <w:noProof/>
                <w:sz w:val="22"/>
                <w:szCs w:val="22"/>
                <w:lang w:eastAsia="es-CR"/>
              </w:rPr>
              <w:tab/>
            </w:r>
            <w:r w:rsidR="001F13E7" w:rsidRPr="00984271">
              <w:rPr>
                <w:rStyle w:val="Hyperlink"/>
                <w:noProof/>
              </w:rPr>
              <w:t>Anatomía y fisiología del oído</w:t>
            </w:r>
            <w:r w:rsidR="001F13E7">
              <w:rPr>
                <w:noProof/>
                <w:webHidden/>
              </w:rPr>
              <w:tab/>
            </w:r>
            <w:r w:rsidR="001F13E7">
              <w:rPr>
                <w:noProof/>
                <w:webHidden/>
              </w:rPr>
              <w:fldChar w:fldCharType="begin"/>
            </w:r>
            <w:r w:rsidR="001F13E7">
              <w:rPr>
                <w:noProof/>
                <w:webHidden/>
              </w:rPr>
              <w:instrText xml:space="preserve"> PAGEREF _Toc384671507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8" w:history="1">
            <w:r w:rsidR="001F13E7" w:rsidRPr="00984271">
              <w:rPr>
                <w:rStyle w:val="Hyperlink"/>
                <w:noProof/>
              </w:rPr>
              <w:t>9.2.6.</w:t>
            </w:r>
            <w:r w:rsidR="001F13E7">
              <w:rPr>
                <w:rFonts w:asciiTheme="minorHAnsi" w:eastAsiaTheme="minorEastAsia" w:hAnsiTheme="minorHAnsi" w:cstheme="minorBidi"/>
                <w:noProof/>
                <w:sz w:val="22"/>
                <w:szCs w:val="22"/>
                <w:lang w:eastAsia="es-CR"/>
              </w:rPr>
              <w:tab/>
            </w:r>
            <w:r w:rsidR="001F13E7" w:rsidRPr="00984271">
              <w:rPr>
                <w:rStyle w:val="Hyperlink"/>
                <w:noProof/>
              </w:rPr>
              <w:t>Oído externo</w:t>
            </w:r>
            <w:r w:rsidR="001F13E7">
              <w:rPr>
                <w:noProof/>
                <w:webHidden/>
              </w:rPr>
              <w:tab/>
            </w:r>
            <w:r w:rsidR="001F13E7">
              <w:rPr>
                <w:noProof/>
                <w:webHidden/>
              </w:rPr>
              <w:fldChar w:fldCharType="begin"/>
            </w:r>
            <w:r w:rsidR="001F13E7">
              <w:rPr>
                <w:noProof/>
                <w:webHidden/>
              </w:rPr>
              <w:instrText xml:space="preserve"> PAGEREF _Toc384671508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9" w:history="1">
            <w:r w:rsidR="001F13E7" w:rsidRPr="00984271">
              <w:rPr>
                <w:rStyle w:val="Hyperlink"/>
                <w:noProof/>
              </w:rPr>
              <w:t>9.2.7.</w:t>
            </w:r>
            <w:r w:rsidR="001F13E7">
              <w:rPr>
                <w:rFonts w:asciiTheme="minorHAnsi" w:eastAsiaTheme="minorEastAsia" w:hAnsiTheme="minorHAnsi" w:cstheme="minorBidi"/>
                <w:noProof/>
                <w:sz w:val="22"/>
                <w:szCs w:val="22"/>
                <w:lang w:eastAsia="es-CR"/>
              </w:rPr>
              <w:tab/>
            </w:r>
            <w:r w:rsidR="001F13E7" w:rsidRPr="00984271">
              <w:rPr>
                <w:rStyle w:val="Hyperlink"/>
                <w:noProof/>
              </w:rPr>
              <w:t>Oído medio</w:t>
            </w:r>
            <w:r w:rsidR="001F13E7">
              <w:rPr>
                <w:noProof/>
                <w:webHidden/>
              </w:rPr>
              <w:tab/>
            </w:r>
            <w:r w:rsidR="001F13E7">
              <w:rPr>
                <w:noProof/>
                <w:webHidden/>
              </w:rPr>
              <w:fldChar w:fldCharType="begin"/>
            </w:r>
            <w:r w:rsidR="001F13E7">
              <w:rPr>
                <w:noProof/>
                <w:webHidden/>
              </w:rPr>
              <w:instrText xml:space="preserve"> PAGEREF _Toc384671509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0" w:history="1">
            <w:r w:rsidR="001F13E7" w:rsidRPr="00984271">
              <w:rPr>
                <w:rStyle w:val="Hyperlink"/>
                <w:noProof/>
              </w:rPr>
              <w:t>9.2.8.</w:t>
            </w:r>
            <w:r w:rsidR="001F13E7">
              <w:rPr>
                <w:rFonts w:asciiTheme="minorHAnsi" w:eastAsiaTheme="minorEastAsia" w:hAnsiTheme="minorHAnsi" w:cstheme="minorBidi"/>
                <w:noProof/>
                <w:sz w:val="22"/>
                <w:szCs w:val="22"/>
                <w:lang w:eastAsia="es-CR"/>
              </w:rPr>
              <w:tab/>
            </w:r>
            <w:r w:rsidR="001F13E7" w:rsidRPr="00984271">
              <w:rPr>
                <w:rStyle w:val="Hyperlink"/>
                <w:noProof/>
              </w:rPr>
              <w:t>Oído interno</w:t>
            </w:r>
            <w:r w:rsidR="001F13E7">
              <w:rPr>
                <w:noProof/>
                <w:webHidden/>
              </w:rPr>
              <w:tab/>
            </w:r>
            <w:r w:rsidR="001F13E7">
              <w:rPr>
                <w:noProof/>
                <w:webHidden/>
              </w:rPr>
              <w:fldChar w:fldCharType="begin"/>
            </w:r>
            <w:r w:rsidR="001F13E7">
              <w:rPr>
                <w:noProof/>
                <w:webHidden/>
              </w:rPr>
              <w:instrText xml:space="preserve"> PAGEREF _Toc384671510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1" w:history="1">
            <w:r w:rsidR="001F13E7" w:rsidRPr="00984271">
              <w:rPr>
                <w:rStyle w:val="Hyperlink"/>
                <w:noProof/>
              </w:rPr>
              <w:t>9.2.9.</w:t>
            </w:r>
            <w:r w:rsidR="001F13E7">
              <w:rPr>
                <w:rFonts w:asciiTheme="minorHAnsi" w:eastAsiaTheme="minorEastAsia" w:hAnsiTheme="minorHAnsi" w:cstheme="minorBidi"/>
                <w:noProof/>
                <w:sz w:val="22"/>
                <w:szCs w:val="22"/>
                <w:lang w:eastAsia="es-CR"/>
              </w:rPr>
              <w:tab/>
            </w:r>
            <w:r w:rsidR="001F13E7" w:rsidRPr="00984271">
              <w:rPr>
                <w:rStyle w:val="Hyperlink"/>
                <w:noProof/>
              </w:rPr>
              <w:t>Nivel de intensidad y umbrales del sonido</w:t>
            </w:r>
            <w:r w:rsidR="001F13E7">
              <w:rPr>
                <w:noProof/>
                <w:webHidden/>
              </w:rPr>
              <w:tab/>
            </w:r>
            <w:r w:rsidR="001F13E7">
              <w:rPr>
                <w:noProof/>
                <w:webHidden/>
              </w:rPr>
              <w:fldChar w:fldCharType="begin"/>
            </w:r>
            <w:r w:rsidR="001F13E7">
              <w:rPr>
                <w:noProof/>
                <w:webHidden/>
              </w:rPr>
              <w:instrText xml:space="preserve"> PAGEREF _Toc384671511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2" w:history="1">
            <w:r w:rsidR="001F13E7" w:rsidRPr="00984271">
              <w:rPr>
                <w:rStyle w:val="Hyperlink"/>
                <w:noProof/>
              </w:rPr>
              <w:t>9.2.9.1.</w:t>
            </w:r>
            <w:r w:rsidR="001F13E7">
              <w:rPr>
                <w:rFonts w:asciiTheme="minorHAnsi" w:eastAsiaTheme="minorEastAsia" w:hAnsiTheme="minorHAnsi" w:cstheme="minorBidi"/>
                <w:noProof/>
                <w:sz w:val="22"/>
                <w:szCs w:val="22"/>
                <w:lang w:eastAsia="es-CR"/>
              </w:rPr>
              <w:tab/>
            </w:r>
            <w:r w:rsidR="001F13E7" w:rsidRPr="00984271">
              <w:rPr>
                <w:rStyle w:val="Hyperlink"/>
                <w:noProof/>
              </w:rPr>
              <w:t>Ondas sonoras</w:t>
            </w:r>
            <w:r w:rsidR="001F13E7">
              <w:rPr>
                <w:noProof/>
                <w:webHidden/>
              </w:rPr>
              <w:tab/>
            </w:r>
            <w:r w:rsidR="001F13E7">
              <w:rPr>
                <w:noProof/>
                <w:webHidden/>
              </w:rPr>
              <w:fldChar w:fldCharType="begin"/>
            </w:r>
            <w:r w:rsidR="001F13E7">
              <w:rPr>
                <w:noProof/>
                <w:webHidden/>
              </w:rPr>
              <w:instrText xml:space="preserve"> PAGEREF _Toc384671512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3" w:history="1">
            <w:r w:rsidR="001F13E7" w:rsidRPr="00984271">
              <w:rPr>
                <w:rStyle w:val="Hyperlink"/>
                <w:noProof/>
              </w:rPr>
              <w:t>9.2.9.2.</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absolutos</w:t>
            </w:r>
            <w:r w:rsidR="001F13E7">
              <w:rPr>
                <w:noProof/>
                <w:webHidden/>
              </w:rPr>
              <w:tab/>
            </w:r>
            <w:r w:rsidR="001F13E7">
              <w:rPr>
                <w:noProof/>
                <w:webHidden/>
              </w:rPr>
              <w:fldChar w:fldCharType="begin"/>
            </w:r>
            <w:r w:rsidR="001F13E7">
              <w:rPr>
                <w:noProof/>
                <w:webHidden/>
              </w:rPr>
              <w:instrText xml:space="preserve"> PAGEREF _Toc384671513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4" w:history="1">
            <w:r w:rsidR="001F13E7" w:rsidRPr="00984271">
              <w:rPr>
                <w:rStyle w:val="Hyperlink"/>
                <w:noProof/>
              </w:rPr>
              <w:t>9.2.9.3.</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 audibilidad</w:t>
            </w:r>
            <w:r w:rsidR="001F13E7">
              <w:rPr>
                <w:noProof/>
                <w:webHidden/>
              </w:rPr>
              <w:tab/>
            </w:r>
            <w:r w:rsidR="001F13E7">
              <w:rPr>
                <w:noProof/>
                <w:webHidden/>
              </w:rPr>
              <w:fldChar w:fldCharType="begin"/>
            </w:r>
            <w:r w:rsidR="001F13E7">
              <w:rPr>
                <w:noProof/>
                <w:webHidden/>
              </w:rPr>
              <w:instrText xml:space="preserve"> PAGEREF _Toc384671514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5" w:history="1">
            <w:r w:rsidR="001F13E7" w:rsidRPr="00984271">
              <w:rPr>
                <w:rStyle w:val="Hyperlink"/>
                <w:noProof/>
              </w:rPr>
              <w:t>9.2.9.4.</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de frecuencia</w:t>
            </w:r>
            <w:r w:rsidR="001F13E7">
              <w:rPr>
                <w:noProof/>
                <w:webHidden/>
              </w:rPr>
              <w:tab/>
            </w:r>
            <w:r w:rsidR="001F13E7">
              <w:rPr>
                <w:noProof/>
                <w:webHidden/>
              </w:rPr>
              <w:fldChar w:fldCharType="begin"/>
            </w:r>
            <w:r w:rsidR="001F13E7">
              <w:rPr>
                <w:noProof/>
                <w:webHidden/>
              </w:rPr>
              <w:instrText xml:space="preserve"> PAGEREF _Toc384671515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6" w:history="1">
            <w:r w:rsidR="001F13E7" w:rsidRPr="00984271">
              <w:rPr>
                <w:rStyle w:val="Hyperlink"/>
                <w:noProof/>
              </w:rPr>
              <w:t>9.2.9.5.</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del dolor</w:t>
            </w:r>
            <w:r w:rsidR="001F13E7">
              <w:rPr>
                <w:noProof/>
                <w:webHidden/>
              </w:rPr>
              <w:tab/>
            </w:r>
            <w:r w:rsidR="001F13E7">
              <w:rPr>
                <w:noProof/>
                <w:webHidden/>
              </w:rPr>
              <w:fldChar w:fldCharType="begin"/>
            </w:r>
            <w:r w:rsidR="001F13E7">
              <w:rPr>
                <w:noProof/>
                <w:webHidden/>
              </w:rPr>
              <w:instrText xml:space="preserve"> PAGEREF _Toc384671516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7" w:history="1">
            <w:r w:rsidR="001F13E7" w:rsidRPr="00984271">
              <w:rPr>
                <w:rStyle w:val="Hyperlink"/>
                <w:noProof/>
              </w:rPr>
              <w:t>9.2.10.</w:t>
            </w:r>
            <w:r w:rsidR="001F13E7">
              <w:rPr>
                <w:rFonts w:asciiTheme="minorHAnsi" w:eastAsiaTheme="minorEastAsia" w:hAnsiTheme="minorHAnsi" w:cstheme="minorBidi"/>
                <w:noProof/>
                <w:sz w:val="22"/>
                <w:szCs w:val="22"/>
                <w:lang w:eastAsia="es-CR"/>
              </w:rPr>
              <w:tab/>
            </w:r>
            <w:r w:rsidR="001F13E7" w:rsidRPr="00984271">
              <w:rPr>
                <w:rStyle w:val="Hyperlink"/>
                <w:noProof/>
              </w:rPr>
              <w:t>Efectos nocivos del ruido en la audición</w:t>
            </w:r>
            <w:r w:rsidR="001F13E7">
              <w:rPr>
                <w:noProof/>
                <w:webHidden/>
              </w:rPr>
              <w:tab/>
            </w:r>
            <w:r w:rsidR="001F13E7">
              <w:rPr>
                <w:noProof/>
                <w:webHidden/>
              </w:rPr>
              <w:fldChar w:fldCharType="begin"/>
            </w:r>
            <w:r w:rsidR="001F13E7">
              <w:rPr>
                <w:noProof/>
                <w:webHidden/>
              </w:rPr>
              <w:instrText xml:space="preserve"> PAGEREF _Toc384671517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8" w:history="1">
            <w:r w:rsidR="001F13E7" w:rsidRPr="00984271">
              <w:rPr>
                <w:rStyle w:val="Hyperlink"/>
                <w:noProof/>
              </w:rPr>
              <w:t>9.2.10.1.</w:t>
            </w:r>
            <w:r w:rsidR="001F13E7">
              <w:rPr>
                <w:rFonts w:asciiTheme="minorHAnsi" w:eastAsiaTheme="minorEastAsia" w:hAnsiTheme="minorHAnsi" w:cstheme="minorBidi"/>
                <w:noProof/>
                <w:sz w:val="22"/>
                <w:szCs w:val="22"/>
                <w:lang w:eastAsia="es-CR"/>
              </w:rPr>
              <w:tab/>
            </w:r>
            <w:r w:rsidR="001F13E7" w:rsidRPr="00984271">
              <w:rPr>
                <w:rStyle w:val="Hyperlink"/>
                <w:noProof/>
              </w:rPr>
              <w:t>Trauma acústico (hipoacusia)</w:t>
            </w:r>
            <w:r w:rsidR="001F13E7">
              <w:rPr>
                <w:noProof/>
                <w:webHidden/>
              </w:rPr>
              <w:tab/>
            </w:r>
            <w:r w:rsidR="001F13E7">
              <w:rPr>
                <w:noProof/>
                <w:webHidden/>
              </w:rPr>
              <w:fldChar w:fldCharType="begin"/>
            </w:r>
            <w:r w:rsidR="001F13E7">
              <w:rPr>
                <w:noProof/>
                <w:webHidden/>
              </w:rPr>
              <w:instrText xml:space="preserve"> PAGEREF _Toc384671518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9" w:history="1">
            <w:r w:rsidR="001F13E7" w:rsidRPr="00984271">
              <w:rPr>
                <w:rStyle w:val="Hyperlink"/>
                <w:noProof/>
              </w:rPr>
              <w:t>9.2.10.2.</w:t>
            </w:r>
            <w:r w:rsidR="001F13E7">
              <w:rPr>
                <w:rFonts w:asciiTheme="minorHAnsi" w:eastAsiaTheme="minorEastAsia" w:hAnsiTheme="minorHAnsi" w:cstheme="minorBidi"/>
                <w:noProof/>
                <w:sz w:val="22"/>
                <w:szCs w:val="22"/>
                <w:lang w:eastAsia="es-CR"/>
              </w:rPr>
              <w:tab/>
            </w:r>
            <w:r w:rsidR="001F13E7" w:rsidRPr="00984271">
              <w:rPr>
                <w:rStyle w:val="Hyperlink"/>
                <w:noProof/>
              </w:rPr>
              <w:t>Acúfenos</w:t>
            </w:r>
            <w:r w:rsidR="001F13E7">
              <w:rPr>
                <w:noProof/>
                <w:webHidden/>
              </w:rPr>
              <w:tab/>
            </w:r>
            <w:r w:rsidR="001F13E7">
              <w:rPr>
                <w:noProof/>
                <w:webHidden/>
              </w:rPr>
              <w:fldChar w:fldCharType="begin"/>
            </w:r>
            <w:r w:rsidR="001F13E7">
              <w:rPr>
                <w:noProof/>
                <w:webHidden/>
              </w:rPr>
              <w:instrText xml:space="preserve"> PAGEREF _Toc384671519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0" w:history="1">
            <w:r w:rsidR="001F13E7" w:rsidRPr="00984271">
              <w:rPr>
                <w:rStyle w:val="Hyperlink"/>
                <w:noProof/>
              </w:rPr>
              <w:t>9.2.10.3.</w:t>
            </w:r>
            <w:r w:rsidR="001F13E7">
              <w:rPr>
                <w:rFonts w:asciiTheme="minorHAnsi" w:eastAsiaTheme="minorEastAsia" w:hAnsiTheme="minorHAnsi" w:cstheme="minorBidi"/>
                <w:noProof/>
                <w:sz w:val="22"/>
                <w:szCs w:val="22"/>
                <w:lang w:eastAsia="es-CR"/>
              </w:rPr>
              <w:tab/>
            </w:r>
            <w:r w:rsidR="001F13E7" w:rsidRPr="00984271">
              <w:rPr>
                <w:rStyle w:val="Hyperlink"/>
                <w:noProof/>
              </w:rPr>
              <w:t>Desplazamiento temporal de la audición – TTS</w:t>
            </w:r>
            <w:r w:rsidR="001F13E7">
              <w:rPr>
                <w:noProof/>
                <w:webHidden/>
              </w:rPr>
              <w:tab/>
            </w:r>
            <w:r w:rsidR="001F13E7">
              <w:rPr>
                <w:noProof/>
                <w:webHidden/>
              </w:rPr>
              <w:fldChar w:fldCharType="begin"/>
            </w:r>
            <w:r w:rsidR="001F13E7">
              <w:rPr>
                <w:noProof/>
                <w:webHidden/>
              </w:rPr>
              <w:instrText xml:space="preserve"> PAGEREF _Toc384671520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1" w:history="1">
            <w:r w:rsidR="001F13E7" w:rsidRPr="00984271">
              <w:rPr>
                <w:rStyle w:val="Hyperlink"/>
                <w:noProof/>
              </w:rPr>
              <w:t>9.2.10.4.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w:t>
            </w:r>
            <w:r w:rsidR="001F13E7">
              <w:rPr>
                <w:noProof/>
                <w:webHidden/>
              </w:rPr>
              <w:tab/>
            </w:r>
            <w:r w:rsidR="001F13E7">
              <w:rPr>
                <w:noProof/>
                <w:webHidden/>
              </w:rPr>
              <w:fldChar w:fldCharType="begin"/>
            </w:r>
            <w:r w:rsidR="001F13E7">
              <w:rPr>
                <w:noProof/>
                <w:webHidden/>
              </w:rPr>
              <w:instrText xml:space="preserve"> PAGEREF _Toc384671521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2" w:history="1">
            <w:r w:rsidR="001F13E7" w:rsidRPr="00984271">
              <w:rPr>
                <w:rStyle w:val="Hyperlink"/>
                <w:noProof/>
              </w:rPr>
              <w:t>9.2.11.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w:t>
            </w:r>
            <w:r w:rsidR="001F13E7">
              <w:rPr>
                <w:noProof/>
                <w:webHidden/>
              </w:rPr>
              <w:tab/>
            </w:r>
            <w:r w:rsidR="001F13E7">
              <w:rPr>
                <w:noProof/>
                <w:webHidden/>
              </w:rPr>
              <w:fldChar w:fldCharType="begin"/>
            </w:r>
            <w:r w:rsidR="001F13E7">
              <w:rPr>
                <w:noProof/>
                <w:webHidden/>
              </w:rPr>
              <w:instrText xml:space="preserve"> PAGEREF _Toc384671522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3" w:history="1">
            <w:r w:rsidR="001F13E7" w:rsidRPr="00984271">
              <w:rPr>
                <w:rStyle w:val="Hyperlink"/>
                <w:noProof/>
              </w:rPr>
              <w:t>9.2.11.1.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 tonal</w:t>
            </w:r>
            <w:r w:rsidR="001F13E7">
              <w:rPr>
                <w:noProof/>
                <w:webHidden/>
              </w:rPr>
              <w:tab/>
            </w:r>
            <w:r w:rsidR="001F13E7">
              <w:rPr>
                <w:noProof/>
                <w:webHidden/>
              </w:rPr>
              <w:fldChar w:fldCharType="begin"/>
            </w:r>
            <w:r w:rsidR="001F13E7">
              <w:rPr>
                <w:noProof/>
                <w:webHidden/>
              </w:rPr>
              <w:instrText xml:space="preserve"> PAGEREF _Toc384671523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4" w:history="1">
            <w:r w:rsidR="001F13E7" w:rsidRPr="00984271">
              <w:rPr>
                <w:rStyle w:val="Hyperlink"/>
                <w:noProof/>
              </w:rPr>
              <w:t>9.2.11.2.</w:t>
            </w:r>
            <w:r w:rsidR="001F13E7">
              <w:rPr>
                <w:rFonts w:asciiTheme="minorHAnsi" w:eastAsiaTheme="minorEastAsia" w:hAnsiTheme="minorHAnsi" w:cstheme="minorBidi"/>
                <w:noProof/>
                <w:sz w:val="22"/>
                <w:szCs w:val="22"/>
                <w:lang w:eastAsia="es-CR"/>
              </w:rPr>
              <w:tab/>
            </w:r>
            <w:r w:rsidR="001F13E7" w:rsidRPr="00984271">
              <w:rPr>
                <w:rStyle w:val="Hyperlink"/>
                <w:noProof/>
              </w:rPr>
              <w:t>Logoaudiometría o audiometría vocal</w:t>
            </w:r>
            <w:r w:rsidR="001F13E7">
              <w:rPr>
                <w:noProof/>
                <w:webHidden/>
              </w:rPr>
              <w:tab/>
            </w:r>
            <w:r w:rsidR="001F13E7">
              <w:rPr>
                <w:noProof/>
                <w:webHidden/>
              </w:rPr>
              <w:fldChar w:fldCharType="begin"/>
            </w:r>
            <w:r w:rsidR="001F13E7">
              <w:rPr>
                <w:noProof/>
                <w:webHidden/>
              </w:rPr>
              <w:instrText xml:space="preserve"> PAGEREF _Toc384671524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5" w:history="1">
            <w:r w:rsidR="001F13E7" w:rsidRPr="00984271">
              <w:rPr>
                <w:rStyle w:val="Hyperlink"/>
                <w:noProof/>
              </w:rPr>
              <w:t>9.2.12.</w:t>
            </w:r>
            <w:r w:rsidR="001F13E7">
              <w:rPr>
                <w:rFonts w:asciiTheme="minorHAnsi" w:eastAsiaTheme="minorEastAsia" w:hAnsiTheme="minorHAnsi" w:cstheme="minorBidi"/>
                <w:noProof/>
                <w:sz w:val="22"/>
                <w:szCs w:val="22"/>
                <w:lang w:eastAsia="es-CR"/>
              </w:rPr>
              <w:tab/>
            </w:r>
            <w:r w:rsidR="001F13E7" w:rsidRPr="00984271">
              <w:rPr>
                <w:rStyle w:val="Hyperlink"/>
                <w:noProof/>
              </w:rPr>
              <w:t>Audiómetro</w:t>
            </w:r>
            <w:r w:rsidR="001F13E7">
              <w:rPr>
                <w:noProof/>
                <w:webHidden/>
              </w:rPr>
              <w:tab/>
            </w:r>
            <w:r w:rsidR="001F13E7">
              <w:rPr>
                <w:noProof/>
                <w:webHidden/>
              </w:rPr>
              <w:fldChar w:fldCharType="begin"/>
            </w:r>
            <w:r w:rsidR="001F13E7">
              <w:rPr>
                <w:noProof/>
                <w:webHidden/>
              </w:rPr>
              <w:instrText xml:space="preserve"> PAGEREF _Toc384671525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6" w:history="1">
            <w:r w:rsidR="001F13E7" w:rsidRPr="00984271">
              <w:rPr>
                <w:rStyle w:val="Hyperlink"/>
                <w:noProof/>
              </w:rPr>
              <w:t>9.2.13.</w:t>
            </w:r>
            <w:r w:rsidR="001F13E7">
              <w:rPr>
                <w:rFonts w:asciiTheme="minorHAnsi" w:eastAsiaTheme="minorEastAsia" w:hAnsiTheme="minorHAnsi" w:cstheme="minorBidi"/>
                <w:noProof/>
                <w:sz w:val="22"/>
                <w:szCs w:val="22"/>
                <w:lang w:eastAsia="es-CR"/>
              </w:rPr>
              <w:tab/>
            </w:r>
            <w:r w:rsidR="001F13E7" w:rsidRPr="00984271">
              <w:rPr>
                <w:rStyle w:val="Hyperlink"/>
                <w:noProof/>
              </w:rPr>
              <w:t>Audiograma o test auditivo</w:t>
            </w:r>
            <w:r w:rsidR="001F13E7">
              <w:rPr>
                <w:noProof/>
                <w:webHidden/>
              </w:rPr>
              <w:tab/>
            </w:r>
            <w:r w:rsidR="001F13E7">
              <w:rPr>
                <w:noProof/>
                <w:webHidden/>
              </w:rPr>
              <w:fldChar w:fldCharType="begin"/>
            </w:r>
            <w:r w:rsidR="001F13E7">
              <w:rPr>
                <w:noProof/>
                <w:webHidden/>
              </w:rPr>
              <w:instrText xml:space="preserve"> PAGEREF _Toc384671526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7" w:history="1">
            <w:r w:rsidR="001F13E7" w:rsidRPr="00984271">
              <w:rPr>
                <w:rStyle w:val="Hyperlink"/>
                <w:noProof/>
              </w:rPr>
              <w:t>9.2.14.</w:t>
            </w:r>
            <w:r w:rsidR="001F13E7">
              <w:rPr>
                <w:rFonts w:asciiTheme="minorHAnsi" w:eastAsiaTheme="minorEastAsia" w:hAnsiTheme="minorHAnsi" w:cstheme="minorBidi"/>
                <w:noProof/>
                <w:sz w:val="22"/>
                <w:szCs w:val="22"/>
                <w:lang w:eastAsia="es-CR"/>
              </w:rPr>
              <w:tab/>
            </w:r>
            <w:r w:rsidR="001F13E7" w:rsidRPr="00984271">
              <w:rPr>
                <w:rStyle w:val="Hyperlink"/>
                <w:noProof/>
              </w:rPr>
              <w:t>Los auriculares</w:t>
            </w:r>
            <w:r w:rsidR="001F13E7">
              <w:rPr>
                <w:noProof/>
                <w:webHidden/>
              </w:rPr>
              <w:tab/>
            </w:r>
            <w:r w:rsidR="001F13E7">
              <w:rPr>
                <w:noProof/>
                <w:webHidden/>
              </w:rPr>
              <w:fldChar w:fldCharType="begin"/>
            </w:r>
            <w:r w:rsidR="001F13E7">
              <w:rPr>
                <w:noProof/>
                <w:webHidden/>
              </w:rPr>
              <w:instrText xml:space="preserve"> PAGEREF _Toc384671527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8" w:history="1">
            <w:r w:rsidR="001F13E7" w:rsidRPr="00984271">
              <w:rPr>
                <w:rStyle w:val="Hyperlink"/>
                <w:noProof/>
              </w:rPr>
              <w:t>9.2.15.</w:t>
            </w:r>
            <w:r w:rsidR="001F13E7">
              <w:rPr>
                <w:rFonts w:asciiTheme="minorHAnsi" w:eastAsiaTheme="minorEastAsia" w:hAnsiTheme="minorHAnsi" w:cstheme="minorBidi"/>
                <w:noProof/>
                <w:sz w:val="22"/>
                <w:szCs w:val="22"/>
                <w:lang w:eastAsia="es-CR"/>
              </w:rPr>
              <w:tab/>
            </w:r>
            <w:r w:rsidR="001F13E7" w:rsidRPr="00984271">
              <w:rPr>
                <w:rStyle w:val="Hyperlink"/>
                <w:noProof/>
              </w:rPr>
              <w:t>Los Generalidades de audífonos</w:t>
            </w:r>
            <w:r w:rsidR="001F13E7">
              <w:rPr>
                <w:noProof/>
                <w:webHidden/>
              </w:rPr>
              <w:tab/>
            </w:r>
            <w:r w:rsidR="001F13E7">
              <w:rPr>
                <w:noProof/>
                <w:webHidden/>
              </w:rPr>
              <w:fldChar w:fldCharType="begin"/>
            </w:r>
            <w:r w:rsidR="001F13E7">
              <w:rPr>
                <w:noProof/>
                <w:webHidden/>
              </w:rPr>
              <w:instrText xml:space="preserve"> PAGEREF _Toc384671528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9" w:history="1">
            <w:r w:rsidR="001F13E7" w:rsidRPr="00984271">
              <w:rPr>
                <w:rStyle w:val="Hyperlink"/>
                <w:rFonts w:eastAsia="Calibri"/>
                <w:noProof/>
                <w:lang w:eastAsia="es-CR"/>
              </w:rPr>
              <w:t>9.2.15.1.</w:t>
            </w:r>
            <w:r w:rsidR="001F13E7">
              <w:rPr>
                <w:rFonts w:asciiTheme="minorHAnsi" w:eastAsiaTheme="minorEastAsia" w:hAnsiTheme="minorHAnsi" w:cstheme="minorBidi"/>
                <w:noProof/>
                <w:sz w:val="22"/>
                <w:szCs w:val="22"/>
                <w:lang w:eastAsia="es-CR"/>
              </w:rPr>
              <w:tab/>
            </w:r>
            <w:r w:rsidR="001F13E7" w:rsidRPr="00984271">
              <w:rPr>
                <w:rStyle w:val="Hyperlink"/>
                <w:noProof/>
              </w:rPr>
              <w:t>Diseños</w:t>
            </w:r>
            <w:r w:rsidR="001F13E7">
              <w:rPr>
                <w:noProof/>
                <w:webHidden/>
              </w:rPr>
              <w:tab/>
            </w:r>
            <w:r w:rsidR="001F13E7">
              <w:rPr>
                <w:noProof/>
                <w:webHidden/>
              </w:rPr>
              <w:fldChar w:fldCharType="begin"/>
            </w:r>
            <w:r w:rsidR="001F13E7">
              <w:rPr>
                <w:noProof/>
                <w:webHidden/>
              </w:rPr>
              <w:instrText xml:space="preserve"> PAGEREF _Toc384671529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0" w:history="1">
            <w:r w:rsidR="001F13E7" w:rsidRPr="00984271">
              <w:rPr>
                <w:rStyle w:val="Hyperlink"/>
                <w:noProof/>
              </w:rPr>
              <w:t>9.2.15.2.</w:t>
            </w:r>
            <w:r w:rsidR="001F13E7">
              <w:rPr>
                <w:rFonts w:asciiTheme="minorHAnsi" w:eastAsiaTheme="minorEastAsia" w:hAnsiTheme="minorHAnsi" w:cstheme="minorBidi"/>
                <w:noProof/>
                <w:sz w:val="22"/>
                <w:szCs w:val="22"/>
                <w:lang w:eastAsia="es-CR"/>
              </w:rPr>
              <w:tab/>
            </w:r>
            <w:r w:rsidR="001F13E7" w:rsidRPr="00984271">
              <w:rPr>
                <w:rStyle w:val="Hyperlink"/>
                <w:noProof/>
              </w:rPr>
              <w:t>Características técnicas</w:t>
            </w:r>
            <w:r w:rsidR="001F13E7">
              <w:rPr>
                <w:noProof/>
                <w:webHidden/>
              </w:rPr>
              <w:tab/>
            </w:r>
            <w:r w:rsidR="001F13E7">
              <w:rPr>
                <w:noProof/>
                <w:webHidden/>
              </w:rPr>
              <w:fldChar w:fldCharType="begin"/>
            </w:r>
            <w:r w:rsidR="001F13E7">
              <w:rPr>
                <w:noProof/>
                <w:webHidden/>
              </w:rPr>
              <w:instrText xml:space="preserve"> PAGEREF _Toc384671530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1" w:history="1">
            <w:r w:rsidR="001F13E7" w:rsidRPr="00984271">
              <w:rPr>
                <w:rStyle w:val="Hyperlink"/>
                <w:noProof/>
              </w:rPr>
              <w:t>9.2.16.</w:t>
            </w:r>
            <w:r w:rsidR="001F13E7">
              <w:rPr>
                <w:rFonts w:asciiTheme="minorHAnsi" w:eastAsiaTheme="minorEastAsia" w:hAnsiTheme="minorHAnsi" w:cstheme="minorBidi"/>
                <w:noProof/>
                <w:sz w:val="22"/>
                <w:szCs w:val="22"/>
                <w:lang w:eastAsia="es-CR"/>
              </w:rPr>
              <w:tab/>
            </w:r>
            <w:r w:rsidR="001F13E7" w:rsidRPr="00984271">
              <w:rPr>
                <w:rStyle w:val="Hyperlink"/>
                <w:noProof/>
              </w:rPr>
              <w:t>Sistema operativo móvil o SO móvil</w:t>
            </w:r>
            <w:r w:rsidR="001F13E7">
              <w:rPr>
                <w:noProof/>
                <w:webHidden/>
              </w:rPr>
              <w:tab/>
            </w:r>
            <w:r w:rsidR="001F13E7">
              <w:rPr>
                <w:noProof/>
                <w:webHidden/>
              </w:rPr>
              <w:fldChar w:fldCharType="begin"/>
            </w:r>
            <w:r w:rsidR="001F13E7">
              <w:rPr>
                <w:noProof/>
                <w:webHidden/>
              </w:rPr>
              <w:instrText xml:space="preserve"> PAGEREF _Toc384671531 \h </w:instrText>
            </w:r>
            <w:r w:rsidR="001F13E7">
              <w:rPr>
                <w:noProof/>
                <w:webHidden/>
              </w:rPr>
            </w:r>
            <w:r w:rsidR="001F13E7">
              <w:rPr>
                <w:noProof/>
                <w:webHidden/>
              </w:rPr>
              <w:fldChar w:fldCharType="separate"/>
            </w:r>
            <w:r w:rsidR="001F13E7">
              <w:rPr>
                <w:noProof/>
                <w:webHidden/>
              </w:rPr>
              <w:t>25</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2" w:history="1">
            <w:r w:rsidR="001F13E7" w:rsidRPr="00984271">
              <w:rPr>
                <w:rStyle w:val="Hyperlink"/>
                <w:noProof/>
              </w:rPr>
              <w:t>9.2.16.1.</w:t>
            </w:r>
            <w:r w:rsidR="001F13E7">
              <w:rPr>
                <w:rFonts w:asciiTheme="minorHAnsi" w:eastAsiaTheme="minorEastAsia" w:hAnsiTheme="minorHAnsi" w:cstheme="minorBidi"/>
                <w:noProof/>
                <w:sz w:val="22"/>
                <w:szCs w:val="22"/>
                <w:lang w:eastAsia="es-CR"/>
              </w:rPr>
              <w:tab/>
            </w:r>
            <w:r w:rsidR="001F13E7" w:rsidRPr="00984271">
              <w:rPr>
                <w:rStyle w:val="Hyperlink"/>
                <w:noProof/>
              </w:rPr>
              <w:t>Middleware</w:t>
            </w:r>
            <w:r w:rsidR="001F13E7">
              <w:rPr>
                <w:noProof/>
                <w:webHidden/>
              </w:rPr>
              <w:tab/>
            </w:r>
            <w:r w:rsidR="001F13E7">
              <w:rPr>
                <w:noProof/>
                <w:webHidden/>
              </w:rPr>
              <w:fldChar w:fldCharType="begin"/>
            </w:r>
            <w:r w:rsidR="001F13E7">
              <w:rPr>
                <w:noProof/>
                <w:webHidden/>
              </w:rPr>
              <w:instrText xml:space="preserve"> PAGEREF _Toc384671532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3" w:history="1">
            <w:r w:rsidR="001F13E7" w:rsidRPr="00984271">
              <w:rPr>
                <w:rStyle w:val="Hyperlink"/>
                <w:noProof/>
              </w:rPr>
              <w:t>9.2.16.2.</w:t>
            </w:r>
            <w:r w:rsidR="001F13E7">
              <w:rPr>
                <w:rFonts w:asciiTheme="minorHAnsi" w:eastAsiaTheme="minorEastAsia" w:hAnsiTheme="minorHAnsi" w:cstheme="minorBidi"/>
                <w:noProof/>
                <w:sz w:val="22"/>
                <w:szCs w:val="22"/>
                <w:lang w:eastAsia="es-CR"/>
              </w:rPr>
              <w:tab/>
            </w:r>
            <w:r w:rsidR="001F13E7" w:rsidRPr="00984271">
              <w:rPr>
                <w:rStyle w:val="Hyperlink"/>
                <w:noProof/>
              </w:rPr>
              <w:t>Sistemas operativos móviles más conocidos</w:t>
            </w:r>
            <w:r w:rsidR="001F13E7">
              <w:rPr>
                <w:noProof/>
                <w:webHidden/>
              </w:rPr>
              <w:tab/>
            </w:r>
            <w:r w:rsidR="001F13E7">
              <w:rPr>
                <w:noProof/>
                <w:webHidden/>
              </w:rPr>
              <w:fldChar w:fldCharType="begin"/>
            </w:r>
            <w:r w:rsidR="001F13E7">
              <w:rPr>
                <w:noProof/>
                <w:webHidden/>
              </w:rPr>
              <w:instrText xml:space="preserve"> PAGEREF _Toc384671533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4" w:history="1">
            <w:r w:rsidR="001F13E7" w:rsidRPr="00984271">
              <w:rPr>
                <w:rStyle w:val="Hyperlink"/>
                <w:noProof/>
              </w:rPr>
              <w:t>9.3.</w:t>
            </w:r>
            <w:r w:rsidR="001F13E7">
              <w:rPr>
                <w:rFonts w:asciiTheme="minorHAnsi" w:eastAsiaTheme="minorEastAsia" w:hAnsiTheme="minorHAnsi" w:cstheme="minorBidi"/>
                <w:noProof/>
                <w:sz w:val="22"/>
                <w:szCs w:val="22"/>
                <w:lang w:eastAsia="es-CR"/>
              </w:rPr>
              <w:tab/>
            </w:r>
            <w:r w:rsidR="001F13E7" w:rsidRPr="00984271">
              <w:rPr>
                <w:rStyle w:val="Hyperlink"/>
                <w:noProof/>
              </w:rPr>
              <w:t>Marco Metodológico</w:t>
            </w:r>
            <w:r w:rsidR="001F13E7">
              <w:rPr>
                <w:noProof/>
                <w:webHidden/>
              </w:rPr>
              <w:tab/>
            </w:r>
            <w:r w:rsidR="001F13E7">
              <w:rPr>
                <w:noProof/>
                <w:webHidden/>
              </w:rPr>
              <w:fldChar w:fldCharType="begin"/>
            </w:r>
            <w:r w:rsidR="001F13E7">
              <w:rPr>
                <w:noProof/>
                <w:webHidden/>
              </w:rPr>
              <w:instrText xml:space="preserve"> PAGEREF _Toc384671534 \h </w:instrText>
            </w:r>
            <w:r w:rsidR="001F13E7">
              <w:rPr>
                <w:noProof/>
                <w:webHidden/>
              </w:rPr>
            </w:r>
            <w:r w:rsidR="001F13E7">
              <w:rPr>
                <w:noProof/>
                <w:webHidden/>
              </w:rPr>
              <w:fldChar w:fldCharType="separate"/>
            </w:r>
            <w:r w:rsidR="001F13E7">
              <w:rPr>
                <w:noProof/>
                <w:webHidden/>
              </w:rPr>
              <w:t>27</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5" w:history="1">
            <w:r w:rsidR="001F13E7" w:rsidRPr="00984271">
              <w:rPr>
                <w:rStyle w:val="Hyperlink"/>
                <w:noProof/>
              </w:rPr>
              <w:t>9.3.1.</w:t>
            </w:r>
            <w:r w:rsidR="001F13E7">
              <w:rPr>
                <w:rFonts w:asciiTheme="minorHAnsi" w:eastAsiaTheme="minorEastAsia" w:hAnsiTheme="minorHAnsi" w:cstheme="minorBidi"/>
                <w:noProof/>
                <w:sz w:val="22"/>
                <w:szCs w:val="22"/>
                <w:lang w:eastAsia="es-CR"/>
              </w:rPr>
              <w:tab/>
            </w:r>
            <w:r w:rsidR="001F13E7" w:rsidRPr="00984271">
              <w:rPr>
                <w:rStyle w:val="Hyperlink"/>
                <w:noProof/>
              </w:rPr>
              <w:t>Metodología ágil para el desarrollo de software móvil</w:t>
            </w:r>
            <w:r w:rsidR="001F13E7">
              <w:rPr>
                <w:noProof/>
                <w:webHidden/>
              </w:rPr>
              <w:tab/>
            </w:r>
            <w:r w:rsidR="001F13E7">
              <w:rPr>
                <w:noProof/>
                <w:webHidden/>
              </w:rPr>
              <w:fldChar w:fldCharType="begin"/>
            </w:r>
            <w:r w:rsidR="001F13E7">
              <w:rPr>
                <w:noProof/>
                <w:webHidden/>
              </w:rPr>
              <w:instrText xml:space="preserve"> PAGEREF _Toc384671535 \h </w:instrText>
            </w:r>
            <w:r w:rsidR="001F13E7">
              <w:rPr>
                <w:noProof/>
                <w:webHidden/>
              </w:rPr>
            </w:r>
            <w:r w:rsidR="001F13E7">
              <w:rPr>
                <w:noProof/>
                <w:webHidden/>
              </w:rPr>
              <w:fldChar w:fldCharType="separate"/>
            </w:r>
            <w:r w:rsidR="001F13E7">
              <w:rPr>
                <w:noProof/>
                <w:webHidden/>
              </w:rPr>
              <w:t>28</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6" w:history="1">
            <w:r w:rsidR="001F13E7" w:rsidRPr="00984271">
              <w:rPr>
                <w:rStyle w:val="Hyperlink"/>
                <w:noProof/>
              </w:rPr>
              <w:t>10.</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_Toc384671536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7" w:history="1">
            <w:r w:rsidR="001F13E7" w:rsidRPr="00984271">
              <w:rPr>
                <w:rStyle w:val="Hyperlink"/>
                <w:noProof/>
              </w:rPr>
              <w:t>10.1.</w:t>
            </w:r>
            <w:r w:rsidR="001F13E7">
              <w:rPr>
                <w:rFonts w:asciiTheme="minorHAnsi" w:eastAsiaTheme="minorEastAsia" w:hAnsiTheme="minorHAnsi" w:cstheme="minorBidi"/>
                <w:noProof/>
                <w:sz w:val="22"/>
                <w:szCs w:val="22"/>
                <w:lang w:eastAsia="es-CR"/>
              </w:rPr>
              <w:tab/>
            </w:r>
            <w:r w:rsidR="001F13E7" w:rsidRPr="00984271">
              <w:rPr>
                <w:rStyle w:val="Hyperlink"/>
                <w:noProof/>
              </w:rPr>
              <w:t>Procedimiento Metodológico</w:t>
            </w:r>
            <w:r w:rsidR="001F13E7">
              <w:rPr>
                <w:noProof/>
                <w:webHidden/>
              </w:rPr>
              <w:tab/>
            </w:r>
            <w:r w:rsidR="001F13E7">
              <w:rPr>
                <w:noProof/>
                <w:webHidden/>
              </w:rPr>
              <w:fldChar w:fldCharType="begin"/>
            </w:r>
            <w:r w:rsidR="001F13E7">
              <w:rPr>
                <w:noProof/>
                <w:webHidden/>
              </w:rPr>
              <w:instrText xml:space="preserve"> PAGEREF _Toc384671537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8" w:history="1">
            <w:r w:rsidR="001F13E7" w:rsidRPr="00984271">
              <w:rPr>
                <w:rStyle w:val="Hyperlink"/>
                <w:noProof/>
              </w:rPr>
              <w:t>10.1.1.</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exploración</w:t>
            </w:r>
            <w:r w:rsidR="001F13E7">
              <w:rPr>
                <w:noProof/>
                <w:webHidden/>
              </w:rPr>
              <w:tab/>
            </w:r>
            <w:r w:rsidR="001F13E7">
              <w:rPr>
                <w:noProof/>
                <w:webHidden/>
              </w:rPr>
              <w:fldChar w:fldCharType="begin"/>
            </w:r>
            <w:r w:rsidR="001F13E7">
              <w:rPr>
                <w:noProof/>
                <w:webHidden/>
              </w:rPr>
              <w:instrText xml:space="preserve"> PAGEREF _Toc384671538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9" w:history="1">
            <w:r w:rsidR="001F13E7" w:rsidRPr="00984271">
              <w:rPr>
                <w:rStyle w:val="Hyperlink"/>
                <w:noProof/>
              </w:rPr>
              <w:t>10.1.1.1.</w:t>
            </w:r>
            <w:r w:rsidR="001F13E7">
              <w:rPr>
                <w:rFonts w:asciiTheme="minorHAnsi" w:eastAsiaTheme="minorEastAsia" w:hAnsiTheme="minorHAnsi" w:cstheme="minorBidi"/>
                <w:noProof/>
                <w:sz w:val="22"/>
                <w:szCs w:val="22"/>
                <w:lang w:eastAsia="es-CR"/>
              </w:rPr>
              <w:tab/>
            </w:r>
            <w:r w:rsidR="001F13E7" w:rsidRPr="00984271">
              <w:rPr>
                <w:rStyle w:val="Hyperlink"/>
                <w:noProof/>
              </w:rPr>
              <w:t>Contacto inicial</w:t>
            </w:r>
            <w:r w:rsidR="001F13E7">
              <w:rPr>
                <w:noProof/>
                <w:webHidden/>
              </w:rPr>
              <w:tab/>
            </w:r>
            <w:r w:rsidR="001F13E7">
              <w:rPr>
                <w:noProof/>
                <w:webHidden/>
              </w:rPr>
              <w:fldChar w:fldCharType="begin"/>
            </w:r>
            <w:r w:rsidR="001F13E7">
              <w:rPr>
                <w:noProof/>
                <w:webHidden/>
              </w:rPr>
              <w:instrText xml:space="preserve"> PAGEREF _Toc384671539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0" w:history="1">
            <w:r w:rsidR="001F13E7" w:rsidRPr="00984271">
              <w:rPr>
                <w:rStyle w:val="Hyperlink"/>
                <w:noProof/>
              </w:rPr>
              <w:t>10.1.1.2.</w:t>
            </w:r>
            <w:r w:rsidR="001F13E7">
              <w:rPr>
                <w:rFonts w:asciiTheme="minorHAnsi" w:eastAsiaTheme="minorEastAsia" w:hAnsiTheme="minorHAnsi" w:cstheme="minorBidi"/>
                <w:noProof/>
                <w:sz w:val="22"/>
                <w:szCs w:val="22"/>
                <w:lang w:eastAsia="es-CR"/>
              </w:rPr>
              <w:tab/>
            </w:r>
            <w:r w:rsidR="001F13E7" w:rsidRPr="00984271">
              <w:rPr>
                <w:rStyle w:val="Hyperlink"/>
                <w:noProof/>
              </w:rPr>
              <w:t>Realización del plan de trabajo</w:t>
            </w:r>
            <w:r w:rsidR="001F13E7">
              <w:rPr>
                <w:noProof/>
                <w:webHidden/>
              </w:rPr>
              <w:tab/>
            </w:r>
            <w:r w:rsidR="001F13E7">
              <w:rPr>
                <w:noProof/>
                <w:webHidden/>
              </w:rPr>
              <w:fldChar w:fldCharType="begin"/>
            </w:r>
            <w:r w:rsidR="001F13E7">
              <w:rPr>
                <w:noProof/>
                <w:webHidden/>
              </w:rPr>
              <w:instrText xml:space="preserve"> PAGEREF _Toc384671540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1" w:history="1">
            <w:r w:rsidR="001F13E7" w:rsidRPr="00984271">
              <w:rPr>
                <w:rStyle w:val="Hyperlink"/>
                <w:noProof/>
              </w:rPr>
              <w:t>10.1.1.3.</w:t>
            </w:r>
            <w:r w:rsidR="001F13E7">
              <w:rPr>
                <w:rFonts w:asciiTheme="minorHAnsi" w:eastAsiaTheme="minorEastAsia" w:hAnsiTheme="minorHAnsi" w:cstheme="minorBidi"/>
                <w:noProof/>
                <w:sz w:val="22"/>
                <w:szCs w:val="22"/>
                <w:lang w:eastAsia="es-CR"/>
              </w:rPr>
              <w:tab/>
            </w:r>
            <w:r w:rsidR="001F13E7" w:rsidRPr="00984271">
              <w:rPr>
                <w:rStyle w:val="Hyperlink"/>
                <w:noProof/>
              </w:rPr>
              <w:t>Estudio de factibilidad</w:t>
            </w:r>
            <w:r w:rsidR="001F13E7">
              <w:rPr>
                <w:noProof/>
                <w:webHidden/>
              </w:rPr>
              <w:tab/>
            </w:r>
            <w:r w:rsidR="001F13E7">
              <w:rPr>
                <w:noProof/>
                <w:webHidden/>
              </w:rPr>
              <w:fldChar w:fldCharType="begin"/>
            </w:r>
            <w:r w:rsidR="001F13E7">
              <w:rPr>
                <w:noProof/>
                <w:webHidden/>
              </w:rPr>
              <w:instrText xml:space="preserve"> PAGEREF _Toc384671541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BB343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2" w:history="1">
            <w:r w:rsidR="001F13E7" w:rsidRPr="00984271">
              <w:rPr>
                <w:rStyle w:val="Hyperlink"/>
                <w:noProof/>
              </w:rPr>
              <w:t>10.1.1.3.1.</w:t>
            </w:r>
            <w:r w:rsidR="001F13E7">
              <w:rPr>
                <w:rFonts w:asciiTheme="minorHAnsi" w:eastAsiaTheme="minorEastAsia" w:hAnsiTheme="minorHAnsi" w:cstheme="minorBidi"/>
                <w:noProof/>
                <w:sz w:val="22"/>
                <w:szCs w:val="22"/>
                <w:lang w:eastAsia="es-CR"/>
              </w:rPr>
              <w:tab/>
            </w:r>
            <w:r w:rsidR="001F13E7" w:rsidRPr="00984271">
              <w:rPr>
                <w:rStyle w:val="Hyperlink"/>
                <w:noProof/>
              </w:rPr>
              <w:t>Técnica</w:t>
            </w:r>
            <w:r w:rsidR="001F13E7">
              <w:rPr>
                <w:noProof/>
                <w:webHidden/>
              </w:rPr>
              <w:tab/>
            </w:r>
            <w:r w:rsidR="001F13E7">
              <w:rPr>
                <w:noProof/>
                <w:webHidden/>
              </w:rPr>
              <w:fldChar w:fldCharType="begin"/>
            </w:r>
            <w:r w:rsidR="001F13E7">
              <w:rPr>
                <w:noProof/>
                <w:webHidden/>
              </w:rPr>
              <w:instrText xml:space="preserve"> PAGEREF _Toc384671542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BB343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3" w:history="1">
            <w:r w:rsidR="001F13E7" w:rsidRPr="00984271">
              <w:rPr>
                <w:rStyle w:val="Hyperlink"/>
                <w:noProof/>
              </w:rPr>
              <w:t>10.1.1.3.2.</w:t>
            </w:r>
            <w:r w:rsidR="001F13E7">
              <w:rPr>
                <w:rFonts w:asciiTheme="minorHAnsi" w:eastAsiaTheme="minorEastAsia" w:hAnsiTheme="minorHAnsi" w:cstheme="minorBidi"/>
                <w:noProof/>
                <w:sz w:val="22"/>
                <w:szCs w:val="22"/>
                <w:lang w:eastAsia="es-CR"/>
              </w:rPr>
              <w:tab/>
            </w:r>
            <w:r w:rsidR="001F13E7" w:rsidRPr="00984271">
              <w:rPr>
                <w:rStyle w:val="Hyperlink"/>
                <w:noProof/>
              </w:rPr>
              <w:t>Operativa</w:t>
            </w:r>
            <w:r w:rsidR="001F13E7">
              <w:rPr>
                <w:noProof/>
                <w:webHidden/>
              </w:rPr>
              <w:tab/>
            </w:r>
            <w:r w:rsidR="001F13E7">
              <w:rPr>
                <w:noProof/>
                <w:webHidden/>
              </w:rPr>
              <w:fldChar w:fldCharType="begin"/>
            </w:r>
            <w:r w:rsidR="001F13E7">
              <w:rPr>
                <w:noProof/>
                <w:webHidden/>
              </w:rPr>
              <w:instrText xml:space="preserve"> PAGEREF _Toc384671543 \h </w:instrText>
            </w:r>
            <w:r w:rsidR="001F13E7">
              <w:rPr>
                <w:noProof/>
                <w:webHidden/>
              </w:rPr>
            </w:r>
            <w:r w:rsidR="001F13E7">
              <w:rPr>
                <w:noProof/>
                <w:webHidden/>
              </w:rPr>
              <w:fldChar w:fldCharType="separate"/>
            </w:r>
            <w:r w:rsidR="001F13E7">
              <w:rPr>
                <w:noProof/>
                <w:webHidden/>
              </w:rPr>
              <w:t>33</w:t>
            </w:r>
            <w:r w:rsidR="001F13E7">
              <w:rPr>
                <w:noProof/>
                <w:webHidden/>
              </w:rPr>
              <w:fldChar w:fldCharType="end"/>
            </w:r>
          </w:hyperlink>
        </w:p>
        <w:p w:rsidR="001F13E7" w:rsidRDefault="00BB343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4" w:history="1">
            <w:r w:rsidR="001F13E7" w:rsidRPr="00984271">
              <w:rPr>
                <w:rStyle w:val="Hyperlink"/>
                <w:noProof/>
              </w:rPr>
              <w:t>10.1.1.3.3.</w:t>
            </w:r>
            <w:r w:rsidR="001F13E7">
              <w:rPr>
                <w:rFonts w:asciiTheme="minorHAnsi" w:eastAsiaTheme="minorEastAsia" w:hAnsiTheme="minorHAnsi" w:cstheme="minorBidi"/>
                <w:noProof/>
                <w:sz w:val="22"/>
                <w:szCs w:val="22"/>
                <w:lang w:eastAsia="es-CR"/>
              </w:rPr>
              <w:tab/>
            </w:r>
            <w:r w:rsidR="001F13E7" w:rsidRPr="00984271">
              <w:rPr>
                <w:rStyle w:val="Hyperlink"/>
                <w:noProof/>
              </w:rPr>
              <w:t>Financiera</w:t>
            </w:r>
            <w:r w:rsidR="001F13E7">
              <w:rPr>
                <w:noProof/>
                <w:webHidden/>
              </w:rPr>
              <w:tab/>
            </w:r>
            <w:r w:rsidR="001F13E7">
              <w:rPr>
                <w:noProof/>
                <w:webHidden/>
              </w:rPr>
              <w:fldChar w:fldCharType="begin"/>
            </w:r>
            <w:r w:rsidR="001F13E7">
              <w:rPr>
                <w:noProof/>
                <w:webHidden/>
              </w:rPr>
              <w:instrText xml:space="preserve"> PAGEREF _Toc384671544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BB343A">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5" w:history="1">
            <w:r w:rsidR="001F13E7" w:rsidRPr="00984271">
              <w:rPr>
                <w:rStyle w:val="Hyperlink"/>
                <w:noProof/>
              </w:rPr>
              <w:t>10.1.1.3.3.1.</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recursos humanos</w:t>
            </w:r>
            <w:r w:rsidR="001F13E7">
              <w:rPr>
                <w:noProof/>
                <w:webHidden/>
              </w:rPr>
              <w:tab/>
            </w:r>
            <w:r w:rsidR="001F13E7">
              <w:rPr>
                <w:noProof/>
                <w:webHidden/>
              </w:rPr>
              <w:fldChar w:fldCharType="begin"/>
            </w:r>
            <w:r w:rsidR="001F13E7">
              <w:rPr>
                <w:noProof/>
                <w:webHidden/>
              </w:rPr>
              <w:instrText xml:space="preserve"> PAGEREF _Toc384671545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BB343A">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6" w:history="1">
            <w:r w:rsidR="001F13E7" w:rsidRPr="00984271">
              <w:rPr>
                <w:rStyle w:val="Hyperlink"/>
                <w:noProof/>
              </w:rPr>
              <w:t>10.1.1.3.3.2.</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equipos y software a utilizar</w:t>
            </w:r>
            <w:r w:rsidR="001F13E7">
              <w:rPr>
                <w:noProof/>
                <w:webHidden/>
              </w:rPr>
              <w:tab/>
            </w:r>
            <w:r w:rsidR="001F13E7">
              <w:rPr>
                <w:noProof/>
                <w:webHidden/>
              </w:rPr>
              <w:fldChar w:fldCharType="begin"/>
            </w:r>
            <w:r w:rsidR="001F13E7">
              <w:rPr>
                <w:noProof/>
                <w:webHidden/>
              </w:rPr>
              <w:instrText xml:space="preserve"> PAGEREF _Toc384671546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BB343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7" w:history="1">
            <w:r w:rsidR="001F13E7" w:rsidRPr="00984271">
              <w:rPr>
                <w:rStyle w:val="Hyperlink"/>
                <w:noProof/>
              </w:rPr>
              <w:t>10.1.1.3.4.</w:t>
            </w:r>
            <w:r w:rsidR="001F13E7">
              <w:rPr>
                <w:rFonts w:asciiTheme="minorHAnsi" w:eastAsiaTheme="minorEastAsia" w:hAnsiTheme="minorHAnsi" w:cstheme="minorBidi"/>
                <w:noProof/>
                <w:sz w:val="22"/>
                <w:szCs w:val="22"/>
                <w:lang w:eastAsia="es-CR"/>
              </w:rPr>
              <w:tab/>
            </w:r>
            <w:r w:rsidR="001F13E7" w:rsidRPr="00984271">
              <w:rPr>
                <w:rStyle w:val="Hyperlink"/>
                <w:noProof/>
              </w:rPr>
              <w:t>Legal</w:t>
            </w:r>
            <w:r w:rsidR="001F13E7">
              <w:rPr>
                <w:noProof/>
                <w:webHidden/>
              </w:rPr>
              <w:tab/>
            </w:r>
            <w:r w:rsidR="001F13E7">
              <w:rPr>
                <w:noProof/>
                <w:webHidden/>
              </w:rPr>
              <w:fldChar w:fldCharType="begin"/>
            </w:r>
            <w:r w:rsidR="001F13E7">
              <w:rPr>
                <w:noProof/>
                <w:webHidden/>
              </w:rPr>
              <w:instrText xml:space="preserve"> PAGEREF _Toc384671547 \h </w:instrText>
            </w:r>
            <w:r w:rsidR="001F13E7">
              <w:rPr>
                <w:noProof/>
                <w:webHidden/>
              </w:rPr>
            </w:r>
            <w:r w:rsidR="001F13E7">
              <w:rPr>
                <w:noProof/>
                <w:webHidden/>
              </w:rPr>
              <w:fldChar w:fldCharType="separate"/>
            </w:r>
            <w:r w:rsidR="001F13E7">
              <w:rPr>
                <w:noProof/>
                <w:webHidden/>
              </w:rPr>
              <w:t>35</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8" w:history="1">
            <w:r w:rsidR="001F13E7" w:rsidRPr="00984271">
              <w:rPr>
                <w:rStyle w:val="Hyperlink"/>
                <w:noProof/>
              </w:rPr>
              <w:t>10.1.2.</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inicialización</w:t>
            </w:r>
            <w:r w:rsidR="001F13E7">
              <w:rPr>
                <w:noProof/>
                <w:webHidden/>
              </w:rPr>
              <w:tab/>
            </w:r>
            <w:r w:rsidR="001F13E7">
              <w:rPr>
                <w:noProof/>
                <w:webHidden/>
              </w:rPr>
              <w:fldChar w:fldCharType="begin"/>
            </w:r>
            <w:r w:rsidR="001F13E7">
              <w:rPr>
                <w:noProof/>
                <w:webHidden/>
              </w:rPr>
              <w:instrText xml:space="preserve"> PAGEREF _Toc384671548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9"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Definición de requerimientos</w:t>
            </w:r>
            <w:r w:rsidR="001F13E7">
              <w:rPr>
                <w:noProof/>
                <w:webHidden/>
              </w:rPr>
              <w:tab/>
            </w:r>
            <w:r w:rsidR="001F13E7">
              <w:rPr>
                <w:noProof/>
                <w:webHidden/>
              </w:rPr>
              <w:fldChar w:fldCharType="begin"/>
            </w:r>
            <w:r w:rsidR="001F13E7">
              <w:rPr>
                <w:noProof/>
                <w:webHidden/>
              </w:rPr>
              <w:instrText xml:space="preserve"> PAGEREF _Toc384671549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0" w:history="1">
            <w:r w:rsidR="001F13E7" w:rsidRPr="00984271">
              <w:rPr>
                <w:rStyle w:val="Hyperlink"/>
                <w:noProof/>
              </w:rPr>
              <w:t>10.1.2.2.</w:t>
            </w:r>
            <w:r w:rsidR="001F13E7">
              <w:rPr>
                <w:rFonts w:asciiTheme="minorHAnsi" w:eastAsiaTheme="minorEastAsia" w:hAnsiTheme="minorHAnsi" w:cstheme="minorBidi"/>
                <w:noProof/>
                <w:sz w:val="22"/>
                <w:szCs w:val="22"/>
                <w:lang w:eastAsia="es-CR"/>
              </w:rPr>
              <w:tab/>
            </w:r>
            <w:r w:rsidR="001F13E7" w:rsidRPr="00984271">
              <w:rPr>
                <w:rStyle w:val="Hyperlink"/>
                <w:noProof/>
              </w:rPr>
              <w:t>Diseño conceptual de la solución</w:t>
            </w:r>
            <w:r w:rsidR="001F13E7">
              <w:rPr>
                <w:noProof/>
                <w:webHidden/>
              </w:rPr>
              <w:tab/>
            </w:r>
            <w:r w:rsidR="001F13E7">
              <w:rPr>
                <w:noProof/>
                <w:webHidden/>
              </w:rPr>
              <w:fldChar w:fldCharType="begin"/>
            </w:r>
            <w:r w:rsidR="001F13E7">
              <w:rPr>
                <w:noProof/>
                <w:webHidden/>
              </w:rPr>
              <w:instrText xml:space="preserve"> PAGEREF _Toc384671550 \h </w:instrText>
            </w:r>
            <w:r w:rsidR="001F13E7">
              <w:rPr>
                <w:noProof/>
                <w:webHidden/>
              </w:rPr>
            </w:r>
            <w:r w:rsidR="001F13E7">
              <w:rPr>
                <w:noProof/>
                <w:webHidden/>
              </w:rPr>
              <w:fldChar w:fldCharType="separate"/>
            </w:r>
            <w:r w:rsidR="001F13E7">
              <w:rPr>
                <w:noProof/>
                <w:webHidden/>
              </w:rPr>
              <w:t>40</w:t>
            </w:r>
            <w:r w:rsidR="001F13E7">
              <w:rPr>
                <w:noProof/>
                <w:webHidden/>
              </w:rPr>
              <w:fldChar w:fldCharType="end"/>
            </w:r>
          </w:hyperlink>
        </w:p>
        <w:p w:rsidR="001F13E7" w:rsidRDefault="00BB343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1" w:history="1">
            <w:r w:rsidR="001F13E7" w:rsidRPr="00984271">
              <w:rPr>
                <w:rStyle w:val="Hyperlink"/>
                <w:noProof/>
              </w:rPr>
              <w:t>10.1.2.2.1.</w:t>
            </w:r>
            <w:r w:rsidR="001F13E7">
              <w:rPr>
                <w:rFonts w:asciiTheme="minorHAnsi" w:eastAsiaTheme="minorEastAsia" w:hAnsiTheme="minorHAnsi" w:cstheme="minorBidi"/>
                <w:noProof/>
                <w:sz w:val="22"/>
                <w:szCs w:val="22"/>
                <w:lang w:eastAsia="es-CR"/>
              </w:rPr>
              <w:tab/>
            </w:r>
            <w:r w:rsidR="001F13E7" w:rsidRPr="00984271">
              <w:rPr>
                <w:rStyle w:val="Hyperlink"/>
                <w:noProof/>
              </w:rPr>
              <w:t>Casos de uso</w:t>
            </w:r>
            <w:r w:rsidR="001F13E7">
              <w:rPr>
                <w:noProof/>
                <w:webHidden/>
              </w:rPr>
              <w:tab/>
            </w:r>
            <w:r w:rsidR="001F13E7">
              <w:rPr>
                <w:noProof/>
                <w:webHidden/>
              </w:rPr>
              <w:fldChar w:fldCharType="begin"/>
            </w:r>
            <w:r w:rsidR="001F13E7">
              <w:rPr>
                <w:noProof/>
                <w:webHidden/>
              </w:rPr>
              <w:instrText xml:space="preserve"> PAGEREF _Toc384671551 \h </w:instrText>
            </w:r>
            <w:r w:rsidR="001F13E7">
              <w:rPr>
                <w:noProof/>
                <w:webHidden/>
              </w:rPr>
            </w:r>
            <w:r w:rsidR="001F13E7">
              <w:rPr>
                <w:noProof/>
                <w:webHidden/>
              </w:rPr>
              <w:fldChar w:fldCharType="separate"/>
            </w:r>
            <w:r w:rsidR="001F13E7">
              <w:rPr>
                <w:noProof/>
                <w:webHidden/>
              </w:rPr>
              <w:t>41</w:t>
            </w:r>
            <w:r w:rsidR="001F13E7">
              <w:rPr>
                <w:noProof/>
                <w:webHidden/>
              </w:rPr>
              <w:fldChar w:fldCharType="end"/>
            </w:r>
          </w:hyperlink>
        </w:p>
        <w:p w:rsidR="001F13E7" w:rsidRDefault="00BB343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2" w:history="1">
            <w:r w:rsidR="001F13E7" w:rsidRPr="00984271">
              <w:rPr>
                <w:rStyle w:val="Hyperlink"/>
                <w:noProof/>
              </w:rPr>
              <w:t>10.1.2.2.2.</w:t>
            </w:r>
            <w:r w:rsidR="001F13E7">
              <w:rPr>
                <w:rFonts w:asciiTheme="minorHAnsi" w:eastAsiaTheme="minorEastAsia" w:hAnsiTheme="minorHAnsi" w:cstheme="minorBidi"/>
                <w:noProof/>
                <w:sz w:val="22"/>
                <w:szCs w:val="22"/>
                <w:lang w:eastAsia="es-CR"/>
              </w:rPr>
              <w:tab/>
            </w:r>
            <w:r w:rsidR="001F13E7" w:rsidRPr="00984271">
              <w:rPr>
                <w:rStyle w:val="Hyperlink"/>
                <w:noProof/>
              </w:rPr>
              <w:t>Diagrama de clases</w:t>
            </w:r>
            <w:r w:rsidR="001F13E7">
              <w:rPr>
                <w:noProof/>
                <w:webHidden/>
              </w:rPr>
              <w:tab/>
            </w:r>
            <w:r w:rsidR="001F13E7">
              <w:rPr>
                <w:noProof/>
                <w:webHidden/>
              </w:rPr>
              <w:fldChar w:fldCharType="begin"/>
            </w:r>
            <w:r w:rsidR="001F13E7">
              <w:rPr>
                <w:noProof/>
                <w:webHidden/>
              </w:rPr>
              <w:instrText xml:space="preserve"> PAGEREF _Toc384671552 \h </w:instrText>
            </w:r>
            <w:r w:rsidR="001F13E7">
              <w:rPr>
                <w:noProof/>
                <w:webHidden/>
              </w:rPr>
            </w:r>
            <w:r w:rsidR="001F13E7">
              <w:rPr>
                <w:noProof/>
                <w:webHidden/>
              </w:rPr>
              <w:fldChar w:fldCharType="separate"/>
            </w:r>
            <w:r w:rsidR="001F13E7">
              <w:rPr>
                <w:noProof/>
                <w:webHidden/>
              </w:rPr>
              <w:t>42</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3"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interfaces</w:t>
            </w:r>
            <w:r w:rsidR="001F13E7">
              <w:rPr>
                <w:noProof/>
                <w:webHidden/>
              </w:rPr>
              <w:tab/>
            </w:r>
            <w:r w:rsidR="001F13E7">
              <w:rPr>
                <w:noProof/>
                <w:webHidden/>
              </w:rPr>
              <w:fldChar w:fldCharType="begin"/>
            </w:r>
            <w:r w:rsidR="001F13E7">
              <w:rPr>
                <w:noProof/>
                <w:webHidden/>
              </w:rPr>
              <w:instrText xml:space="preserve"> PAGEREF _Toc384671553 \h </w:instrText>
            </w:r>
            <w:r w:rsidR="001F13E7">
              <w:rPr>
                <w:noProof/>
                <w:webHidden/>
              </w:rPr>
            </w:r>
            <w:r w:rsidR="001F13E7">
              <w:rPr>
                <w:noProof/>
                <w:webHidden/>
              </w:rPr>
              <w:fldChar w:fldCharType="separate"/>
            </w:r>
            <w:r w:rsidR="001F13E7">
              <w:rPr>
                <w:noProof/>
                <w:webHidden/>
              </w:rPr>
              <w:t>43</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4" w:history="1">
            <w:r w:rsidR="001F13E7" w:rsidRPr="00984271">
              <w:rPr>
                <w:rStyle w:val="Hyperlink"/>
                <w:noProof/>
              </w:rPr>
              <w:t>10.1.3.</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base de datos</w:t>
            </w:r>
            <w:r w:rsidR="001F13E7">
              <w:rPr>
                <w:noProof/>
                <w:webHidden/>
              </w:rPr>
              <w:tab/>
            </w:r>
            <w:r w:rsidR="001F13E7">
              <w:rPr>
                <w:noProof/>
                <w:webHidden/>
              </w:rPr>
              <w:fldChar w:fldCharType="begin"/>
            </w:r>
            <w:r w:rsidR="001F13E7">
              <w:rPr>
                <w:noProof/>
                <w:webHidden/>
              </w:rPr>
              <w:instrText xml:space="preserve"> PAGEREF _Toc384671554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5" w:history="1">
            <w:r w:rsidR="001F13E7" w:rsidRPr="00984271">
              <w:rPr>
                <w:rStyle w:val="Hyperlink"/>
                <w:noProof/>
              </w:rPr>
              <w:t>10.1.4.</w:t>
            </w:r>
            <w:r w:rsidR="001F13E7">
              <w:rPr>
                <w:rFonts w:asciiTheme="minorHAnsi" w:eastAsiaTheme="minorEastAsia" w:hAnsiTheme="minorHAnsi" w:cstheme="minorBidi"/>
                <w:noProof/>
                <w:sz w:val="22"/>
                <w:szCs w:val="22"/>
                <w:lang w:eastAsia="es-CR"/>
              </w:rPr>
              <w:tab/>
            </w:r>
            <w:r w:rsidR="001F13E7" w:rsidRPr="00984271">
              <w:rPr>
                <w:rStyle w:val="Hyperlink"/>
                <w:noProof/>
              </w:rPr>
              <w:t>Pruebas</w:t>
            </w:r>
            <w:r w:rsidR="001F13E7">
              <w:rPr>
                <w:noProof/>
                <w:webHidden/>
              </w:rPr>
              <w:tab/>
            </w:r>
            <w:r w:rsidR="001F13E7">
              <w:rPr>
                <w:noProof/>
                <w:webHidden/>
              </w:rPr>
              <w:fldChar w:fldCharType="begin"/>
            </w:r>
            <w:r w:rsidR="001F13E7">
              <w:rPr>
                <w:noProof/>
                <w:webHidden/>
              </w:rPr>
              <w:instrText xml:space="preserve"> PAGEREF _Toc384671555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6" w:history="1">
            <w:r w:rsidR="001F13E7" w:rsidRPr="00984271">
              <w:rPr>
                <w:rStyle w:val="Hyperlink"/>
                <w:noProof/>
              </w:rPr>
              <w:t>10.1.5.</w:t>
            </w:r>
            <w:r w:rsidR="001F13E7">
              <w:rPr>
                <w:rFonts w:asciiTheme="minorHAnsi" w:eastAsiaTheme="minorEastAsia" w:hAnsiTheme="minorHAnsi" w:cstheme="minorBidi"/>
                <w:noProof/>
                <w:sz w:val="22"/>
                <w:szCs w:val="22"/>
                <w:lang w:eastAsia="es-CR"/>
              </w:rPr>
              <w:tab/>
            </w:r>
            <w:r w:rsidR="001F13E7" w:rsidRPr="00984271">
              <w:rPr>
                <w:rStyle w:val="Hyperlink"/>
                <w:noProof/>
              </w:rPr>
              <w:t>Planificación</w:t>
            </w:r>
            <w:r w:rsidR="001F13E7">
              <w:rPr>
                <w:noProof/>
                <w:webHidden/>
              </w:rPr>
              <w:tab/>
            </w:r>
            <w:r w:rsidR="001F13E7">
              <w:rPr>
                <w:noProof/>
                <w:webHidden/>
              </w:rPr>
              <w:fldChar w:fldCharType="begin"/>
            </w:r>
            <w:r w:rsidR="001F13E7">
              <w:rPr>
                <w:noProof/>
                <w:webHidden/>
              </w:rPr>
              <w:instrText xml:space="preserve"> PAGEREF _Toc384671556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7" w:history="1">
            <w:r w:rsidR="001F13E7" w:rsidRPr="00984271">
              <w:rPr>
                <w:rStyle w:val="Hyperlink"/>
                <w:noProof/>
              </w:rPr>
              <w:t>10.1.6.</w:t>
            </w:r>
            <w:r w:rsidR="001F13E7">
              <w:rPr>
                <w:rFonts w:asciiTheme="minorHAnsi" w:eastAsiaTheme="minorEastAsia" w:hAnsiTheme="minorHAnsi" w:cstheme="minorBidi"/>
                <w:noProof/>
                <w:sz w:val="22"/>
                <w:szCs w:val="22"/>
                <w:lang w:eastAsia="es-CR"/>
              </w:rPr>
              <w:tab/>
            </w:r>
            <w:r w:rsidR="001F13E7" w:rsidRPr="00984271">
              <w:rPr>
                <w:rStyle w:val="Hyperlink"/>
                <w:noProof/>
              </w:rPr>
              <w:t>Resultados</w:t>
            </w:r>
            <w:r w:rsidR="001F13E7">
              <w:rPr>
                <w:noProof/>
                <w:webHidden/>
              </w:rPr>
              <w:tab/>
            </w:r>
            <w:r w:rsidR="001F13E7">
              <w:rPr>
                <w:noProof/>
                <w:webHidden/>
              </w:rPr>
              <w:fldChar w:fldCharType="begin"/>
            </w:r>
            <w:r w:rsidR="001F13E7">
              <w:rPr>
                <w:noProof/>
                <w:webHidden/>
              </w:rPr>
              <w:instrText xml:space="preserve"> PAGEREF _Toc384671557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58" w:history="1">
            <w:r w:rsidR="001F13E7" w:rsidRPr="00984271">
              <w:rPr>
                <w:rStyle w:val="Hyperlink"/>
                <w:noProof/>
              </w:rPr>
              <w:t>11.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_Toc384671558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59" w:history="1">
            <w:r w:rsidR="001F13E7" w:rsidRPr="00984271">
              <w:rPr>
                <w:rStyle w:val="Hyperlink"/>
                <w:noProof/>
              </w:rPr>
              <w:t>11.1.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Retrospectivo o Análisis de Resultados</w:t>
            </w:r>
            <w:r w:rsidR="001F13E7">
              <w:rPr>
                <w:noProof/>
                <w:webHidden/>
              </w:rPr>
              <w:tab/>
            </w:r>
            <w:r w:rsidR="001F13E7">
              <w:rPr>
                <w:noProof/>
                <w:webHidden/>
              </w:rPr>
              <w:fldChar w:fldCharType="begin"/>
            </w:r>
            <w:r w:rsidR="001F13E7">
              <w:rPr>
                <w:noProof/>
                <w:webHidden/>
              </w:rPr>
              <w:instrText xml:space="preserve"> PAGEREF _Toc384671559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0" w:history="1">
            <w:r w:rsidR="001F13E7" w:rsidRPr="00984271">
              <w:rPr>
                <w:rStyle w:val="Hyperlink"/>
                <w:noProof/>
              </w:rPr>
              <w:t>11.2.</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_Toc384671560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1" w:history="1">
            <w:r w:rsidR="001F13E7" w:rsidRPr="00984271">
              <w:rPr>
                <w:rStyle w:val="Hyperlink"/>
                <w:noProof/>
              </w:rPr>
              <w:t>11.2.1.</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_Toc384671561 \h </w:instrText>
            </w:r>
            <w:r w:rsidR="001F13E7">
              <w:rPr>
                <w:noProof/>
                <w:webHidden/>
              </w:rPr>
            </w:r>
            <w:r w:rsidR="001F13E7">
              <w:rPr>
                <w:noProof/>
                <w:webHidden/>
              </w:rPr>
              <w:fldChar w:fldCharType="separate"/>
            </w:r>
            <w:r w:rsidR="001F13E7">
              <w:rPr>
                <w:noProof/>
                <w:webHidden/>
              </w:rPr>
              <w:t>48</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2" w:history="1">
            <w:r w:rsidR="001F13E7" w:rsidRPr="00984271">
              <w:rPr>
                <w:rStyle w:val="Hyperlink"/>
                <w:noProof/>
              </w:rPr>
              <w:t>12.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_Toc384671562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3" w:history="1">
            <w:r w:rsidR="001F13E7" w:rsidRPr="00984271">
              <w:rPr>
                <w:rStyle w:val="Hyperlink"/>
                <w:noProof/>
              </w:rPr>
              <w:t>12.1.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 y Recomendaciones</w:t>
            </w:r>
            <w:r w:rsidR="001F13E7">
              <w:rPr>
                <w:noProof/>
                <w:webHidden/>
              </w:rPr>
              <w:tab/>
            </w:r>
            <w:r w:rsidR="001F13E7">
              <w:rPr>
                <w:noProof/>
                <w:webHidden/>
              </w:rPr>
              <w:fldChar w:fldCharType="begin"/>
            </w:r>
            <w:r w:rsidR="001F13E7">
              <w:rPr>
                <w:noProof/>
                <w:webHidden/>
              </w:rPr>
              <w:instrText xml:space="preserve"> PAGEREF _Toc384671563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4" w:history="1">
            <w:r w:rsidR="001F13E7" w:rsidRPr="00984271">
              <w:rPr>
                <w:rStyle w:val="Hyperlink"/>
                <w:noProof/>
              </w:rPr>
              <w:t>12.1.1.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w:t>
            </w:r>
            <w:r w:rsidR="001F13E7">
              <w:rPr>
                <w:noProof/>
                <w:webHidden/>
              </w:rPr>
              <w:tab/>
            </w:r>
            <w:r w:rsidR="001F13E7">
              <w:rPr>
                <w:noProof/>
                <w:webHidden/>
              </w:rPr>
              <w:fldChar w:fldCharType="begin"/>
            </w:r>
            <w:r w:rsidR="001F13E7">
              <w:rPr>
                <w:noProof/>
                <w:webHidden/>
              </w:rPr>
              <w:instrText xml:space="preserve"> PAGEREF _Toc384671564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5" w:history="1">
            <w:r w:rsidR="001F13E7" w:rsidRPr="00984271">
              <w:rPr>
                <w:rStyle w:val="Hyperlink"/>
                <w:noProof/>
              </w:rPr>
              <w:t>12.1.2.</w:t>
            </w:r>
            <w:r w:rsidR="001F13E7">
              <w:rPr>
                <w:rFonts w:asciiTheme="minorHAnsi" w:eastAsiaTheme="minorEastAsia" w:hAnsiTheme="minorHAnsi" w:cstheme="minorBidi"/>
                <w:noProof/>
                <w:sz w:val="22"/>
                <w:szCs w:val="22"/>
                <w:lang w:eastAsia="es-CR"/>
              </w:rPr>
              <w:tab/>
            </w:r>
            <w:r w:rsidR="001F13E7" w:rsidRPr="00984271">
              <w:rPr>
                <w:rStyle w:val="Hyperlink"/>
                <w:noProof/>
              </w:rPr>
              <w:t>Recomendaciones</w:t>
            </w:r>
            <w:r w:rsidR="001F13E7">
              <w:rPr>
                <w:noProof/>
                <w:webHidden/>
              </w:rPr>
              <w:tab/>
            </w:r>
            <w:r w:rsidR="001F13E7">
              <w:rPr>
                <w:noProof/>
                <w:webHidden/>
              </w:rPr>
              <w:fldChar w:fldCharType="begin"/>
            </w:r>
            <w:r w:rsidR="001F13E7">
              <w:rPr>
                <w:noProof/>
                <w:webHidden/>
              </w:rPr>
              <w:instrText xml:space="preserve"> PAGEREF _Toc384671565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6" w:history="1">
            <w:r w:rsidR="001F13E7" w:rsidRPr="00984271">
              <w:rPr>
                <w:rStyle w:val="Hyperlink"/>
                <w:noProof/>
              </w:rPr>
              <w:t>13.</w:t>
            </w:r>
            <w:r w:rsidR="001F13E7">
              <w:rPr>
                <w:rFonts w:asciiTheme="minorHAnsi" w:eastAsiaTheme="minorEastAsia" w:hAnsiTheme="minorHAnsi" w:cstheme="minorBidi"/>
                <w:noProof/>
                <w:sz w:val="22"/>
                <w:szCs w:val="22"/>
                <w:lang w:eastAsia="es-CR"/>
              </w:rPr>
              <w:tab/>
            </w:r>
            <w:r w:rsidR="001F13E7" w:rsidRPr="00984271">
              <w:rPr>
                <w:rStyle w:val="Hyperlink"/>
                <w:noProof/>
              </w:rPr>
              <w:t>Bibliografía</w:t>
            </w:r>
            <w:r w:rsidR="001F13E7">
              <w:rPr>
                <w:noProof/>
                <w:webHidden/>
              </w:rPr>
              <w:tab/>
            </w:r>
            <w:r w:rsidR="001F13E7">
              <w:rPr>
                <w:noProof/>
                <w:webHidden/>
              </w:rPr>
              <w:fldChar w:fldCharType="begin"/>
            </w:r>
            <w:r w:rsidR="001F13E7">
              <w:rPr>
                <w:noProof/>
                <w:webHidden/>
              </w:rPr>
              <w:instrText xml:space="preserve"> PAGEREF _Toc384671566 \h </w:instrText>
            </w:r>
            <w:r w:rsidR="001F13E7">
              <w:rPr>
                <w:noProof/>
                <w:webHidden/>
              </w:rPr>
            </w:r>
            <w:r w:rsidR="001F13E7">
              <w:rPr>
                <w:noProof/>
                <w:webHidden/>
              </w:rPr>
              <w:fldChar w:fldCharType="separate"/>
            </w:r>
            <w:r w:rsidR="001F13E7">
              <w:rPr>
                <w:noProof/>
                <w:webHidden/>
              </w:rPr>
              <w:t>77</w:t>
            </w:r>
            <w:r w:rsidR="001F13E7">
              <w:rPr>
                <w:noProof/>
                <w:webHidden/>
              </w:rPr>
              <w:fldChar w:fldCharType="end"/>
            </w:r>
          </w:hyperlink>
        </w:p>
        <w:p w:rsidR="001F13E7" w:rsidRDefault="00BB343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7" w:history="1">
            <w:r w:rsidR="001F13E7" w:rsidRPr="00984271">
              <w:rPr>
                <w:rStyle w:val="Hyperlink"/>
                <w:noProof/>
              </w:rPr>
              <w:t>14.</w:t>
            </w:r>
            <w:r w:rsidR="001F13E7">
              <w:rPr>
                <w:rFonts w:asciiTheme="minorHAnsi" w:eastAsiaTheme="minorEastAsia" w:hAnsiTheme="minorHAnsi" w:cstheme="minorBidi"/>
                <w:noProof/>
                <w:sz w:val="22"/>
                <w:szCs w:val="22"/>
                <w:lang w:eastAsia="es-CR"/>
              </w:rPr>
              <w:tab/>
            </w:r>
            <w:r w:rsidR="001F13E7" w:rsidRPr="00984271">
              <w:rPr>
                <w:rStyle w:val="Hyperlink"/>
                <w:noProof/>
              </w:rPr>
              <w:t>Anexos</w:t>
            </w:r>
            <w:r w:rsidR="001F13E7">
              <w:rPr>
                <w:noProof/>
                <w:webHidden/>
              </w:rPr>
              <w:tab/>
            </w:r>
            <w:r w:rsidR="001F13E7">
              <w:rPr>
                <w:noProof/>
                <w:webHidden/>
              </w:rPr>
              <w:fldChar w:fldCharType="begin"/>
            </w:r>
            <w:r w:rsidR="001F13E7">
              <w:rPr>
                <w:noProof/>
                <w:webHidden/>
              </w:rPr>
              <w:instrText xml:space="preserve"> PAGEREF _Toc384671567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8" w:history="1">
            <w:r w:rsidR="001F13E7" w:rsidRPr="00984271">
              <w:rPr>
                <w:rStyle w:val="Hyperlink"/>
                <w:noProof/>
              </w:rPr>
              <w:t>14.1.</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aceptación de tutor</w:t>
            </w:r>
            <w:r w:rsidR="001F13E7">
              <w:rPr>
                <w:noProof/>
                <w:webHidden/>
              </w:rPr>
              <w:tab/>
            </w:r>
            <w:r w:rsidR="001F13E7">
              <w:rPr>
                <w:noProof/>
                <w:webHidden/>
              </w:rPr>
              <w:fldChar w:fldCharType="begin"/>
            </w:r>
            <w:r w:rsidR="001F13E7">
              <w:rPr>
                <w:noProof/>
                <w:webHidden/>
              </w:rPr>
              <w:instrText xml:space="preserve"> PAGEREF _Toc384671568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9" w:history="1">
            <w:r w:rsidR="001F13E7" w:rsidRPr="00984271">
              <w:rPr>
                <w:rStyle w:val="Hyperlink"/>
                <w:noProof/>
              </w:rPr>
              <w:t>14.2.</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apoyo de la empresa</w:t>
            </w:r>
            <w:r w:rsidR="001F13E7">
              <w:rPr>
                <w:noProof/>
                <w:webHidden/>
              </w:rPr>
              <w:tab/>
            </w:r>
            <w:r w:rsidR="001F13E7">
              <w:rPr>
                <w:noProof/>
                <w:webHidden/>
              </w:rPr>
              <w:fldChar w:fldCharType="begin"/>
            </w:r>
            <w:r w:rsidR="001F13E7">
              <w:rPr>
                <w:noProof/>
                <w:webHidden/>
              </w:rPr>
              <w:instrText xml:space="preserve"> PAGEREF _Toc384671569 \h </w:instrText>
            </w:r>
            <w:r w:rsidR="001F13E7">
              <w:rPr>
                <w:noProof/>
                <w:webHidden/>
              </w:rPr>
            </w:r>
            <w:r w:rsidR="001F13E7">
              <w:rPr>
                <w:noProof/>
                <w:webHidden/>
              </w:rPr>
              <w:fldChar w:fldCharType="separate"/>
            </w:r>
            <w:r w:rsidR="001F13E7">
              <w:rPr>
                <w:noProof/>
                <w:webHidden/>
              </w:rPr>
              <w:t>80</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0" w:history="1">
            <w:r w:rsidR="001F13E7" w:rsidRPr="00984271">
              <w:rPr>
                <w:rStyle w:val="Hyperlink"/>
                <w:noProof/>
              </w:rPr>
              <w:t>14.3.</w:t>
            </w:r>
            <w:r w:rsidR="001F13E7">
              <w:rPr>
                <w:rFonts w:asciiTheme="minorHAnsi" w:eastAsiaTheme="minorEastAsia" w:hAnsiTheme="minorHAnsi" w:cstheme="minorBidi"/>
                <w:noProof/>
                <w:sz w:val="22"/>
                <w:szCs w:val="22"/>
                <w:lang w:eastAsia="es-CR"/>
              </w:rPr>
              <w:tab/>
            </w:r>
            <w:r w:rsidR="001F13E7" w:rsidRPr="00984271">
              <w:rPr>
                <w:rStyle w:val="Hyperlink"/>
                <w:noProof/>
              </w:rPr>
              <w:t>Instrumento encuesta</w:t>
            </w:r>
            <w:r w:rsidR="001F13E7">
              <w:rPr>
                <w:noProof/>
                <w:webHidden/>
              </w:rPr>
              <w:tab/>
            </w:r>
            <w:r w:rsidR="001F13E7">
              <w:rPr>
                <w:noProof/>
                <w:webHidden/>
              </w:rPr>
              <w:fldChar w:fldCharType="begin"/>
            </w:r>
            <w:r w:rsidR="001F13E7">
              <w:rPr>
                <w:noProof/>
                <w:webHidden/>
              </w:rPr>
              <w:instrText xml:space="preserve"> PAGEREF _Toc384671570 \h </w:instrText>
            </w:r>
            <w:r w:rsidR="001F13E7">
              <w:rPr>
                <w:noProof/>
                <w:webHidden/>
              </w:rPr>
            </w:r>
            <w:r w:rsidR="001F13E7">
              <w:rPr>
                <w:noProof/>
                <w:webHidden/>
              </w:rPr>
              <w:fldChar w:fldCharType="separate"/>
            </w:r>
            <w:r w:rsidR="001F13E7">
              <w:rPr>
                <w:noProof/>
                <w:webHidden/>
              </w:rPr>
              <w:t>81</w:t>
            </w:r>
            <w:r w:rsidR="001F13E7">
              <w:rPr>
                <w:noProof/>
                <w:webHidden/>
              </w:rPr>
              <w:fldChar w:fldCharType="end"/>
            </w:r>
          </w:hyperlink>
        </w:p>
        <w:p w:rsidR="001F13E7" w:rsidRDefault="00BB343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1" w:history="1">
            <w:r w:rsidR="001F13E7" w:rsidRPr="00984271">
              <w:rPr>
                <w:rStyle w:val="Hyperlink"/>
                <w:noProof/>
              </w:rPr>
              <w:t>14.4.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aplicaciones similares</w:t>
            </w:r>
            <w:r w:rsidR="001F13E7">
              <w:rPr>
                <w:noProof/>
                <w:webHidden/>
              </w:rPr>
              <w:tab/>
            </w:r>
            <w:r w:rsidR="001F13E7">
              <w:rPr>
                <w:noProof/>
                <w:webHidden/>
              </w:rPr>
              <w:fldChar w:fldCharType="begin"/>
            </w:r>
            <w:r w:rsidR="001F13E7">
              <w:rPr>
                <w:noProof/>
                <w:webHidden/>
              </w:rPr>
              <w:instrText xml:space="preserve"> PAGEREF _Toc384671571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2" w:history="1">
            <w:r w:rsidR="001F13E7" w:rsidRPr="00984271">
              <w:rPr>
                <w:rStyle w:val="Hyperlink"/>
                <w:noProof/>
              </w:rPr>
              <w:t>14.4.1.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uHear</w:t>
            </w:r>
            <w:r w:rsidR="001F13E7">
              <w:rPr>
                <w:noProof/>
                <w:webHidden/>
              </w:rPr>
              <w:tab/>
            </w:r>
            <w:r w:rsidR="001F13E7">
              <w:rPr>
                <w:noProof/>
                <w:webHidden/>
              </w:rPr>
              <w:fldChar w:fldCharType="begin"/>
            </w:r>
            <w:r w:rsidR="001F13E7">
              <w:rPr>
                <w:noProof/>
                <w:webHidden/>
              </w:rPr>
              <w:instrText xml:space="preserve"> PAGEREF _Toc384671572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3" w:history="1">
            <w:r w:rsidR="001F13E7" w:rsidRPr="00984271">
              <w:rPr>
                <w:rStyle w:val="Hyperlink"/>
                <w:noProof/>
              </w:rPr>
              <w:t>14.4.2.</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en línea</w:t>
            </w:r>
            <w:r w:rsidR="001F13E7">
              <w:rPr>
                <w:noProof/>
                <w:webHidden/>
              </w:rPr>
              <w:tab/>
            </w:r>
            <w:r w:rsidR="001F13E7">
              <w:rPr>
                <w:noProof/>
                <w:webHidden/>
              </w:rPr>
              <w:fldChar w:fldCharType="begin"/>
            </w:r>
            <w:r w:rsidR="001F13E7">
              <w:rPr>
                <w:noProof/>
                <w:webHidden/>
              </w:rPr>
              <w:instrText xml:space="preserve"> PAGEREF _Toc384671573 \h </w:instrText>
            </w:r>
            <w:r w:rsidR="001F13E7">
              <w:rPr>
                <w:noProof/>
                <w:webHidden/>
              </w:rPr>
            </w:r>
            <w:r w:rsidR="001F13E7">
              <w:rPr>
                <w:noProof/>
                <w:webHidden/>
              </w:rPr>
              <w:fldChar w:fldCharType="separate"/>
            </w:r>
            <w:r w:rsidR="001F13E7">
              <w:rPr>
                <w:noProof/>
                <w:webHidden/>
              </w:rPr>
              <w:t>87</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4" w:history="1">
            <w:r w:rsidR="001F13E7" w:rsidRPr="00984271">
              <w:rPr>
                <w:rStyle w:val="Hyperlink"/>
                <w:noProof/>
              </w:rPr>
              <w:t>14.4.3.</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auditivo</w:t>
            </w:r>
            <w:r w:rsidR="001F13E7">
              <w:rPr>
                <w:noProof/>
                <w:webHidden/>
              </w:rPr>
              <w:tab/>
            </w:r>
            <w:r w:rsidR="001F13E7">
              <w:rPr>
                <w:noProof/>
                <w:webHidden/>
              </w:rPr>
              <w:fldChar w:fldCharType="begin"/>
            </w:r>
            <w:r w:rsidR="001F13E7">
              <w:rPr>
                <w:noProof/>
                <w:webHidden/>
              </w:rPr>
              <w:instrText xml:space="preserve"> PAGEREF _Toc384671574 \h </w:instrText>
            </w:r>
            <w:r w:rsidR="001F13E7">
              <w:rPr>
                <w:noProof/>
                <w:webHidden/>
              </w:rPr>
            </w:r>
            <w:r w:rsidR="001F13E7">
              <w:rPr>
                <w:noProof/>
                <w:webHidden/>
              </w:rPr>
              <w:fldChar w:fldCharType="separate"/>
            </w:r>
            <w:r w:rsidR="001F13E7">
              <w:rPr>
                <w:noProof/>
                <w:webHidden/>
              </w:rPr>
              <w:t>89</w:t>
            </w:r>
            <w:r w:rsidR="001F13E7">
              <w:rPr>
                <w:noProof/>
                <w:webHidden/>
              </w:rPr>
              <w:fldChar w:fldCharType="end"/>
            </w:r>
          </w:hyperlink>
        </w:p>
        <w:p w:rsidR="001F13E7" w:rsidRDefault="00BB343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5" w:history="1">
            <w:r w:rsidR="001F13E7" w:rsidRPr="00984271">
              <w:rPr>
                <w:rStyle w:val="Hyperlink"/>
                <w:noProof/>
              </w:rPr>
              <w:t>14.4.4.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Your Hearing – Android</w:t>
            </w:r>
            <w:r w:rsidR="001F13E7">
              <w:rPr>
                <w:noProof/>
                <w:webHidden/>
              </w:rPr>
              <w:tab/>
            </w:r>
            <w:r w:rsidR="001F13E7">
              <w:rPr>
                <w:noProof/>
                <w:webHidden/>
              </w:rPr>
              <w:fldChar w:fldCharType="begin"/>
            </w:r>
            <w:r w:rsidR="001F13E7">
              <w:rPr>
                <w:noProof/>
                <w:webHidden/>
              </w:rPr>
              <w:instrText xml:space="preserve"> PAGEREF _Toc384671575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5" w:name="_Toc347565933"/>
      <w:bookmarkStart w:id="56" w:name="_Toc384671489"/>
      <w:r w:rsidRPr="00F76769">
        <w:lastRenderedPageBreak/>
        <w:t>Índices</w:t>
      </w:r>
      <w:r>
        <w:t xml:space="preserve"> de ilustraciones, gráficas y figuras</w:t>
      </w:r>
      <w:bookmarkEnd w:id="55"/>
      <w:bookmarkEnd w:id="56"/>
    </w:p>
    <w:p w:rsidR="00AD0B2F" w:rsidRDefault="00AD0B2F" w:rsidP="00AD0B2F">
      <w:pPr>
        <w:pStyle w:val="12"/>
      </w:pPr>
      <w:bookmarkStart w:id="57" w:name="_Toc347565934"/>
      <w:bookmarkStart w:id="58" w:name="_Toc384671490"/>
      <w:r w:rsidRPr="00F76769">
        <w:t>Índice de</w:t>
      </w:r>
      <w:r>
        <w:t xml:space="preserve"> </w:t>
      </w:r>
      <w:r w:rsidRPr="00F76769">
        <w:t>ilustraciones</w:t>
      </w:r>
      <w:bookmarkEnd w:id="57"/>
      <w:bookmarkEnd w:id="58"/>
    </w:p>
    <w:p w:rsidR="002C7EE0"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5082295" w:history="1">
        <w:r w:rsidR="002C7EE0" w:rsidRPr="000C031E">
          <w:rPr>
            <w:rStyle w:val="Hyperlink"/>
            <w:rFonts w:eastAsia="Calibri"/>
            <w:noProof/>
          </w:rPr>
          <w:t>Ilustración 1 – Oído medio</w:t>
        </w:r>
        <w:r w:rsidR="002C7EE0">
          <w:rPr>
            <w:noProof/>
            <w:webHidden/>
          </w:rPr>
          <w:tab/>
        </w:r>
        <w:r w:rsidR="002C7EE0">
          <w:rPr>
            <w:noProof/>
            <w:webHidden/>
          </w:rPr>
          <w:fldChar w:fldCharType="begin"/>
        </w:r>
        <w:r w:rsidR="002C7EE0">
          <w:rPr>
            <w:noProof/>
            <w:webHidden/>
          </w:rPr>
          <w:instrText xml:space="preserve"> PAGEREF _Toc385082295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296" w:history="1">
        <w:r w:rsidR="002C7EE0" w:rsidRPr="000C031E">
          <w:rPr>
            <w:rStyle w:val="Hyperlink"/>
            <w:rFonts w:eastAsia="Calibri"/>
            <w:noProof/>
          </w:rPr>
          <w:t>Ilustración 2 – Oído interno</w:t>
        </w:r>
        <w:r w:rsidR="002C7EE0">
          <w:rPr>
            <w:noProof/>
            <w:webHidden/>
          </w:rPr>
          <w:tab/>
        </w:r>
        <w:r w:rsidR="002C7EE0">
          <w:rPr>
            <w:noProof/>
            <w:webHidden/>
          </w:rPr>
          <w:fldChar w:fldCharType="begin"/>
        </w:r>
        <w:r w:rsidR="002C7EE0">
          <w:rPr>
            <w:noProof/>
            <w:webHidden/>
          </w:rPr>
          <w:instrText xml:space="preserve"> PAGEREF _Toc385082296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297" w:history="1">
        <w:r w:rsidR="002C7EE0" w:rsidRPr="000C031E">
          <w:rPr>
            <w:rStyle w:val="Hyperlink"/>
            <w:rFonts w:eastAsia="Calibri"/>
            <w:noProof/>
          </w:rPr>
          <w:t>Ilustración 3 – Umbrales del sonido</w:t>
        </w:r>
        <w:r w:rsidR="002C7EE0">
          <w:rPr>
            <w:noProof/>
            <w:webHidden/>
          </w:rPr>
          <w:tab/>
        </w:r>
        <w:r w:rsidR="002C7EE0">
          <w:rPr>
            <w:noProof/>
            <w:webHidden/>
          </w:rPr>
          <w:fldChar w:fldCharType="begin"/>
        </w:r>
        <w:r w:rsidR="002C7EE0">
          <w:rPr>
            <w:noProof/>
            <w:webHidden/>
          </w:rPr>
          <w:instrText xml:space="preserve"> PAGEREF _Toc385082297 \h </w:instrText>
        </w:r>
        <w:r w:rsidR="002C7EE0">
          <w:rPr>
            <w:noProof/>
            <w:webHidden/>
          </w:rPr>
        </w:r>
        <w:r w:rsidR="002C7EE0">
          <w:rPr>
            <w:noProof/>
            <w:webHidden/>
          </w:rPr>
          <w:fldChar w:fldCharType="separate"/>
        </w:r>
        <w:r w:rsidR="002C7EE0">
          <w:rPr>
            <w:noProof/>
            <w:webHidden/>
          </w:rPr>
          <w:t>21</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298" w:history="1">
        <w:r w:rsidR="002C7EE0" w:rsidRPr="000C031E">
          <w:rPr>
            <w:rStyle w:val="Hyperlink"/>
            <w:rFonts w:eastAsia="Calibri"/>
            <w:noProof/>
          </w:rPr>
          <w:t>Ilustración 4 – Audiómetro eléctrico</w:t>
        </w:r>
        <w:r w:rsidR="002C7EE0">
          <w:rPr>
            <w:noProof/>
            <w:webHidden/>
          </w:rPr>
          <w:tab/>
        </w:r>
        <w:r w:rsidR="002C7EE0">
          <w:rPr>
            <w:noProof/>
            <w:webHidden/>
          </w:rPr>
          <w:fldChar w:fldCharType="begin"/>
        </w:r>
        <w:r w:rsidR="002C7EE0">
          <w:rPr>
            <w:noProof/>
            <w:webHidden/>
          </w:rPr>
          <w:instrText xml:space="preserve"> PAGEREF _Toc385082298 \h </w:instrText>
        </w:r>
        <w:r w:rsidR="002C7EE0">
          <w:rPr>
            <w:noProof/>
            <w:webHidden/>
          </w:rPr>
        </w:r>
        <w:r w:rsidR="002C7EE0">
          <w:rPr>
            <w:noProof/>
            <w:webHidden/>
          </w:rPr>
          <w:fldChar w:fldCharType="separate"/>
        </w:r>
        <w:r w:rsidR="002C7EE0">
          <w:rPr>
            <w:noProof/>
            <w:webHidden/>
          </w:rPr>
          <w:t>22</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299" w:history="1">
        <w:r w:rsidR="002C7EE0" w:rsidRPr="000C031E">
          <w:rPr>
            <w:rStyle w:val="Hyperlink"/>
            <w:rFonts w:eastAsia="Calibri"/>
            <w:noProof/>
            <w:lang w:val="en-US"/>
          </w:rPr>
          <w:t>Ilustración 5 – Audiograma</w:t>
        </w:r>
        <w:r w:rsidR="002C7EE0">
          <w:rPr>
            <w:noProof/>
            <w:webHidden/>
          </w:rPr>
          <w:tab/>
        </w:r>
        <w:r w:rsidR="002C7EE0">
          <w:rPr>
            <w:noProof/>
            <w:webHidden/>
          </w:rPr>
          <w:fldChar w:fldCharType="begin"/>
        </w:r>
        <w:r w:rsidR="002C7EE0">
          <w:rPr>
            <w:noProof/>
            <w:webHidden/>
          </w:rPr>
          <w:instrText xml:space="preserve"> PAGEREF _Toc385082299 \h </w:instrText>
        </w:r>
        <w:r w:rsidR="002C7EE0">
          <w:rPr>
            <w:noProof/>
            <w:webHidden/>
          </w:rPr>
        </w:r>
        <w:r w:rsidR="002C7EE0">
          <w:rPr>
            <w:noProof/>
            <w:webHidden/>
          </w:rPr>
          <w:fldChar w:fldCharType="separate"/>
        </w:r>
        <w:r w:rsidR="002C7EE0">
          <w:rPr>
            <w:noProof/>
            <w:webHidden/>
          </w:rPr>
          <w:t>23</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0" w:history="1">
        <w:r w:rsidR="002C7EE0" w:rsidRPr="000C031E">
          <w:rPr>
            <w:rStyle w:val="Hyperlink"/>
            <w:rFonts w:eastAsia="Calibri"/>
            <w:noProof/>
          </w:rPr>
          <w:t>Ilustración 6 – Fase de inicialización</w:t>
        </w:r>
        <w:r w:rsidR="002C7EE0">
          <w:rPr>
            <w:noProof/>
            <w:webHidden/>
          </w:rPr>
          <w:tab/>
        </w:r>
        <w:r w:rsidR="002C7EE0">
          <w:rPr>
            <w:noProof/>
            <w:webHidden/>
          </w:rPr>
          <w:fldChar w:fldCharType="begin"/>
        </w:r>
        <w:r w:rsidR="002C7EE0">
          <w:rPr>
            <w:noProof/>
            <w:webHidden/>
          </w:rPr>
          <w:instrText xml:space="preserve"> PAGEREF _Toc385082300 \h </w:instrText>
        </w:r>
        <w:r w:rsidR="002C7EE0">
          <w:rPr>
            <w:noProof/>
            <w:webHidden/>
          </w:rPr>
        </w:r>
        <w:r w:rsidR="002C7EE0">
          <w:rPr>
            <w:noProof/>
            <w:webHidden/>
          </w:rPr>
          <w:fldChar w:fldCharType="separate"/>
        </w:r>
        <w:r w:rsidR="002C7EE0">
          <w:rPr>
            <w:noProof/>
            <w:webHidden/>
          </w:rPr>
          <w:t>29</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1" w:history="1">
        <w:r w:rsidR="002C7EE0" w:rsidRPr="000C031E">
          <w:rPr>
            <w:rStyle w:val="Hyperlink"/>
            <w:rFonts w:eastAsia="Calibri"/>
            <w:noProof/>
          </w:rPr>
          <w:t>Ilustración 8 – Soporte de la aplicación en las operaciones básicas de la Clínica Audinsa</w:t>
        </w:r>
        <w:r w:rsidR="002C7EE0">
          <w:rPr>
            <w:noProof/>
            <w:webHidden/>
          </w:rPr>
          <w:tab/>
        </w:r>
        <w:r w:rsidR="002C7EE0">
          <w:rPr>
            <w:noProof/>
            <w:webHidden/>
          </w:rPr>
          <w:fldChar w:fldCharType="begin"/>
        </w:r>
        <w:r w:rsidR="002C7EE0">
          <w:rPr>
            <w:noProof/>
            <w:webHidden/>
          </w:rPr>
          <w:instrText xml:space="preserve"> PAGEREF _Toc385082301 \h </w:instrText>
        </w:r>
        <w:r w:rsidR="002C7EE0">
          <w:rPr>
            <w:noProof/>
            <w:webHidden/>
          </w:rPr>
        </w:r>
        <w:r w:rsidR="002C7EE0">
          <w:rPr>
            <w:noProof/>
            <w:webHidden/>
          </w:rPr>
          <w:fldChar w:fldCharType="separate"/>
        </w:r>
        <w:r w:rsidR="002C7EE0">
          <w:rPr>
            <w:noProof/>
            <w:webHidden/>
          </w:rPr>
          <w:t>32</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2" w:history="1">
        <w:r w:rsidR="002C7EE0" w:rsidRPr="000C031E">
          <w:rPr>
            <w:rStyle w:val="Hyperlink"/>
            <w:rFonts w:eastAsia="Calibri"/>
            <w:noProof/>
          </w:rPr>
          <w:t>Ilustración 8 – Módulos de la aplicación</w:t>
        </w:r>
        <w:r w:rsidR="002C7EE0">
          <w:rPr>
            <w:noProof/>
            <w:webHidden/>
          </w:rPr>
          <w:tab/>
        </w:r>
        <w:r w:rsidR="002C7EE0">
          <w:rPr>
            <w:noProof/>
            <w:webHidden/>
          </w:rPr>
          <w:fldChar w:fldCharType="begin"/>
        </w:r>
        <w:r w:rsidR="002C7EE0">
          <w:rPr>
            <w:noProof/>
            <w:webHidden/>
          </w:rPr>
          <w:instrText xml:space="preserve"> PAGEREF _Toc385082302 \h </w:instrText>
        </w:r>
        <w:r w:rsidR="002C7EE0">
          <w:rPr>
            <w:noProof/>
            <w:webHidden/>
          </w:rPr>
        </w:r>
        <w:r w:rsidR="002C7EE0">
          <w:rPr>
            <w:noProof/>
            <w:webHidden/>
          </w:rPr>
          <w:fldChar w:fldCharType="separate"/>
        </w:r>
        <w:r w:rsidR="002C7EE0">
          <w:rPr>
            <w:noProof/>
            <w:webHidden/>
          </w:rPr>
          <w:t>39</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3" w:history="1">
        <w:r w:rsidR="002C7EE0" w:rsidRPr="000C031E">
          <w:rPr>
            <w:rStyle w:val="Hyperlink"/>
            <w:rFonts w:eastAsia="Calibri"/>
            <w:noProof/>
          </w:rPr>
          <w:t>Ilustración 9 – Casos de uso</w:t>
        </w:r>
        <w:r w:rsidR="002C7EE0">
          <w:rPr>
            <w:noProof/>
            <w:webHidden/>
          </w:rPr>
          <w:tab/>
        </w:r>
        <w:r w:rsidR="002C7EE0">
          <w:rPr>
            <w:noProof/>
            <w:webHidden/>
          </w:rPr>
          <w:fldChar w:fldCharType="begin"/>
        </w:r>
        <w:r w:rsidR="002C7EE0">
          <w:rPr>
            <w:noProof/>
            <w:webHidden/>
          </w:rPr>
          <w:instrText xml:space="preserve"> PAGEREF _Toc385082303 \h </w:instrText>
        </w:r>
        <w:r w:rsidR="002C7EE0">
          <w:rPr>
            <w:noProof/>
            <w:webHidden/>
          </w:rPr>
        </w:r>
        <w:r w:rsidR="002C7EE0">
          <w:rPr>
            <w:noProof/>
            <w:webHidden/>
          </w:rPr>
          <w:fldChar w:fldCharType="separate"/>
        </w:r>
        <w:r w:rsidR="002C7EE0">
          <w:rPr>
            <w:noProof/>
            <w:webHidden/>
          </w:rPr>
          <w:t>40</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4" w:history="1">
        <w:r w:rsidR="002C7EE0" w:rsidRPr="000C031E">
          <w:rPr>
            <w:rStyle w:val="Hyperlink"/>
            <w:rFonts w:eastAsia="Calibri"/>
            <w:noProof/>
          </w:rPr>
          <w:t>Ilustración 10 – Diagrama de clases</w:t>
        </w:r>
        <w:r w:rsidR="002C7EE0">
          <w:rPr>
            <w:noProof/>
            <w:webHidden/>
          </w:rPr>
          <w:tab/>
        </w:r>
        <w:r w:rsidR="002C7EE0">
          <w:rPr>
            <w:noProof/>
            <w:webHidden/>
          </w:rPr>
          <w:fldChar w:fldCharType="begin"/>
        </w:r>
        <w:r w:rsidR="002C7EE0">
          <w:rPr>
            <w:noProof/>
            <w:webHidden/>
          </w:rPr>
          <w:instrText xml:space="preserve"> PAGEREF _Toc385082304 \h </w:instrText>
        </w:r>
        <w:r w:rsidR="002C7EE0">
          <w:rPr>
            <w:noProof/>
            <w:webHidden/>
          </w:rPr>
        </w:r>
        <w:r w:rsidR="002C7EE0">
          <w:rPr>
            <w:noProof/>
            <w:webHidden/>
          </w:rPr>
          <w:fldChar w:fldCharType="separate"/>
        </w:r>
        <w:r w:rsidR="002C7EE0">
          <w:rPr>
            <w:noProof/>
            <w:webHidden/>
          </w:rPr>
          <w:t>41</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5" w:history="1">
        <w:r w:rsidR="002C7EE0" w:rsidRPr="000C031E">
          <w:rPr>
            <w:rStyle w:val="Hyperlink"/>
            <w:rFonts w:eastAsia="Calibri"/>
            <w:noProof/>
          </w:rPr>
          <w:t>Ilustración 12 – Diseño conceptual de la solución</w:t>
        </w:r>
        <w:r w:rsidR="002C7EE0">
          <w:rPr>
            <w:noProof/>
            <w:webHidden/>
          </w:rPr>
          <w:tab/>
        </w:r>
        <w:r w:rsidR="002C7EE0">
          <w:rPr>
            <w:noProof/>
            <w:webHidden/>
          </w:rPr>
          <w:fldChar w:fldCharType="begin"/>
        </w:r>
        <w:r w:rsidR="002C7EE0">
          <w:rPr>
            <w:noProof/>
            <w:webHidden/>
          </w:rPr>
          <w:instrText xml:space="preserve"> PAGEREF _Toc385082305 \h </w:instrText>
        </w:r>
        <w:r w:rsidR="002C7EE0">
          <w:rPr>
            <w:noProof/>
            <w:webHidden/>
          </w:rPr>
        </w:r>
        <w:r w:rsidR="002C7EE0">
          <w:rPr>
            <w:noProof/>
            <w:webHidden/>
          </w:rPr>
          <w:fldChar w:fldCharType="separate"/>
        </w:r>
        <w:r w:rsidR="002C7EE0">
          <w:rPr>
            <w:noProof/>
            <w:webHidden/>
          </w:rPr>
          <w:t>43</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6" w:history="1">
        <w:r w:rsidR="002C7EE0" w:rsidRPr="000C031E">
          <w:rPr>
            <w:rStyle w:val="Hyperlink"/>
            <w:rFonts w:eastAsia="Calibri"/>
            <w:noProof/>
          </w:rPr>
          <w:t>Ilustración 13 – Diseño de base de Datos</w:t>
        </w:r>
        <w:r w:rsidR="002C7EE0">
          <w:rPr>
            <w:noProof/>
            <w:webHidden/>
          </w:rPr>
          <w:tab/>
        </w:r>
        <w:r w:rsidR="002C7EE0">
          <w:rPr>
            <w:noProof/>
            <w:webHidden/>
          </w:rPr>
          <w:fldChar w:fldCharType="begin"/>
        </w:r>
        <w:r w:rsidR="002C7EE0">
          <w:rPr>
            <w:noProof/>
            <w:webHidden/>
          </w:rPr>
          <w:instrText xml:space="preserve"> PAGEREF _Toc385082306 \h </w:instrText>
        </w:r>
        <w:r w:rsidR="002C7EE0">
          <w:rPr>
            <w:noProof/>
            <w:webHidden/>
          </w:rPr>
        </w:r>
        <w:r w:rsidR="002C7EE0">
          <w:rPr>
            <w:noProof/>
            <w:webHidden/>
          </w:rPr>
          <w:fldChar w:fldCharType="separate"/>
        </w:r>
        <w:r w:rsidR="002C7EE0">
          <w:rPr>
            <w:noProof/>
            <w:webHidden/>
          </w:rPr>
          <w:t>44</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7" w:history="1">
        <w:r w:rsidR="002C7EE0" w:rsidRPr="000C031E">
          <w:rPr>
            <w:rStyle w:val="Hyperlink"/>
            <w:rFonts w:eastAsia="Calibri"/>
            <w:noProof/>
          </w:rPr>
          <w:t>Ilustración 14 – Aplicación Audinsa Audiología instalada en un dispositivo inteligente</w:t>
        </w:r>
        <w:r w:rsidR="002C7EE0">
          <w:rPr>
            <w:noProof/>
            <w:webHidden/>
          </w:rPr>
          <w:tab/>
        </w:r>
        <w:r w:rsidR="002C7EE0">
          <w:rPr>
            <w:noProof/>
            <w:webHidden/>
          </w:rPr>
          <w:fldChar w:fldCharType="begin"/>
        </w:r>
        <w:r w:rsidR="002C7EE0">
          <w:rPr>
            <w:noProof/>
            <w:webHidden/>
          </w:rPr>
          <w:instrText xml:space="preserve"> PAGEREF _Toc385082307 \h </w:instrText>
        </w:r>
        <w:r w:rsidR="002C7EE0">
          <w:rPr>
            <w:noProof/>
            <w:webHidden/>
          </w:rPr>
        </w:r>
        <w:r w:rsidR="002C7EE0">
          <w:rPr>
            <w:noProof/>
            <w:webHidden/>
          </w:rPr>
          <w:fldChar w:fldCharType="separate"/>
        </w:r>
        <w:r w:rsidR="002C7EE0">
          <w:rPr>
            <w:noProof/>
            <w:webHidden/>
          </w:rPr>
          <w:t>52</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8" w:history="1">
        <w:r w:rsidR="002C7EE0" w:rsidRPr="000C031E">
          <w:rPr>
            <w:rStyle w:val="Hyperlink"/>
            <w:rFonts w:eastAsia="Calibri"/>
            <w:noProof/>
          </w:rPr>
          <w:t>Ilustración 15 – Aplicación Audinsa Audiología pantalla de inicio</w:t>
        </w:r>
        <w:r w:rsidR="002C7EE0">
          <w:rPr>
            <w:noProof/>
            <w:webHidden/>
          </w:rPr>
          <w:tab/>
        </w:r>
        <w:r w:rsidR="002C7EE0">
          <w:rPr>
            <w:noProof/>
            <w:webHidden/>
          </w:rPr>
          <w:fldChar w:fldCharType="begin"/>
        </w:r>
        <w:r w:rsidR="002C7EE0">
          <w:rPr>
            <w:noProof/>
            <w:webHidden/>
          </w:rPr>
          <w:instrText xml:space="preserve"> PAGEREF _Toc385082308 \h </w:instrText>
        </w:r>
        <w:r w:rsidR="002C7EE0">
          <w:rPr>
            <w:noProof/>
            <w:webHidden/>
          </w:rPr>
        </w:r>
        <w:r w:rsidR="002C7EE0">
          <w:rPr>
            <w:noProof/>
            <w:webHidden/>
          </w:rPr>
          <w:fldChar w:fldCharType="separate"/>
        </w:r>
        <w:r w:rsidR="002C7EE0">
          <w:rPr>
            <w:noProof/>
            <w:webHidden/>
          </w:rPr>
          <w:t>53</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09" w:history="1">
        <w:r w:rsidR="002C7EE0" w:rsidRPr="000C031E">
          <w:rPr>
            <w:rStyle w:val="Hyperlink"/>
            <w:rFonts w:eastAsia="Calibri"/>
            <w:noProof/>
          </w:rPr>
          <w:t>Ilustración 16 – Aplicación Audinsa Audiología pantalla de creación de perfil</w:t>
        </w:r>
        <w:r w:rsidR="002C7EE0">
          <w:rPr>
            <w:noProof/>
            <w:webHidden/>
          </w:rPr>
          <w:tab/>
        </w:r>
        <w:r w:rsidR="002C7EE0">
          <w:rPr>
            <w:noProof/>
            <w:webHidden/>
          </w:rPr>
          <w:fldChar w:fldCharType="begin"/>
        </w:r>
        <w:r w:rsidR="002C7EE0">
          <w:rPr>
            <w:noProof/>
            <w:webHidden/>
          </w:rPr>
          <w:instrText xml:space="preserve"> PAGEREF _Toc385082309 \h </w:instrText>
        </w:r>
        <w:r w:rsidR="002C7EE0">
          <w:rPr>
            <w:noProof/>
            <w:webHidden/>
          </w:rPr>
        </w:r>
        <w:r w:rsidR="002C7EE0">
          <w:rPr>
            <w:noProof/>
            <w:webHidden/>
          </w:rPr>
          <w:fldChar w:fldCharType="separate"/>
        </w:r>
        <w:r w:rsidR="002C7EE0">
          <w:rPr>
            <w:noProof/>
            <w:webHidden/>
          </w:rPr>
          <w:t>54</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0" w:history="1">
        <w:r w:rsidR="002C7EE0" w:rsidRPr="000C031E">
          <w:rPr>
            <w:rStyle w:val="Hyperlink"/>
            <w:rFonts w:eastAsia="Calibri"/>
            <w:noProof/>
          </w:rPr>
          <w:t>Ilustración 17 – Aplicación Audinsa Audiología , pantalla con perfil creado</w:t>
        </w:r>
        <w:r w:rsidR="002C7EE0">
          <w:rPr>
            <w:noProof/>
            <w:webHidden/>
          </w:rPr>
          <w:tab/>
        </w:r>
        <w:r w:rsidR="002C7EE0">
          <w:rPr>
            <w:noProof/>
            <w:webHidden/>
          </w:rPr>
          <w:fldChar w:fldCharType="begin"/>
        </w:r>
        <w:r w:rsidR="002C7EE0">
          <w:rPr>
            <w:noProof/>
            <w:webHidden/>
          </w:rPr>
          <w:instrText xml:space="preserve"> PAGEREF _Toc385082310 \h </w:instrText>
        </w:r>
        <w:r w:rsidR="002C7EE0">
          <w:rPr>
            <w:noProof/>
            <w:webHidden/>
          </w:rPr>
        </w:r>
        <w:r w:rsidR="002C7EE0">
          <w:rPr>
            <w:noProof/>
            <w:webHidden/>
          </w:rPr>
          <w:fldChar w:fldCharType="separate"/>
        </w:r>
        <w:r w:rsidR="002C7EE0">
          <w:rPr>
            <w:noProof/>
            <w:webHidden/>
          </w:rPr>
          <w:t>55</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1" w:history="1">
        <w:r w:rsidR="002C7EE0" w:rsidRPr="000C031E">
          <w:rPr>
            <w:rStyle w:val="Hyperlink"/>
            <w:rFonts w:eastAsia="Calibri"/>
            <w:noProof/>
          </w:rPr>
          <w:t>Ilustración 18 – Aplicación Audinsa Audiología, pantalla con listado de exámenes</w:t>
        </w:r>
        <w:r w:rsidR="002C7EE0">
          <w:rPr>
            <w:noProof/>
            <w:webHidden/>
          </w:rPr>
          <w:tab/>
        </w:r>
        <w:r w:rsidR="002C7EE0">
          <w:rPr>
            <w:noProof/>
            <w:webHidden/>
          </w:rPr>
          <w:fldChar w:fldCharType="begin"/>
        </w:r>
        <w:r w:rsidR="002C7EE0">
          <w:rPr>
            <w:noProof/>
            <w:webHidden/>
          </w:rPr>
          <w:instrText xml:space="preserve"> PAGEREF _Toc385082311 \h </w:instrText>
        </w:r>
        <w:r w:rsidR="002C7EE0">
          <w:rPr>
            <w:noProof/>
            <w:webHidden/>
          </w:rPr>
        </w:r>
        <w:r w:rsidR="002C7EE0">
          <w:rPr>
            <w:noProof/>
            <w:webHidden/>
          </w:rPr>
          <w:fldChar w:fldCharType="separate"/>
        </w:r>
        <w:r w:rsidR="002C7EE0">
          <w:rPr>
            <w:noProof/>
            <w:webHidden/>
          </w:rPr>
          <w:t>56</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2" w:history="1">
        <w:r w:rsidR="002C7EE0" w:rsidRPr="000C031E">
          <w:rPr>
            <w:rStyle w:val="Hyperlink"/>
            <w:rFonts w:eastAsia="Calibri"/>
            <w:noProof/>
          </w:rPr>
          <w:t>Ilustración 19 – Aplicación Audinsa Audiología, pantalla con menú de opciones</w:t>
        </w:r>
        <w:r w:rsidR="002C7EE0">
          <w:rPr>
            <w:noProof/>
            <w:webHidden/>
          </w:rPr>
          <w:tab/>
        </w:r>
        <w:r w:rsidR="002C7EE0">
          <w:rPr>
            <w:noProof/>
            <w:webHidden/>
          </w:rPr>
          <w:fldChar w:fldCharType="begin"/>
        </w:r>
        <w:r w:rsidR="002C7EE0">
          <w:rPr>
            <w:noProof/>
            <w:webHidden/>
          </w:rPr>
          <w:instrText xml:space="preserve"> PAGEREF _Toc385082312 \h </w:instrText>
        </w:r>
        <w:r w:rsidR="002C7EE0">
          <w:rPr>
            <w:noProof/>
            <w:webHidden/>
          </w:rPr>
        </w:r>
        <w:r w:rsidR="002C7EE0">
          <w:rPr>
            <w:noProof/>
            <w:webHidden/>
          </w:rPr>
          <w:fldChar w:fldCharType="separate"/>
        </w:r>
        <w:r w:rsidR="002C7EE0">
          <w:rPr>
            <w:noProof/>
            <w:webHidden/>
          </w:rPr>
          <w:t>57</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3" w:history="1">
        <w:r w:rsidR="002C7EE0" w:rsidRPr="000C031E">
          <w:rPr>
            <w:rStyle w:val="Hyperlink"/>
            <w:rFonts w:eastAsia="Calibri"/>
            <w:noProof/>
          </w:rPr>
          <w:t>Ilustración 20 – Aplicación Audinsa Audiología, pantalla instrucciones de examen Sensibilidad de oído.</w:t>
        </w:r>
        <w:r w:rsidR="002C7EE0">
          <w:rPr>
            <w:noProof/>
            <w:webHidden/>
          </w:rPr>
          <w:tab/>
        </w:r>
        <w:r w:rsidR="002C7EE0">
          <w:rPr>
            <w:noProof/>
            <w:webHidden/>
          </w:rPr>
          <w:fldChar w:fldCharType="begin"/>
        </w:r>
        <w:r w:rsidR="002C7EE0">
          <w:rPr>
            <w:noProof/>
            <w:webHidden/>
          </w:rPr>
          <w:instrText xml:space="preserve"> PAGEREF _Toc385082313 \h </w:instrText>
        </w:r>
        <w:r w:rsidR="002C7EE0">
          <w:rPr>
            <w:noProof/>
            <w:webHidden/>
          </w:rPr>
        </w:r>
        <w:r w:rsidR="002C7EE0">
          <w:rPr>
            <w:noProof/>
            <w:webHidden/>
          </w:rPr>
          <w:fldChar w:fldCharType="separate"/>
        </w:r>
        <w:r w:rsidR="002C7EE0">
          <w:rPr>
            <w:noProof/>
            <w:webHidden/>
          </w:rPr>
          <w:t>58</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4" w:history="1">
        <w:r w:rsidR="002C7EE0" w:rsidRPr="000C031E">
          <w:rPr>
            <w:rStyle w:val="Hyperlink"/>
            <w:rFonts w:eastAsia="Calibri"/>
            <w:noProof/>
          </w:rPr>
          <w:t>Ilustración 21 – Aplicación Audinsa Audiología, pantalla instrucciones de examen Cuestionario.</w:t>
        </w:r>
        <w:r w:rsidR="002C7EE0">
          <w:rPr>
            <w:noProof/>
            <w:webHidden/>
          </w:rPr>
          <w:tab/>
        </w:r>
        <w:r w:rsidR="002C7EE0">
          <w:rPr>
            <w:noProof/>
            <w:webHidden/>
          </w:rPr>
          <w:fldChar w:fldCharType="begin"/>
        </w:r>
        <w:r w:rsidR="002C7EE0">
          <w:rPr>
            <w:noProof/>
            <w:webHidden/>
          </w:rPr>
          <w:instrText xml:space="preserve"> PAGEREF _Toc385082314 \h </w:instrText>
        </w:r>
        <w:r w:rsidR="002C7EE0">
          <w:rPr>
            <w:noProof/>
            <w:webHidden/>
          </w:rPr>
        </w:r>
        <w:r w:rsidR="002C7EE0">
          <w:rPr>
            <w:noProof/>
            <w:webHidden/>
          </w:rPr>
          <w:fldChar w:fldCharType="separate"/>
        </w:r>
        <w:r w:rsidR="002C7EE0">
          <w:rPr>
            <w:noProof/>
            <w:webHidden/>
          </w:rPr>
          <w:t>60</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5" w:history="1">
        <w:r w:rsidR="002C7EE0" w:rsidRPr="000C031E">
          <w:rPr>
            <w:rStyle w:val="Hyperlink"/>
            <w:rFonts w:eastAsia="Calibri"/>
            <w:noProof/>
          </w:rPr>
          <w:t>Ilustración 22 – Aplicación Audinsa Audiología, pantalla del examen Cuestionario.</w:t>
        </w:r>
        <w:r w:rsidR="002C7EE0">
          <w:rPr>
            <w:noProof/>
            <w:webHidden/>
          </w:rPr>
          <w:tab/>
        </w:r>
        <w:r w:rsidR="002C7EE0">
          <w:rPr>
            <w:noProof/>
            <w:webHidden/>
          </w:rPr>
          <w:fldChar w:fldCharType="begin"/>
        </w:r>
        <w:r w:rsidR="002C7EE0">
          <w:rPr>
            <w:noProof/>
            <w:webHidden/>
          </w:rPr>
          <w:instrText xml:space="preserve"> PAGEREF _Toc385082315 \h </w:instrText>
        </w:r>
        <w:r w:rsidR="002C7EE0">
          <w:rPr>
            <w:noProof/>
            <w:webHidden/>
          </w:rPr>
        </w:r>
        <w:r w:rsidR="002C7EE0">
          <w:rPr>
            <w:noProof/>
            <w:webHidden/>
          </w:rPr>
          <w:fldChar w:fldCharType="separate"/>
        </w:r>
        <w:r w:rsidR="002C7EE0">
          <w:rPr>
            <w:noProof/>
            <w:webHidden/>
          </w:rPr>
          <w:t>61</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6" w:history="1">
        <w:r w:rsidR="002C7EE0" w:rsidRPr="000C031E">
          <w:rPr>
            <w:rStyle w:val="Hyperlink"/>
            <w:rFonts w:eastAsia="Calibri"/>
            <w:noProof/>
          </w:rPr>
          <w:t>Ilustración 23 – Aplicación Audinsa Audiología, pantalla resultado de examen Cuestionario.</w:t>
        </w:r>
        <w:r w:rsidR="002C7EE0">
          <w:rPr>
            <w:noProof/>
            <w:webHidden/>
          </w:rPr>
          <w:tab/>
        </w:r>
        <w:r w:rsidR="002C7EE0">
          <w:rPr>
            <w:noProof/>
            <w:webHidden/>
          </w:rPr>
          <w:fldChar w:fldCharType="begin"/>
        </w:r>
        <w:r w:rsidR="002C7EE0">
          <w:rPr>
            <w:noProof/>
            <w:webHidden/>
          </w:rPr>
          <w:instrText xml:space="preserve"> PAGEREF _Toc385082316 \h </w:instrText>
        </w:r>
        <w:r w:rsidR="002C7EE0">
          <w:rPr>
            <w:noProof/>
            <w:webHidden/>
          </w:rPr>
        </w:r>
        <w:r w:rsidR="002C7EE0">
          <w:rPr>
            <w:noProof/>
            <w:webHidden/>
          </w:rPr>
          <w:fldChar w:fldCharType="separate"/>
        </w:r>
        <w:r w:rsidR="002C7EE0">
          <w:rPr>
            <w:noProof/>
            <w:webHidden/>
          </w:rPr>
          <w:t>62</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7" w:history="1">
        <w:r w:rsidR="002C7EE0" w:rsidRPr="000C031E">
          <w:rPr>
            <w:rStyle w:val="Hyperlink"/>
            <w:rFonts w:eastAsia="Calibri"/>
            <w:noProof/>
          </w:rPr>
          <w:t>Ilustración 24 – Aplicación Audinsa Audiología, pantalla opciones sobre los resultados</w:t>
        </w:r>
        <w:r w:rsidR="002C7EE0">
          <w:rPr>
            <w:noProof/>
            <w:webHidden/>
          </w:rPr>
          <w:tab/>
        </w:r>
        <w:r w:rsidR="002C7EE0">
          <w:rPr>
            <w:noProof/>
            <w:webHidden/>
          </w:rPr>
          <w:fldChar w:fldCharType="begin"/>
        </w:r>
        <w:r w:rsidR="002C7EE0">
          <w:rPr>
            <w:noProof/>
            <w:webHidden/>
          </w:rPr>
          <w:instrText xml:space="preserve"> PAGEREF _Toc385082317 \h </w:instrText>
        </w:r>
        <w:r w:rsidR="002C7EE0">
          <w:rPr>
            <w:noProof/>
            <w:webHidden/>
          </w:rPr>
        </w:r>
        <w:r w:rsidR="002C7EE0">
          <w:rPr>
            <w:noProof/>
            <w:webHidden/>
          </w:rPr>
          <w:fldChar w:fldCharType="separate"/>
        </w:r>
        <w:r w:rsidR="002C7EE0">
          <w:rPr>
            <w:noProof/>
            <w:webHidden/>
          </w:rPr>
          <w:t>63</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8" w:history="1">
        <w:r w:rsidR="002C7EE0" w:rsidRPr="000C031E">
          <w:rPr>
            <w:rStyle w:val="Hyperlink"/>
            <w:rFonts w:eastAsia="Calibri"/>
            <w:noProof/>
          </w:rPr>
          <w:t>Ilustración 25 – Aplicación Audinsa Audiología, pantalla de acción compartir en pantalla resultados.</w:t>
        </w:r>
        <w:r w:rsidR="002C7EE0">
          <w:rPr>
            <w:noProof/>
            <w:webHidden/>
          </w:rPr>
          <w:tab/>
        </w:r>
        <w:r w:rsidR="002C7EE0">
          <w:rPr>
            <w:noProof/>
            <w:webHidden/>
          </w:rPr>
          <w:fldChar w:fldCharType="begin"/>
        </w:r>
        <w:r w:rsidR="002C7EE0">
          <w:rPr>
            <w:noProof/>
            <w:webHidden/>
          </w:rPr>
          <w:instrText xml:space="preserve"> PAGEREF _Toc385082318 \h </w:instrText>
        </w:r>
        <w:r w:rsidR="002C7EE0">
          <w:rPr>
            <w:noProof/>
            <w:webHidden/>
          </w:rPr>
        </w:r>
        <w:r w:rsidR="002C7EE0">
          <w:rPr>
            <w:noProof/>
            <w:webHidden/>
          </w:rPr>
          <w:fldChar w:fldCharType="separate"/>
        </w:r>
        <w:r w:rsidR="002C7EE0">
          <w:rPr>
            <w:noProof/>
            <w:webHidden/>
          </w:rPr>
          <w:t>64</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19" w:history="1">
        <w:r w:rsidR="002C7EE0" w:rsidRPr="000C031E">
          <w:rPr>
            <w:rStyle w:val="Hyperlink"/>
            <w:rFonts w:eastAsia="Calibri"/>
            <w:noProof/>
          </w:rPr>
          <w:t>Ilustración 26 – Aplicación Audinsa Audiología, pantalla Artículos (blog de la clínica).</w:t>
        </w:r>
        <w:r w:rsidR="002C7EE0">
          <w:rPr>
            <w:noProof/>
            <w:webHidden/>
          </w:rPr>
          <w:tab/>
        </w:r>
        <w:r w:rsidR="002C7EE0">
          <w:rPr>
            <w:noProof/>
            <w:webHidden/>
          </w:rPr>
          <w:fldChar w:fldCharType="begin"/>
        </w:r>
        <w:r w:rsidR="002C7EE0">
          <w:rPr>
            <w:noProof/>
            <w:webHidden/>
          </w:rPr>
          <w:instrText xml:space="preserve"> PAGEREF _Toc385082319 \h </w:instrText>
        </w:r>
        <w:r w:rsidR="002C7EE0">
          <w:rPr>
            <w:noProof/>
            <w:webHidden/>
          </w:rPr>
        </w:r>
        <w:r w:rsidR="002C7EE0">
          <w:rPr>
            <w:noProof/>
            <w:webHidden/>
          </w:rPr>
          <w:fldChar w:fldCharType="separate"/>
        </w:r>
        <w:r w:rsidR="002C7EE0">
          <w:rPr>
            <w:noProof/>
            <w:webHidden/>
          </w:rPr>
          <w:t>65</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0" w:history="1">
        <w:r w:rsidR="002C7EE0" w:rsidRPr="000C031E">
          <w:rPr>
            <w:rStyle w:val="Hyperlink"/>
            <w:rFonts w:eastAsia="Calibri"/>
            <w:noProof/>
          </w:rPr>
          <w:t>Ilustración 27 – Aplicación Audinsa Audiología, pantalla Acciones sobre el  perfil.</w:t>
        </w:r>
        <w:r w:rsidR="002C7EE0">
          <w:rPr>
            <w:noProof/>
            <w:webHidden/>
          </w:rPr>
          <w:tab/>
        </w:r>
        <w:r w:rsidR="002C7EE0">
          <w:rPr>
            <w:noProof/>
            <w:webHidden/>
          </w:rPr>
          <w:fldChar w:fldCharType="begin"/>
        </w:r>
        <w:r w:rsidR="002C7EE0">
          <w:rPr>
            <w:noProof/>
            <w:webHidden/>
          </w:rPr>
          <w:instrText xml:space="preserve"> PAGEREF _Toc385082320 \h </w:instrText>
        </w:r>
        <w:r w:rsidR="002C7EE0">
          <w:rPr>
            <w:noProof/>
            <w:webHidden/>
          </w:rPr>
        </w:r>
        <w:r w:rsidR="002C7EE0">
          <w:rPr>
            <w:noProof/>
            <w:webHidden/>
          </w:rPr>
          <w:fldChar w:fldCharType="separate"/>
        </w:r>
        <w:r w:rsidR="002C7EE0">
          <w:rPr>
            <w:noProof/>
            <w:webHidden/>
          </w:rPr>
          <w:t>66</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1" w:history="1">
        <w:r w:rsidR="002C7EE0" w:rsidRPr="000C031E">
          <w:rPr>
            <w:rStyle w:val="Hyperlink"/>
            <w:rFonts w:eastAsia="Calibri"/>
            <w:noProof/>
          </w:rPr>
          <w:t>Ilustración 28 – Aplicación Audinsa Audiología, pantalla confirmación  del eliminación del perfil.</w:t>
        </w:r>
        <w:r w:rsidR="002C7EE0">
          <w:rPr>
            <w:noProof/>
            <w:webHidden/>
          </w:rPr>
          <w:tab/>
        </w:r>
        <w:r w:rsidR="002C7EE0">
          <w:rPr>
            <w:noProof/>
            <w:webHidden/>
          </w:rPr>
          <w:fldChar w:fldCharType="begin"/>
        </w:r>
        <w:r w:rsidR="002C7EE0">
          <w:rPr>
            <w:noProof/>
            <w:webHidden/>
          </w:rPr>
          <w:instrText xml:space="preserve"> PAGEREF _Toc385082321 \h </w:instrText>
        </w:r>
        <w:r w:rsidR="002C7EE0">
          <w:rPr>
            <w:noProof/>
            <w:webHidden/>
          </w:rPr>
        </w:r>
        <w:r w:rsidR="002C7EE0">
          <w:rPr>
            <w:noProof/>
            <w:webHidden/>
          </w:rPr>
          <w:fldChar w:fldCharType="separate"/>
        </w:r>
        <w:r w:rsidR="002C7EE0">
          <w:rPr>
            <w:noProof/>
            <w:webHidden/>
          </w:rPr>
          <w:t>67</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2" w:history="1">
        <w:r w:rsidR="002C7EE0" w:rsidRPr="000C031E">
          <w:rPr>
            <w:rStyle w:val="Hyperlink"/>
            <w:rFonts w:eastAsia="Calibri"/>
            <w:noProof/>
          </w:rPr>
          <w:t>Ilustración 29 – Aplicación Audinsa Audiología, pantalla perfil eliminado satisfactoriamente.</w:t>
        </w:r>
        <w:r w:rsidR="002C7EE0">
          <w:rPr>
            <w:noProof/>
            <w:webHidden/>
          </w:rPr>
          <w:tab/>
        </w:r>
        <w:r w:rsidR="002C7EE0">
          <w:rPr>
            <w:noProof/>
            <w:webHidden/>
          </w:rPr>
          <w:fldChar w:fldCharType="begin"/>
        </w:r>
        <w:r w:rsidR="002C7EE0">
          <w:rPr>
            <w:noProof/>
            <w:webHidden/>
          </w:rPr>
          <w:instrText xml:space="preserve"> PAGEREF _Toc385082322 \h </w:instrText>
        </w:r>
        <w:r w:rsidR="002C7EE0">
          <w:rPr>
            <w:noProof/>
            <w:webHidden/>
          </w:rPr>
        </w:r>
        <w:r w:rsidR="002C7EE0">
          <w:rPr>
            <w:noProof/>
            <w:webHidden/>
          </w:rPr>
          <w:fldChar w:fldCharType="separate"/>
        </w:r>
        <w:r w:rsidR="002C7EE0">
          <w:rPr>
            <w:noProof/>
            <w:webHidden/>
          </w:rPr>
          <w:t>68</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3" w:history="1">
        <w:r w:rsidR="002C7EE0" w:rsidRPr="000C031E">
          <w:rPr>
            <w:rStyle w:val="Hyperlink"/>
            <w:rFonts w:eastAsia="Calibri"/>
            <w:noProof/>
          </w:rPr>
          <w:t>Ilustración 30 – Imágenes de a</w:t>
        </w:r>
        <w:r w:rsidR="002C7EE0" w:rsidRPr="000C031E">
          <w:rPr>
            <w:rStyle w:val="Hyperlink"/>
            <w:rFonts w:eastAsia="Calibri"/>
            <w:noProof/>
            <w:lang w:eastAsia="es-CR"/>
          </w:rPr>
          <w:t>plicación basada en tecnología móvil para conocer el estado auditivo</w:t>
        </w:r>
        <w:r w:rsidR="002C7EE0">
          <w:rPr>
            <w:noProof/>
            <w:webHidden/>
          </w:rPr>
          <w:tab/>
        </w:r>
        <w:r w:rsidR="002C7EE0">
          <w:rPr>
            <w:noProof/>
            <w:webHidden/>
          </w:rPr>
          <w:fldChar w:fldCharType="begin"/>
        </w:r>
        <w:r w:rsidR="002C7EE0">
          <w:rPr>
            <w:noProof/>
            <w:webHidden/>
          </w:rPr>
          <w:instrText xml:space="preserve"> PAGEREF _Toc385082323 \h </w:instrText>
        </w:r>
        <w:r w:rsidR="002C7EE0">
          <w:rPr>
            <w:noProof/>
            <w:webHidden/>
          </w:rPr>
        </w:r>
        <w:r w:rsidR="002C7EE0">
          <w:rPr>
            <w:noProof/>
            <w:webHidden/>
          </w:rPr>
          <w:fldChar w:fldCharType="separate"/>
        </w:r>
        <w:r w:rsidR="002C7EE0">
          <w:rPr>
            <w:noProof/>
            <w:webHidden/>
          </w:rPr>
          <w:t>69</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4" w:history="1">
        <w:r w:rsidR="002C7EE0" w:rsidRPr="000C031E">
          <w:rPr>
            <w:rStyle w:val="Hyperlink"/>
            <w:rFonts w:eastAsia="Calibri"/>
            <w:noProof/>
          </w:rPr>
          <w:t>Ilustración 28 - Pantalla principal uHear Aplicación uHear</w:t>
        </w:r>
        <w:r w:rsidR="002C7EE0">
          <w:rPr>
            <w:noProof/>
            <w:webHidden/>
          </w:rPr>
          <w:tab/>
        </w:r>
        <w:r w:rsidR="002C7EE0">
          <w:rPr>
            <w:noProof/>
            <w:webHidden/>
          </w:rPr>
          <w:fldChar w:fldCharType="begin"/>
        </w:r>
        <w:r w:rsidR="002C7EE0">
          <w:rPr>
            <w:noProof/>
            <w:webHidden/>
          </w:rPr>
          <w:instrText xml:space="preserve"> PAGEREF _Toc385082324 \h </w:instrText>
        </w:r>
        <w:r w:rsidR="002C7EE0">
          <w:rPr>
            <w:noProof/>
            <w:webHidden/>
          </w:rPr>
        </w:r>
        <w:r w:rsidR="002C7EE0">
          <w:rPr>
            <w:noProof/>
            <w:webHidden/>
          </w:rPr>
          <w:fldChar w:fldCharType="separate"/>
        </w:r>
        <w:r w:rsidR="002C7EE0">
          <w:rPr>
            <w:noProof/>
            <w:webHidden/>
          </w:rPr>
          <w:t>80</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5" w:history="1">
        <w:r w:rsidR="002C7EE0" w:rsidRPr="000C031E">
          <w:rPr>
            <w:rStyle w:val="Hyperlink"/>
            <w:rFonts w:eastAsia="Calibri"/>
            <w:noProof/>
          </w:rPr>
          <w:t>Ilustración 29 – Sensibilidad de oído uHear – Prueba en ejecución Aplicación uHear</w:t>
        </w:r>
        <w:r w:rsidR="002C7EE0">
          <w:rPr>
            <w:noProof/>
            <w:webHidden/>
          </w:rPr>
          <w:tab/>
        </w:r>
        <w:r w:rsidR="002C7EE0">
          <w:rPr>
            <w:noProof/>
            <w:webHidden/>
          </w:rPr>
          <w:fldChar w:fldCharType="begin"/>
        </w:r>
        <w:r w:rsidR="002C7EE0">
          <w:rPr>
            <w:noProof/>
            <w:webHidden/>
          </w:rPr>
          <w:instrText xml:space="preserve"> PAGEREF _Toc385082325 \h </w:instrText>
        </w:r>
        <w:r w:rsidR="002C7EE0">
          <w:rPr>
            <w:noProof/>
            <w:webHidden/>
          </w:rPr>
        </w:r>
        <w:r w:rsidR="002C7EE0">
          <w:rPr>
            <w:noProof/>
            <w:webHidden/>
          </w:rPr>
          <w:fldChar w:fldCharType="separate"/>
        </w:r>
        <w:r w:rsidR="002C7EE0">
          <w:rPr>
            <w:noProof/>
            <w:webHidden/>
          </w:rPr>
          <w:t>81</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6" w:history="1">
        <w:r w:rsidR="002C7EE0" w:rsidRPr="000C031E">
          <w:rPr>
            <w:rStyle w:val="Hyperlink"/>
            <w:rFonts w:eastAsia="Calibri"/>
            <w:noProof/>
          </w:rPr>
          <w:t>Ilustración 30 – Pantalla de resultados examen de sensibilidad de oído</w:t>
        </w:r>
        <w:r w:rsidR="002C7EE0">
          <w:rPr>
            <w:noProof/>
            <w:webHidden/>
          </w:rPr>
          <w:tab/>
        </w:r>
        <w:r w:rsidR="002C7EE0">
          <w:rPr>
            <w:noProof/>
            <w:webHidden/>
          </w:rPr>
          <w:fldChar w:fldCharType="begin"/>
        </w:r>
        <w:r w:rsidR="002C7EE0">
          <w:rPr>
            <w:noProof/>
            <w:webHidden/>
          </w:rPr>
          <w:instrText xml:space="preserve"> PAGEREF _Toc385082326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7" w:history="1">
        <w:r w:rsidR="002C7EE0" w:rsidRPr="000C031E">
          <w:rPr>
            <w:rStyle w:val="Hyperlink"/>
            <w:rFonts w:eastAsia="Calibri"/>
            <w:noProof/>
          </w:rPr>
          <w:t>Ilustración 31 – Pantalla de resultados uHear</w:t>
        </w:r>
        <w:r w:rsidR="002C7EE0">
          <w:rPr>
            <w:noProof/>
            <w:webHidden/>
          </w:rPr>
          <w:tab/>
        </w:r>
        <w:r w:rsidR="002C7EE0">
          <w:rPr>
            <w:noProof/>
            <w:webHidden/>
          </w:rPr>
          <w:fldChar w:fldCharType="begin"/>
        </w:r>
        <w:r w:rsidR="002C7EE0">
          <w:rPr>
            <w:noProof/>
            <w:webHidden/>
          </w:rPr>
          <w:instrText xml:space="preserve"> PAGEREF _Toc385082327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8" w:history="1">
        <w:r w:rsidR="002C7EE0" w:rsidRPr="000C031E">
          <w:rPr>
            <w:rStyle w:val="Hyperlink"/>
            <w:rFonts w:eastAsia="Calibri"/>
            <w:noProof/>
          </w:rPr>
          <w:t>Ilustración 32 – Pantalla de resultados guardados</w:t>
        </w:r>
        <w:r w:rsidR="002C7EE0">
          <w:rPr>
            <w:noProof/>
            <w:webHidden/>
          </w:rPr>
          <w:tab/>
        </w:r>
        <w:r w:rsidR="002C7EE0">
          <w:rPr>
            <w:noProof/>
            <w:webHidden/>
          </w:rPr>
          <w:fldChar w:fldCharType="begin"/>
        </w:r>
        <w:r w:rsidR="002C7EE0">
          <w:rPr>
            <w:noProof/>
            <w:webHidden/>
          </w:rPr>
          <w:instrText xml:space="preserve"> PAGEREF _Toc385082328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29" w:history="1">
        <w:r w:rsidR="002C7EE0" w:rsidRPr="000C031E">
          <w:rPr>
            <w:rStyle w:val="Hyperlink"/>
            <w:rFonts w:eastAsia="Calibri"/>
            <w:noProof/>
          </w:rPr>
          <w:t>Ilustración 33 – Consejos auditivos</w:t>
        </w:r>
        <w:r w:rsidR="002C7EE0">
          <w:rPr>
            <w:noProof/>
            <w:webHidden/>
          </w:rPr>
          <w:tab/>
        </w:r>
        <w:r w:rsidR="002C7EE0">
          <w:rPr>
            <w:noProof/>
            <w:webHidden/>
          </w:rPr>
          <w:fldChar w:fldCharType="begin"/>
        </w:r>
        <w:r w:rsidR="002C7EE0">
          <w:rPr>
            <w:noProof/>
            <w:webHidden/>
          </w:rPr>
          <w:instrText xml:space="preserve"> PAGEREF _Toc385082329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30" w:history="1">
        <w:r w:rsidR="002C7EE0" w:rsidRPr="000C031E">
          <w:rPr>
            <w:rStyle w:val="Hyperlink"/>
            <w:rFonts w:eastAsia="Calibri"/>
            <w:noProof/>
          </w:rPr>
          <w:t>Ilustración 34 – Ubicación de centros especializados</w:t>
        </w:r>
        <w:r w:rsidR="002C7EE0">
          <w:rPr>
            <w:noProof/>
            <w:webHidden/>
          </w:rPr>
          <w:tab/>
        </w:r>
        <w:r w:rsidR="002C7EE0">
          <w:rPr>
            <w:noProof/>
            <w:webHidden/>
          </w:rPr>
          <w:fldChar w:fldCharType="begin"/>
        </w:r>
        <w:r w:rsidR="002C7EE0">
          <w:rPr>
            <w:noProof/>
            <w:webHidden/>
          </w:rPr>
          <w:instrText xml:space="preserve"> PAGEREF _Toc385082330 \h </w:instrText>
        </w:r>
        <w:r w:rsidR="002C7EE0">
          <w:rPr>
            <w:noProof/>
            <w:webHidden/>
          </w:rPr>
        </w:r>
        <w:r w:rsidR="002C7EE0">
          <w:rPr>
            <w:noProof/>
            <w:webHidden/>
          </w:rPr>
          <w:fldChar w:fldCharType="separate"/>
        </w:r>
        <w:r w:rsidR="002C7EE0">
          <w:rPr>
            <w:noProof/>
            <w:webHidden/>
          </w:rPr>
          <w:t>84</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31" w:history="1">
        <w:r w:rsidR="002C7EE0" w:rsidRPr="000C031E">
          <w:rPr>
            <w:rStyle w:val="Hyperlink"/>
            <w:rFonts w:eastAsia="Calibri"/>
            <w:noProof/>
          </w:rPr>
          <w:t>Ilustración 35 – Aplicación test en línea: Flujo de imágenes</w:t>
        </w:r>
        <w:r w:rsidR="002C7EE0">
          <w:rPr>
            <w:noProof/>
            <w:webHidden/>
          </w:rPr>
          <w:tab/>
        </w:r>
        <w:r w:rsidR="002C7EE0">
          <w:rPr>
            <w:noProof/>
            <w:webHidden/>
          </w:rPr>
          <w:fldChar w:fldCharType="begin"/>
        </w:r>
        <w:r w:rsidR="002C7EE0">
          <w:rPr>
            <w:noProof/>
            <w:webHidden/>
          </w:rPr>
          <w:instrText xml:space="preserve"> PAGEREF _Toc385082331 \h </w:instrText>
        </w:r>
        <w:r w:rsidR="002C7EE0">
          <w:rPr>
            <w:noProof/>
            <w:webHidden/>
          </w:rPr>
        </w:r>
        <w:r w:rsidR="002C7EE0">
          <w:rPr>
            <w:noProof/>
            <w:webHidden/>
          </w:rPr>
          <w:fldChar w:fldCharType="separate"/>
        </w:r>
        <w:r w:rsidR="002C7EE0">
          <w:rPr>
            <w:noProof/>
            <w:webHidden/>
          </w:rPr>
          <w:t>85</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32" w:history="1">
        <w:r w:rsidR="002C7EE0" w:rsidRPr="000C031E">
          <w:rPr>
            <w:rStyle w:val="Hyperlink"/>
            <w:rFonts w:eastAsia="Calibri"/>
            <w:noProof/>
          </w:rPr>
          <w:t>Ilustración 36 – Aplicación test auditivo Test Auditivo de Phonak</w:t>
        </w:r>
        <w:r w:rsidR="002C7EE0">
          <w:rPr>
            <w:noProof/>
            <w:webHidden/>
          </w:rPr>
          <w:tab/>
        </w:r>
        <w:r w:rsidR="002C7EE0">
          <w:rPr>
            <w:noProof/>
            <w:webHidden/>
          </w:rPr>
          <w:fldChar w:fldCharType="begin"/>
        </w:r>
        <w:r w:rsidR="002C7EE0">
          <w:rPr>
            <w:noProof/>
            <w:webHidden/>
          </w:rPr>
          <w:instrText xml:space="preserve"> PAGEREF _Toc385082332 \h </w:instrText>
        </w:r>
        <w:r w:rsidR="002C7EE0">
          <w:rPr>
            <w:noProof/>
            <w:webHidden/>
          </w:rPr>
        </w:r>
        <w:r w:rsidR="002C7EE0">
          <w:rPr>
            <w:noProof/>
            <w:webHidden/>
          </w:rPr>
          <w:fldChar w:fldCharType="separate"/>
        </w:r>
        <w:r w:rsidR="002C7EE0">
          <w:rPr>
            <w:noProof/>
            <w:webHidden/>
          </w:rPr>
          <w:t>87</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33" w:history="1">
        <w:r w:rsidR="002C7EE0" w:rsidRPr="000C031E">
          <w:rPr>
            <w:rStyle w:val="Hyperlink"/>
            <w:rFonts w:eastAsia="Calibri"/>
            <w:noProof/>
            <w:lang w:val="en-US"/>
          </w:rPr>
          <w:t>Ilustración 37 – Pantalla principal Test your hearing</w:t>
        </w:r>
        <w:r w:rsidR="002C7EE0">
          <w:rPr>
            <w:noProof/>
            <w:webHidden/>
          </w:rPr>
          <w:tab/>
        </w:r>
        <w:r w:rsidR="002C7EE0">
          <w:rPr>
            <w:noProof/>
            <w:webHidden/>
          </w:rPr>
          <w:fldChar w:fldCharType="begin"/>
        </w:r>
        <w:r w:rsidR="002C7EE0">
          <w:rPr>
            <w:noProof/>
            <w:webHidden/>
          </w:rPr>
          <w:instrText xml:space="preserve"> PAGEREF _Toc385082333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34" w:history="1">
        <w:r w:rsidR="002C7EE0" w:rsidRPr="000C031E">
          <w:rPr>
            <w:rStyle w:val="Hyperlink"/>
            <w:rFonts w:eastAsia="Calibri"/>
            <w:noProof/>
          </w:rPr>
          <w:t>Ilustración 38 – Interfaz de la prueba de rango de frecuencias</w:t>
        </w:r>
        <w:r w:rsidR="002C7EE0">
          <w:rPr>
            <w:noProof/>
            <w:webHidden/>
          </w:rPr>
          <w:tab/>
        </w:r>
        <w:r w:rsidR="002C7EE0">
          <w:rPr>
            <w:noProof/>
            <w:webHidden/>
          </w:rPr>
          <w:fldChar w:fldCharType="begin"/>
        </w:r>
        <w:r w:rsidR="002C7EE0">
          <w:rPr>
            <w:noProof/>
            <w:webHidden/>
          </w:rPr>
          <w:instrText xml:space="preserve"> PAGEREF _Toc385082334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35" w:history="1">
        <w:r w:rsidR="002C7EE0" w:rsidRPr="000C031E">
          <w:rPr>
            <w:rStyle w:val="Hyperlink"/>
            <w:rFonts w:eastAsia="Calibri"/>
            <w:noProof/>
          </w:rPr>
          <w:t>Ilustración 39 – Pantalla de resultados de rango de frecuencias</w:t>
        </w:r>
        <w:r w:rsidR="002C7EE0">
          <w:rPr>
            <w:noProof/>
            <w:webHidden/>
          </w:rPr>
          <w:tab/>
        </w:r>
        <w:r w:rsidR="002C7EE0">
          <w:rPr>
            <w:noProof/>
            <w:webHidden/>
          </w:rPr>
          <w:fldChar w:fldCharType="begin"/>
        </w:r>
        <w:r w:rsidR="002C7EE0">
          <w:rPr>
            <w:noProof/>
            <w:webHidden/>
          </w:rPr>
          <w:instrText xml:space="preserve"> PAGEREF _Toc385082335 \h </w:instrText>
        </w:r>
        <w:r w:rsidR="002C7EE0">
          <w:rPr>
            <w:noProof/>
            <w:webHidden/>
          </w:rPr>
        </w:r>
        <w:r w:rsidR="002C7EE0">
          <w:rPr>
            <w:noProof/>
            <w:webHidden/>
          </w:rPr>
          <w:fldChar w:fldCharType="separate"/>
        </w:r>
        <w:r w:rsidR="002C7EE0">
          <w:rPr>
            <w:noProof/>
            <w:webHidden/>
          </w:rPr>
          <w:t>89</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36" w:history="1">
        <w:r w:rsidR="002C7EE0" w:rsidRPr="000C031E">
          <w:rPr>
            <w:rStyle w:val="Hyperlink"/>
            <w:rFonts w:eastAsia="Calibri"/>
            <w:noProof/>
          </w:rPr>
          <w:t>Ilustración 40 – Interfaz diferenciación de frecuencias</w:t>
        </w:r>
        <w:r w:rsidR="002C7EE0">
          <w:rPr>
            <w:noProof/>
            <w:webHidden/>
          </w:rPr>
          <w:tab/>
        </w:r>
        <w:r w:rsidR="002C7EE0">
          <w:rPr>
            <w:noProof/>
            <w:webHidden/>
          </w:rPr>
          <w:fldChar w:fldCharType="begin"/>
        </w:r>
        <w:r w:rsidR="002C7EE0">
          <w:rPr>
            <w:noProof/>
            <w:webHidden/>
          </w:rPr>
          <w:instrText xml:space="preserve"> PAGEREF _Toc385082336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2337" w:history="1">
        <w:r w:rsidR="002C7EE0" w:rsidRPr="000C031E">
          <w:rPr>
            <w:rStyle w:val="Hyperlink"/>
            <w:rFonts w:eastAsia="Calibri"/>
            <w:noProof/>
          </w:rPr>
          <w:t>Ilustración 41 – Gráfico representativo diferenciación de frecuencias</w:t>
        </w:r>
        <w:r w:rsidR="002C7EE0">
          <w:rPr>
            <w:noProof/>
            <w:webHidden/>
          </w:rPr>
          <w:tab/>
        </w:r>
        <w:r w:rsidR="002C7EE0">
          <w:rPr>
            <w:noProof/>
            <w:webHidden/>
          </w:rPr>
          <w:fldChar w:fldCharType="begin"/>
        </w:r>
        <w:r w:rsidR="002C7EE0">
          <w:rPr>
            <w:noProof/>
            <w:webHidden/>
          </w:rPr>
          <w:instrText xml:space="preserve"> PAGEREF _Toc385082337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146419" w:rsidRPr="00415423" w:rsidRDefault="00BB343A" w:rsidP="00415423">
      <w:pPr>
        <w:pStyle w:val="TableofFigures"/>
        <w:tabs>
          <w:tab w:val="right" w:leader="dot" w:pos="10250"/>
        </w:tabs>
        <w:rPr>
          <w:rFonts w:asciiTheme="minorHAnsi" w:eastAsiaTheme="minorEastAsia" w:hAnsiTheme="minorHAnsi" w:cstheme="minorBidi"/>
          <w:noProof/>
          <w:sz w:val="22"/>
          <w:szCs w:val="22"/>
          <w:lang w:eastAsia="es-CR"/>
        </w:rPr>
      </w:pPr>
      <w:hyperlink w:anchor="_Toc385082338" w:history="1">
        <w:r w:rsidR="002C7EE0" w:rsidRPr="000C031E">
          <w:rPr>
            <w:rStyle w:val="Hyperlink"/>
            <w:rFonts w:eastAsia="Calibri"/>
            <w:noProof/>
          </w:rPr>
          <w:t>Ilustración 42 – Pantalla de resultados de diferenciación de frecuencias Aplicación Test your hearing</w:t>
        </w:r>
        <w:r w:rsidR="002C7EE0">
          <w:rPr>
            <w:noProof/>
            <w:webHidden/>
          </w:rPr>
          <w:tab/>
        </w:r>
        <w:r w:rsidR="002C7EE0">
          <w:rPr>
            <w:noProof/>
            <w:webHidden/>
          </w:rPr>
          <w:fldChar w:fldCharType="begin"/>
        </w:r>
        <w:r w:rsidR="002C7EE0">
          <w:rPr>
            <w:noProof/>
            <w:webHidden/>
          </w:rPr>
          <w:instrText xml:space="preserve"> PAGEREF _Toc385082338 \h </w:instrText>
        </w:r>
        <w:r w:rsidR="002C7EE0">
          <w:rPr>
            <w:noProof/>
            <w:webHidden/>
          </w:rPr>
        </w:r>
        <w:r w:rsidR="002C7EE0">
          <w:rPr>
            <w:noProof/>
            <w:webHidden/>
          </w:rPr>
          <w:fldChar w:fldCharType="separate"/>
        </w:r>
        <w:r w:rsidR="002C7EE0">
          <w:rPr>
            <w:noProof/>
            <w:webHidden/>
          </w:rPr>
          <w:t>91</w:t>
        </w:r>
        <w:r w:rsidR="002C7EE0">
          <w:rPr>
            <w:noProof/>
            <w:webHidden/>
          </w:rPr>
          <w:fldChar w:fldCharType="end"/>
        </w:r>
      </w:hyperlink>
      <w:r w:rsidR="00245F9B">
        <w:fldChar w:fldCharType="end"/>
      </w:r>
    </w:p>
    <w:p w:rsidR="00146419" w:rsidRDefault="00146419">
      <w:pPr>
        <w:spacing w:after="200" w:line="276" w:lineRule="auto"/>
        <w:jc w:val="left"/>
        <w:rPr>
          <w:rFonts w:eastAsia="Calibri"/>
          <w:b/>
          <w:bCs/>
          <w:i/>
          <w:iCs/>
          <w:sz w:val="28"/>
          <w:szCs w:val="28"/>
          <w:lang w:eastAsia="es-CR"/>
        </w:rPr>
      </w:pPr>
      <w:r>
        <w:br w:type="page"/>
      </w:r>
    </w:p>
    <w:p w:rsidR="00146419" w:rsidRDefault="00146419" w:rsidP="00146419">
      <w:pPr>
        <w:pStyle w:val="12"/>
        <w:ind w:left="792"/>
      </w:pPr>
      <w:r w:rsidRPr="00F76769">
        <w:lastRenderedPageBreak/>
        <w:t>Índice de</w:t>
      </w:r>
      <w:r>
        <w:t xml:space="preserve"> tablas</w:t>
      </w:r>
    </w:p>
    <w:p w:rsidR="00FC1B38"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5089370" w:history="1">
        <w:r w:rsidR="00FC1B38" w:rsidRPr="00235676">
          <w:rPr>
            <w:rStyle w:val="Hyperlink"/>
            <w:rFonts w:eastAsia="Calibri"/>
            <w:noProof/>
          </w:rPr>
          <w:t>Tabla 1 – Costo de recursos humanos estimado</w:t>
        </w:r>
        <w:r w:rsidR="00FC1B38">
          <w:rPr>
            <w:noProof/>
            <w:webHidden/>
          </w:rPr>
          <w:tab/>
        </w:r>
        <w:r w:rsidR="00FC1B38">
          <w:rPr>
            <w:noProof/>
            <w:webHidden/>
          </w:rPr>
          <w:fldChar w:fldCharType="begin"/>
        </w:r>
        <w:r w:rsidR="00FC1B38">
          <w:rPr>
            <w:noProof/>
            <w:webHidden/>
          </w:rPr>
          <w:instrText xml:space="preserve"> PAGEREF _Toc385089370 \h </w:instrText>
        </w:r>
        <w:r w:rsidR="00FC1B38">
          <w:rPr>
            <w:noProof/>
            <w:webHidden/>
          </w:rPr>
        </w:r>
        <w:r w:rsidR="00FC1B38">
          <w:rPr>
            <w:noProof/>
            <w:webHidden/>
          </w:rPr>
          <w:fldChar w:fldCharType="separate"/>
        </w:r>
        <w:r w:rsidR="00FC1B38">
          <w:rPr>
            <w:noProof/>
            <w:webHidden/>
          </w:rPr>
          <w:t>34</w:t>
        </w:r>
        <w:r w:rsidR="00FC1B38">
          <w:rPr>
            <w:noProof/>
            <w:webHidden/>
          </w:rPr>
          <w:fldChar w:fldCharType="end"/>
        </w:r>
      </w:hyperlink>
    </w:p>
    <w:p w:rsidR="00FC1B38"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9371" w:history="1">
        <w:r w:rsidR="00FC1B38" w:rsidRPr="00235676">
          <w:rPr>
            <w:rStyle w:val="Hyperlink"/>
            <w:rFonts w:eastAsia="Calibri"/>
            <w:noProof/>
          </w:rPr>
          <w:t>Tabla 2 – Costo de activos a utilizar</w:t>
        </w:r>
        <w:r w:rsidR="00FC1B38">
          <w:rPr>
            <w:noProof/>
            <w:webHidden/>
          </w:rPr>
          <w:tab/>
        </w:r>
        <w:r w:rsidR="00FC1B38">
          <w:rPr>
            <w:noProof/>
            <w:webHidden/>
          </w:rPr>
          <w:fldChar w:fldCharType="begin"/>
        </w:r>
        <w:r w:rsidR="00FC1B38">
          <w:rPr>
            <w:noProof/>
            <w:webHidden/>
          </w:rPr>
          <w:instrText xml:space="preserve"> PAGEREF _Toc385089371 \h </w:instrText>
        </w:r>
        <w:r w:rsidR="00FC1B38">
          <w:rPr>
            <w:noProof/>
            <w:webHidden/>
          </w:rPr>
        </w:r>
        <w:r w:rsidR="00FC1B38">
          <w:rPr>
            <w:noProof/>
            <w:webHidden/>
          </w:rPr>
          <w:fldChar w:fldCharType="separate"/>
        </w:r>
        <w:r w:rsidR="00FC1B38">
          <w:rPr>
            <w:noProof/>
            <w:webHidden/>
          </w:rPr>
          <w:t>35</w:t>
        </w:r>
        <w:r w:rsidR="00FC1B38">
          <w:rPr>
            <w:noProof/>
            <w:webHidden/>
          </w:rPr>
          <w:fldChar w:fldCharType="end"/>
        </w:r>
      </w:hyperlink>
    </w:p>
    <w:p w:rsidR="00FC1B38"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9372" w:history="1">
        <w:r w:rsidR="00FC1B38" w:rsidRPr="00235676">
          <w:rPr>
            <w:rStyle w:val="Hyperlink"/>
            <w:rFonts w:eastAsia="Calibri"/>
            <w:noProof/>
          </w:rPr>
          <w:t>Tabla 3 - Comparación de aplicaciones de audiología existentes</w:t>
        </w:r>
        <w:r w:rsidR="00FC1B38">
          <w:rPr>
            <w:noProof/>
            <w:webHidden/>
          </w:rPr>
          <w:tab/>
        </w:r>
        <w:r w:rsidR="00FC1B38">
          <w:rPr>
            <w:noProof/>
            <w:webHidden/>
          </w:rPr>
          <w:fldChar w:fldCharType="begin"/>
        </w:r>
        <w:r w:rsidR="00FC1B38">
          <w:rPr>
            <w:noProof/>
            <w:webHidden/>
          </w:rPr>
          <w:instrText xml:space="preserve"> PAGEREF _Toc385089372 \h </w:instrText>
        </w:r>
        <w:r w:rsidR="00FC1B38">
          <w:rPr>
            <w:noProof/>
            <w:webHidden/>
          </w:rPr>
        </w:r>
        <w:r w:rsidR="00FC1B38">
          <w:rPr>
            <w:noProof/>
            <w:webHidden/>
          </w:rPr>
          <w:fldChar w:fldCharType="separate"/>
        </w:r>
        <w:r w:rsidR="00FC1B38">
          <w:rPr>
            <w:noProof/>
            <w:webHidden/>
          </w:rPr>
          <w:t>37</w:t>
        </w:r>
        <w:r w:rsidR="00FC1B38">
          <w:rPr>
            <w:noProof/>
            <w:webHidden/>
          </w:rPr>
          <w:fldChar w:fldCharType="end"/>
        </w:r>
      </w:hyperlink>
    </w:p>
    <w:p w:rsidR="00FC1B38" w:rsidRDefault="00BB343A">
      <w:pPr>
        <w:pStyle w:val="TableofFigures"/>
        <w:tabs>
          <w:tab w:val="right" w:leader="dot" w:pos="10250"/>
        </w:tabs>
        <w:rPr>
          <w:rFonts w:asciiTheme="minorHAnsi" w:eastAsiaTheme="minorEastAsia" w:hAnsiTheme="minorHAnsi" w:cstheme="minorBidi"/>
          <w:noProof/>
          <w:sz w:val="22"/>
          <w:szCs w:val="22"/>
          <w:lang w:eastAsia="es-CR"/>
        </w:rPr>
      </w:pPr>
      <w:hyperlink w:anchor="_Toc385089373" w:history="1">
        <w:r w:rsidR="00FC1B38" w:rsidRPr="00235676">
          <w:rPr>
            <w:rStyle w:val="Hyperlink"/>
            <w:rFonts w:eastAsia="Calibri"/>
            <w:noProof/>
          </w:rPr>
          <w:t>Tabla 4 - Escenarios de pruebas</w:t>
        </w:r>
        <w:r w:rsidR="00FC1B38">
          <w:rPr>
            <w:noProof/>
            <w:webHidden/>
          </w:rPr>
          <w:tab/>
        </w:r>
        <w:r w:rsidR="00FC1B38">
          <w:rPr>
            <w:noProof/>
            <w:webHidden/>
          </w:rPr>
          <w:fldChar w:fldCharType="begin"/>
        </w:r>
        <w:r w:rsidR="00FC1B38">
          <w:rPr>
            <w:noProof/>
            <w:webHidden/>
          </w:rPr>
          <w:instrText xml:space="preserve"> PAGEREF _Toc385089373 \h </w:instrText>
        </w:r>
        <w:r w:rsidR="00FC1B38">
          <w:rPr>
            <w:noProof/>
            <w:webHidden/>
          </w:rPr>
        </w:r>
        <w:r w:rsidR="00FC1B38">
          <w:rPr>
            <w:noProof/>
            <w:webHidden/>
          </w:rPr>
          <w:fldChar w:fldCharType="separate"/>
        </w:r>
        <w:r w:rsidR="00FC1B38">
          <w:rPr>
            <w:noProof/>
            <w:webHidden/>
          </w:rPr>
          <w:t>48</w:t>
        </w:r>
        <w:r w:rsidR="00FC1B38">
          <w:rPr>
            <w:noProof/>
            <w:webHidden/>
          </w:rPr>
          <w:fldChar w:fldCharType="end"/>
        </w:r>
      </w:hyperlink>
    </w:p>
    <w:p w:rsidR="00146419" w:rsidRDefault="00146419">
      <w:pPr>
        <w:spacing w:after="200" w:line="276" w:lineRule="auto"/>
        <w:jc w:val="left"/>
        <w:rPr>
          <w:lang w:val="en-US"/>
        </w:rPr>
      </w:pPr>
      <w:r>
        <w:rPr>
          <w:lang w:val="en-US"/>
        </w:rPr>
        <w:fldChar w:fldCharType="end"/>
      </w:r>
      <w:r>
        <w:rPr>
          <w:lang w:val="en-US"/>
        </w:rPr>
        <w:br w:type="page"/>
      </w:r>
    </w:p>
    <w:p w:rsidR="00AD0B2F" w:rsidRPr="00731493" w:rsidRDefault="00AD0B2F" w:rsidP="00731493">
      <w:pPr>
        <w:pStyle w:val="TableofFigures"/>
        <w:tabs>
          <w:tab w:val="right" w:leader="dot" w:pos="10250"/>
        </w:tabs>
        <w:rPr>
          <w:rFonts w:asciiTheme="minorHAnsi" w:eastAsiaTheme="minorEastAsia" w:hAnsiTheme="minorHAnsi" w:cstheme="minorBidi"/>
          <w:noProof/>
          <w:sz w:val="22"/>
          <w:szCs w:val="22"/>
          <w:lang w:val="en-US" w:eastAsia="en-US"/>
        </w:rPr>
      </w:pPr>
    </w:p>
    <w:p w:rsidR="00AD0B2F" w:rsidRPr="00993CDF" w:rsidRDefault="00AD0B2F" w:rsidP="00AD0B2F">
      <w:pPr>
        <w:pStyle w:val="t1"/>
      </w:pPr>
      <w:bookmarkStart w:id="59" w:name="_Toc347565935"/>
      <w:bookmarkStart w:id="60" w:name="_Toc384671491"/>
      <w:r>
        <w:t>CAPÍTULO 1</w:t>
      </w:r>
      <w:bookmarkEnd w:id="59"/>
      <w:bookmarkEnd w:id="60"/>
      <w:r w:rsidRPr="00993CDF">
        <w:t xml:space="preserve"> </w:t>
      </w:r>
    </w:p>
    <w:p w:rsidR="00AD0B2F" w:rsidRPr="00A87132" w:rsidRDefault="00AD0B2F" w:rsidP="00AD0B2F">
      <w:pPr>
        <w:pStyle w:val="12"/>
      </w:pPr>
      <w:bookmarkStart w:id="61" w:name="_Toc347565936"/>
      <w:bookmarkStart w:id="62" w:name="_Toc384671492"/>
      <w:r w:rsidRPr="00A87132">
        <w:t>Antecedentes</w:t>
      </w:r>
      <w:bookmarkEnd w:id="61"/>
      <w:bookmarkEnd w:id="6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lastRenderedPageBreak/>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3" w:name="_Toc347565937"/>
      <w:bookmarkStart w:id="64" w:name="_Toc384671493"/>
      <w:r w:rsidRPr="00143A2B">
        <w:t>Justificación</w:t>
      </w:r>
      <w:bookmarkEnd w:id="63"/>
      <w:bookmarkEnd w:id="64"/>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143A2B" w:rsidRDefault="00AD0B2F" w:rsidP="00AD0B2F">
      <w:pPr>
        <w:pStyle w:val="12"/>
      </w:pPr>
      <w:bookmarkStart w:id="65" w:name="_Toc347565938"/>
      <w:bookmarkStart w:id="66" w:name="_Toc384671494"/>
      <w:r w:rsidRPr="00143A2B">
        <w:t>Problemática a resolver</w:t>
      </w:r>
      <w:bookmarkEnd w:id="65"/>
      <w:bookmarkEnd w:id="66"/>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Actualmente los audiólogos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mejorar el servicio que brinda y permitir a las personas realizar de manera personalizada su diagnóstico sobre su estado auditivo dándole al negocio la oportunidad de atraer posibles clientes.</w:t>
      </w:r>
    </w:p>
    <w:p w:rsidR="00AD0B2F" w:rsidRDefault="00AD0B2F" w:rsidP="00AD0B2F">
      <w:pPr>
        <w:pStyle w:val="12"/>
      </w:pPr>
      <w:bookmarkStart w:id="67" w:name="_Toc347565939"/>
      <w:bookmarkStart w:id="68" w:name="_Toc384671495"/>
      <w:r w:rsidRPr="00C233AA">
        <w:t>Objetivos</w:t>
      </w:r>
      <w:bookmarkEnd w:id="67"/>
      <w:bookmarkEnd w:id="68"/>
    </w:p>
    <w:p w:rsidR="00AD0B2F" w:rsidRPr="00C233AA" w:rsidRDefault="00AD0B2F" w:rsidP="00AD0B2F">
      <w:pPr>
        <w:pStyle w:val="13"/>
        <w:tabs>
          <w:tab w:val="left" w:pos="1134"/>
        </w:tabs>
      </w:pPr>
      <w:bookmarkStart w:id="69" w:name="_Toc347565940"/>
      <w:bookmarkStart w:id="70" w:name="_Toc384671496"/>
      <w:r w:rsidRPr="00C233AA">
        <w:t>General</w:t>
      </w:r>
      <w:bookmarkEnd w:id="69"/>
      <w:bookmarkEnd w:id="7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1" w:name="_Toc347565941"/>
      <w:bookmarkStart w:id="72" w:name="_Toc384671497"/>
      <w:r w:rsidRPr="007B05B4">
        <w:lastRenderedPageBreak/>
        <w:t>Específicos</w:t>
      </w:r>
      <w:bookmarkEnd w:id="71"/>
      <w:bookmarkEnd w:id="7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5F4F84" w:rsidRDefault="0019327D" w:rsidP="003451B9">
      <w:pPr>
        <w:pStyle w:val="ListParagraph"/>
        <w:numPr>
          <w:ilvl w:val="0"/>
          <w:numId w:val="4"/>
        </w:numPr>
        <w:rPr>
          <w:lang w:eastAsia="es-CR"/>
        </w:rPr>
      </w:pPr>
      <w:r w:rsidRPr="005F4F84">
        <w:rPr>
          <w:lang w:eastAsia="es-CR"/>
        </w:rPr>
        <w:t>Determinar la utilización de aplicacio</w:t>
      </w:r>
      <w:r w:rsidR="00DA439E" w:rsidRPr="005F4F84">
        <w:rPr>
          <w:lang w:eastAsia="es-CR"/>
        </w:rPr>
        <w:t>nes móviles relacionadas al di</w:t>
      </w:r>
      <w:r w:rsidR="0091492F">
        <w:rPr>
          <w:lang w:val="es-CR" w:eastAsia="es-CR"/>
        </w:rPr>
        <w:t>a</w:t>
      </w:r>
      <w:r w:rsidR="0091492F" w:rsidRPr="005F4F84">
        <w:rPr>
          <w:lang w:eastAsia="es-CR"/>
        </w:rPr>
        <w:t>gnóstico</w:t>
      </w:r>
      <w:r w:rsidRPr="005F4F84">
        <w:rPr>
          <w:lang w:eastAsia="es-CR"/>
        </w:rPr>
        <w:t xml:space="preserve"> o evaluación de padecimientos de personas ent</w:t>
      </w:r>
      <w:r w:rsidR="00DA439E" w:rsidRPr="005F4F84">
        <w:rPr>
          <w:lang w:eastAsia="es-CR"/>
        </w:rPr>
        <w:t>re los 25 y 35 años durante el ú</w:t>
      </w:r>
      <w:r w:rsidRPr="005F4F84">
        <w:rPr>
          <w:lang w:eastAsia="es-CR"/>
        </w:rPr>
        <w:t>ltimo semestre del 201</w:t>
      </w:r>
      <w:r w:rsidR="005F4F84" w:rsidRPr="005F4F84">
        <w:rPr>
          <w:lang w:eastAsia="es-CR"/>
        </w:rPr>
        <w:t>4</w:t>
      </w:r>
      <w:r w:rsidRPr="005F4F84">
        <w:rPr>
          <w:lang w:eastAsia="es-CR"/>
        </w:rPr>
        <w:t>.</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3451B9">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AD0B2F" w:rsidP="003451B9">
      <w:pPr>
        <w:pStyle w:val="ListParagraph"/>
        <w:numPr>
          <w:ilvl w:val="0"/>
          <w:numId w:val="4"/>
        </w:numPr>
        <w:rPr>
          <w:lang w:eastAsia="es-CR"/>
        </w:rPr>
      </w:pPr>
      <w:r w:rsidRPr="005F4F84">
        <w:rPr>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Pr="008574D5" w:rsidRDefault="00AD0B2F" w:rsidP="00AD0B2F">
      <w:pPr>
        <w:pStyle w:val="t1"/>
        <w:rPr>
          <w:szCs w:val="23"/>
        </w:rPr>
      </w:pPr>
      <w:bookmarkStart w:id="73" w:name="_Toc347565942"/>
      <w:bookmarkStart w:id="74" w:name="_Toc384671498"/>
      <w:r w:rsidRPr="008574D5">
        <w:rPr>
          <w:szCs w:val="23"/>
        </w:rPr>
        <w:lastRenderedPageBreak/>
        <w:t>CAPÍTULO 2</w:t>
      </w:r>
      <w:bookmarkEnd w:id="73"/>
      <w:bookmarkEnd w:id="74"/>
      <w:r w:rsidRPr="008574D5">
        <w:rPr>
          <w:szCs w:val="23"/>
        </w:rPr>
        <w:t xml:space="preserve">  </w:t>
      </w:r>
    </w:p>
    <w:p w:rsidR="00AD0B2F" w:rsidRDefault="00AD0B2F" w:rsidP="003451B9">
      <w:pPr>
        <w:pStyle w:val="12"/>
        <w:numPr>
          <w:ilvl w:val="1"/>
          <w:numId w:val="8"/>
        </w:numPr>
      </w:pPr>
      <w:bookmarkStart w:id="75" w:name="_Toc347565943"/>
      <w:bookmarkStart w:id="76" w:name="_Toc384671499"/>
      <w:r>
        <w:t>Marco Referencial</w:t>
      </w:r>
      <w:bookmarkEnd w:id="75"/>
      <w:bookmarkEnd w:id="76"/>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7" w:name="_Toc347565944"/>
      <w:bookmarkStart w:id="78" w:name="_Toc384671500"/>
      <w:r w:rsidRPr="00143A2B">
        <w:rPr>
          <w:lang w:eastAsia="es-CR"/>
        </w:rPr>
        <w:t>Misión</w:t>
      </w:r>
      <w:bookmarkEnd w:id="77"/>
      <w:bookmarkEnd w:id="78"/>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79" w:name="_Toc347565945"/>
      <w:bookmarkStart w:id="80" w:name="_Toc384671501"/>
      <w:r w:rsidRPr="00143A2B">
        <w:rPr>
          <w:lang w:eastAsia="es-CR"/>
        </w:rPr>
        <w:t>Visión</w:t>
      </w:r>
      <w:bookmarkEnd w:id="79"/>
      <w:bookmarkEnd w:id="80"/>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1" w:name="_Toc347565946"/>
      <w:bookmarkStart w:id="82" w:name="_Toc384671502"/>
      <w:r w:rsidRPr="00993CDF">
        <w:t>Marco Conceptual</w:t>
      </w:r>
      <w:bookmarkEnd w:id="81"/>
      <w:bookmarkEnd w:id="82"/>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3"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3"/>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 xml:space="preserve">(Editor Aplicaciones </w:t>
          </w:r>
          <w:r w:rsidR="007B666E">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4" w:name="_Toc335825840"/>
      <w:bookmarkStart w:id="85" w:name="_Toc347565947"/>
      <w:bookmarkStart w:id="86" w:name="_Toc384671503"/>
      <w:r w:rsidRPr="007B05B4">
        <w:t>El sonido</w:t>
      </w:r>
      <w:bookmarkEnd w:id="84"/>
      <w:bookmarkEnd w:id="85"/>
      <w:bookmarkEnd w:id="86"/>
    </w:p>
    <w:p w:rsidR="00AD0B2F" w:rsidRDefault="00AD0B2F" w:rsidP="00AD0B2F">
      <w:pPr>
        <w:ind w:firstLine="708"/>
        <w:rPr>
          <w:lang w:eastAsia="es-CR"/>
        </w:rPr>
      </w:pPr>
      <w:bookmarkStart w:id="87"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7"/>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8" w:name="_Toc335825841"/>
      <w:bookmarkStart w:id="89" w:name="_Toc347565948"/>
      <w:bookmarkStart w:id="90" w:name="_Toc384671504"/>
      <w:r w:rsidRPr="007B05B4">
        <w:t>Frecuencia</w:t>
      </w:r>
      <w:bookmarkEnd w:id="88"/>
      <w:bookmarkEnd w:id="89"/>
      <w:bookmarkEnd w:id="90"/>
    </w:p>
    <w:p w:rsidR="00AD0B2F" w:rsidRDefault="00AD0B2F" w:rsidP="00AD0B2F">
      <w:pPr>
        <w:ind w:firstLine="708"/>
        <w:rPr>
          <w:lang w:eastAsia="es-CR"/>
        </w:rPr>
      </w:pPr>
      <w:bookmarkStart w:id="91" w:name="_Ref324257141"/>
      <w:r>
        <w:rPr>
          <w:lang w:eastAsia="es-CR"/>
        </w:rPr>
        <w:t xml:space="preserve">Corresponde a la medición del tiempo entre dos repeticiones. Es el número de vibraciones u oscilaciones completas que se efectúan en 1 segundo </w:t>
      </w:r>
      <w:bookmarkEnd w:id="91"/>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2" w:name="_Toc335825842"/>
      <w:bookmarkStart w:id="93" w:name="_Toc347565949"/>
      <w:bookmarkStart w:id="94" w:name="_Toc384671505"/>
      <w:r w:rsidRPr="007B05B4">
        <w:t>Decibel</w:t>
      </w:r>
      <w:bookmarkEnd w:id="92"/>
      <w:bookmarkEnd w:id="93"/>
      <w:bookmarkEnd w:id="94"/>
    </w:p>
    <w:p w:rsidR="00AD0B2F" w:rsidRDefault="00AD0B2F" w:rsidP="00AD0B2F">
      <w:pPr>
        <w:ind w:firstLine="708"/>
        <w:rPr>
          <w:lang w:eastAsia="es-CR"/>
        </w:rPr>
      </w:pPr>
      <w:bookmarkStart w:id="95" w:name="_Ref324257323"/>
      <w:r>
        <w:rPr>
          <w:lang w:eastAsia="es-CR"/>
        </w:rPr>
        <w:t xml:space="preserve">El decibelio es la principal unidad de medida utilizada para el nivel de potencia o nivel de intensidad del </w:t>
      </w:r>
      <w:r w:rsidRPr="00B541FB">
        <w:rPr>
          <w:lang w:eastAsia="es-CR"/>
        </w:rPr>
        <w:t>sonido</w:t>
      </w:r>
      <w:bookmarkEnd w:id="95"/>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6" w:name="_Toc335825843"/>
      <w:bookmarkStart w:id="97" w:name="_Toc347565950"/>
      <w:bookmarkStart w:id="98" w:name="_Toc384671506"/>
      <w:r w:rsidRPr="007B05B4">
        <w:t>Hertz</w:t>
      </w:r>
      <w:bookmarkEnd w:id="96"/>
      <w:bookmarkEnd w:id="97"/>
      <w:bookmarkEnd w:id="98"/>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99" w:name="_Toc335825844"/>
      <w:bookmarkStart w:id="100" w:name="_Toc347565951"/>
      <w:bookmarkStart w:id="101" w:name="_Toc384671507"/>
      <w:r w:rsidRPr="007B05B4">
        <w:lastRenderedPageBreak/>
        <w:t>Anatomía y fisiología del oído</w:t>
      </w:r>
      <w:bookmarkEnd w:id="99"/>
      <w:bookmarkEnd w:id="100"/>
      <w:bookmarkEnd w:id="101"/>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2" w:name="_Toc335825845"/>
      <w:bookmarkStart w:id="103" w:name="_Toc347565952"/>
      <w:bookmarkStart w:id="104" w:name="_Toc384671508"/>
      <w:r w:rsidRPr="007B05B4">
        <w:t>Oído externo</w:t>
      </w:r>
      <w:bookmarkEnd w:id="102"/>
      <w:bookmarkEnd w:id="103"/>
      <w:bookmarkEnd w:id="104"/>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5" w:name="_Toc335825846"/>
      <w:bookmarkStart w:id="106" w:name="_Toc347565953"/>
      <w:bookmarkStart w:id="107" w:name="_Toc384671509"/>
      <w:r w:rsidRPr="007B05B4">
        <w:t>Oído medio</w:t>
      </w:r>
      <w:bookmarkEnd w:id="105"/>
      <w:bookmarkEnd w:id="106"/>
      <w:bookmarkEnd w:id="107"/>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31DE6716" wp14:editId="3C25740F">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B343A" w:rsidRDefault="00BB343A" w:rsidP="00AD0B2F">
                            <w:pPr>
                              <w:pStyle w:val="Caption"/>
                            </w:pPr>
                            <w:bookmarkStart w:id="108" w:name="_Toc343369204"/>
                            <w:bookmarkStart w:id="109" w:name="_Toc385082295"/>
                            <w:r>
                              <w:t xml:space="preserve">Ilustración </w:t>
                            </w:r>
                            <w:fldSimple w:instr=" SEQ Ilustración \* ARABIC ">
                              <w:r>
                                <w:rPr>
                                  <w:noProof/>
                                </w:rPr>
                                <w:t>1</w:t>
                              </w:r>
                            </w:fldSimple>
                            <w:r>
                              <w:t xml:space="preserve"> – Oído medio</w:t>
                            </w:r>
                            <w:bookmarkEnd w:id="108"/>
                            <w:bookmarkEnd w:id="109"/>
                          </w:p>
                          <w:p w:rsidR="00BB343A" w:rsidRPr="009C6E38" w:rsidRDefault="00BB343A"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BB343A" w:rsidRDefault="00BB343A" w:rsidP="00AD0B2F">
                      <w:pPr>
                        <w:pStyle w:val="Caption"/>
                      </w:pPr>
                      <w:bookmarkStart w:id="110" w:name="_Toc343369204"/>
                      <w:bookmarkStart w:id="111" w:name="_Toc385082295"/>
                      <w:r>
                        <w:t xml:space="preserve">Ilustración </w:t>
                      </w:r>
                      <w:fldSimple w:instr=" SEQ Ilustración \* ARABIC ">
                        <w:r>
                          <w:rPr>
                            <w:noProof/>
                          </w:rPr>
                          <w:t>1</w:t>
                        </w:r>
                      </w:fldSimple>
                      <w:r>
                        <w:t xml:space="preserve"> – Oído medio</w:t>
                      </w:r>
                      <w:bookmarkEnd w:id="110"/>
                      <w:bookmarkEnd w:id="111"/>
                    </w:p>
                    <w:p w:rsidR="00BB343A" w:rsidRPr="009C6E38" w:rsidRDefault="00BB343A"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03E23EB7" wp14:editId="198CAF1A">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2" w:name="_Toc335825847"/>
      <w:bookmarkStart w:id="113" w:name="_Toc347565954"/>
      <w:bookmarkStart w:id="114" w:name="_Toc384671510"/>
      <w:r w:rsidRPr="007B05B4">
        <w:t>Oído interno</w:t>
      </w:r>
      <w:bookmarkEnd w:id="112"/>
      <w:bookmarkEnd w:id="113"/>
      <w:bookmarkEnd w:id="114"/>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452629E6" wp14:editId="642231E5">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5" w:name="_Toc343369205"/>
      <w:bookmarkStart w:id="116" w:name="_Toc385082296"/>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5"/>
      <w:bookmarkEnd w:id="116"/>
    </w:p>
    <w:p w:rsidR="00AD0B2F" w:rsidRPr="009C6E38" w:rsidRDefault="00BB343A"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7" w:name="_Toc324842969"/>
      <w:bookmarkStart w:id="118" w:name="_Toc335825848"/>
      <w:bookmarkStart w:id="119" w:name="_Toc347565955"/>
      <w:bookmarkStart w:id="120" w:name="_Toc384671511"/>
      <w:r w:rsidRPr="007B05B4">
        <w:lastRenderedPageBreak/>
        <w:t>Nivel de intensidad y umbrales del sonido</w:t>
      </w:r>
      <w:bookmarkEnd w:id="117"/>
      <w:bookmarkEnd w:id="118"/>
      <w:bookmarkEnd w:id="119"/>
      <w:bookmarkEnd w:id="120"/>
      <w:r w:rsidRPr="007B05B4">
        <w:t xml:space="preserve">  </w:t>
      </w:r>
    </w:p>
    <w:p w:rsidR="00AD0B2F" w:rsidRPr="00143A2B" w:rsidRDefault="00AD0B2F" w:rsidP="003451B9">
      <w:pPr>
        <w:pStyle w:val="13"/>
        <w:numPr>
          <w:ilvl w:val="3"/>
          <w:numId w:val="5"/>
        </w:numPr>
      </w:pPr>
      <w:bookmarkStart w:id="121" w:name="_Toc335825849"/>
      <w:bookmarkStart w:id="122" w:name="_Toc347565956"/>
      <w:bookmarkStart w:id="123" w:name="_Toc384671512"/>
      <w:r w:rsidRPr="00143A2B">
        <w:t>Ondas sonoras</w:t>
      </w:r>
      <w:bookmarkEnd w:id="121"/>
      <w:bookmarkEnd w:id="122"/>
      <w:bookmarkEnd w:id="123"/>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4" w:name="_Toc335825850"/>
      <w:bookmarkStart w:id="125" w:name="_Toc347565957"/>
      <w:bookmarkStart w:id="126" w:name="_Toc384671513"/>
      <w:r w:rsidRPr="00143A2B">
        <w:t>Umbrales absolutos</w:t>
      </w:r>
      <w:bookmarkEnd w:id="124"/>
      <w:bookmarkEnd w:id="125"/>
      <w:bookmarkEnd w:id="126"/>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7" w:name="_Toc324842971"/>
      <w:bookmarkStart w:id="128" w:name="_Toc335825851"/>
      <w:bookmarkStart w:id="129" w:name="_Toc347565958"/>
      <w:bookmarkStart w:id="130" w:name="_Toc384671514"/>
      <w:r w:rsidRPr="001533E9">
        <w:t>Umbral de audibilidad</w:t>
      </w:r>
      <w:bookmarkEnd w:id="127"/>
      <w:bookmarkEnd w:id="128"/>
      <w:bookmarkEnd w:id="129"/>
      <w:bookmarkEnd w:id="130"/>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31" w:name="_Toc324842972"/>
      <w:bookmarkStart w:id="132" w:name="_Toc335825852"/>
      <w:bookmarkStart w:id="133" w:name="_Toc347565959"/>
      <w:bookmarkStart w:id="134" w:name="_Toc384671515"/>
      <w:r w:rsidRPr="001533E9">
        <w:t>Umbrales de frecuencia</w:t>
      </w:r>
      <w:bookmarkEnd w:id="131"/>
      <w:bookmarkEnd w:id="132"/>
      <w:bookmarkEnd w:id="133"/>
      <w:bookmarkEnd w:id="134"/>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5" w:name="_Toc335825853"/>
      <w:bookmarkStart w:id="136" w:name="_Toc347565960"/>
      <w:bookmarkStart w:id="137" w:name="_Toc384671516"/>
      <w:r w:rsidRPr="00500CFF">
        <w:t>Umbral del dolor</w:t>
      </w:r>
      <w:bookmarkEnd w:id="135"/>
      <w:bookmarkEnd w:id="136"/>
      <w:bookmarkEnd w:id="137"/>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38" w:name="_Toc324842973"/>
      <w:bookmarkStart w:id="139" w:name="_Toc335825854"/>
      <w:bookmarkStart w:id="140" w:name="_Toc347565961"/>
      <w:bookmarkStart w:id="141" w:name="_Toc384671517"/>
      <w:r w:rsidRPr="00143A2B">
        <w:t>Efectos nocivos del</w:t>
      </w:r>
      <w:r w:rsidRPr="00595685">
        <w:t xml:space="preserve"> ruido en la audición</w:t>
      </w:r>
      <w:bookmarkEnd w:id="138"/>
      <w:bookmarkEnd w:id="139"/>
      <w:bookmarkEnd w:id="140"/>
      <w:bookmarkEnd w:id="141"/>
    </w:p>
    <w:p w:rsidR="00AD0B2F" w:rsidRPr="00595685" w:rsidRDefault="00AD0B2F" w:rsidP="003451B9">
      <w:pPr>
        <w:pStyle w:val="13"/>
        <w:numPr>
          <w:ilvl w:val="3"/>
          <w:numId w:val="5"/>
        </w:numPr>
        <w:rPr>
          <w:rStyle w:val="Heading3Char"/>
          <w:b/>
          <w:bCs/>
        </w:rPr>
      </w:pPr>
      <w:bookmarkStart w:id="142" w:name="_Toc324842974"/>
      <w:bookmarkStart w:id="143" w:name="_Toc335825855"/>
      <w:bookmarkStart w:id="144" w:name="_Toc347565962"/>
      <w:bookmarkStart w:id="145" w:name="_Toc384671518"/>
      <w:r w:rsidRPr="00244934">
        <w:rPr>
          <w:rStyle w:val="Heading3Char"/>
          <w:b/>
          <w:bCs/>
        </w:rPr>
        <w:t>Trauma acústico (hipoacusia)</w:t>
      </w:r>
      <w:bookmarkEnd w:id="142"/>
      <w:bookmarkEnd w:id="143"/>
      <w:bookmarkEnd w:id="144"/>
      <w:bookmarkEnd w:id="145"/>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6" w:name="_Toc324842975"/>
      <w:bookmarkStart w:id="147" w:name="_Toc335825856"/>
      <w:bookmarkStart w:id="148" w:name="_Toc347565963"/>
      <w:bookmarkStart w:id="149" w:name="_Toc384671519"/>
      <w:proofErr w:type="spellStart"/>
      <w:r w:rsidRPr="00244934">
        <w:rPr>
          <w:rStyle w:val="Heading3Char"/>
          <w:b/>
          <w:bCs/>
        </w:rPr>
        <w:lastRenderedPageBreak/>
        <w:t>Acúfenos</w:t>
      </w:r>
      <w:bookmarkEnd w:id="146"/>
      <w:bookmarkEnd w:id="147"/>
      <w:bookmarkEnd w:id="148"/>
      <w:bookmarkEnd w:id="149"/>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50" w:name="_Toc324842976"/>
      <w:bookmarkStart w:id="151" w:name="_Toc335825857"/>
      <w:bookmarkStart w:id="152" w:name="_Toc347565964"/>
      <w:bookmarkStart w:id="153" w:name="_Toc384671520"/>
      <w:r w:rsidRPr="00244934">
        <w:rPr>
          <w:rStyle w:val="Heading3Char"/>
          <w:b/>
          <w:bCs/>
        </w:rPr>
        <w:t>Desplazamiento temporal de la audición – TTS</w:t>
      </w:r>
      <w:bookmarkEnd w:id="150"/>
      <w:bookmarkEnd w:id="151"/>
      <w:bookmarkEnd w:id="152"/>
      <w:bookmarkEnd w:id="153"/>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w:t>
      </w:r>
      <w:r w:rsidR="005F4F84">
        <w:rPr>
          <w:lang w:eastAsia="es-CR"/>
        </w:rPr>
        <w:t xml:space="preserve">, esta última </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401FFD">
      <w:pPr>
        <w:tabs>
          <w:tab w:val="left" w:pos="2001"/>
        </w:tabs>
        <w:ind w:firstLine="708"/>
        <w:rPr>
          <w:rFonts w:ascii="Arial" w:hAnsi="Arial" w:cs="Arial"/>
          <w:lang w:eastAsia="es-CR"/>
        </w:rPr>
      </w:pPr>
      <w:r>
        <w:rPr>
          <w:rFonts w:ascii="Arial" w:hAnsi="Arial" w:cs="Arial"/>
          <w:lang w:eastAsia="es-CR"/>
        </w:rPr>
        <w:tab/>
      </w:r>
    </w:p>
    <w:p w:rsidR="00AD0B2F" w:rsidRDefault="005F4F84" w:rsidP="00AD0B2F">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EE11A20" wp14:editId="6CB401BB">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4" w:name="_Toc343369206"/>
      <w:bookmarkStart w:id="155" w:name="_Toc385082297"/>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4"/>
      <w:bookmarkEnd w:id="155"/>
    </w:p>
    <w:p w:rsidR="00E2208B" w:rsidRPr="00E2208B" w:rsidRDefault="00BB343A"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6" w:name="_Toc324842977"/>
      <w:bookmarkStart w:id="157" w:name="_Toc335825858"/>
      <w:bookmarkStart w:id="158" w:name="_Toc347565965"/>
      <w:bookmarkStart w:id="159" w:name="_Toc384671521"/>
      <w:r w:rsidRPr="00244934">
        <w:rPr>
          <w:rStyle w:val="Heading3Char"/>
          <w:b/>
          <w:bCs/>
        </w:rPr>
        <w:t>Análisis</w:t>
      </w:r>
      <w:bookmarkEnd w:id="156"/>
      <w:bookmarkEnd w:id="157"/>
      <w:bookmarkEnd w:id="158"/>
      <w:bookmarkEnd w:id="159"/>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60" w:name="_Toc335825859"/>
      <w:bookmarkStart w:id="161" w:name="_Toc347565966"/>
      <w:bookmarkStart w:id="162" w:name="_Toc384671522"/>
      <w:r w:rsidRPr="00595685">
        <w:t>Audiometría</w:t>
      </w:r>
      <w:bookmarkEnd w:id="160"/>
      <w:bookmarkEnd w:id="161"/>
      <w:bookmarkEnd w:id="162"/>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3" w:name="_Toc335825860"/>
      <w:bookmarkStart w:id="164" w:name="_Toc347565967"/>
      <w:bookmarkStart w:id="165" w:name="_Toc384671523"/>
      <w:r w:rsidRPr="00595685">
        <w:rPr>
          <w:rStyle w:val="Heading3Char"/>
          <w:b/>
          <w:bCs/>
        </w:rPr>
        <w:t>Audiometría tonal</w:t>
      </w:r>
      <w:bookmarkEnd w:id="163"/>
      <w:bookmarkEnd w:id="164"/>
      <w:bookmarkEnd w:id="165"/>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6" w:name="_Toc335825861"/>
      <w:bookmarkStart w:id="167" w:name="_Toc347565968"/>
      <w:bookmarkStart w:id="168" w:name="_Toc384671524"/>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6"/>
      <w:bookmarkEnd w:id="167"/>
      <w:bookmarkEnd w:id="168"/>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69" w:name="_Toc335825862"/>
      <w:bookmarkStart w:id="170" w:name="_Toc347565969"/>
      <w:bookmarkStart w:id="171" w:name="_Toc384671525"/>
      <w:r w:rsidRPr="00595685">
        <w:t>Audiómetro</w:t>
      </w:r>
      <w:bookmarkEnd w:id="169"/>
      <w:bookmarkEnd w:id="170"/>
      <w:bookmarkEnd w:id="171"/>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50B36768" wp14:editId="0D92E005">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2" w:name="_Toc343369207"/>
      <w:bookmarkStart w:id="173" w:name="_Toc385082298"/>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2"/>
      <w:bookmarkEnd w:id="173"/>
    </w:p>
    <w:p w:rsidR="00AD0B2F" w:rsidRPr="009C6E38" w:rsidRDefault="00BB343A"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4" w:name="_Toc335825863"/>
      <w:bookmarkStart w:id="175" w:name="_Toc347565970"/>
      <w:bookmarkStart w:id="176" w:name="_Toc384671526"/>
      <w:r w:rsidRPr="00595685">
        <w:lastRenderedPageBreak/>
        <w:t>Audiograma o test auditivo</w:t>
      </w:r>
      <w:bookmarkEnd w:id="174"/>
      <w:bookmarkEnd w:id="175"/>
      <w:bookmarkEnd w:id="176"/>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56A8CE1F" wp14:editId="24F85ED8">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7" w:name="_Toc343369208"/>
      <w:bookmarkStart w:id="178" w:name="_Toc385082299"/>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7"/>
      <w:bookmarkEnd w:id="178"/>
      <w:proofErr w:type="spellEnd"/>
    </w:p>
    <w:p w:rsidR="00AD0B2F" w:rsidRPr="00242683" w:rsidRDefault="00BB343A"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79" w:name="_Toc335825864"/>
      <w:bookmarkStart w:id="180" w:name="_Toc347565971"/>
      <w:bookmarkStart w:id="181" w:name="_Toc384671527"/>
      <w:r w:rsidRPr="00595685">
        <w:t>Los auriculares</w:t>
      </w:r>
      <w:bookmarkEnd w:id="179"/>
      <w:bookmarkEnd w:id="180"/>
      <w:bookmarkEnd w:id="181"/>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2" w:name="_Toc335825865"/>
      <w:bookmarkStart w:id="183" w:name="_Toc347565972"/>
      <w:bookmarkStart w:id="184" w:name="_Toc384671528"/>
      <w:r>
        <w:lastRenderedPageBreak/>
        <w:t xml:space="preserve">Los Generalidades de </w:t>
      </w:r>
      <w:r w:rsidRPr="007C7783">
        <w:t>audífonos</w:t>
      </w:r>
      <w:bookmarkEnd w:id="182"/>
      <w:bookmarkEnd w:id="183"/>
      <w:bookmarkEnd w:id="184"/>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5" w:name="_Toc335825866"/>
      <w:bookmarkStart w:id="186" w:name="_Toc347565973"/>
      <w:bookmarkStart w:id="187" w:name="_Toc384671529"/>
      <w:r>
        <w:t>Diseños</w:t>
      </w:r>
      <w:bookmarkEnd w:id="185"/>
      <w:bookmarkEnd w:id="186"/>
      <w:bookmarkEnd w:id="187"/>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88" w:name="_Toc335825867"/>
      <w:bookmarkStart w:id="189" w:name="_Toc347565974"/>
      <w:bookmarkStart w:id="190" w:name="_Ref384149258"/>
      <w:bookmarkStart w:id="191" w:name="_Toc384671530"/>
      <w:r w:rsidRPr="001533E9">
        <w:t>Características técnicas</w:t>
      </w:r>
      <w:bookmarkEnd w:id="188"/>
      <w:bookmarkEnd w:id="189"/>
      <w:bookmarkEnd w:id="190"/>
      <w:bookmarkEnd w:id="191"/>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2" w:name="_Toc335825868"/>
      <w:bookmarkStart w:id="193" w:name="_Toc347565975"/>
      <w:bookmarkStart w:id="194" w:name="_Ref384124828"/>
      <w:bookmarkStart w:id="195" w:name="_Ref384124832"/>
      <w:bookmarkStart w:id="196" w:name="_Toc384671531"/>
      <w:r w:rsidRPr="001F1CB1">
        <w:t>Sistema operativo móvil o SO móvil</w:t>
      </w:r>
      <w:bookmarkEnd w:id="192"/>
      <w:bookmarkEnd w:id="193"/>
      <w:bookmarkEnd w:id="194"/>
      <w:bookmarkEnd w:id="195"/>
      <w:bookmarkEnd w:id="196"/>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7" w:name="_Toc335825869"/>
      <w:bookmarkStart w:id="198" w:name="_Toc347565976"/>
      <w:bookmarkStart w:id="199" w:name="_Toc384671532"/>
      <w:r w:rsidRPr="001F1CB1">
        <w:t>Middleware</w:t>
      </w:r>
      <w:bookmarkEnd w:id="197"/>
      <w:bookmarkEnd w:id="198"/>
      <w:bookmarkEnd w:id="199"/>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200" w:name="_Toc335825870"/>
      <w:bookmarkStart w:id="201" w:name="_Toc347565977"/>
      <w:bookmarkStart w:id="202" w:name="_Toc384671533"/>
      <w:r w:rsidRPr="001F1CB1">
        <w:t>Sistemas operativos móviles más conocidos</w:t>
      </w:r>
      <w:bookmarkEnd w:id="200"/>
      <w:bookmarkEnd w:id="201"/>
      <w:bookmarkEnd w:id="202"/>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sidR="0091492F">
        <w:rPr>
          <w:lang w:eastAsia="es-CR"/>
        </w:rPr>
        <w:t>Kernel</w:t>
      </w:r>
      <w:proofErr w:type="spellEnd"/>
      <w:r w:rsidR="0091492F">
        <w:rPr>
          <w:lang w:eastAsia="es-CR"/>
        </w:rPr>
        <w:t xml:space="preserve"> de L</w:t>
      </w:r>
      <w:r>
        <w:rPr>
          <w:lang w:eastAsia="es-CR"/>
        </w:rPr>
        <w:t xml:space="preserve">inux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3451B9">
      <w:pPr>
        <w:pStyle w:val="12"/>
        <w:numPr>
          <w:ilvl w:val="1"/>
          <w:numId w:val="8"/>
        </w:numPr>
      </w:pPr>
      <w:bookmarkStart w:id="203" w:name="_Toc347565978"/>
      <w:bookmarkStart w:id="204" w:name="_Toc384671534"/>
      <w:r>
        <w:t>Marco Metodológico</w:t>
      </w:r>
      <w:bookmarkEnd w:id="203"/>
      <w:bookmarkEnd w:id="204"/>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Pr="000E121B">
        <w:t xml:space="preserve"> </w:t>
      </w:r>
      <w:r w:rsidR="00444C29" w:rsidRPr="000E121B">
        <w:t>iteraciones</w:t>
      </w:r>
      <w:r w:rsidRPr="000E121B">
        <w:t xml:space="preserve"> del ciclo de vida incluye</w:t>
      </w:r>
      <w:r w:rsidR="00444C29">
        <w:t>n</w:t>
      </w:r>
      <w:r w:rsidRPr="000E121B">
        <w:t>: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00444C29">
        <w:t xml:space="preserve"> versión funcional depurada</w:t>
      </w:r>
      <w:r w:rsidRPr="000E121B">
        <w:t>.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5" w:name="_Toc335332641"/>
      <w:bookmarkStart w:id="206" w:name="_Toc347565979"/>
      <w:bookmarkStart w:id="207" w:name="_Toc384671535"/>
      <w:r w:rsidRPr="00993CDF">
        <w:t>Metodología ágil para el desarrollo de software móvil</w:t>
      </w:r>
      <w:bookmarkEnd w:id="205"/>
      <w:bookmarkEnd w:id="206"/>
      <w:bookmarkEnd w:id="207"/>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AD0B2F"/>
    <w:p w:rsidR="00AD0B2F" w:rsidRDefault="00AD0B2F" w:rsidP="005E13A4">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5E13A4">
      <w:pPr>
        <w:ind w:firstLine="708"/>
      </w:pPr>
    </w:p>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444C29" w:rsidRDefault="00AD0B2F" w:rsidP="00AD0B2F">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005E13A4">
        <w:t>,</w:t>
      </w:r>
      <w:r w:rsidRPr="00143A2B">
        <w:t xml:space="preserve"> q</w:t>
      </w:r>
      <w:r w:rsidR="000949C8" w:rsidRPr="00143A2B">
        <w:t>ue indique cuales</w:t>
      </w:r>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AD0B2F">
      <w:pPr>
        <w:jc w:val="center"/>
        <w:rPr>
          <w:highlight w:val="yellow"/>
          <w:lang w:val="en-US"/>
        </w:rPr>
      </w:pPr>
      <w:r w:rsidRPr="00311F48">
        <w:rPr>
          <w:noProof/>
          <w:highlight w:val="yellow"/>
          <w:lang w:eastAsia="es-CR"/>
        </w:rPr>
        <w:drawing>
          <wp:inline distT="0" distB="0" distL="0" distR="0" wp14:anchorId="675B474D" wp14:editId="33CB5613">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AD0B2F">
      <w:pPr>
        <w:pStyle w:val="Caption"/>
      </w:pPr>
      <w:bookmarkStart w:id="208" w:name="_Toc335332662"/>
      <w:bookmarkStart w:id="209" w:name="_Toc343369209"/>
      <w:bookmarkStart w:id="210" w:name="_Toc385082300"/>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8"/>
      <w:bookmarkEnd w:id="209"/>
      <w:bookmarkEnd w:id="210"/>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AD0B2F">
      <w:pPr>
        <w:ind w:firstLine="708"/>
      </w:pPr>
    </w:p>
    <w:p w:rsidR="00AD0B2F" w:rsidRPr="00B1017C" w:rsidRDefault="00AD0B2F" w:rsidP="00D6414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1" w:name="_Toc347565980"/>
      <w:bookmarkStart w:id="212" w:name="_Toc384671536"/>
      <w:r w:rsidRPr="00C442FB">
        <w:rPr>
          <w:szCs w:val="23"/>
        </w:rPr>
        <w:lastRenderedPageBreak/>
        <w:t>CAPÍTULO 3</w:t>
      </w:r>
      <w:bookmarkEnd w:id="211"/>
      <w:bookmarkEnd w:id="212"/>
    </w:p>
    <w:p w:rsidR="00AD0B2F" w:rsidRDefault="00AD0B2F" w:rsidP="00AD0B2F">
      <w:pPr>
        <w:pStyle w:val="12"/>
      </w:pPr>
      <w:bookmarkStart w:id="213" w:name="_Toc347565981"/>
      <w:bookmarkStart w:id="214" w:name="_Toc384671537"/>
      <w:r>
        <w:t xml:space="preserve">Procedimiento </w:t>
      </w:r>
      <w:r w:rsidRPr="00993CDF">
        <w:t>Metodológico</w:t>
      </w:r>
      <w:bookmarkEnd w:id="213"/>
      <w:bookmarkEnd w:id="214"/>
    </w:p>
    <w:p w:rsidR="00DE3DA9" w:rsidRDefault="00DE3DA9" w:rsidP="00AD0B2F">
      <w:pPr>
        <w:pStyle w:val="13"/>
        <w:tabs>
          <w:tab w:val="left" w:pos="1134"/>
        </w:tabs>
      </w:pPr>
      <w:bookmarkStart w:id="215" w:name="_Toc347565982"/>
      <w:bookmarkStart w:id="216" w:name="_Toc384671538"/>
      <w:r>
        <w:t>Mobile-D – Fase de exploración</w:t>
      </w:r>
      <w:bookmarkEnd w:id="215"/>
      <w:bookmarkEnd w:id="216"/>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7" w:name="_Toc347565983"/>
      <w:bookmarkStart w:id="218" w:name="_Toc384671539"/>
      <w:r>
        <w:t>Contacto inicial</w:t>
      </w:r>
      <w:bookmarkEnd w:id="217"/>
      <w:bookmarkEnd w:id="218"/>
    </w:p>
    <w:p w:rsidR="00051055" w:rsidRPr="00051055" w:rsidRDefault="002C0DA1" w:rsidP="00073592">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19" w:name="_Toc347565984"/>
      <w:bookmarkStart w:id="220" w:name="_Toc384671540"/>
      <w:r>
        <w:t>Realización del plan de trabajo</w:t>
      </w:r>
      <w:bookmarkEnd w:id="219"/>
      <w:bookmarkEnd w:id="220"/>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1" w:name="_Toc337713594"/>
      <w:bookmarkStart w:id="222" w:name="_Toc347565985"/>
      <w:bookmarkStart w:id="223" w:name="_Toc384671541"/>
      <w:r w:rsidRPr="00CC6517">
        <w:t>Estudio de factibilidad</w:t>
      </w:r>
      <w:bookmarkEnd w:id="221"/>
      <w:bookmarkEnd w:id="222"/>
      <w:bookmarkEnd w:id="223"/>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4" w:name="_Toc337713595"/>
      <w:bookmarkStart w:id="225" w:name="_Toc347565986"/>
      <w:bookmarkStart w:id="226" w:name="_Toc384671542"/>
      <w:bookmarkStart w:id="227" w:name="_Ref385077747"/>
      <w:r w:rsidRPr="00CC6517">
        <w:t>Técnica</w:t>
      </w:r>
      <w:bookmarkEnd w:id="224"/>
      <w:bookmarkEnd w:id="225"/>
      <w:bookmarkEnd w:id="226"/>
      <w:bookmarkEnd w:id="227"/>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28" w:name="_Toc337713596"/>
      <w:bookmarkStart w:id="229" w:name="_Toc347565987"/>
      <w:bookmarkStart w:id="230" w:name="_Toc384671543"/>
      <w:r w:rsidRPr="00CC6517">
        <w:t>Operativa</w:t>
      </w:r>
      <w:bookmarkEnd w:id="228"/>
      <w:bookmarkEnd w:id="229"/>
      <w:bookmarkEnd w:id="230"/>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AB1EF78" wp14:editId="373C9CE5">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B5BCFEA" wp14:editId="7C440BD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5987FE8A" wp14:editId="513CEBA5">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928E7EB" wp14:editId="2155E715">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78ED9C1" wp14:editId="3E44CC1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7056FF8C" wp14:editId="54969299">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2F82D16C" wp14:editId="48A8EDE8">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13BBB6AC" wp14:editId="235BB2B6">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0FE3BBDF" wp14:editId="2EAB25FE">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6DD3BCA" wp14:editId="204BAF44">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128F9959" wp14:editId="29FAB669">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234B423" wp14:editId="0AEF5BF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1BA7BD84" wp14:editId="0D1E3FE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CC6517">
      <w:pPr>
        <w:pStyle w:val="Caption"/>
        <w:rPr>
          <w:szCs w:val="18"/>
        </w:rPr>
      </w:pPr>
      <w:bookmarkStart w:id="231" w:name="_Toc337713616"/>
      <w:bookmarkStart w:id="232" w:name="_Toc343369211"/>
      <w:bookmarkStart w:id="233" w:name="_Toc385082301"/>
      <w:r>
        <w:rPr>
          <w:szCs w:val="18"/>
        </w:rPr>
        <w:t xml:space="preserve">Ilustración </w:t>
      </w:r>
      <w:r w:rsidR="00245F9B">
        <w:fldChar w:fldCharType="begin"/>
      </w:r>
      <w:r>
        <w:rPr>
          <w:szCs w:val="18"/>
        </w:rPr>
        <w:instrText xml:space="preserve"> SEQ Ilustración \* ARABIC </w:instrText>
      </w:r>
      <w:r w:rsidR="00245F9B">
        <w:fldChar w:fldCharType="separate"/>
      </w:r>
      <w:r w:rsidR="00401FFD">
        <w:rPr>
          <w:noProof/>
          <w:szCs w:val="18"/>
        </w:rPr>
        <w:t>7</w:t>
      </w:r>
      <w:r w:rsidR="00245F9B">
        <w:fldChar w:fldCharType="end"/>
      </w:r>
      <w:r>
        <w:rPr>
          <w:szCs w:val="18"/>
        </w:rPr>
        <w:t xml:space="preserve"> – Soporte de la aplicación en las operaciones básicas de la Clínica Audinsa</w:t>
      </w:r>
      <w:bookmarkEnd w:id="231"/>
      <w:bookmarkEnd w:id="232"/>
      <w:bookmarkEnd w:id="233"/>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4" w:name="_Toc337713597"/>
      <w:bookmarkStart w:id="235" w:name="_Toc347565988"/>
      <w:bookmarkStart w:id="236" w:name="_Toc384671544"/>
      <w:r w:rsidRPr="00CC6517">
        <w:t>Financiera</w:t>
      </w:r>
      <w:bookmarkEnd w:id="234"/>
      <w:bookmarkEnd w:id="235"/>
      <w:bookmarkEnd w:id="236"/>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7" w:name="_Toc337713598"/>
      <w:bookmarkStart w:id="238" w:name="_Toc347565989"/>
      <w:bookmarkStart w:id="239" w:name="_Toc384671545"/>
      <w:r w:rsidRPr="00CC6517">
        <w:t>Costo de recursos humanos</w:t>
      </w:r>
      <w:bookmarkEnd w:id="237"/>
      <w:bookmarkEnd w:id="238"/>
      <w:bookmarkEnd w:id="239"/>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0" w:name="_Toc337713618"/>
      <w:bookmarkStart w:id="241" w:name="_Toc385089370"/>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1</w:t>
      </w:r>
      <w:r w:rsidR="00245F9B">
        <w:fldChar w:fldCharType="end"/>
      </w:r>
      <w:r>
        <w:rPr>
          <w:szCs w:val="18"/>
        </w:rPr>
        <w:t xml:space="preserve"> – Costo de recursos humanos estimado</w:t>
      </w:r>
      <w:bookmarkEnd w:id="240"/>
      <w:bookmarkEnd w:id="241"/>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2" w:name="_Toc337713599"/>
      <w:bookmarkStart w:id="243" w:name="_Toc347565990"/>
      <w:bookmarkStart w:id="244" w:name="_Toc384671546"/>
      <w:r w:rsidRPr="00CC6517">
        <w:t>Costo de equipos y software a utilizar</w:t>
      </w:r>
      <w:bookmarkEnd w:id="242"/>
      <w:bookmarkEnd w:id="243"/>
      <w:bookmarkEnd w:id="244"/>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CC6517">
      <w:pPr>
        <w:pStyle w:val="Caption"/>
        <w:rPr>
          <w:szCs w:val="18"/>
        </w:rPr>
      </w:pPr>
      <w:bookmarkStart w:id="245" w:name="_Toc337713619"/>
      <w:bookmarkStart w:id="246" w:name="_Toc385089371"/>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2</w:t>
      </w:r>
      <w:r w:rsidR="00245F9B">
        <w:fldChar w:fldCharType="end"/>
      </w:r>
      <w:r>
        <w:rPr>
          <w:szCs w:val="18"/>
        </w:rPr>
        <w:t xml:space="preserve"> – Costo de activos a utilizar</w:t>
      </w:r>
      <w:bookmarkEnd w:id="245"/>
      <w:bookmarkEnd w:id="246"/>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3451B9">
      <w:pPr>
        <w:pStyle w:val="13"/>
        <w:numPr>
          <w:ilvl w:val="4"/>
          <w:numId w:val="5"/>
        </w:numPr>
        <w:tabs>
          <w:tab w:val="left" w:pos="1134"/>
        </w:tabs>
      </w:pPr>
      <w:bookmarkStart w:id="247" w:name="_Toc337713600"/>
      <w:bookmarkStart w:id="248" w:name="_Toc347565991"/>
      <w:bookmarkStart w:id="249" w:name="_Toc384671547"/>
      <w:r w:rsidRPr="001E250E">
        <w:t>Legal</w:t>
      </w:r>
      <w:bookmarkEnd w:id="247"/>
      <w:bookmarkEnd w:id="248"/>
      <w:bookmarkEnd w:id="249"/>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50" w:name="_Toc347565992"/>
      <w:bookmarkStart w:id="251" w:name="_Toc384671548"/>
      <w:r>
        <w:t>Mobile-D – Fase de inicialización</w:t>
      </w:r>
      <w:bookmarkEnd w:id="250"/>
      <w:bookmarkEnd w:id="251"/>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2" w:name="_Toc347565993"/>
      <w:bookmarkStart w:id="253" w:name="_Toc384671549"/>
      <w:bookmarkStart w:id="254" w:name="_Ref385591851"/>
      <w:bookmarkStart w:id="255" w:name="_Ref385591858"/>
      <w:r>
        <w:t>Definición de requerimientos</w:t>
      </w:r>
      <w:bookmarkEnd w:id="252"/>
      <w:bookmarkEnd w:id="253"/>
      <w:bookmarkEnd w:id="254"/>
      <w:bookmarkEnd w:id="255"/>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56" w:name="_Ref384125019"/>
      <w:bookmarkStart w:id="257" w:name="_Toc385089372"/>
      <w:r>
        <w:t xml:space="preserve">Tabla </w:t>
      </w:r>
      <w:fldSimple w:instr=" SEQ Tabla \* ARABIC ">
        <w:r w:rsidR="00FC1B38">
          <w:rPr>
            <w:noProof/>
          </w:rPr>
          <w:t>3</w:t>
        </w:r>
      </w:fldSimple>
      <w:r>
        <w:t xml:space="preserve"> - Comparación de aplicaciones de audiología existentes</w:t>
      </w:r>
      <w:bookmarkEnd w:id="256"/>
      <w:bookmarkEnd w:id="257"/>
    </w:p>
    <w:p w:rsidR="00B548D6" w:rsidRDefault="00B548D6" w:rsidP="00B548D6">
      <w:pPr>
        <w:pStyle w:val="Caption"/>
        <w:rPr>
          <w:sz w:val="16"/>
          <w:szCs w:val="16"/>
        </w:rPr>
      </w:pPr>
      <w:r w:rsidRPr="00500CFF">
        <w:rPr>
          <w:sz w:val="16"/>
          <w:szCs w:val="16"/>
        </w:rPr>
        <w:t>Elaboración propia</w:t>
      </w:r>
    </w:p>
    <w:p w:rsidR="0072010D" w:rsidRPr="0072010D" w:rsidRDefault="0072010D" w:rsidP="0072010D"/>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057AFE" w:rsidRDefault="006D73D9" w:rsidP="003451B9">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057AFE" w:rsidRDefault="000E43E7" w:rsidP="003451B9">
      <w:pPr>
        <w:pStyle w:val="Standard"/>
        <w:numPr>
          <w:ilvl w:val="0"/>
          <w:numId w:val="9"/>
        </w:numPr>
        <w:spacing w:line="360" w:lineRule="auto"/>
        <w:jc w:val="both"/>
        <w:rPr>
          <w:rFonts w:ascii="Times New Roman" w:hAnsi="Times New Roman"/>
          <w:highlight w:val="yellow"/>
          <w:lang w:val="es-CR"/>
        </w:rPr>
      </w:pPr>
      <w:r w:rsidRPr="00057AFE">
        <w:rPr>
          <w:rFonts w:ascii="Times New Roman" w:hAnsi="Times New Roman"/>
          <w:b/>
          <w:highlight w:val="yellow"/>
          <w:lang w:val="es-CR"/>
        </w:rPr>
        <w:t>REQ-FN-1</w:t>
      </w:r>
      <w:r w:rsidR="00EE7A35" w:rsidRPr="00057AFE">
        <w:rPr>
          <w:rFonts w:ascii="Times New Roman" w:hAnsi="Times New Roman"/>
          <w:b/>
          <w:highlight w:val="yellow"/>
          <w:lang w:val="es-CR"/>
        </w:rPr>
        <w:t>1</w:t>
      </w:r>
      <w:r w:rsidR="006D73D9" w:rsidRPr="00057AFE">
        <w:rPr>
          <w:rFonts w:ascii="Times New Roman" w:hAnsi="Times New Roman"/>
          <w:highlight w:val="yellow"/>
          <w:lang w:val="es-CR"/>
        </w:rPr>
        <w:t xml:space="preserve"> Habla en ruido-</w:t>
      </w:r>
      <w:r w:rsidR="006D73D9" w:rsidRPr="00057AFE">
        <w:rPr>
          <w:highlight w:val="yellow"/>
          <w:lang w:val="es-CR"/>
        </w:rPr>
        <w:t xml:space="preserve"> La aplicación contendrá un </w:t>
      </w:r>
      <w:r w:rsidR="006D73D9" w:rsidRPr="00057AFE">
        <w:rPr>
          <w:rFonts w:ascii="Times New Roman" w:hAnsi="Times New Roman"/>
          <w:highlight w:val="yellow"/>
          <w:lang w:val="es-CR"/>
        </w:rPr>
        <w:t>examen que debe:</w:t>
      </w:r>
    </w:p>
    <w:p w:rsidR="006D73D9" w:rsidRPr="00057AFE" w:rsidRDefault="006D73D9" w:rsidP="003451B9">
      <w:pPr>
        <w:pStyle w:val="Standard"/>
        <w:numPr>
          <w:ilvl w:val="1"/>
          <w:numId w:val="9"/>
        </w:numPr>
        <w:spacing w:line="360" w:lineRule="auto"/>
        <w:ind w:firstLine="709"/>
        <w:jc w:val="both"/>
        <w:rPr>
          <w:rFonts w:ascii="Times New Roman" w:hAnsi="Times New Roman"/>
          <w:highlight w:val="yellow"/>
          <w:lang w:val="es-CR"/>
        </w:rPr>
      </w:pPr>
      <w:r w:rsidRPr="00057AFE">
        <w:rPr>
          <w:rFonts w:ascii="Times New Roman" w:hAnsi="Times New Roman"/>
          <w:highlight w:val="yellow"/>
          <w:lang w:val="es-CR"/>
        </w:rPr>
        <w:t>Medir la capacidad del paciente para escuchar claramente palabras aun cuando exista ruido en el ambiente.</w:t>
      </w:r>
    </w:p>
    <w:p w:rsidR="006D73D9" w:rsidRPr="00057AFE" w:rsidRDefault="006D73D9" w:rsidP="003451B9">
      <w:pPr>
        <w:pStyle w:val="Standard"/>
        <w:numPr>
          <w:ilvl w:val="1"/>
          <w:numId w:val="9"/>
        </w:numPr>
        <w:spacing w:line="360" w:lineRule="auto"/>
        <w:ind w:firstLine="709"/>
        <w:jc w:val="both"/>
        <w:rPr>
          <w:rFonts w:ascii="Times New Roman" w:hAnsi="Times New Roman"/>
          <w:color w:val="FF0000"/>
          <w:highlight w:val="yellow"/>
          <w:lang w:val="es-CR"/>
        </w:rPr>
      </w:pPr>
      <w:r w:rsidRPr="00057AFE">
        <w:rPr>
          <w:color w:val="FF0000"/>
          <w:highlight w:val="yellow"/>
          <w:lang w:val="es-CR"/>
        </w:rPr>
        <w:t>La cantidad de ruido y el volumen óptimo de las palabras será definida por el usuario</w:t>
      </w:r>
      <w:r w:rsidRPr="00057AFE">
        <w:rPr>
          <w:rFonts w:ascii="Times New Roman" w:hAnsi="Times New Roman"/>
          <w:color w:val="FF0000"/>
          <w:highlight w:val="yellow"/>
          <w:lang w:val="es-CR"/>
        </w:rPr>
        <w:t>.</w:t>
      </w:r>
    </w:p>
    <w:p w:rsidR="006D73D9" w:rsidRPr="00057AFE" w:rsidRDefault="006D73D9" w:rsidP="003451B9">
      <w:pPr>
        <w:pStyle w:val="Standard"/>
        <w:numPr>
          <w:ilvl w:val="1"/>
          <w:numId w:val="9"/>
        </w:numPr>
        <w:spacing w:line="360" w:lineRule="auto"/>
        <w:ind w:firstLine="709"/>
        <w:jc w:val="both"/>
        <w:rPr>
          <w:color w:val="FF0000"/>
          <w:highlight w:val="yellow"/>
          <w:lang w:val="es-CR"/>
        </w:rPr>
      </w:pPr>
      <w:r w:rsidRPr="00057AFE">
        <w:rPr>
          <w:color w:val="FF0000"/>
          <w:highlight w:val="yellow"/>
          <w:lang w:val="es-CR"/>
        </w:rPr>
        <w:t xml:space="preserve">La cantidad de </w:t>
      </w:r>
      <w:r w:rsidRPr="00057AFE">
        <w:rPr>
          <w:rFonts w:ascii="Times New Roman" w:hAnsi="Times New Roman"/>
          <w:color w:val="FF0000"/>
          <w:highlight w:val="yellow"/>
          <w:lang w:val="es-CR"/>
        </w:rPr>
        <w:t>palabras</w:t>
      </w:r>
      <w:r w:rsidRPr="00057AFE">
        <w:rPr>
          <w:color w:val="FF0000"/>
          <w:highlight w:val="yellow"/>
          <w:lang w:val="es-CR"/>
        </w:rPr>
        <w:t xml:space="preserve"> es de</w:t>
      </w:r>
      <w:r w:rsidRPr="00057AFE">
        <w:rPr>
          <w:rFonts w:ascii="Times New Roman" w:hAnsi="Times New Roman"/>
          <w:color w:val="FF0000"/>
          <w:highlight w:val="yellow"/>
          <w:lang w:val="es-CR"/>
        </w:rPr>
        <w:t xml:space="preserve"> X</w:t>
      </w:r>
      <w:r w:rsidR="00AD4392" w:rsidRPr="00057AFE">
        <w:rPr>
          <w:rFonts w:ascii="Times New Roman" w:hAnsi="Times New Roman" w:cs="Times New Roman"/>
          <w:color w:val="FF0000"/>
          <w:highlight w:val="yellow"/>
          <w:lang w:val="es-CR"/>
        </w:rPr>
        <w:t xml:space="preserve"> </w:t>
      </w:r>
      <w:r w:rsidR="0011110B" w:rsidRPr="00057AFE">
        <w:rPr>
          <w:rFonts w:ascii="Times New Roman" w:hAnsi="Times New Roman"/>
          <w:color w:val="FF0000"/>
          <w:highlight w:val="yellow"/>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577A43">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3451B9">
      <w:pPr>
        <w:pStyle w:val="13"/>
        <w:numPr>
          <w:ilvl w:val="3"/>
          <w:numId w:val="5"/>
        </w:numPr>
        <w:tabs>
          <w:tab w:val="left" w:pos="1134"/>
        </w:tabs>
      </w:pPr>
      <w:bookmarkStart w:id="258" w:name="_Toc347565994"/>
      <w:bookmarkStart w:id="259" w:name="_Toc384671550"/>
      <w:r w:rsidRPr="006D73D9">
        <w:t>Diseño conceptual de la solución</w:t>
      </w:r>
      <w:bookmarkEnd w:id="258"/>
      <w:bookmarkEnd w:id="259"/>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5B0086DB" wp14:editId="3E426C21">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60" w:name="_Toc343369212"/>
      <w:bookmarkStart w:id="261" w:name="_Toc385082302"/>
      <w:r>
        <w:t xml:space="preserve">Ilustración </w:t>
      </w:r>
      <w:r w:rsidR="00245F9B">
        <w:fldChar w:fldCharType="begin"/>
      </w:r>
      <w:r w:rsidR="00EB02B8">
        <w:instrText xml:space="preserve"> SEQ Ilustración \* ARABIC </w:instrText>
      </w:r>
      <w:r w:rsidR="00245F9B">
        <w:fldChar w:fldCharType="separate"/>
      </w:r>
      <w:r w:rsidR="00401FFD">
        <w:rPr>
          <w:noProof/>
        </w:rPr>
        <w:t>8</w:t>
      </w:r>
      <w:r w:rsidR="00245F9B">
        <w:rPr>
          <w:noProof/>
        </w:rPr>
        <w:fldChar w:fldCharType="end"/>
      </w:r>
      <w:r>
        <w:t xml:space="preserve"> – Módulos de la aplicación</w:t>
      </w:r>
      <w:bookmarkEnd w:id="260"/>
      <w:bookmarkEnd w:id="261"/>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2C7EE0" w:rsidP="00443A45">
      <w:pPr>
        <w:pStyle w:val="13"/>
        <w:numPr>
          <w:ilvl w:val="4"/>
          <w:numId w:val="20"/>
        </w:numPr>
        <w:ind w:left="0" w:firstLine="0"/>
        <w:jc w:val="left"/>
      </w:pPr>
      <w:bookmarkStart w:id="262" w:name="_Toc347565995"/>
      <w:bookmarkStart w:id="263" w:name="_Toc384671551"/>
      <w:r>
        <w:lastRenderedPageBreak/>
        <w:t>Diagrama de c</w:t>
      </w:r>
      <w:r w:rsidR="00955AAC">
        <w:t>asos de uso</w:t>
      </w:r>
      <w:bookmarkEnd w:id="262"/>
      <w:bookmarkEnd w:id="263"/>
    </w:p>
    <w:p w:rsidR="00822AE5" w:rsidRDefault="00822AE5" w:rsidP="002924D6">
      <w:pPr>
        <w:jc w:val="center"/>
      </w:pPr>
      <w:r>
        <w:rPr>
          <w:noProof/>
          <w:lang w:eastAsia="es-CR"/>
        </w:rPr>
        <w:drawing>
          <wp:inline distT="0" distB="0" distL="0" distR="0" wp14:anchorId="153B0F66" wp14:editId="15CA74A1">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12E8FD49" wp14:editId="0F49A739">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4" w:name="_Toc343369213"/>
      <w:bookmarkStart w:id="265" w:name="_Toc385082303"/>
      <w:r>
        <w:t xml:space="preserve">Ilustración </w:t>
      </w:r>
      <w:r w:rsidR="00245F9B">
        <w:fldChar w:fldCharType="begin"/>
      </w:r>
      <w:r w:rsidR="00EB02B8">
        <w:instrText xml:space="preserve"> SEQ Ilustración \* ARABIC </w:instrText>
      </w:r>
      <w:r w:rsidR="00245F9B">
        <w:fldChar w:fldCharType="separate"/>
      </w:r>
      <w:r w:rsidR="002C7EE0">
        <w:rPr>
          <w:noProof/>
        </w:rPr>
        <w:t>9</w:t>
      </w:r>
      <w:r w:rsidR="00245F9B">
        <w:rPr>
          <w:noProof/>
        </w:rPr>
        <w:fldChar w:fldCharType="end"/>
      </w:r>
      <w:r>
        <w:t xml:space="preserve"> – Casos de uso</w:t>
      </w:r>
      <w:bookmarkEnd w:id="264"/>
      <w:bookmarkEnd w:id="265"/>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66" w:name="_Toc347565996"/>
      <w:bookmarkStart w:id="267" w:name="_Toc384671552"/>
      <w:r>
        <w:lastRenderedPageBreak/>
        <w:t>Diagrama de clases</w:t>
      </w:r>
      <w:bookmarkEnd w:id="266"/>
      <w:bookmarkEnd w:id="267"/>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17A0F70C" wp14:editId="153249D3">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68" w:name="_Toc343369214"/>
      <w:bookmarkStart w:id="269" w:name="_Toc385082304"/>
      <w:r>
        <w:t xml:space="preserve">Ilustración </w:t>
      </w:r>
      <w:r w:rsidR="00245F9B">
        <w:fldChar w:fldCharType="begin"/>
      </w:r>
      <w:r w:rsidR="00EB02B8">
        <w:instrText xml:space="preserve"> SEQ Ilustración \* ARABIC </w:instrText>
      </w:r>
      <w:r w:rsidR="00245F9B">
        <w:fldChar w:fldCharType="separate"/>
      </w:r>
      <w:r w:rsidR="002C7EE0">
        <w:rPr>
          <w:noProof/>
        </w:rPr>
        <w:t>10</w:t>
      </w:r>
      <w:r w:rsidR="00245F9B">
        <w:rPr>
          <w:noProof/>
        </w:rPr>
        <w:fldChar w:fldCharType="end"/>
      </w:r>
      <w:r>
        <w:t xml:space="preserve"> – Diagrama de clases</w:t>
      </w:r>
      <w:bookmarkEnd w:id="268"/>
      <w:bookmarkEnd w:id="269"/>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70" w:name="_Toc347566000"/>
      <w:bookmarkStart w:id="271" w:name="_Toc384671553"/>
      <w:r w:rsidRPr="006D73D9">
        <w:lastRenderedPageBreak/>
        <w:t xml:space="preserve">Diseño </w:t>
      </w:r>
      <w:r>
        <w:t>de interfaces</w:t>
      </w:r>
      <w:bookmarkEnd w:id="270"/>
      <w:bookmarkEnd w:id="271"/>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rPr>
          <w:rStyle w:val="CommentReference"/>
        </w:rPr>
      </w:pPr>
      <w:r>
        <w:rPr>
          <w:noProof/>
          <w:lang w:eastAsia="es-CR"/>
        </w:rPr>
        <w:drawing>
          <wp:inline distT="0" distB="0" distL="0" distR="0" wp14:anchorId="4546DB8D" wp14:editId="4A617708">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r>
        <w:rPr>
          <w:noProof/>
          <w:lang w:val="en-US" w:eastAsia="en-US"/>
        </w:rPr>
        <w:t xml:space="preserve"> </w:t>
      </w:r>
      <w:r w:rsidR="003967C3">
        <w:rPr>
          <w:noProof/>
          <w:lang w:eastAsia="es-CR"/>
        </w:rPr>
        <w:drawing>
          <wp:inline distT="0" distB="0" distL="0" distR="0" wp14:anchorId="18203A56" wp14:editId="276AB336">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4A3F0B" w:rsidRDefault="004A3F0B" w:rsidP="00346DE4">
      <w:pPr>
        <w:jc w:val="center"/>
      </w:pPr>
    </w:p>
    <w:p w:rsidR="003B7E2A" w:rsidRDefault="00E06F24" w:rsidP="00346DE4">
      <w:pPr>
        <w:jc w:val="center"/>
      </w:pPr>
      <w:r>
        <w:rPr>
          <w:noProof/>
          <w:lang w:eastAsia="es-CR"/>
        </w:rPr>
        <w:drawing>
          <wp:inline distT="0" distB="0" distL="0" distR="0" wp14:anchorId="4369DA69" wp14:editId="4EECC609">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6C762394" wp14:editId="0B3FDC94">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4A3F0B">
      <w:pPr>
        <w:jc w:val="left"/>
      </w:pPr>
      <w:r>
        <w:br w:type="textWrapping" w:clear="all"/>
      </w: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center"/>
      </w:pPr>
      <w:r>
        <w:rPr>
          <w:noProof/>
          <w:lang w:eastAsia="es-CR"/>
        </w:rPr>
        <w:drawing>
          <wp:inline distT="0" distB="0" distL="0" distR="0" wp14:anchorId="2BFDDE54" wp14:editId="4546F7B5">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p>
    <w:p w:rsidR="00EA003E" w:rsidRDefault="00EA003E" w:rsidP="00EA003E">
      <w:pPr>
        <w:pStyle w:val="Caption"/>
      </w:pPr>
      <w:bookmarkStart w:id="272" w:name="_Toc343369217"/>
      <w:bookmarkStart w:id="273" w:name="_Toc385082305"/>
      <w:r>
        <w:t xml:space="preserve">Ilustración </w:t>
      </w:r>
      <w:r w:rsidR="00245F9B">
        <w:fldChar w:fldCharType="begin"/>
      </w:r>
      <w:r w:rsidR="00EB02B8">
        <w:instrText xml:space="preserve"> SEQ Ilustración \* ARABIC </w:instrText>
      </w:r>
      <w:r w:rsidR="00245F9B">
        <w:fldChar w:fldCharType="separate"/>
      </w:r>
      <w:r w:rsidR="00CD19D9">
        <w:rPr>
          <w:noProof/>
        </w:rPr>
        <w:t>11</w:t>
      </w:r>
      <w:r w:rsidR="00245F9B">
        <w:fldChar w:fldCharType="end"/>
      </w:r>
      <w:r>
        <w:t xml:space="preserve"> – Diseño conceptual de la solución</w:t>
      </w:r>
      <w:bookmarkEnd w:id="272"/>
      <w:bookmarkEnd w:id="273"/>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4" w:name="_Toc347566001"/>
      <w:bookmarkStart w:id="275" w:name="_Toc384671554"/>
      <w:r w:rsidRPr="00F148D4">
        <w:lastRenderedPageBreak/>
        <w:t>Diseño de base de datos</w:t>
      </w:r>
      <w:bookmarkEnd w:id="274"/>
      <w:bookmarkEnd w:id="275"/>
    </w:p>
    <w:p w:rsidR="0011602A" w:rsidRDefault="00FB2ADE" w:rsidP="00ED67B6">
      <w:pPr>
        <w:jc w:val="center"/>
      </w:pPr>
      <w:bookmarkStart w:id="276" w:name="_Toc345168655"/>
      <w:bookmarkStart w:id="277" w:name="_Toc347566002"/>
      <w:r>
        <w:softHyphen/>
      </w:r>
      <w:bookmarkEnd w:id="276"/>
      <w:bookmarkEnd w:id="277"/>
      <w:r>
        <w:rPr>
          <w:noProof/>
          <w:lang w:eastAsia="es-CR"/>
        </w:rPr>
        <w:drawing>
          <wp:inline distT="0" distB="0" distL="0" distR="0" wp14:anchorId="4E99C7A0" wp14:editId="7C8C1C0A">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78" w:name="_Toc385082306"/>
      <w:r>
        <w:t xml:space="preserve">Ilustración </w:t>
      </w:r>
      <w:fldSimple w:instr=" SEQ Ilustración \* ARABIC ">
        <w:r w:rsidR="00CD19D9">
          <w:rPr>
            <w:noProof/>
          </w:rPr>
          <w:t>12</w:t>
        </w:r>
      </w:fldSimple>
      <w:r>
        <w:t xml:space="preserve"> – Diseño de base de Datos</w:t>
      </w:r>
      <w:bookmarkEnd w:id="278"/>
    </w:p>
    <w:p w:rsidR="001A36B9" w:rsidRPr="00B1017C" w:rsidRDefault="001A36B9" w:rsidP="001A36B9">
      <w:pPr>
        <w:pStyle w:val="Caption"/>
      </w:pPr>
      <w:r w:rsidRPr="001A36B9">
        <w:t>Elaboración propia</w:t>
      </w:r>
    </w:p>
    <w:p w:rsidR="00AD0B2F" w:rsidRDefault="00AD0B2F" w:rsidP="00AD0B2F">
      <w:pPr>
        <w:pStyle w:val="13"/>
        <w:tabs>
          <w:tab w:val="left" w:pos="1134"/>
        </w:tabs>
      </w:pPr>
      <w:bookmarkStart w:id="279" w:name="Pruebas"/>
      <w:bookmarkStart w:id="280" w:name="_Toc347566003"/>
      <w:bookmarkStart w:id="281" w:name="_Toc384671555"/>
      <w:bookmarkStart w:id="282" w:name="_Ref385592019"/>
      <w:bookmarkEnd w:id="279"/>
      <w:r w:rsidRPr="00F148D4">
        <w:t>Pruebas</w:t>
      </w:r>
      <w:bookmarkEnd w:id="280"/>
      <w:bookmarkEnd w:id="281"/>
      <w:bookmarkEnd w:id="282"/>
      <w:r w:rsidRPr="00F148D4">
        <w:t xml:space="preserve"> </w:t>
      </w:r>
    </w:p>
    <w:p w:rsidR="00146419" w:rsidRPr="00EC2DE3" w:rsidRDefault="00EC2DE3" w:rsidP="00415423">
      <w:pPr>
        <w:ind w:firstLine="568"/>
        <w:rPr>
          <w:b/>
          <w:bCs/>
        </w:rPr>
      </w:pPr>
      <w:r w:rsidRPr="00EC2DE3">
        <w:t>Se diseña una lista de los escenarios posibles, en los cuales el usuario decidirá si aplican o no la realización de los mismos. Dicha lista contiene una columna para establecer el resultado de la prueba y las observaciones para cada escenario en caso de ser necesario</w:t>
      </w:r>
      <w:r w:rsidR="00DB2C05">
        <w:t>.</w:t>
      </w:r>
    </w:p>
    <w:tbl>
      <w:tblPr>
        <w:tblW w:w="9072" w:type="dxa"/>
        <w:tblInd w:w="1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4306"/>
        <w:gridCol w:w="1883"/>
        <w:gridCol w:w="1806"/>
      </w:tblGrid>
      <w:tr w:rsidR="00EC2DE3" w:rsidRPr="00EC2DE3" w:rsidTr="00277029">
        <w:trPr>
          <w:trHeight w:val="375"/>
        </w:trPr>
        <w:tc>
          <w:tcPr>
            <w:tcW w:w="9072" w:type="dxa"/>
            <w:gridSpan w:val="4"/>
            <w:shd w:val="clear" w:color="000000" w:fill="366092"/>
            <w:noWrap/>
            <w:vAlign w:val="bottom"/>
            <w:hideMark/>
          </w:tcPr>
          <w:p w:rsidR="00EC2DE3" w:rsidRPr="00EC2DE3" w:rsidRDefault="00EC2DE3" w:rsidP="00EC2DE3">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Escenarios</w:t>
            </w:r>
          </w:p>
        </w:tc>
      </w:tr>
      <w:tr w:rsidR="00277029" w:rsidRPr="00EC2DE3" w:rsidTr="00146419">
        <w:trPr>
          <w:trHeight w:val="375"/>
        </w:trPr>
        <w:tc>
          <w:tcPr>
            <w:tcW w:w="1077" w:type="dxa"/>
            <w:shd w:val="clear" w:color="000000" w:fill="366092"/>
            <w:noWrap/>
            <w:vAlign w:val="center"/>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4306" w:type="dxa"/>
            <w:shd w:val="clear" w:color="000000" w:fill="366092"/>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883"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806"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Observaciones</w:t>
            </w:r>
          </w:p>
        </w:tc>
      </w:tr>
      <w:tr w:rsidR="00277029" w:rsidRPr="00EC2DE3" w:rsidTr="00146419">
        <w:trPr>
          <w:trHeight w:val="300"/>
        </w:trPr>
        <w:tc>
          <w:tcPr>
            <w:tcW w:w="1077" w:type="dxa"/>
            <w:shd w:val="clear" w:color="000000" w:fill="EEECE1"/>
            <w:noWrap/>
            <w:vAlign w:val="center"/>
            <w:hideMark/>
          </w:tcPr>
          <w:p w:rsidR="00EC2DE3" w:rsidRPr="00EC2DE3" w:rsidRDefault="005D588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0</w:t>
            </w:r>
          </w:p>
        </w:tc>
        <w:tc>
          <w:tcPr>
            <w:tcW w:w="4306" w:type="dxa"/>
            <w:shd w:val="clear" w:color="000000" w:fill="C4BD97"/>
            <w:vAlign w:val="bottom"/>
            <w:hideMark/>
          </w:tcPr>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 Nombre</w:t>
            </w:r>
          </w:p>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EC2DE3" w:rsidRPr="00EC2DE3"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ab/>
            </w:r>
            <w:r w:rsidRPr="005D5888">
              <w:rPr>
                <w:rFonts w:ascii="Calibri" w:hAnsi="Calibri"/>
                <w:color w:val="000000"/>
                <w:sz w:val="22"/>
                <w:szCs w:val="22"/>
                <w:lang w:eastAsia="es-CR"/>
              </w:rPr>
              <w:tab/>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5D5888" w:rsidRPr="00EC2DE3" w:rsidTr="00146419">
        <w:trPr>
          <w:trHeight w:val="300"/>
        </w:trPr>
        <w:tc>
          <w:tcPr>
            <w:tcW w:w="1077" w:type="dxa"/>
            <w:shd w:val="clear" w:color="000000" w:fill="EEECE1"/>
            <w:noWrap/>
            <w:vAlign w:val="center"/>
          </w:tcPr>
          <w:p w:rsidR="005D5888" w:rsidRPr="00EC2DE3" w:rsidRDefault="005D5888" w:rsidP="00DB2C05">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1</w:t>
            </w:r>
          </w:p>
        </w:tc>
        <w:tc>
          <w:tcPr>
            <w:tcW w:w="4306" w:type="dxa"/>
            <w:shd w:val="clear" w:color="000000" w:fill="C4BD97"/>
            <w:vAlign w:val="bottom"/>
          </w:tcPr>
          <w:p w:rsidR="005D5888" w:rsidRPr="00EC2DE3" w:rsidRDefault="005D5888" w:rsidP="00DB2C05">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883" w:type="dxa"/>
            <w:shd w:val="clear" w:color="auto" w:fill="auto"/>
            <w:noWrap/>
            <w:vAlign w:val="bottom"/>
          </w:tcPr>
          <w:p w:rsidR="005D5888" w:rsidRPr="00EC2DE3" w:rsidRDefault="005D5888"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tcPr>
          <w:p w:rsidR="005D5888" w:rsidRPr="00EC2DE3" w:rsidRDefault="005D5888"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El sistema valida que se completen los campos Nombre, correo electrónico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Opciones del perfil</w:t>
            </w:r>
            <w:r w:rsidR="007956D8">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sidR="007956D8">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sidR="004B4010">
              <w:rPr>
                <w:rFonts w:ascii="Calibri" w:hAnsi="Calibri"/>
                <w:color w:val="000000"/>
                <w:sz w:val="22"/>
                <w:szCs w:val="22"/>
                <w:lang w:eastAsia="es-CR"/>
              </w:rPr>
              <w:t>con éxito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sidR="004B4010">
              <w:rPr>
                <w:rFonts w:ascii="Calibri" w:hAnsi="Calibri"/>
                <w:color w:val="000000"/>
                <w:sz w:val="22"/>
                <w:szCs w:val="22"/>
                <w:lang w:eastAsia="es-CR"/>
              </w:rPr>
              <w:t>con éxito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9</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10</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11</w:t>
            </w:r>
          </w:p>
        </w:tc>
        <w:tc>
          <w:tcPr>
            <w:tcW w:w="4306" w:type="dxa"/>
            <w:shd w:val="clear" w:color="000000" w:fill="B7DEE8"/>
            <w:vAlign w:val="center"/>
            <w:hideMark/>
          </w:tcPr>
          <w:p w:rsidR="00EC2DE3" w:rsidRPr="00EC2DE3" w:rsidRDefault="00EC2DE3" w:rsidP="007956D8">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Las opciones en la pantalla de </w:t>
            </w:r>
            <w:r w:rsidR="003D5850" w:rsidRPr="00EC2DE3">
              <w:rPr>
                <w:rFonts w:ascii="Calibri" w:hAnsi="Calibri"/>
                <w:color w:val="000000"/>
                <w:sz w:val="22"/>
                <w:szCs w:val="22"/>
                <w:lang w:eastAsia="es-CR"/>
              </w:rPr>
              <w:t>instrucciones,</w:t>
            </w:r>
            <w:r w:rsidRPr="00EC2DE3">
              <w:rPr>
                <w:rFonts w:ascii="Calibri" w:hAnsi="Calibri"/>
                <w:color w:val="000000"/>
                <w:sz w:val="22"/>
                <w:szCs w:val="22"/>
                <w:lang w:eastAsia="es-CR"/>
              </w:rPr>
              <w:t xml:space="preserve"> funcionan de manera correcta. Botones empezar y cancelar</w:t>
            </w:r>
            <w:r w:rsidR="007956D8" w:rsidRPr="00EC2DE3">
              <w:rPr>
                <w:rFonts w:ascii="Calibri" w:hAnsi="Calibri"/>
                <w:color w:val="000000"/>
                <w:sz w:val="22"/>
                <w:szCs w:val="22"/>
                <w:lang w:eastAsia="es-CR"/>
              </w:rPr>
              <w:t>, además el menú</w:t>
            </w:r>
            <w:r w:rsidR="007956D8">
              <w:rPr>
                <w:rFonts w:ascii="Calibri" w:hAnsi="Calibri"/>
                <w:color w:val="000000"/>
                <w:sz w:val="22"/>
                <w:szCs w:val="22"/>
                <w:lang w:eastAsia="es-CR"/>
              </w:rPr>
              <w:t xml:space="preserve"> al presionar el botón de menú del teléfono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12</w:t>
            </w:r>
          </w:p>
        </w:tc>
        <w:tc>
          <w:tcPr>
            <w:tcW w:w="4306" w:type="dxa"/>
            <w:shd w:val="clear" w:color="000000" w:fill="B7DEE8"/>
            <w:vAlign w:val="bottom"/>
            <w:hideMark/>
          </w:tcPr>
          <w:p w:rsidR="00EC2DE3" w:rsidRPr="00EC2DE3" w:rsidRDefault="00EC2DE3" w:rsidP="007956D8">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sidR="007956D8">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sidR="007956D8">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13</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sidR="007956D8">
              <w:rPr>
                <w:rFonts w:ascii="Calibri" w:hAnsi="Calibri"/>
                <w:color w:val="000000"/>
                <w:sz w:val="22"/>
                <w:szCs w:val="22"/>
                <w:lang w:eastAsia="es-CR"/>
              </w:rPr>
              <w:t xml:space="preserve"> </w:t>
            </w:r>
            <w:r w:rsidR="007956D8" w:rsidRPr="007956D8">
              <w:rPr>
                <w:rFonts w:ascii="Calibri" w:hAnsi="Calibri"/>
                <w:color w:val="000000"/>
                <w:sz w:val="22"/>
                <w:szCs w:val="22"/>
                <w:lang w:eastAsia="es-CR"/>
              </w:rPr>
              <w:t>(aprobado)</w:t>
            </w:r>
            <w:r w:rsidR="007956D8">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7956D8">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w:t>
            </w:r>
            <w:r w:rsidR="007956D8">
              <w:rPr>
                <w:rFonts w:ascii="Calibri" w:hAnsi="Calibri"/>
                <w:color w:val="000000"/>
                <w:sz w:val="22"/>
                <w:szCs w:val="22"/>
                <w:lang w:eastAsia="es-CR"/>
              </w:rPr>
              <w:t>4</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7956D8">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w:t>
            </w:r>
            <w:r w:rsidR="007956D8">
              <w:rPr>
                <w:rFonts w:ascii="Calibri" w:hAnsi="Calibri"/>
                <w:color w:val="000000"/>
                <w:sz w:val="22"/>
                <w:szCs w:val="22"/>
                <w:lang w:eastAsia="es-CR"/>
              </w:rPr>
              <w:t>5</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16</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17</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18</w:t>
            </w:r>
          </w:p>
        </w:tc>
        <w:tc>
          <w:tcPr>
            <w:tcW w:w="4306" w:type="dxa"/>
            <w:shd w:val="clear" w:color="000000" w:fill="B7DEE8"/>
            <w:vAlign w:val="bottom"/>
            <w:hideMark/>
          </w:tcPr>
          <w:p w:rsidR="00EC2DE3" w:rsidRPr="00EC2DE3" w:rsidRDefault="00EC2DE3" w:rsidP="0029234B">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sidR="004B4010">
              <w:rPr>
                <w:rFonts w:ascii="Calibri" w:hAnsi="Calibri"/>
                <w:color w:val="000000"/>
                <w:sz w:val="22"/>
                <w:szCs w:val="22"/>
                <w:lang w:eastAsia="es-CR"/>
              </w:rPr>
              <w:t xml:space="preserve"> en el resultado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19</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sidR="007956D8">
              <w:rPr>
                <w:rFonts w:ascii="Calibri" w:hAnsi="Calibri"/>
                <w:color w:val="000000"/>
                <w:sz w:val="22"/>
                <w:szCs w:val="22"/>
                <w:lang w:eastAsia="es-CR"/>
              </w:rPr>
              <w:t xml:space="preserve"> 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20</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21</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Sistema permite seleccionar examen de </w:t>
            </w:r>
            <w:r w:rsidRPr="00EC2DE3">
              <w:rPr>
                <w:rFonts w:ascii="Calibri" w:hAnsi="Calibri"/>
                <w:color w:val="000000"/>
                <w:sz w:val="22"/>
                <w:szCs w:val="22"/>
                <w:lang w:eastAsia="es-CR"/>
              </w:rPr>
              <w:lastRenderedPageBreak/>
              <w:t>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lastRenderedPageBreak/>
              <w:t>22</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sidR="007956D8">
              <w:rPr>
                <w:rFonts w:ascii="Calibri" w:hAnsi="Calibri"/>
                <w:color w:val="000000"/>
                <w:sz w:val="22"/>
                <w:szCs w:val="22"/>
                <w:lang w:eastAsia="es-CR"/>
              </w:rPr>
              <w:t xml:space="preserve"> al presionar el botón de menú del teléfono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23</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24</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delas instrucciones para poder empezar en el examen de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r w:rsidR="0029234B">
              <w:rPr>
                <w:rFonts w:ascii="Calibri" w:hAnsi="Calibri"/>
                <w:color w:val="000000"/>
                <w:sz w:val="22"/>
                <w:szCs w:val="22"/>
                <w:lang w:eastAsia="es-CR"/>
              </w:rPr>
              <w:t>5</w:t>
            </w:r>
          </w:p>
        </w:tc>
        <w:tc>
          <w:tcPr>
            <w:tcW w:w="4306" w:type="dxa"/>
            <w:shd w:val="clear" w:color="000000" w:fill="F79646"/>
            <w:vAlign w:val="bottom"/>
            <w:hideMark/>
          </w:tcPr>
          <w:p w:rsidR="00EC2DE3" w:rsidRPr="00EC2DE3" w:rsidRDefault="00EC2DE3" w:rsidP="0029234B">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sidR="0029234B">
              <w:rPr>
                <w:rFonts w:ascii="Calibri" w:hAnsi="Calibri"/>
                <w:color w:val="000000"/>
                <w:sz w:val="22"/>
                <w:szCs w:val="22"/>
                <w:lang w:eastAsia="es-CR"/>
              </w:rPr>
              <w:t>ra resultado adecuado cuando se equivoca uno o más sonidos (requiere acudir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r w:rsidR="0029234B">
              <w:rPr>
                <w:rFonts w:ascii="Calibri" w:hAnsi="Calibri"/>
                <w:color w:val="000000"/>
                <w:sz w:val="22"/>
                <w:szCs w:val="22"/>
                <w:lang w:eastAsia="es-CR"/>
              </w:rPr>
              <w:t>6</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sidR="0029234B">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sidR="0029234B">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sidR="0029234B">
              <w:rPr>
                <w:rFonts w:ascii="Calibri" w:hAnsi="Calibri"/>
                <w:color w:val="000000"/>
                <w:sz w:val="22"/>
                <w:szCs w:val="22"/>
                <w:lang w:eastAsia="es-CR"/>
              </w:rPr>
              <w:t>)</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r w:rsidR="0029234B">
              <w:rPr>
                <w:rFonts w:ascii="Calibri" w:hAnsi="Calibri"/>
                <w:color w:val="000000"/>
                <w:sz w:val="22"/>
                <w:szCs w:val="22"/>
                <w:lang w:eastAsia="es-CR"/>
              </w:rPr>
              <w:t>7</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28</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29</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30</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sidR="0029234B">
              <w:rPr>
                <w:rFonts w:ascii="Calibri" w:hAnsi="Calibri"/>
                <w:color w:val="000000"/>
                <w:sz w:val="22"/>
                <w:szCs w:val="22"/>
                <w:lang w:eastAsia="es-CR"/>
              </w:rPr>
              <w:t>.</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31</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de oído, funciona el menú de </w:t>
            </w:r>
            <w:r w:rsidR="001571B4" w:rsidRPr="00EC2DE3">
              <w:rPr>
                <w:rFonts w:ascii="Calibri" w:hAnsi="Calibri"/>
                <w:color w:val="000000"/>
                <w:sz w:val="22"/>
                <w:szCs w:val="22"/>
                <w:lang w:eastAsia="es-CR"/>
              </w:rPr>
              <w:t>opciones. Anote</w:t>
            </w:r>
            <w:r w:rsidRPr="00EC2DE3">
              <w:rPr>
                <w:rFonts w:ascii="Calibri" w:hAnsi="Calibri"/>
                <w:color w:val="000000"/>
                <w:sz w:val="22"/>
                <w:szCs w:val="22"/>
                <w:lang w:eastAsia="es-CR"/>
              </w:rPr>
              <w:t xml:space="preserv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1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2</w:t>
            </w:r>
          </w:p>
        </w:tc>
        <w:tc>
          <w:tcPr>
            <w:tcW w:w="4306" w:type="dxa"/>
            <w:shd w:val="clear" w:color="000000" w:fill="F79646"/>
            <w:vAlign w:val="bottom"/>
            <w:hideMark/>
          </w:tcPr>
          <w:p w:rsidR="00EC2DE3" w:rsidRPr="00EC2DE3" w:rsidRDefault="00EC2DE3" w:rsidP="004B4010">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sidR="001571B4">
              <w:rPr>
                <w:rFonts w:ascii="Calibri" w:hAnsi="Calibri"/>
                <w:color w:val="000000"/>
                <w:sz w:val="22"/>
                <w:szCs w:val="22"/>
                <w:lang w:eastAsia="es-CR"/>
              </w:rPr>
              <w:t>d</w:t>
            </w:r>
            <w:r w:rsidR="004B4010">
              <w:rPr>
                <w:rFonts w:ascii="Calibri" w:hAnsi="Calibri"/>
                <w:color w:val="000000"/>
                <w:sz w:val="22"/>
                <w:szCs w:val="22"/>
                <w:lang w:eastAsia="es-CR"/>
              </w:rPr>
              <w:t>e oído cumple con:</w:t>
            </w:r>
            <w:r w:rsidR="004B4010">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sidR="004B4010">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xml:space="preserve">◦  Las frecuencias a utilizar están en un rango de 250-8000 </w:t>
            </w:r>
            <w:proofErr w:type="spellStart"/>
            <w:r w:rsidRPr="00EC2DE3">
              <w:rPr>
                <w:rFonts w:ascii="Calibri" w:hAnsi="Calibri"/>
                <w:color w:val="000000"/>
                <w:sz w:val="22"/>
                <w:szCs w:val="22"/>
                <w:lang w:eastAsia="es-CR"/>
              </w:rPr>
              <w:t>Hrtz</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Los tonos a utilizar contendrán un volumen constante de 20 </w:t>
            </w:r>
            <w:proofErr w:type="spellStart"/>
            <w:r w:rsidRPr="00EC2DE3">
              <w:rPr>
                <w:rFonts w:ascii="Calibri" w:hAnsi="Calibri"/>
                <w:color w:val="000000"/>
                <w:sz w:val="22"/>
                <w:szCs w:val="22"/>
                <w:lang w:eastAsia="es-CR"/>
              </w:rPr>
              <w:t>db</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La cantidad de tonos es de 4 en cada oído.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51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4</w:t>
            </w:r>
          </w:p>
        </w:tc>
        <w:tc>
          <w:tcPr>
            <w:tcW w:w="4306" w:type="dxa"/>
            <w:shd w:val="clear" w:color="000000" w:fill="C4BD97"/>
            <w:vAlign w:val="bottom"/>
            <w:hideMark/>
          </w:tcPr>
          <w:p w:rsidR="00EC2DE3" w:rsidRPr="00EC2DE3" w:rsidRDefault="00EC2DE3" w:rsidP="00EC2DE3">
            <w:pPr>
              <w:spacing w:after="240"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sidR="0029234B">
              <w:rPr>
                <w:rFonts w:ascii="Calibri" w:hAnsi="Calibri"/>
                <w:color w:val="000000"/>
                <w:sz w:val="22"/>
                <w:szCs w:val="22"/>
                <w:lang w:eastAsia="es-CR"/>
              </w:rPr>
              <w:t>ordenados por fecha (ascendentemente)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3</w:t>
            </w:r>
            <w:r w:rsidR="0029234B">
              <w:rPr>
                <w:rFonts w:ascii="Calibri" w:hAnsi="Calibri"/>
                <w:color w:val="000000"/>
                <w:sz w:val="22"/>
                <w:szCs w:val="22"/>
                <w:lang w:eastAsia="es-CR"/>
              </w:rPr>
              <w:t>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sidR="004B4010">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18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38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de </w:t>
            </w:r>
            <w:r w:rsidR="001571B4" w:rsidRPr="00EC2DE3">
              <w:rPr>
                <w:rFonts w:ascii="Calibri" w:hAnsi="Calibri"/>
                <w:color w:val="000000"/>
                <w:sz w:val="22"/>
                <w:szCs w:val="22"/>
                <w:lang w:eastAsia="es-CR"/>
              </w:rPr>
              <w:t>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39</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w:t>
            </w:r>
            <w:r w:rsidR="004B4010" w:rsidRPr="00EC2DE3">
              <w:rPr>
                <w:rFonts w:ascii="Calibri" w:hAnsi="Calibri"/>
                <w:color w:val="000000"/>
                <w:sz w:val="22"/>
                <w:szCs w:val="22"/>
                <w:lang w:eastAsia="es-CR"/>
              </w:rPr>
              <w:t>Aplicación permite acceder a la opción acerca de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40</w:t>
            </w:r>
          </w:p>
        </w:tc>
        <w:tc>
          <w:tcPr>
            <w:tcW w:w="4306" w:type="dxa"/>
            <w:shd w:val="clear" w:color="000000" w:fill="C4BD97"/>
            <w:vAlign w:val="bottom"/>
            <w:hideMark/>
          </w:tcPr>
          <w:p w:rsidR="00EC2DE3" w:rsidRPr="00EC2DE3" w:rsidRDefault="004B4010" w:rsidP="004B4010">
            <w:pPr>
              <w:spacing w:line="240" w:lineRule="auto"/>
              <w:jc w:val="left"/>
              <w:rPr>
                <w:rFonts w:ascii="Calibri" w:hAnsi="Calibri"/>
                <w:color w:val="000000"/>
                <w:sz w:val="22"/>
                <w:szCs w:val="22"/>
                <w:lang w:eastAsia="es-CR"/>
              </w:rPr>
            </w:pPr>
            <w:r>
              <w:rPr>
                <w:rFonts w:ascii="Calibri" w:hAnsi="Calibri"/>
                <w:color w:val="000000"/>
                <w:sz w:val="22"/>
                <w:szCs w:val="22"/>
                <w:lang w:eastAsia="es-CR"/>
              </w:rPr>
              <w:t>En la opción acerca de se</w:t>
            </w:r>
            <w:r w:rsidR="00EC2DE3"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00EC2DE3" w:rsidRPr="00EC2DE3">
              <w:rPr>
                <w:rFonts w:ascii="Calibri" w:hAnsi="Calibri"/>
                <w:color w:val="000000"/>
                <w:sz w:val="22"/>
                <w:szCs w:val="22"/>
                <w:lang w:eastAsia="es-CR"/>
              </w:rPr>
              <w:t xml:space="preserve">y </w:t>
            </w:r>
            <w:r w:rsidR="001571B4" w:rsidRPr="00EC2DE3">
              <w:rPr>
                <w:rFonts w:ascii="Calibri" w:hAnsi="Calibri"/>
                <w:color w:val="000000"/>
                <w:sz w:val="22"/>
                <w:szCs w:val="22"/>
                <w:lang w:eastAsia="es-CR"/>
              </w:rPr>
              <w:t>especificación</w:t>
            </w:r>
            <w:r w:rsidR="00EC2DE3" w:rsidRPr="00EC2DE3">
              <w:rPr>
                <w:rFonts w:ascii="Calibri" w:hAnsi="Calibri"/>
                <w:color w:val="000000"/>
                <w:sz w:val="22"/>
                <w:szCs w:val="22"/>
                <w:lang w:eastAsia="es-CR"/>
              </w:rPr>
              <w:t xml:space="preserve"> definida de que la prueba no reemplaza la visita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4B4010">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r w:rsidR="0029234B">
              <w:rPr>
                <w:rFonts w:ascii="Calibri" w:hAnsi="Calibri"/>
                <w:color w:val="000000"/>
                <w:sz w:val="22"/>
                <w:szCs w:val="22"/>
                <w:lang w:eastAsia="es-CR"/>
              </w:rPr>
              <w:t>1</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7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42</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sidR="004B4010">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xml:space="preserve">◦ Regresar o salir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4B4010">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r w:rsidR="0029234B">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4B4010">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r w:rsidR="0029234B">
              <w:rPr>
                <w:rFonts w:ascii="Calibri" w:hAnsi="Calibri"/>
                <w:color w:val="000000"/>
                <w:sz w:val="22"/>
                <w:szCs w:val="22"/>
                <w:lang w:eastAsia="es-CR"/>
              </w:rPr>
              <w:t>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 La opción de Artículos desplegará las publicaciones realizadas por el especialista de la clínica en el blog  para velar por la salud auditiva del usuario.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45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r w:rsidR="0029234B">
              <w:rPr>
                <w:rFonts w:ascii="Calibri" w:hAnsi="Calibri"/>
                <w:color w:val="000000"/>
                <w:sz w:val="22"/>
                <w:szCs w:val="22"/>
                <w:lang w:eastAsia="es-CR"/>
              </w:rPr>
              <w:t>.</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bl>
    <w:p w:rsidR="00146419" w:rsidRDefault="00FC1B38" w:rsidP="00FC1B38">
      <w:pPr>
        <w:pStyle w:val="Caption"/>
      </w:pPr>
      <w:bookmarkStart w:id="283" w:name="_Toc385089373"/>
      <w:r>
        <w:t xml:space="preserve">Tabla </w:t>
      </w:r>
      <w:fldSimple w:instr=" SEQ Tabla \* ARABIC ">
        <w:r>
          <w:rPr>
            <w:noProof/>
          </w:rPr>
          <w:t>4</w:t>
        </w:r>
      </w:fldSimple>
      <w:r>
        <w:t xml:space="preserve"> - </w:t>
      </w:r>
      <w:r w:rsidR="00146419">
        <w:t>Escenarios de pruebas</w:t>
      </w:r>
      <w:bookmarkEnd w:id="283"/>
    </w:p>
    <w:p w:rsidR="00146419" w:rsidRDefault="00146419" w:rsidP="00146419">
      <w:pPr>
        <w:pStyle w:val="Caption"/>
        <w:rPr>
          <w:sz w:val="16"/>
          <w:szCs w:val="16"/>
        </w:rPr>
      </w:pPr>
      <w:r w:rsidRPr="00500CFF">
        <w:rPr>
          <w:sz w:val="16"/>
          <w:szCs w:val="16"/>
        </w:rPr>
        <w:lastRenderedPageBreak/>
        <w:t>Elaboración propia</w:t>
      </w:r>
    </w:p>
    <w:p w:rsidR="00D248C0" w:rsidRPr="00F148D4" w:rsidRDefault="00AD0B2F" w:rsidP="00415423">
      <w:pPr>
        <w:pStyle w:val="13"/>
        <w:tabs>
          <w:tab w:val="left" w:pos="1134"/>
        </w:tabs>
      </w:pPr>
      <w:bookmarkStart w:id="284" w:name="_Toc347566006"/>
      <w:bookmarkStart w:id="285" w:name="_Toc384671557"/>
      <w:bookmarkStart w:id="286" w:name="_Ref385592837"/>
      <w:bookmarkStart w:id="287" w:name="_Ref385593388"/>
      <w:r w:rsidRPr="00F148D4">
        <w:t>Resultados</w:t>
      </w:r>
      <w:bookmarkEnd w:id="284"/>
      <w:bookmarkEnd w:id="285"/>
      <w:bookmarkEnd w:id="286"/>
      <w:bookmarkEnd w:id="287"/>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88" w:name="_Toc347566007"/>
      <w:bookmarkStart w:id="289" w:name="_Toc384671558"/>
      <w:r w:rsidRPr="00311F48">
        <w:rPr>
          <w:szCs w:val="23"/>
        </w:rPr>
        <w:lastRenderedPageBreak/>
        <w:t>CAPÍTULO 4</w:t>
      </w:r>
      <w:bookmarkEnd w:id="288"/>
      <w:bookmarkEnd w:id="289"/>
      <w:r w:rsidRPr="00311F48">
        <w:rPr>
          <w:szCs w:val="23"/>
        </w:rPr>
        <w:t xml:space="preserve"> </w:t>
      </w:r>
    </w:p>
    <w:p w:rsidR="00951E5B" w:rsidRDefault="00AD0B2F" w:rsidP="00951E5B">
      <w:pPr>
        <w:pStyle w:val="12"/>
        <w:tabs>
          <w:tab w:val="left" w:pos="1134"/>
        </w:tabs>
        <w:spacing w:after="200" w:line="276" w:lineRule="auto"/>
        <w:jc w:val="left"/>
      </w:pPr>
      <w:bookmarkStart w:id="290" w:name="_Toc347566008"/>
      <w:bookmarkStart w:id="291" w:name="_Toc384671559"/>
      <w:r w:rsidRPr="00D90B0D">
        <w:t>Análisis Retrospectivo o Análisis de Resultados</w:t>
      </w:r>
      <w:bookmarkEnd w:id="290"/>
      <w:bookmarkEnd w:id="291"/>
      <w:r w:rsidRPr="00D90B0D">
        <w:t xml:space="preserve"> </w:t>
      </w:r>
    </w:p>
    <w:p w:rsidR="00951E5B" w:rsidRPr="00C233AA" w:rsidRDefault="00951E5B" w:rsidP="00951E5B">
      <w:pPr>
        <w:pStyle w:val="12"/>
        <w:tabs>
          <w:tab w:val="left" w:pos="1134"/>
        </w:tabs>
        <w:spacing w:after="200" w:line="276" w:lineRule="auto"/>
        <w:jc w:val="left"/>
      </w:pPr>
      <w:bookmarkStart w:id="292" w:name="_Toc384671560"/>
      <w:r w:rsidRPr="00C233AA">
        <w:t>General</w:t>
      </w:r>
      <w:bookmarkEnd w:id="292"/>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93" w:name="_Toc384671561"/>
      <w:r w:rsidRPr="007B05B4">
        <w:lastRenderedPageBreak/>
        <w:t>Específicos</w:t>
      </w:r>
      <w:bookmarkEnd w:id="293"/>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0091492F">
        <w:rPr>
          <w:highlight w:val="yellow"/>
          <w:lang w:eastAsia="es-CR"/>
        </w:rPr>
        <w:t xml:space="preserve">Mediante una </w:t>
      </w:r>
      <w:proofErr w:type="spellStart"/>
      <w:r w:rsidR="0091492F">
        <w:rPr>
          <w:highlight w:val="yellow"/>
          <w:lang w:eastAsia="es-CR"/>
        </w:rPr>
        <w:t>seleccion</w:t>
      </w:r>
      <w:proofErr w:type="spellEnd"/>
      <w:r w:rsidRPr="00E7576D">
        <w:rPr>
          <w:highlight w:val="yellow"/>
          <w:lang w:eastAsia="es-CR"/>
        </w:rPr>
        <w:t xml:space="preserve">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D6414F">
        <w:rPr>
          <w:lang w:eastAsia="es-CR"/>
        </w:rPr>
      </w:r>
      <w:r w:rsidR="00D6414F">
        <w:rPr>
          <w:lang w:eastAsia="es-CR"/>
        </w:rPr>
        <w:fldChar w:fldCharType="separate"/>
      </w:r>
      <w:r w:rsidR="00D6414F">
        <w:rPr>
          <w:lang w:eastAsia="es-CR"/>
        </w:rPr>
        <w:t>10.1.1.3.1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94"/>
      <w:r>
        <w:rPr>
          <w:lang w:eastAsia="es-CR"/>
        </w:rPr>
        <w:t>implementar</w:t>
      </w:r>
      <w:commentRangeEnd w:id="294"/>
      <w:r w:rsidR="00A67370" w:rsidRPr="00A91DC6">
        <w:rPr>
          <w:lang w:eastAsia="es-CR"/>
        </w:rPr>
        <w:commentReference w:id="294"/>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entre los 25 y 35 años durante el último semestre del </w:t>
      </w:r>
      <w:commentRangeStart w:id="295"/>
      <w:r w:rsidRPr="00EE7A35">
        <w:rPr>
          <w:lang w:eastAsia="es-CR"/>
        </w:rPr>
        <w:t>2012</w:t>
      </w:r>
      <w:commentRangeEnd w:id="295"/>
      <w:r w:rsidR="008F528D" w:rsidRPr="00EE7A35">
        <w:rPr>
          <w:lang w:eastAsia="es-CR"/>
        </w:rPr>
        <w:commentReference w:id="295"/>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96"/>
      <w:r>
        <w:rPr>
          <w:lang w:eastAsia="es-CR"/>
        </w:rPr>
        <w:lastRenderedPageBreak/>
        <w:t>Determinar los tipos y niveles de sonidos que normalmente se dejan de percibir para decidir en las pruebas los sonidos que se van a incluir.</w:t>
      </w:r>
      <w:commentRangeEnd w:id="296"/>
      <w:r w:rsidR="00F03984">
        <w:rPr>
          <w:rStyle w:val="CommentReference"/>
        </w:rPr>
        <w:commentReference w:id="296"/>
      </w:r>
    </w:p>
    <w:p w:rsidR="00BE2F1B" w:rsidRDefault="00BE2F1B" w:rsidP="00BE2F1B">
      <w:pPr>
        <w:rPr>
          <w:lang w:eastAsia="es-CR"/>
        </w:rPr>
      </w:pPr>
    </w:p>
    <w:p w:rsidR="00CC364D" w:rsidRPr="004B06E7" w:rsidRDefault="00BE2F1B" w:rsidP="00CC364D">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32690B">
        <w:fldChar w:fldCharType="separate"/>
      </w:r>
      <w:r w:rsidR="0032690B">
        <w:t>Minutas</w:t>
      </w:r>
      <w:r w:rsidR="0032690B">
        <w:fldChar w:fldCharType="end"/>
      </w:r>
      <w:r w:rsidR="0032690B">
        <w:t xml:space="preserve">), </w:t>
      </w:r>
      <w:r w:rsidRPr="004B06E7">
        <w:t>indica que los sonidos que se dejan de percibir varían según la pérdida auditiva.</w:t>
      </w:r>
      <w:r w:rsidR="00EE7A35" w:rsidRPr="004B06E7">
        <w:t xml:space="preserve"> </w:t>
      </w:r>
    </w:p>
    <w:p w:rsidR="00361FBC" w:rsidRPr="004B06E7" w:rsidRDefault="004B06E7" w:rsidP="00CC364D">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w:t>
      </w:r>
      <w:proofErr w:type="spellStart"/>
      <w:r w:rsidR="00361FBC" w:rsidRPr="004B06E7">
        <w:t>db</w:t>
      </w:r>
      <w:proofErr w:type="spellEnd"/>
      <w:r w:rsidR="00361FBC" w:rsidRPr="004B06E7">
        <w:t xml:space="preserve"> – 20 </w:t>
      </w:r>
      <w:proofErr w:type="spellStart"/>
      <w:r w:rsidR="00361FBC" w:rsidRPr="004B06E7">
        <w:t>db</w:t>
      </w:r>
      <w:proofErr w:type="spellEnd"/>
      <w:r w:rsidR="00CC364D" w:rsidRPr="004B06E7">
        <w:t>. Esto para</w:t>
      </w:r>
      <w:r w:rsidR="00361FBC" w:rsidRPr="004B06E7">
        <w:t xml:space="preserve"> cualquier frecuencia.</w:t>
      </w:r>
      <w:r w:rsidR="00CC364D" w:rsidRPr="004B06E7">
        <w:t xml:space="preserve"> </w:t>
      </w:r>
    </w:p>
    <w:p w:rsidR="00CC364D" w:rsidRPr="004B06E7" w:rsidRDefault="00CC364D" w:rsidP="00CC364D">
      <w:pPr>
        <w:ind w:firstLine="708"/>
      </w:pPr>
      <w:r w:rsidRPr="004B06E7">
        <w:t>Según el análisis realizado por Silvia, el empleo de frecuencias: tonos graves y agudos en un rango de decibeles es aceptable para definir los sonidos que se van a incluir, buscando detectar en la prueba si existe algún fallo.</w:t>
      </w:r>
      <w:r w:rsidR="004B06E7" w:rsidRPr="004B06E7">
        <w:t xml:space="preserve"> En este punto se establecen las frecuencias a emplear, iniciando en 250 y finalizando en 8000 Hertz.</w:t>
      </w:r>
    </w:p>
    <w:p w:rsidR="00CC364D" w:rsidRPr="004B06E7" w:rsidRDefault="004B06E7" w:rsidP="00CC364D">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CC364D" w:rsidRDefault="004B06E7" w:rsidP="00CC364D">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361FBC" w:rsidRDefault="00361FBC" w:rsidP="00361FBC"/>
    <w:p w:rsidR="00CC364D" w:rsidRPr="00324A74" w:rsidRDefault="00CC364D" w:rsidP="00EE7A35">
      <w:pPr>
        <w:ind w:firstLine="708"/>
      </w:pP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CC364D" w:rsidRDefault="00CC364D">
      <w:pPr>
        <w:spacing w:after="200" w:line="276" w:lineRule="auto"/>
        <w:jc w:val="left"/>
        <w:rPr>
          <w:highlight w:val="red"/>
          <w:lang w:eastAsia="es-CR"/>
        </w:rPr>
      </w:pP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r>
        <w:rPr>
          <w:noProof/>
          <w:lang w:eastAsia="es-CR"/>
        </w:rPr>
        <w:drawing>
          <wp:inline distT="0" distB="0" distL="0" distR="0" wp14:anchorId="615F45CD" wp14:editId="1F05A663">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73980" cy="822960"/>
                    </a:xfrm>
                    <a:prstGeom prst="rect">
                      <a:avLst/>
                    </a:prstGeom>
                  </pic:spPr>
                </pic:pic>
              </a:graphicData>
            </a:graphic>
          </wp:inline>
        </w:drawing>
      </w:r>
    </w:p>
    <w:p w:rsidR="00CD19D9" w:rsidRDefault="00CD19D9" w:rsidP="00CD19D9">
      <w:pPr>
        <w:pStyle w:val="Caption"/>
        <w:rPr>
          <w:lang w:eastAsia="es-CR"/>
        </w:rPr>
      </w:pPr>
      <w:r>
        <w:t xml:space="preserve">Ilustración </w:t>
      </w:r>
      <w:fldSimple w:instr=" SEQ Ilustración \* ARABIC ">
        <w:r>
          <w:rPr>
            <w:noProof/>
          </w:rPr>
          <w:t>13</w:t>
        </w:r>
      </w:fldSimple>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Default="00CD19D9" w:rsidP="00CD19D9">
      <w:pPr>
        <w:pStyle w:val="Caption"/>
        <w:rPr>
          <w:lang w:eastAsia="es-CR"/>
        </w:rPr>
      </w:pPr>
      <w:r>
        <w:rPr>
          <w:lang w:eastAsia="es-CR"/>
        </w:rPr>
        <w:t xml:space="preserve"> </w:t>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r>
        <w:rPr>
          <w:noProof/>
          <w:lang w:eastAsia="es-CR"/>
        </w:rPr>
        <w:drawing>
          <wp:inline distT="0" distB="0" distL="0" distR="0" wp14:anchorId="36CCE06F" wp14:editId="6CCACC33">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1120" cy="830580"/>
                    </a:xfrm>
                    <a:prstGeom prst="rect">
                      <a:avLst/>
                    </a:prstGeom>
                  </pic:spPr>
                </pic:pic>
              </a:graphicData>
            </a:graphic>
          </wp:inline>
        </w:drawing>
      </w:r>
    </w:p>
    <w:p w:rsidR="00CD19D9" w:rsidRDefault="00CD19D9" w:rsidP="00CD19D9">
      <w:pPr>
        <w:pStyle w:val="Caption"/>
        <w:rPr>
          <w:lang w:eastAsia="es-CR"/>
        </w:rPr>
      </w:pPr>
      <w:r>
        <w:t xml:space="preserve">Ilustración </w:t>
      </w:r>
      <w:fldSimple w:instr=" SEQ Ilustración \* ARABIC ">
        <w:r>
          <w:rPr>
            <w:noProof/>
          </w:rPr>
          <w:t>14</w:t>
        </w:r>
      </w:fldSimple>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Pr="00CD19D9" w:rsidRDefault="00CD19D9" w:rsidP="00CD19D9">
      <w:pPr>
        <w:rPr>
          <w:lang w:eastAsia="es-CR"/>
        </w:rPr>
      </w:pP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284B9A">
      <w:pPr>
        <w:spacing w:after="200" w:line="276" w:lineRule="auto"/>
        <w:jc w:val="center"/>
        <w:rPr>
          <w:lang w:eastAsia="es-CR"/>
        </w:rPr>
      </w:pPr>
      <w:r>
        <w:rPr>
          <w:noProof/>
          <w:lang w:eastAsia="es-CR"/>
        </w:rPr>
        <w:lastRenderedPageBreak/>
        <w:drawing>
          <wp:inline distT="0" distB="0" distL="0" distR="0" wp14:anchorId="3B08C47A" wp14:editId="5A665136">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CD19D9">
      <w:pPr>
        <w:pStyle w:val="Caption"/>
      </w:pPr>
      <w:r>
        <w:t xml:space="preserve">Ilustración </w:t>
      </w:r>
      <w:fldSimple w:instr=" SEQ Ilustración \* ARABIC ">
        <w:r>
          <w:rPr>
            <w:noProof/>
          </w:rPr>
          <w:t>15</w:t>
        </w:r>
      </w:fldSimple>
      <w:r>
        <w:t xml:space="preserve"> – Diseño de base de Datos,</w:t>
      </w:r>
    </w:p>
    <w:p w:rsidR="00CD19D9" w:rsidRPr="00B1017C" w:rsidRDefault="00CD19D9" w:rsidP="00CD19D9">
      <w:pPr>
        <w:pStyle w:val="Caption"/>
      </w:pPr>
      <w:r>
        <w:t>E</w:t>
      </w:r>
      <w:r w:rsidRPr="001A36B9">
        <w:t>laboración propia</w:t>
      </w:r>
    </w:p>
    <w:p w:rsidR="00CD19D9" w:rsidRDefault="00CD19D9" w:rsidP="00284B9A">
      <w:pPr>
        <w:spacing w:after="200" w:line="276" w:lineRule="auto"/>
        <w:jc w:val="center"/>
        <w:rPr>
          <w:lang w:eastAsia="es-CR"/>
        </w:rPr>
      </w:pPr>
    </w:p>
    <w:p w:rsidR="00284B9A" w:rsidRDefault="00284B9A">
      <w:pPr>
        <w:spacing w:after="200" w:line="276" w:lineRule="auto"/>
        <w:jc w:val="left"/>
        <w:rPr>
          <w:lang w:eastAsia="es-CR"/>
        </w:rPr>
      </w:pPr>
      <w:r>
        <w:rPr>
          <w:lang w:eastAsia="es-CR"/>
        </w:rPr>
        <w:tab/>
        <w:t>La aplicación valida que el volumen del dispositivo móvil esté al 100%. Esto es porque se necesita generar sonidos en una intensidad definida por el audiólogo.</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22467D1B" wp14:editId="053A2B49">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267844">
      <w:pPr>
        <w:pStyle w:val="Caption"/>
      </w:pPr>
      <w:bookmarkStart w:id="297" w:name="_Toc385082307"/>
      <w:r>
        <w:t xml:space="preserve">Ilustración </w:t>
      </w:r>
      <w:fldSimple w:instr=" SEQ Ilustración \* ARABIC ">
        <w:r w:rsidR="00CD19D9">
          <w:rPr>
            <w:noProof/>
          </w:rPr>
          <w:t>16</w:t>
        </w:r>
      </w:fldSimple>
      <w:r>
        <w:t xml:space="preserve"> – Aplicación Audinsa Audiología instalada en un dispositivo </w:t>
      </w:r>
      <w:bookmarkEnd w:id="297"/>
      <w:r w:rsidR="00CD19D9">
        <w:t xml:space="preserve">inteligente. </w:t>
      </w:r>
    </w:p>
    <w:p w:rsidR="00267844" w:rsidRDefault="00CD19D9" w:rsidP="00267844">
      <w:pPr>
        <w:pStyle w:val="Caption"/>
      </w:pPr>
      <w:r>
        <w:t>Elaboración propia</w:t>
      </w:r>
    </w:p>
    <w:p w:rsidR="00CD19D9" w:rsidRPr="00CD19D9" w:rsidRDefault="00CD19D9" w:rsidP="00CD19D9"/>
    <w:p w:rsidR="00CD19D9" w:rsidRPr="00CD19D9" w:rsidRDefault="00CD19D9" w:rsidP="00CD19D9"/>
    <w:p w:rsidR="00C13D57" w:rsidRDefault="00C13D57" w:rsidP="005913D4">
      <w:pPr>
        <w:rPr>
          <w:lang w:eastAsia="es-CR"/>
        </w:rPr>
      </w:pPr>
    </w:p>
    <w:p w:rsidR="00267844" w:rsidRDefault="00267844" w:rsidP="00CD19D9">
      <w:pPr>
        <w:spacing w:after="200" w:line="276" w:lineRule="auto"/>
        <w:jc w:val="center"/>
        <w:rPr>
          <w:lang w:eastAsia="es-CR"/>
        </w:rPr>
      </w:pPr>
      <w:r>
        <w:rPr>
          <w:noProof/>
          <w:lang w:eastAsia="es-CR"/>
        </w:rPr>
        <w:drawing>
          <wp:inline distT="0" distB="0" distL="0" distR="0" wp14:anchorId="239B4505" wp14:editId="16B39ED2">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8" w:name="_Toc385082308"/>
      <w:r>
        <w:t xml:space="preserve">Ilustración </w:t>
      </w:r>
      <w:fldSimple w:instr=" SEQ Ilustración \* ARABIC ">
        <w:r w:rsidR="00CD19D9">
          <w:rPr>
            <w:noProof/>
          </w:rPr>
          <w:t>17</w:t>
        </w:r>
      </w:fldSimple>
      <w:r>
        <w:t xml:space="preserve"> – Aplicación Audinsa Audiología pantalla de </w:t>
      </w:r>
      <w:r w:rsidR="00860CBE">
        <w:t>inicio</w:t>
      </w:r>
      <w:bookmarkEnd w:id="298"/>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03E09524" wp14:editId="59C6380E">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9" w:name="_Toc385082309"/>
      <w:r>
        <w:t xml:space="preserve">Ilustración </w:t>
      </w:r>
      <w:fldSimple w:instr=" SEQ Ilustración \* ARABIC ">
        <w:r w:rsidR="00860CBE">
          <w:rPr>
            <w:noProof/>
          </w:rPr>
          <w:t>16</w:t>
        </w:r>
      </w:fldSimple>
      <w:r>
        <w:t xml:space="preserve"> – Aplicación Audinsa Audiología pantalla de creación de perfil</w:t>
      </w:r>
      <w:bookmarkEnd w:id="299"/>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246150D9" wp14:editId="44674D8E">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0" w:name="_Toc385082310"/>
      <w:r>
        <w:t xml:space="preserve">Ilustración </w:t>
      </w:r>
      <w:fldSimple w:instr=" SEQ Ilustración \* ARABIC ">
        <w:r>
          <w:rPr>
            <w:noProof/>
          </w:rPr>
          <w:t>17</w:t>
        </w:r>
      </w:fldSimple>
      <w:r>
        <w:t xml:space="preserve"> – Aplicación Audinsa </w:t>
      </w:r>
      <w:proofErr w:type="gramStart"/>
      <w:r>
        <w:t>Audiología ,</w:t>
      </w:r>
      <w:proofErr w:type="gramEnd"/>
      <w:r>
        <w:t xml:space="preserve"> pantalla con perfil creado</w:t>
      </w:r>
      <w:bookmarkEnd w:id="300"/>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4A170751" wp14:editId="70809A3F">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1" w:name="_Toc385082311"/>
      <w:r>
        <w:t xml:space="preserve">Ilustración </w:t>
      </w:r>
      <w:fldSimple w:instr=" SEQ Ilustración \* ARABIC ">
        <w:r>
          <w:rPr>
            <w:noProof/>
          </w:rPr>
          <w:t>18</w:t>
        </w:r>
      </w:fldSimple>
      <w:r>
        <w:t xml:space="preserve"> – Aplicación Audinsa Audiología, pantalla con listado de exámenes</w:t>
      </w:r>
      <w:bookmarkEnd w:id="301"/>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10AA4B57" wp14:editId="7019042C">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bookmarkStart w:id="302" w:name="Menu"/>
      <w:bookmarkEnd w:id="302"/>
    </w:p>
    <w:p w:rsidR="00CD19D9" w:rsidRDefault="00860CBE" w:rsidP="00CD19D9">
      <w:pPr>
        <w:pStyle w:val="Caption"/>
      </w:pPr>
      <w:bookmarkStart w:id="303" w:name="_Toc385082312"/>
      <w:r>
        <w:t xml:space="preserve">Ilustración </w:t>
      </w:r>
      <w:fldSimple w:instr=" SEQ Ilustración \* ARABIC ">
        <w:r>
          <w:rPr>
            <w:noProof/>
          </w:rPr>
          <w:t>1</w:t>
        </w:r>
      </w:fldSimple>
      <w:r>
        <w:rPr>
          <w:noProof/>
        </w:rPr>
        <w:t>9</w:t>
      </w:r>
      <w:r>
        <w:t xml:space="preserve"> – Aplicación Audinsa </w:t>
      </w:r>
      <w:r w:rsidR="008617B7">
        <w:t>Audiología,</w:t>
      </w:r>
      <w:r>
        <w:t xml:space="preserve"> pantalla con menú de opciones</w:t>
      </w:r>
      <w:bookmarkEnd w:id="303"/>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F56502">
      <w:pPr>
        <w:jc w:val="cente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0AC1F556" wp14:editId="4DEDA6B4">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04" w:name="_Toc385082313"/>
      <w:r>
        <w:t xml:space="preserve">Ilustración </w:t>
      </w:r>
      <w:fldSimple w:instr=" SEQ Ilustración \* ARABIC ">
        <w:r w:rsidR="00401FFD">
          <w:rPr>
            <w:noProof/>
          </w:rPr>
          <w:t>19</w:t>
        </w:r>
      </w:fldSimple>
      <w:r>
        <w:t xml:space="preserve"> – Aplicación Audinsa Audiología, pantalla instrucciones de examen Sensibilidad de oído.</w:t>
      </w:r>
      <w:bookmarkEnd w:id="304"/>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CD19D9" w:rsidRDefault="00F03984" w:rsidP="00236F42">
      <w:pPr>
        <w:jc w:val="center"/>
        <w:rPr>
          <w:lang w:eastAsia="es-CR"/>
        </w:rPr>
      </w:pPr>
      <w:r>
        <w:rPr>
          <w:noProof/>
          <w:lang w:eastAsia="es-CR"/>
        </w:rPr>
        <w:lastRenderedPageBreak/>
        <w:drawing>
          <wp:inline distT="0" distB="0" distL="0" distR="0" wp14:anchorId="312125A7" wp14:editId="5FAE3E79">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Default="00CD19D9" w:rsidP="00236F42">
      <w:pPr>
        <w:jc w:val="center"/>
        <w:rPr>
          <w:b/>
          <w:bCs/>
          <w:sz w:val="18"/>
        </w:rPr>
      </w:pPr>
      <w:r w:rsidRPr="00CD19D9">
        <w:rPr>
          <w:b/>
          <w:bCs/>
          <w:sz w:val="18"/>
        </w:rPr>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w:t>
      </w:r>
      <w:r w:rsidR="00523BD2">
        <w:rPr>
          <w:b/>
          <w:bCs/>
          <w:sz w:val="18"/>
        </w:rPr>
        <w:t>prueba de Sensibilidad de oído</w:t>
      </w:r>
      <w:r w:rsidR="00523BD2" w:rsidRPr="00CD19D9">
        <w:rPr>
          <w:b/>
          <w:bCs/>
          <w:sz w:val="18"/>
        </w:rPr>
        <w:t>.</w:t>
      </w:r>
    </w:p>
    <w:p w:rsidR="00CD19D9" w:rsidRDefault="00523BD2" w:rsidP="00236F42">
      <w:pPr>
        <w:jc w:val="center"/>
        <w:rPr>
          <w:lang w:eastAsia="es-CR"/>
        </w:rPr>
      </w:pPr>
      <w:r>
        <w:rPr>
          <w:b/>
          <w:bCs/>
          <w:sz w:val="18"/>
        </w:rPr>
        <w:t xml:space="preserve"> Elaboración propia</w:t>
      </w:r>
    </w:p>
    <w:p w:rsidR="00C13D57" w:rsidRDefault="00CD19D9" w:rsidP="00236F42">
      <w:pPr>
        <w:jc w:val="center"/>
        <w:rPr>
          <w:highlight w:val="yellow"/>
          <w:lang w:eastAsia="es-CR"/>
        </w:rPr>
      </w:pPr>
      <w:r w:rsidRPr="00CD19D9">
        <w:rPr>
          <w:b/>
          <w:bCs/>
          <w:sz w:val="18"/>
        </w:rPr>
        <w:lastRenderedPageBreak/>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instrucciones de examen Cuestionario.</w:t>
      </w:r>
      <w:r w:rsidR="00C13D57">
        <w:rPr>
          <w:noProof/>
          <w:lang w:eastAsia="es-CR"/>
        </w:rPr>
        <w:drawing>
          <wp:inline distT="0" distB="0" distL="0" distR="0" wp14:anchorId="3A9F9ABF" wp14:editId="180075B8">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5" w:name="_Toc385082314"/>
      <w:r>
        <w:t xml:space="preserve">Ilustración </w:t>
      </w:r>
      <w:fldSimple w:instr=" SEQ Ilustración \* ARABIC ">
        <w:r>
          <w:rPr>
            <w:noProof/>
          </w:rPr>
          <w:t>21</w:t>
        </w:r>
      </w:fldSimple>
      <w:r>
        <w:t xml:space="preserve"> – Aplicación Audinsa Audiología, pantalla instrucciones de examen Cuestionario.</w:t>
      </w:r>
      <w:bookmarkEnd w:id="305"/>
    </w:p>
    <w:p w:rsidR="00860CBE" w:rsidRPr="00B1017C" w:rsidRDefault="00523BD2" w:rsidP="00860CBE">
      <w:pPr>
        <w:pStyle w:val="Caption"/>
      </w:pPr>
      <w:r>
        <w:t>Elaboración propia</w:t>
      </w:r>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64B0CFA2" wp14:editId="6E1A781A">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6" w:name="_Toc385082315"/>
      <w:r>
        <w:t xml:space="preserve">Ilustración </w:t>
      </w:r>
      <w:fldSimple w:instr=" SEQ Ilustración \* ARABIC ">
        <w:r>
          <w:rPr>
            <w:noProof/>
          </w:rPr>
          <w:t>22</w:t>
        </w:r>
      </w:fldSimple>
      <w:r>
        <w:t xml:space="preserve"> – Aplicación Audinsa Audiología, pantalla del examen Cuestionario.</w:t>
      </w:r>
      <w:bookmarkEnd w:id="306"/>
    </w:p>
    <w:p w:rsidR="00860CBE" w:rsidRPr="00B1017C" w:rsidRDefault="00523BD2" w:rsidP="00860CBE">
      <w:pPr>
        <w:pStyle w:val="Caption"/>
      </w:pPr>
      <w:r>
        <w:t>Elaboración propia</w:t>
      </w:r>
    </w:p>
    <w:p w:rsidR="00860CBE" w:rsidRDefault="00860CBE" w:rsidP="00E356ED">
      <w:pPr>
        <w:jc w:val="center"/>
        <w:rPr>
          <w:highlight w:val="yellow"/>
          <w:lang w:eastAsia="es-CR"/>
        </w:rPr>
      </w:pPr>
    </w:p>
    <w:p w:rsidR="00C13D57" w:rsidRDefault="00886CAA" w:rsidP="00236F42">
      <w:pPr>
        <w:jc w:val="center"/>
        <w:rPr>
          <w:highlight w:val="yellow"/>
          <w:lang w:eastAsia="es-CR"/>
        </w:rPr>
      </w:pPr>
      <w:r>
        <w:rPr>
          <w:noProof/>
          <w:lang w:eastAsia="es-CR"/>
        </w:rPr>
        <w:lastRenderedPageBreak/>
        <w:drawing>
          <wp:inline distT="0" distB="0" distL="0" distR="0" wp14:anchorId="087E8020" wp14:editId="7805F6B5">
            <wp:extent cx="3223260" cy="5733177"/>
            <wp:effectExtent l="0" t="0" r="0" b="127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3260" cy="5733177"/>
                    </a:xfrm>
                    <a:prstGeom prst="rect">
                      <a:avLst/>
                    </a:prstGeom>
                    <a:noFill/>
                    <a:ln>
                      <a:noFill/>
                    </a:ln>
                  </pic:spPr>
                </pic:pic>
              </a:graphicData>
            </a:graphic>
          </wp:inline>
        </w:drawing>
      </w:r>
    </w:p>
    <w:p w:rsidR="00523BD2" w:rsidRDefault="00860CBE" w:rsidP="00860CBE">
      <w:pPr>
        <w:pStyle w:val="Caption"/>
      </w:pPr>
      <w:bookmarkStart w:id="307" w:name="_Toc385082316"/>
      <w:r>
        <w:t xml:space="preserve">Ilustración </w:t>
      </w:r>
      <w:fldSimple w:instr=" SEQ Ilustración \* ARABIC ">
        <w:r>
          <w:rPr>
            <w:noProof/>
          </w:rPr>
          <w:t>23</w:t>
        </w:r>
      </w:fldSimple>
      <w:r>
        <w:t xml:space="preserve"> – Aplicación Audinsa Audiología, pantalla resultado de examen Cuestionario.</w:t>
      </w:r>
      <w:bookmarkEnd w:id="307"/>
      <w:r w:rsidR="00523BD2">
        <w:t xml:space="preserve"> </w:t>
      </w:r>
    </w:p>
    <w:p w:rsidR="00860CBE" w:rsidRPr="00B1017C" w:rsidRDefault="00523BD2" w:rsidP="00860CBE">
      <w:pPr>
        <w:pStyle w:val="Caption"/>
      </w:pPr>
      <w:r>
        <w:t>Elaboración propia</w:t>
      </w:r>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
    <w:p w:rsidR="00F03984" w:rsidRDefault="00F03984" w:rsidP="006D40D9">
      <w:pP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17D6689B" wp14:editId="1777B6B0">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215284">
      <w:pPr>
        <w:pStyle w:val="Caption"/>
      </w:pPr>
      <w:bookmarkStart w:id="308" w:name="_Toc385082317"/>
      <w:r>
        <w:t xml:space="preserve">Ilustración </w:t>
      </w:r>
      <w:fldSimple w:instr=" SEQ Ilustración \* ARABIC ">
        <w:r>
          <w:rPr>
            <w:noProof/>
          </w:rPr>
          <w:t>24</w:t>
        </w:r>
      </w:fldSimple>
      <w:r>
        <w:t xml:space="preserve"> – Aplicación Audinsa Audiología, pantalla opciones sobre los resultados</w:t>
      </w:r>
      <w:bookmarkEnd w:id="308"/>
      <w:r w:rsidR="00523BD2">
        <w:t>.</w:t>
      </w:r>
    </w:p>
    <w:p w:rsidR="00523BD2" w:rsidRPr="00B1017C" w:rsidRDefault="00523BD2" w:rsidP="00523BD2">
      <w:pPr>
        <w:pStyle w:val="Caption"/>
      </w:pPr>
      <w:r>
        <w:t>Elaboración propia</w:t>
      </w:r>
    </w:p>
    <w:p w:rsidR="00523BD2" w:rsidRPr="00523BD2" w:rsidRDefault="00523BD2" w:rsidP="00523BD2"/>
    <w:p w:rsidR="00215284" w:rsidRPr="006D40D9" w:rsidRDefault="00215284" w:rsidP="00215284">
      <w:pPr>
        <w:jc w:val="cente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66A83023" wp14:editId="5D4BA360">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215284">
      <w:pPr>
        <w:pStyle w:val="Caption"/>
      </w:pPr>
      <w:bookmarkStart w:id="309" w:name="_Toc385082318"/>
      <w:r>
        <w:t xml:space="preserve">Ilustración </w:t>
      </w:r>
      <w:fldSimple w:instr=" SEQ Ilustración \* ARABIC ">
        <w:r>
          <w:rPr>
            <w:noProof/>
          </w:rPr>
          <w:t>25</w:t>
        </w:r>
      </w:fldSimple>
      <w:r>
        <w:t xml:space="preserve"> – Aplicación Audinsa Audiología, pantalla de acción compartir en pantalla resultados.</w:t>
      </w:r>
      <w:bookmarkEnd w:id="309"/>
    </w:p>
    <w:p w:rsidR="00215284" w:rsidRDefault="00215284" w:rsidP="00215284">
      <w:pPr>
        <w:jc w:val="center"/>
        <w:rPr>
          <w:highlight w:val="yellow"/>
          <w:lang w:eastAsia="es-CR"/>
        </w:rPr>
      </w:pPr>
    </w:p>
    <w:p w:rsidR="00215284" w:rsidRPr="006D40D9" w:rsidRDefault="00215284" w:rsidP="00215284">
      <w:pPr>
        <w:jc w:val="center"/>
        <w:rPr>
          <w:highlight w:val="yellow"/>
          <w:lang w:eastAsia="es-CR"/>
        </w:rPr>
      </w:pPr>
    </w:p>
    <w:p w:rsidR="00F03984" w:rsidRDefault="00F03984" w:rsidP="00215284">
      <w:pPr>
        <w:jc w:val="center"/>
        <w:rPr>
          <w:lang w:eastAsia="es-CR"/>
        </w:rPr>
      </w:pPr>
      <w:r>
        <w:rPr>
          <w:noProof/>
          <w:lang w:eastAsia="es-CR"/>
        </w:rPr>
        <w:lastRenderedPageBreak/>
        <w:drawing>
          <wp:anchor distT="0" distB="0" distL="114300" distR="114300" simplePos="0" relativeHeight="251705856" behindDoc="0" locked="0" layoutInCell="1" allowOverlap="1" wp14:anchorId="39C792F6" wp14:editId="385DAF39">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523BD2">
      <w:pPr>
        <w:pStyle w:val="Caption"/>
      </w:pPr>
      <w:bookmarkStart w:id="310" w:name="_Toc385082319"/>
      <w:r>
        <w:t xml:space="preserve">Ilustración </w:t>
      </w:r>
      <w:fldSimple w:instr=" SEQ Ilustración \* ARABIC ">
        <w:r>
          <w:rPr>
            <w:noProof/>
          </w:rPr>
          <w:t>26</w:t>
        </w:r>
      </w:fldSimple>
      <w:r>
        <w:t xml:space="preserve"> – Aplicación Audinsa Audiología, pantalla Artículos (blog de la clínica).</w:t>
      </w:r>
      <w:bookmarkEnd w:id="310"/>
    </w:p>
    <w:p w:rsidR="00523BD2" w:rsidRPr="00B1017C" w:rsidRDefault="00703E7A" w:rsidP="00523BD2">
      <w:pPr>
        <w:pStyle w:val="Caption"/>
      </w:pPr>
      <w:r>
        <w:t>Elaboración propia</w:t>
      </w:r>
    </w:p>
    <w:p w:rsidR="004F7745" w:rsidRDefault="004F7745">
      <w:pPr>
        <w:spacing w:after="200" w:line="276" w:lineRule="auto"/>
        <w:jc w:val="left"/>
        <w:rPr>
          <w:highlight w:val="yellow"/>
          <w:lang w:eastAsia="es-CR"/>
        </w:rPr>
      </w:pPr>
      <w:r>
        <w:rPr>
          <w:highlight w:val="yellow"/>
          <w:lang w:eastAsia="es-CR"/>
        </w:rPr>
        <w:br w:type="page"/>
      </w:r>
    </w:p>
    <w:p w:rsidR="004F7745" w:rsidRDefault="004F7745" w:rsidP="004F7745">
      <w:pPr>
        <w:pStyle w:val="Caption"/>
      </w:pPr>
    </w:p>
    <w:p w:rsidR="004F7745" w:rsidRDefault="004F7745" w:rsidP="004F7745">
      <w:pPr>
        <w:pStyle w:val="Caption"/>
      </w:pPr>
    </w:p>
    <w:p w:rsidR="004F7745" w:rsidRDefault="0010711A" w:rsidP="004F7745">
      <w:pPr>
        <w:pStyle w:val="Caption"/>
      </w:pPr>
      <w:r>
        <w:rPr>
          <w:noProof/>
          <w:lang w:eastAsia="es-CR"/>
        </w:rPr>
        <w:drawing>
          <wp:inline distT="0" distB="0" distL="0" distR="0" wp14:anchorId="7D17FEF6" wp14:editId="1C9D1ABB">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p>
    <w:p w:rsidR="004F7745" w:rsidRDefault="004F7745" w:rsidP="004F7745">
      <w:pPr>
        <w:pStyle w:val="Caption"/>
      </w:pPr>
    </w:p>
    <w:p w:rsidR="004F7745" w:rsidRDefault="004F7745" w:rsidP="004F7745">
      <w:pPr>
        <w:pStyle w:val="Caption"/>
      </w:pPr>
      <w:r>
        <w:t xml:space="preserve">Ilustración </w:t>
      </w:r>
      <w:fldSimple w:instr=" SEQ Ilustración \* ARABIC ">
        <w:r>
          <w:rPr>
            <w:noProof/>
          </w:rPr>
          <w:t>31</w:t>
        </w:r>
      </w:fldSimple>
      <w:r>
        <w:t xml:space="preserve"> – Aplicación Audinsa Audiología, </w:t>
      </w:r>
      <w:r w:rsidR="0010711A">
        <w:t>pantalla consultorios</w:t>
      </w:r>
      <w:r>
        <w:t>.</w:t>
      </w:r>
    </w:p>
    <w:p w:rsidR="004F7745" w:rsidRPr="00B1017C" w:rsidRDefault="004F7745" w:rsidP="004F7745">
      <w:pPr>
        <w:pStyle w:val="Caption"/>
      </w:pPr>
      <w:r>
        <w:t>Elaboración propia</w:t>
      </w:r>
    </w:p>
    <w:p w:rsidR="00DB3002" w:rsidRDefault="00DB3002" w:rsidP="006D40D9">
      <w:pPr>
        <w:rPr>
          <w:highlight w:val="yellow"/>
          <w:lang w:eastAsia="es-CR"/>
        </w:rPr>
      </w:pPr>
    </w:p>
    <w:p w:rsidR="0010711A" w:rsidRDefault="0010711A" w:rsidP="006D40D9">
      <w:pPr>
        <w:rPr>
          <w:highlight w:val="yellow"/>
          <w:lang w:eastAsia="es-CR"/>
        </w:rPr>
      </w:pPr>
    </w:p>
    <w:p w:rsidR="0010711A" w:rsidRDefault="0010711A" w:rsidP="006D40D9">
      <w:pPr>
        <w:rPr>
          <w:highlight w:val="yellow"/>
          <w:lang w:eastAsia="es-CR"/>
        </w:rPr>
      </w:pPr>
    </w:p>
    <w:p w:rsidR="006D40D9" w:rsidRDefault="006D40D9" w:rsidP="00236F42">
      <w:pPr>
        <w:jc w:val="center"/>
        <w:rPr>
          <w:highlight w:val="yellow"/>
          <w:lang w:eastAsia="es-CR"/>
        </w:rPr>
      </w:pPr>
    </w:p>
    <w:p w:rsidR="00324A74" w:rsidRDefault="006401F4" w:rsidP="00236F42">
      <w:pPr>
        <w:jc w:val="center"/>
        <w:rPr>
          <w:highlight w:val="yellow"/>
          <w:lang w:eastAsia="es-CR"/>
        </w:rPr>
      </w:pPr>
      <w:r>
        <w:rPr>
          <w:noProof/>
          <w:lang w:eastAsia="es-CR"/>
        </w:rPr>
        <w:drawing>
          <wp:inline distT="0" distB="0" distL="0" distR="0" wp14:anchorId="5217390C" wp14:editId="5FF45547">
            <wp:extent cx="3337560" cy="5933440"/>
            <wp:effectExtent l="0" t="0" r="0" b="0"/>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1484" cy="5940416"/>
                    </a:xfrm>
                    <a:prstGeom prst="rect">
                      <a:avLst/>
                    </a:prstGeom>
                    <a:noFill/>
                    <a:ln>
                      <a:noFill/>
                    </a:ln>
                  </pic:spPr>
                </pic:pic>
              </a:graphicData>
            </a:graphic>
          </wp:inline>
        </w:drawing>
      </w:r>
    </w:p>
    <w:p w:rsidR="00DB3002" w:rsidRDefault="00860CBE" w:rsidP="00860CBE">
      <w:pPr>
        <w:pStyle w:val="Caption"/>
      </w:pPr>
      <w:bookmarkStart w:id="311" w:name="_Toc385082320"/>
      <w:r>
        <w:t xml:space="preserve">Ilustración </w:t>
      </w:r>
      <w:fldSimple w:instr=" SEQ Ilustración \* ARABIC ">
        <w:r w:rsidR="00215284">
          <w:rPr>
            <w:noProof/>
          </w:rPr>
          <w:t>27</w:t>
        </w:r>
      </w:fldSimple>
      <w:r>
        <w:t xml:space="preserve"> – Aplicación Audinsa Audiología, pantalla Acciones sobre el  perfil.</w:t>
      </w:r>
      <w:bookmarkEnd w:id="311"/>
    </w:p>
    <w:p w:rsidR="00860CBE" w:rsidRPr="00B1017C" w:rsidRDefault="00DB3002" w:rsidP="00860CBE">
      <w:pPr>
        <w:pStyle w:val="Caption"/>
      </w:pPr>
      <w:r>
        <w:t>Elaboración propia</w:t>
      </w:r>
    </w:p>
    <w:p w:rsidR="007070D4" w:rsidRDefault="007070D4" w:rsidP="00236F42">
      <w:pPr>
        <w:jc w:val="center"/>
        <w:rPr>
          <w:highlight w:val="yellow"/>
          <w:lang w:eastAsia="es-CR"/>
        </w:rPr>
      </w:pPr>
    </w:p>
    <w:p w:rsidR="007070D4" w:rsidRDefault="007070D4" w:rsidP="00236F42">
      <w:pPr>
        <w:jc w:val="center"/>
        <w:rPr>
          <w:highlight w:val="yellow"/>
          <w:lang w:eastAsia="es-CR"/>
        </w:rPr>
      </w:pPr>
      <w:r>
        <w:rPr>
          <w:noProof/>
          <w:lang w:eastAsia="es-CR"/>
        </w:rPr>
        <w:lastRenderedPageBreak/>
        <w:drawing>
          <wp:inline distT="0" distB="0" distL="0" distR="0" wp14:anchorId="3B786F6B" wp14:editId="1657218F">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860CBE">
      <w:pPr>
        <w:pStyle w:val="Caption"/>
      </w:pPr>
      <w:bookmarkStart w:id="312" w:name="_Toc385082321"/>
      <w:r>
        <w:t xml:space="preserve">Ilustración </w:t>
      </w:r>
      <w:fldSimple w:instr=" SEQ Ilustración \* ARABIC ">
        <w:r w:rsidR="00215284">
          <w:rPr>
            <w:noProof/>
          </w:rPr>
          <w:t>28</w:t>
        </w:r>
      </w:fldSimple>
      <w:r>
        <w:t xml:space="preserve"> – Aplicación Audinsa Audiología, pantalla </w:t>
      </w:r>
      <w:r w:rsidR="00910A13">
        <w:t xml:space="preserve">confirmación </w:t>
      </w:r>
      <w:r>
        <w:t xml:space="preserve"> del </w:t>
      </w:r>
      <w:r w:rsidR="00910A13">
        <w:t xml:space="preserve">eliminación del </w:t>
      </w:r>
      <w:r>
        <w:t>perfil.</w:t>
      </w:r>
      <w:bookmarkEnd w:id="312"/>
    </w:p>
    <w:p w:rsidR="00860CBE" w:rsidRPr="00B1017C" w:rsidRDefault="00DB3002" w:rsidP="00860CBE">
      <w:pPr>
        <w:pStyle w:val="Caption"/>
      </w:pPr>
      <w:r>
        <w:t>Elaboración propia</w:t>
      </w:r>
    </w:p>
    <w:p w:rsidR="00860CBE" w:rsidRDefault="00860CBE" w:rsidP="00236F42">
      <w:pPr>
        <w:jc w:val="center"/>
        <w:rPr>
          <w:highlight w:val="yellow"/>
          <w:lang w:eastAsia="es-CR"/>
        </w:rPr>
      </w:pPr>
    </w:p>
    <w:p w:rsidR="007070D4" w:rsidRDefault="00CC3877" w:rsidP="00236F42">
      <w:pPr>
        <w:jc w:val="center"/>
        <w:rPr>
          <w:highlight w:val="yellow"/>
          <w:lang w:eastAsia="es-CR"/>
        </w:rPr>
      </w:pPr>
      <w:r>
        <w:rPr>
          <w:noProof/>
          <w:lang w:eastAsia="es-CR"/>
        </w:rPr>
        <w:lastRenderedPageBreak/>
        <w:drawing>
          <wp:inline distT="0" distB="0" distL="0" distR="0" wp14:anchorId="27AF1B94" wp14:editId="03C1D230">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910A13">
      <w:pPr>
        <w:pStyle w:val="Caption"/>
      </w:pPr>
      <w:bookmarkStart w:id="313" w:name="_Toc385082322"/>
      <w:r>
        <w:t xml:space="preserve">Ilustración </w:t>
      </w:r>
      <w:fldSimple w:instr=" SEQ Ilustración \* ARABIC ">
        <w:r w:rsidR="00215284">
          <w:rPr>
            <w:noProof/>
          </w:rPr>
          <w:t>29</w:t>
        </w:r>
      </w:fldSimple>
      <w:r>
        <w:t xml:space="preserve"> – Aplicación Audinsa Audiología, pantalla perfil eliminado satisfactoriamente.</w:t>
      </w:r>
      <w:bookmarkEnd w:id="313"/>
    </w:p>
    <w:p w:rsidR="00910A13" w:rsidRPr="00B1017C" w:rsidRDefault="00DB3002" w:rsidP="00910A13">
      <w:pPr>
        <w:pStyle w:val="Caption"/>
      </w:pPr>
      <w:r>
        <w:t>Elaboración propia</w:t>
      </w:r>
    </w:p>
    <w:p w:rsidR="00C13D57" w:rsidRDefault="00C13D57" w:rsidP="005913D4">
      <w:pPr>
        <w:rPr>
          <w:highlight w:val="yellow"/>
          <w:lang w:eastAsia="es-CR"/>
        </w:rPr>
      </w:pPr>
    </w:p>
    <w:p w:rsidR="00324A74" w:rsidRDefault="006401F4" w:rsidP="00236F42">
      <w:pPr>
        <w:jc w:val="center"/>
        <w:rPr>
          <w:highlight w:val="yellow"/>
          <w:lang w:eastAsia="es-CR"/>
        </w:rPr>
      </w:pPr>
      <w:r>
        <w:rPr>
          <w:noProof/>
          <w:lang w:eastAsia="es-CR"/>
        </w:rPr>
        <w:lastRenderedPageBreak/>
        <w:drawing>
          <wp:inline distT="0" distB="0" distL="0" distR="0" wp14:anchorId="3DA9319C" wp14:editId="1EE11407">
            <wp:extent cx="3928479" cy="6987540"/>
            <wp:effectExtent l="0" t="0" r="0" b="3810"/>
            <wp:docPr id="4" name="Picture 4" descr="C:\Users\Beto\Pictures\Screenshot_2014-04-15-14-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15-14-14-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8479" cy="6987540"/>
                    </a:xfrm>
                    <a:prstGeom prst="rect">
                      <a:avLst/>
                    </a:prstGeom>
                    <a:noFill/>
                    <a:ln>
                      <a:noFill/>
                    </a:ln>
                  </pic:spPr>
                </pic:pic>
              </a:graphicData>
            </a:graphic>
          </wp:inline>
        </w:drawing>
      </w:r>
    </w:p>
    <w:p w:rsidR="00324A74" w:rsidRDefault="00324A74" w:rsidP="00324A74">
      <w:pPr>
        <w:pStyle w:val="Caption"/>
      </w:pPr>
      <w:bookmarkStart w:id="314" w:name="_Toc385082323"/>
      <w:r>
        <w:t xml:space="preserve">Ilustración </w:t>
      </w:r>
      <w:fldSimple w:instr=" SEQ Ilustración \* ARABIC ">
        <w:r w:rsidR="00215284">
          <w:rPr>
            <w:noProof/>
          </w:rPr>
          <w:t>30</w:t>
        </w:r>
      </w:fldSimple>
      <w:r>
        <w:t xml:space="preserve"> – Imágenes de a</w:t>
      </w:r>
      <w:r>
        <w:rPr>
          <w:lang w:eastAsia="es-CR"/>
        </w:rPr>
        <w:t>plicación basada en tecnología móvil para conocer el estado auditivo</w:t>
      </w:r>
      <w:bookmarkEnd w:id="314"/>
    </w:p>
    <w:p w:rsidR="00324A74" w:rsidRPr="00B1017C" w:rsidRDefault="00324A74" w:rsidP="00324A74">
      <w:pPr>
        <w:pStyle w:val="Caption"/>
      </w:pPr>
      <w:r w:rsidRPr="001A36B9">
        <w:t>Elaboración propia</w:t>
      </w:r>
    </w:p>
    <w:p w:rsidR="00324A74" w:rsidRDefault="00CA01CD" w:rsidP="006401F4">
      <w:pPr>
        <w:spacing w:after="200" w:line="276" w:lineRule="auto"/>
        <w:ind w:firstLine="708"/>
        <w:rPr>
          <w:highlight w:val="yellow"/>
          <w:lang w:eastAsia="es-CR"/>
        </w:rPr>
      </w:pPr>
      <w:r w:rsidRPr="006401F4">
        <w:rPr>
          <w:lang w:eastAsia="es-CR"/>
        </w:rPr>
        <w:t>Las imágenes anteriores demuestran el cumplimiento</w:t>
      </w:r>
      <w:r w:rsidR="00CF005B" w:rsidRPr="006401F4">
        <w:rPr>
          <w:lang w:eastAsia="es-CR"/>
        </w:rPr>
        <w:t xml:space="preserve"> </w:t>
      </w:r>
      <w:r w:rsidRPr="006401F4">
        <w:rPr>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w:t>
      </w:r>
      <w:r w:rsidR="001F5EDB">
        <w:rPr>
          <w:lang w:eastAsia="es-CR"/>
        </w:rPr>
        <w:lastRenderedPageBreak/>
        <w:t xml:space="preserve">tecnología </w:t>
      </w:r>
      <w:r w:rsidR="00CF005B">
        <w:rPr>
          <w:lang w:eastAsia="es-CR"/>
        </w:rPr>
        <w:t>móvil</w:t>
      </w:r>
      <w:r w:rsidR="001F5EDB">
        <w:rPr>
          <w:lang w:eastAsia="es-CR"/>
        </w:rPr>
        <w:t xml:space="preserve"> creada para </w:t>
      </w:r>
      <w:r>
        <w:rPr>
          <w:lang w:eastAsia="es-CR"/>
        </w:rPr>
        <w:t xml:space="preserve"> personas que desean conocer su estado auditivo y  que dis</w:t>
      </w:r>
      <w:r w:rsidR="001F5EDB">
        <w:rPr>
          <w:lang w:eastAsia="es-CR"/>
        </w:rPr>
        <w:t>ponen de teléfonos inteligentes.</w:t>
      </w:r>
    </w:p>
    <w:p w:rsidR="00C13D57" w:rsidRDefault="00C13D57" w:rsidP="00236F42">
      <w:pPr>
        <w:jc w:val="center"/>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15"/>
      <w:r w:rsidRPr="005F60A0">
        <w:rPr>
          <w:lang w:eastAsia="es-CR"/>
        </w:rPr>
        <w:t>Realizar</w:t>
      </w:r>
      <w:commentRangeEnd w:id="315"/>
      <w:r w:rsidR="008F528D" w:rsidRPr="005F60A0">
        <w:rPr>
          <w:lang w:eastAsia="es-CR"/>
        </w:rPr>
        <w:commentReference w:id="315"/>
      </w:r>
      <w:r w:rsidRPr="005F60A0">
        <w:rPr>
          <w:lang w:eastAsia="es-CR"/>
        </w:rPr>
        <w:t xml:space="preserve"> pruebas de </w:t>
      </w:r>
      <w:r w:rsidR="005153F1">
        <w:rPr>
          <w:lang w:eastAsia="es-CR"/>
        </w:rPr>
        <w:t xml:space="preserve">la </w:t>
      </w:r>
      <w:r w:rsidRPr="005F60A0">
        <w:rPr>
          <w:lang w:eastAsia="es-CR"/>
        </w:rPr>
        <w:t xml:space="preserve">aplicación para evaluar el nivel de aceptación de la </w:t>
      </w:r>
      <w:r w:rsidRPr="00705B51">
        <w:rPr>
          <w:highlight w:val="yellow"/>
          <w:lang w:eastAsia="es-CR"/>
        </w:rPr>
        <w:t>aplicación</w:t>
      </w:r>
      <w:r w:rsidR="00705B51" w:rsidRPr="00705B51">
        <w:rPr>
          <w:highlight w:val="yellow"/>
          <w:lang w:eastAsia="es-CR"/>
        </w:rPr>
        <w:t xml:space="preserve"> para el profesional de la clínica</w:t>
      </w:r>
      <w:r w:rsidRPr="00705B51">
        <w:rPr>
          <w:highlight w:val="yellow"/>
          <w:lang w:eastAsia="es-CR"/>
        </w:rPr>
        <w:t>.</w:t>
      </w:r>
    </w:p>
    <w:p w:rsidR="00AD0B2F" w:rsidRDefault="00AD0B2F" w:rsidP="00AD0B2F">
      <w:pPr>
        <w:spacing w:after="200" w:line="276" w:lineRule="auto"/>
        <w:jc w:val="left"/>
        <w:rPr>
          <w:rFonts w:eastAsia="Calibri"/>
          <w:b/>
          <w:bCs/>
          <w:kern w:val="32"/>
          <w:sz w:val="32"/>
          <w:szCs w:val="23"/>
          <w:lang w:val="es-ES" w:eastAsia="es-CR"/>
        </w:rPr>
      </w:pPr>
    </w:p>
    <w:p w:rsidR="008B3143" w:rsidRDefault="008B3143" w:rsidP="00AD0B2F">
      <w:pPr>
        <w:spacing w:after="200" w:line="276" w:lineRule="auto"/>
        <w:jc w:val="left"/>
        <w:rPr>
          <w:lang w:eastAsia="es-CR"/>
        </w:rPr>
      </w:pPr>
      <w:r>
        <w:rPr>
          <w:lang w:eastAsia="es-CR"/>
        </w:rPr>
        <w:t>Luego de las pruebas aplicadas por los programadores en cada iteración y t</w:t>
      </w:r>
      <w:r w:rsidRPr="008B3143">
        <w:rPr>
          <w:lang w:eastAsia="es-CR"/>
        </w:rPr>
        <w:t xml:space="preserve">omando como base los requerimientos planteados (Ver </w:t>
      </w:r>
      <w:r w:rsidRPr="008B3143">
        <w:rPr>
          <w:lang w:eastAsia="es-CR"/>
        </w:rPr>
        <w:fldChar w:fldCharType="begin"/>
      </w:r>
      <w:r w:rsidRPr="008B3143">
        <w:rPr>
          <w:lang w:eastAsia="es-CR"/>
        </w:rPr>
        <w:instrText xml:space="preserve"> REF _Ref385591858 \h </w:instrText>
      </w:r>
      <w:r w:rsidRPr="008B3143">
        <w:rPr>
          <w:lang w:eastAsia="es-CR"/>
        </w:rPr>
      </w:r>
      <w:r>
        <w:rPr>
          <w:lang w:eastAsia="es-CR"/>
        </w:rPr>
        <w:instrText xml:space="preserve"> \* MERGEFORMAT </w:instrText>
      </w:r>
      <w:r w:rsidRPr="008B3143">
        <w:rPr>
          <w:lang w:eastAsia="es-CR"/>
        </w:rPr>
        <w:fldChar w:fldCharType="separate"/>
      </w:r>
      <w:r>
        <w:rPr>
          <w:lang w:eastAsia="es-CR"/>
        </w:rPr>
        <w:t>Definición de requerimientos</w:t>
      </w:r>
      <w:r w:rsidRPr="008B3143">
        <w:rPr>
          <w:lang w:eastAsia="es-CR"/>
        </w:rPr>
        <w:fldChar w:fldCharType="end"/>
      </w:r>
      <w:r w:rsidRPr="008B3143">
        <w:rPr>
          <w:lang w:eastAsia="es-CR"/>
        </w:rPr>
        <w:t>)</w:t>
      </w:r>
      <w:r>
        <w:rPr>
          <w:lang w:eastAsia="es-CR"/>
        </w:rPr>
        <w:t>, se determina que las pruebas finales deben de ser realizadas por el usuario, con el fin de que el mismo nos indique el grado de aceptación que la aplicación tiene</w:t>
      </w:r>
      <w:r w:rsidR="00705B51">
        <w:rPr>
          <w:lang w:eastAsia="es-CR"/>
        </w:rPr>
        <w:t xml:space="preserve"> para la clínica</w:t>
      </w:r>
      <w:r>
        <w:rPr>
          <w:lang w:eastAsia="es-CR"/>
        </w:rPr>
        <w:t xml:space="preserve">. </w:t>
      </w:r>
    </w:p>
    <w:p w:rsidR="007C2284" w:rsidRDefault="008B3143" w:rsidP="00AD0B2F">
      <w:pPr>
        <w:spacing w:after="200" w:line="276" w:lineRule="auto"/>
        <w:jc w:val="left"/>
        <w:rPr>
          <w:lang w:eastAsia="es-CR"/>
        </w:rPr>
      </w:pPr>
      <w:r>
        <w:rPr>
          <w:lang w:eastAsia="es-CR"/>
        </w:rPr>
        <w:t xml:space="preserve">Dicho grado de aceptación será medido con </w:t>
      </w:r>
      <w:r w:rsidR="00705B51">
        <w:rPr>
          <w:lang w:eastAsia="es-CR"/>
        </w:rPr>
        <w:t>valoración sobre los</w:t>
      </w:r>
      <w:r>
        <w:rPr>
          <w:lang w:eastAsia="es-CR"/>
        </w:rPr>
        <w:t xml:space="preserve"> cuarenta y seis escenarios de prueba</w:t>
      </w:r>
      <w:r w:rsidR="00705B51">
        <w:rPr>
          <w:lang w:eastAsia="es-CR"/>
        </w:rPr>
        <w:t xml:space="preserve"> creados</w:t>
      </w:r>
      <w:r>
        <w:rPr>
          <w:lang w:eastAsia="es-CR"/>
        </w:rPr>
        <w:t>,</w:t>
      </w:r>
      <w:r w:rsidR="00705B51">
        <w:rPr>
          <w:lang w:eastAsia="es-CR"/>
        </w:rPr>
        <w:t xml:space="preserve"> los mismos</w:t>
      </w:r>
      <w:r>
        <w:rPr>
          <w:lang w:eastAsia="es-CR"/>
        </w:rPr>
        <w:t xml:space="preserve"> </w:t>
      </w:r>
      <w:r w:rsidR="00705B51">
        <w:rPr>
          <w:lang w:eastAsia="es-CR"/>
        </w:rPr>
        <w:t xml:space="preserve">residen en </w:t>
      </w:r>
      <w:r>
        <w:rPr>
          <w:lang w:eastAsia="es-CR"/>
        </w:rPr>
        <w:t xml:space="preserve">el apartado </w:t>
      </w:r>
      <w:r>
        <w:rPr>
          <w:lang w:eastAsia="es-CR"/>
        </w:rPr>
        <w:fldChar w:fldCharType="begin"/>
      </w:r>
      <w:r>
        <w:rPr>
          <w:lang w:eastAsia="es-CR"/>
        </w:rPr>
        <w:instrText xml:space="preserve"> REF _Ref385592019 \h </w:instrText>
      </w:r>
      <w:r>
        <w:rPr>
          <w:lang w:eastAsia="es-CR"/>
        </w:rPr>
      </w:r>
      <w:r>
        <w:rPr>
          <w:lang w:eastAsia="es-CR"/>
        </w:rPr>
        <w:fldChar w:fldCharType="separate"/>
      </w:r>
      <w:r w:rsidRPr="00F148D4">
        <w:t>Pru</w:t>
      </w:r>
      <w:r w:rsidRPr="00F148D4">
        <w:t>e</w:t>
      </w:r>
      <w:r w:rsidRPr="00F148D4">
        <w:t>bas</w:t>
      </w:r>
      <w:r>
        <w:rPr>
          <w:lang w:eastAsia="es-CR"/>
        </w:rPr>
        <w:fldChar w:fldCharType="end"/>
      </w:r>
      <w:r w:rsidR="00BB343A">
        <w:rPr>
          <w:lang w:eastAsia="es-CR"/>
        </w:rPr>
        <w:t xml:space="preserve">, en donde cada escenario satisfactorio tendrá un valor cercano al 2,173.Lo que permite </w:t>
      </w:r>
      <w:r>
        <w:rPr>
          <w:lang w:eastAsia="es-CR"/>
        </w:rPr>
        <w:t>defin</w:t>
      </w:r>
      <w:r w:rsidR="00BB343A">
        <w:rPr>
          <w:lang w:eastAsia="es-CR"/>
        </w:rPr>
        <w:t>ir</w:t>
      </w:r>
      <w:r>
        <w:rPr>
          <w:lang w:eastAsia="es-CR"/>
        </w:rPr>
        <w:t xml:space="preserve"> que para </w:t>
      </w:r>
      <w:r w:rsidR="00BB343A">
        <w:rPr>
          <w:lang w:eastAsia="es-CR"/>
        </w:rPr>
        <w:t>tener</w:t>
      </w:r>
      <w:r>
        <w:rPr>
          <w:lang w:eastAsia="es-CR"/>
        </w:rPr>
        <w:t xml:space="preserve"> un porcentaje de aceptación del 100% se debe de contar con la palabra satisfactorio en la columna resultado de cado uno de los cuarenta y seis escenarios comentados</w:t>
      </w:r>
      <w:r w:rsidR="00BB343A">
        <w:rPr>
          <w:lang w:eastAsia="es-CR"/>
        </w:rPr>
        <w:t>.</w:t>
      </w:r>
    </w:p>
    <w:p w:rsidR="00705B51" w:rsidRDefault="00BB343A" w:rsidP="00AD0B2F">
      <w:pPr>
        <w:spacing w:after="200" w:line="276" w:lineRule="auto"/>
        <w:jc w:val="left"/>
        <w:rPr>
          <w:lang w:eastAsia="es-CR"/>
        </w:rPr>
      </w:pPr>
      <w:r>
        <w:rPr>
          <w:lang w:eastAsia="es-CR"/>
        </w:rPr>
        <w:t xml:space="preserve">Ahora bien, el apartado </w:t>
      </w:r>
      <w:r>
        <w:rPr>
          <w:lang w:eastAsia="es-CR"/>
        </w:rPr>
        <w:fldChar w:fldCharType="begin"/>
      </w:r>
      <w:r>
        <w:rPr>
          <w:lang w:eastAsia="es-CR"/>
        </w:rPr>
        <w:instrText xml:space="preserve"> REF _Ref385592837 \h </w:instrText>
      </w:r>
      <w:r>
        <w:rPr>
          <w:lang w:eastAsia="es-CR"/>
        </w:rPr>
      </w:r>
      <w:r>
        <w:rPr>
          <w:lang w:eastAsia="es-CR"/>
        </w:rPr>
        <w:fldChar w:fldCharType="separate"/>
      </w:r>
      <w:r w:rsidRPr="00F148D4">
        <w:t>Resultados</w:t>
      </w:r>
      <w:r>
        <w:rPr>
          <w:lang w:eastAsia="es-CR"/>
        </w:rPr>
        <w:fldChar w:fldCharType="end"/>
      </w:r>
      <w:r>
        <w:rPr>
          <w:lang w:eastAsia="es-CR"/>
        </w:rPr>
        <w:t xml:space="preserve"> está basado en las respuestas brindadas por el usuario </w:t>
      </w:r>
      <w:r w:rsidRPr="00BB343A">
        <w:rPr>
          <w:highlight w:val="yellow"/>
          <w:lang w:eastAsia="es-CR"/>
        </w:rPr>
        <w:t>(Ver anexo del correo de Silvia con las respuestas)</w:t>
      </w:r>
      <w:r>
        <w:rPr>
          <w:lang w:eastAsia="es-CR"/>
        </w:rPr>
        <w:t xml:space="preserve">, en el mismo se aprecia que se cuenta con # escenarios marcados como satisfactorios y </w:t>
      </w:r>
      <w:r w:rsidRPr="00BB343A">
        <w:rPr>
          <w:highlight w:val="yellow"/>
          <w:lang w:eastAsia="es-CR"/>
        </w:rPr>
        <w:t>#</w:t>
      </w:r>
      <w:r>
        <w:rPr>
          <w:lang w:eastAsia="es-CR"/>
        </w:rPr>
        <w:t xml:space="preserve"> escenarios que no lo fueron. </w:t>
      </w:r>
    </w:p>
    <w:p w:rsidR="00BB343A" w:rsidRDefault="00705B51" w:rsidP="00AD0B2F">
      <w:pPr>
        <w:spacing w:after="200" w:line="276" w:lineRule="auto"/>
        <w:jc w:val="left"/>
        <w:rPr>
          <w:lang w:eastAsia="es-CR"/>
        </w:rPr>
      </w:pPr>
      <w:r>
        <w:rPr>
          <w:lang w:eastAsia="es-CR"/>
        </w:rPr>
        <w:t xml:space="preserve">Finalmente  con </w:t>
      </w:r>
      <w:r w:rsidR="00BB343A">
        <w:rPr>
          <w:lang w:eastAsia="es-CR"/>
        </w:rPr>
        <w:t xml:space="preserve">esta información se </w:t>
      </w:r>
      <w:r>
        <w:rPr>
          <w:lang w:eastAsia="es-CR"/>
        </w:rPr>
        <w:t>establece</w:t>
      </w:r>
      <w:r w:rsidR="00BB343A">
        <w:rPr>
          <w:lang w:eastAsia="es-CR"/>
        </w:rPr>
        <w:t xml:space="preserve"> </w:t>
      </w:r>
      <w:r>
        <w:rPr>
          <w:lang w:eastAsia="es-CR"/>
        </w:rPr>
        <w:t xml:space="preserve">un grado de aceptación </w:t>
      </w:r>
      <w:r w:rsidR="00BB343A">
        <w:rPr>
          <w:lang w:eastAsia="es-CR"/>
        </w:rPr>
        <w:t xml:space="preserve"> de </w:t>
      </w:r>
      <w:r>
        <w:rPr>
          <w:lang w:eastAsia="es-CR"/>
        </w:rPr>
        <w:t>#%</w:t>
      </w:r>
      <w:r w:rsidR="00301C74">
        <w:rPr>
          <w:lang w:eastAsia="es-CR"/>
        </w:rPr>
        <w:t xml:space="preserve"> sobre</w:t>
      </w:r>
      <w:r>
        <w:rPr>
          <w:lang w:eastAsia="es-CR"/>
        </w:rPr>
        <w:t xml:space="preserve"> </w:t>
      </w:r>
      <w:r w:rsidR="00BB343A">
        <w:rPr>
          <w:lang w:eastAsia="es-CR"/>
        </w:rPr>
        <w:t xml:space="preserve">la aplicación </w:t>
      </w:r>
      <w:r>
        <w:rPr>
          <w:lang w:eastAsia="es-CR"/>
        </w:rPr>
        <w:t>desarrollada</w:t>
      </w:r>
      <w:r w:rsidR="00301C74">
        <w:rPr>
          <w:lang w:eastAsia="es-CR"/>
        </w:rPr>
        <w:t>.</w:t>
      </w:r>
    </w:p>
    <w:p w:rsidR="00BB343A" w:rsidRPr="008B3143" w:rsidRDefault="00BB343A" w:rsidP="00AD0B2F">
      <w:pPr>
        <w:spacing w:after="200" w:line="276" w:lineRule="auto"/>
        <w:jc w:val="left"/>
        <w:rPr>
          <w:lang w:eastAsia="es-CR"/>
        </w:rPr>
      </w:pPr>
    </w:p>
    <w:p w:rsidR="003B1E10" w:rsidRDefault="003B1E10">
      <w:pPr>
        <w:spacing w:after="200" w:line="276" w:lineRule="auto"/>
        <w:jc w:val="left"/>
        <w:rPr>
          <w:rFonts w:eastAsia="Calibri"/>
          <w:b/>
          <w:bCs/>
          <w:kern w:val="32"/>
          <w:sz w:val="32"/>
          <w:szCs w:val="23"/>
          <w:lang w:eastAsia="es-CR"/>
        </w:rPr>
      </w:pPr>
      <w:bookmarkStart w:id="316" w:name="_Toc347566009"/>
      <w:r>
        <w:rPr>
          <w:szCs w:val="23"/>
        </w:rPr>
        <w:br w:type="page"/>
      </w:r>
    </w:p>
    <w:p w:rsidR="00AD0B2F" w:rsidRPr="00311F48" w:rsidRDefault="00AD0B2F" w:rsidP="00AD0B2F">
      <w:pPr>
        <w:pStyle w:val="t1"/>
        <w:rPr>
          <w:szCs w:val="23"/>
        </w:rPr>
      </w:pPr>
      <w:bookmarkStart w:id="317" w:name="_Toc384671562"/>
      <w:r w:rsidRPr="00311F48">
        <w:rPr>
          <w:szCs w:val="23"/>
        </w:rPr>
        <w:lastRenderedPageBreak/>
        <w:t>CAPÍTULO 5</w:t>
      </w:r>
      <w:bookmarkEnd w:id="316"/>
      <w:bookmarkEnd w:id="317"/>
      <w:r w:rsidRPr="00311F48">
        <w:rPr>
          <w:szCs w:val="23"/>
        </w:rPr>
        <w:t xml:space="preserve"> </w:t>
      </w:r>
    </w:p>
    <w:p w:rsidR="00AD0B2F" w:rsidRPr="00CF7434" w:rsidRDefault="00AD0B2F" w:rsidP="00AD0B2F">
      <w:pPr>
        <w:pStyle w:val="12"/>
      </w:pPr>
      <w:bookmarkStart w:id="318" w:name="_Toc347566010"/>
      <w:bookmarkStart w:id="319" w:name="_Toc384671563"/>
      <w:r w:rsidRPr="00CF7434">
        <w:t>Conclusiones y Recomendaciones</w:t>
      </w:r>
      <w:bookmarkEnd w:id="318"/>
      <w:bookmarkEnd w:id="319"/>
    </w:p>
    <w:p w:rsidR="004E63D2" w:rsidRDefault="00AD0B2F" w:rsidP="004E63D2">
      <w:pPr>
        <w:pStyle w:val="13"/>
        <w:tabs>
          <w:tab w:val="left" w:pos="1134"/>
        </w:tabs>
      </w:pPr>
      <w:bookmarkStart w:id="320" w:name="_Toc347566011"/>
      <w:bookmarkStart w:id="321" w:name="_Toc384671564"/>
      <w:r w:rsidRPr="00F148D4">
        <w:t>Conclusiones</w:t>
      </w:r>
      <w:bookmarkEnd w:id="320"/>
      <w:bookmarkEnd w:id="321"/>
      <w:r w:rsidRPr="00F148D4">
        <w:t xml:space="preserve"> </w:t>
      </w:r>
      <w:bookmarkStart w:id="322" w:name="_Toc384670859"/>
    </w:p>
    <w:p w:rsidR="003B1E10" w:rsidRPr="006401F4" w:rsidRDefault="003B1E10" w:rsidP="006401F4">
      <w:pPr>
        <w:pStyle w:val="ListParagraph"/>
        <w:numPr>
          <w:ilvl w:val="0"/>
          <w:numId w:val="29"/>
        </w:numPr>
        <w:rPr>
          <w:lang w:eastAsia="es-CR"/>
        </w:rPr>
      </w:pPr>
      <w:r w:rsidRPr="006401F4">
        <w:rPr>
          <w:lang w:eastAsia="es-CR"/>
        </w:rPr>
        <w:t xml:space="preserve">La aplicación audiológica realizada </w:t>
      </w:r>
      <w:r w:rsidR="004C0D76" w:rsidRPr="006401F4">
        <w:rPr>
          <w:lang w:eastAsia="es-CR"/>
        </w:rPr>
        <w:t>permite acercar a los pacientes con</w:t>
      </w:r>
      <w:r w:rsidRPr="006401F4">
        <w:rPr>
          <w:lang w:eastAsia="es-CR"/>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22"/>
    </w:p>
    <w:p w:rsidR="003B1E10" w:rsidRPr="006401F4" w:rsidRDefault="003B1E10" w:rsidP="006401F4">
      <w:pPr>
        <w:pStyle w:val="ListParagraph"/>
        <w:numPr>
          <w:ilvl w:val="0"/>
          <w:numId w:val="29"/>
        </w:numPr>
        <w:rPr>
          <w:lang w:eastAsia="es-CR"/>
        </w:rPr>
      </w:pPr>
      <w:bookmarkStart w:id="323" w:name="_Toc384670860"/>
      <w:r w:rsidRPr="006401F4">
        <w:rPr>
          <w:lang w:eastAsia="es-CR"/>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6401F4">
        <w:rPr>
          <w:lang w:eastAsia="es-CR"/>
        </w:rPr>
        <w:t xml:space="preserve">apoyando la visión de la empresa y </w:t>
      </w:r>
      <w:r w:rsidRPr="006401F4">
        <w:rPr>
          <w:lang w:eastAsia="es-CR"/>
        </w:rPr>
        <w:t>poniendo a la vanguardia la clínica auditiva Audinsa</w:t>
      </w:r>
      <w:bookmarkEnd w:id="323"/>
      <w:r w:rsidR="00B4508E" w:rsidRPr="006401F4">
        <w:rPr>
          <w:lang w:eastAsia="es-CR"/>
        </w:rPr>
        <w:t>.</w:t>
      </w:r>
    </w:p>
    <w:p w:rsidR="004C0D76" w:rsidRPr="006401F4" w:rsidRDefault="004C0D76" w:rsidP="006401F4">
      <w:pPr>
        <w:pStyle w:val="ListParagraph"/>
        <w:numPr>
          <w:ilvl w:val="0"/>
          <w:numId w:val="29"/>
        </w:numPr>
        <w:rPr>
          <w:lang w:eastAsia="es-CR"/>
        </w:rPr>
      </w:pPr>
      <w:r w:rsidRPr="006401F4">
        <w:rPr>
          <w:lang w:eastAsia="es-CR"/>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6401F4">
        <w:rPr>
          <w:lang w:eastAsia="es-CR"/>
        </w:rPr>
        <w:t xml:space="preserve"> y ser más llamativos por invertir en actualizaciones tecnológicas</w:t>
      </w:r>
      <w:r w:rsidRPr="006401F4">
        <w:rPr>
          <w:lang w:eastAsia="es-CR"/>
        </w:rPr>
        <w:t>.</w:t>
      </w:r>
    </w:p>
    <w:p w:rsidR="004C0D76" w:rsidRPr="006401F4" w:rsidRDefault="00061B3A" w:rsidP="006401F4">
      <w:pPr>
        <w:pStyle w:val="ListParagraph"/>
        <w:numPr>
          <w:ilvl w:val="0"/>
          <w:numId w:val="29"/>
        </w:numPr>
        <w:rPr>
          <w:lang w:eastAsia="es-CR"/>
        </w:rPr>
      </w:pPr>
      <w:r w:rsidRPr="006401F4">
        <w:rPr>
          <w:lang w:eastAsia="es-CR"/>
        </w:rPr>
        <w:t>Queda en evidencia como l</w:t>
      </w:r>
      <w:r w:rsidR="004C0D76" w:rsidRPr="006401F4">
        <w:rPr>
          <w:lang w:eastAsia="es-CR"/>
        </w:rPr>
        <w:t>os dispositivos</w:t>
      </w:r>
      <w:r w:rsidRPr="006401F4">
        <w:rPr>
          <w:lang w:eastAsia="es-CR"/>
        </w:rPr>
        <w:t xml:space="preserve"> y aplicaciones </w:t>
      </w:r>
      <w:r w:rsidR="004C0D76" w:rsidRPr="006401F4">
        <w:rPr>
          <w:lang w:eastAsia="es-CR"/>
        </w:rPr>
        <w:t>móviles son cada vez más usados en</w:t>
      </w:r>
      <w:r w:rsidRPr="006401F4">
        <w:rPr>
          <w:lang w:eastAsia="es-CR"/>
        </w:rPr>
        <w:t>tre las</w:t>
      </w:r>
      <w:r w:rsidR="004C0D76" w:rsidRPr="006401F4">
        <w:rPr>
          <w:lang w:eastAsia="es-CR"/>
        </w:rPr>
        <w:t xml:space="preserve"> personas,</w:t>
      </w:r>
      <w:r w:rsidRPr="006401F4">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6401F4" w:rsidRDefault="003768A5" w:rsidP="006401F4">
      <w:pPr>
        <w:pStyle w:val="ListParagraph"/>
        <w:numPr>
          <w:ilvl w:val="0"/>
          <w:numId w:val="29"/>
        </w:numPr>
        <w:rPr>
          <w:lang w:eastAsia="es-CR"/>
        </w:rPr>
      </w:pPr>
      <w:r w:rsidRPr="006401F4">
        <w:rPr>
          <w:lang w:eastAsia="es-CR"/>
        </w:rPr>
        <w:lastRenderedPageBreak/>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6401F4">
        <w:rPr>
          <w:lang w:eastAsia="es-CR"/>
        </w:rPr>
        <w:t xml:space="preserve">se a los resultados analizados, y dispositivos actualizados para la mejora de su audición. </w:t>
      </w:r>
    </w:p>
    <w:p w:rsidR="003B1E10" w:rsidRDefault="00B4508E" w:rsidP="006401F4">
      <w:pPr>
        <w:pStyle w:val="ListParagraph"/>
        <w:numPr>
          <w:ilvl w:val="0"/>
          <w:numId w:val="29"/>
        </w:numPr>
        <w:rPr>
          <w:lang w:eastAsia="es-CR"/>
        </w:rPr>
      </w:pPr>
      <w:r w:rsidRPr="006401F4">
        <w:rPr>
          <w:lang w:eastAsia="es-CR"/>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Default="00301C74" w:rsidP="006401F4">
      <w:pPr>
        <w:pStyle w:val="ListParagraph"/>
        <w:numPr>
          <w:ilvl w:val="0"/>
          <w:numId w:val="29"/>
        </w:numPr>
        <w:rPr>
          <w:lang w:eastAsia="es-CR"/>
        </w:rPr>
      </w:pPr>
      <w:commentRangeStart w:id="324"/>
      <w:r>
        <w:rPr>
          <w:lang w:eastAsia="es-CR"/>
        </w:rPr>
        <w:t xml:space="preserve">El nivel de aceptación </w:t>
      </w:r>
      <w:r w:rsidRPr="00301C74">
        <w:rPr>
          <w:highlight w:val="yellow"/>
          <w:lang w:eastAsia="es-CR"/>
        </w:rPr>
        <w:t xml:space="preserve">de </w:t>
      </w:r>
      <w:proofErr w:type="gramStart"/>
      <w:r w:rsidRPr="00301C74">
        <w:rPr>
          <w:highlight w:val="yellow"/>
          <w:lang w:eastAsia="es-CR"/>
        </w:rPr>
        <w:t>% ,</w:t>
      </w:r>
      <w:proofErr w:type="gramEnd"/>
      <w:r w:rsidRPr="00301C74">
        <w:rPr>
          <w:highlight w:val="yellow"/>
          <w:lang w:eastAsia="es-CR"/>
        </w:rPr>
        <w:t xml:space="preserve"> sobre</w:t>
      </w:r>
      <w:r>
        <w:rPr>
          <w:lang w:eastAsia="es-CR"/>
        </w:rPr>
        <w:t xml:space="preserve"> la aplicación permite definir el desarrollo de la misma como un desarrollo exitoso</w:t>
      </w:r>
      <w:commentRangeEnd w:id="324"/>
      <w:r>
        <w:rPr>
          <w:rStyle w:val="CommentReference"/>
          <w:lang w:val="es-CR"/>
        </w:rPr>
        <w:commentReference w:id="324"/>
      </w:r>
      <w:r>
        <w:rPr>
          <w:lang w:eastAsia="es-CR"/>
        </w:rPr>
        <w:t xml:space="preserve"> para la clínica Audinsa S.A.</w:t>
      </w:r>
    </w:p>
    <w:p w:rsidR="00AD0B2F" w:rsidRPr="00F148D4" w:rsidRDefault="00AD0B2F" w:rsidP="00AD0B2F">
      <w:pPr>
        <w:pStyle w:val="13"/>
        <w:tabs>
          <w:tab w:val="left" w:pos="1134"/>
        </w:tabs>
      </w:pPr>
      <w:bookmarkStart w:id="326" w:name="_Toc347566012"/>
      <w:bookmarkStart w:id="327" w:name="_Toc384671565"/>
      <w:r>
        <w:t>Recomendaciones</w:t>
      </w:r>
      <w:bookmarkEnd w:id="326"/>
      <w:bookmarkEnd w:id="327"/>
      <w:r w:rsidR="00236590">
        <w:t>.</w:t>
      </w:r>
    </w:p>
    <w:p w:rsidR="003B1E10" w:rsidRPr="006401F4" w:rsidRDefault="003B1E10" w:rsidP="006401F4">
      <w:pPr>
        <w:pStyle w:val="ListParagraph"/>
        <w:numPr>
          <w:ilvl w:val="0"/>
          <w:numId w:val="30"/>
        </w:numPr>
        <w:rPr>
          <w:lang w:eastAsia="es-CR"/>
        </w:rPr>
      </w:pPr>
      <w:bookmarkStart w:id="328" w:name="_Toc384670862"/>
      <w:r w:rsidRPr="006401F4">
        <w:rPr>
          <w:lang w:eastAsia="es-CR"/>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28"/>
    </w:p>
    <w:p w:rsidR="003B1E10" w:rsidRPr="006401F4" w:rsidRDefault="003B1E10" w:rsidP="006401F4">
      <w:pPr>
        <w:pStyle w:val="ListParagraph"/>
        <w:numPr>
          <w:ilvl w:val="0"/>
          <w:numId w:val="30"/>
        </w:numPr>
        <w:rPr>
          <w:lang w:eastAsia="es-CR"/>
        </w:rPr>
      </w:pPr>
      <w:bookmarkStart w:id="329" w:name="_Toc384670863"/>
      <w:r w:rsidRPr="006401F4">
        <w:rPr>
          <w:lang w:eastAsia="es-CR"/>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29"/>
    </w:p>
    <w:p w:rsidR="003B1E10" w:rsidRPr="006401F4" w:rsidRDefault="003B1E10" w:rsidP="006401F4">
      <w:pPr>
        <w:pStyle w:val="ListParagraph"/>
        <w:numPr>
          <w:ilvl w:val="0"/>
          <w:numId w:val="30"/>
        </w:numPr>
        <w:rPr>
          <w:lang w:eastAsia="es-CR"/>
        </w:rPr>
      </w:pPr>
      <w:bookmarkStart w:id="330" w:name="_Toc384670864"/>
      <w:r w:rsidRPr="006401F4">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30"/>
    </w:p>
    <w:p w:rsidR="003B1E10" w:rsidRPr="006401F4" w:rsidRDefault="003B1E10" w:rsidP="006401F4">
      <w:pPr>
        <w:pStyle w:val="ListParagraph"/>
        <w:numPr>
          <w:ilvl w:val="0"/>
          <w:numId w:val="30"/>
        </w:numPr>
        <w:rPr>
          <w:lang w:eastAsia="es-CR"/>
        </w:rPr>
      </w:pPr>
      <w:bookmarkStart w:id="331" w:name="_Toc384670865"/>
      <w:r w:rsidRPr="006401F4">
        <w:rPr>
          <w:lang w:eastAsia="es-CR"/>
        </w:rPr>
        <w:lastRenderedPageBreak/>
        <w:t>Se le recomienda a la Dra. de la clínica mostrar la aplicación en las charlas y ferias de la salud en las que participen, con el fin de atraer la atención de los posibles usuarios y validar la efectividad de las pruebas desarrolladas.</w:t>
      </w:r>
      <w:bookmarkStart w:id="332" w:name="_Toc384670866"/>
      <w:bookmarkEnd w:id="331"/>
    </w:p>
    <w:p w:rsidR="00361FBC" w:rsidRPr="006401F4" w:rsidRDefault="003B1E10" w:rsidP="006401F4">
      <w:pPr>
        <w:pStyle w:val="ListParagraph"/>
        <w:numPr>
          <w:ilvl w:val="0"/>
          <w:numId w:val="30"/>
        </w:numPr>
        <w:rPr>
          <w:lang w:eastAsia="es-CR"/>
        </w:rPr>
      </w:pPr>
      <w:r w:rsidRPr="006401F4">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32"/>
    </w:p>
    <w:p w:rsidR="00361FBC" w:rsidRDefault="00361FBC" w:rsidP="006401F4">
      <w:pPr>
        <w:pStyle w:val="ListParagraph"/>
        <w:numPr>
          <w:ilvl w:val="0"/>
          <w:numId w:val="30"/>
        </w:numPr>
        <w:rPr>
          <w:lang w:eastAsia="es-CR"/>
        </w:rPr>
      </w:pPr>
      <w:r w:rsidRPr="006401F4">
        <w:rPr>
          <w:lang w:eastAsia="es-CR"/>
        </w:rPr>
        <w:t>Desarrollar en un futuro la funcionalidad  que permita a la clínica enviar  información a la gente que cuenta con la aplicación instalada y de esta manera, propagar información relevante para las personas y para la empresa.</w:t>
      </w:r>
    </w:p>
    <w:p w:rsidR="00301C74" w:rsidRDefault="00301C74" w:rsidP="00301C74">
      <w:pPr>
        <w:pStyle w:val="ListParagraph"/>
        <w:numPr>
          <w:ilvl w:val="0"/>
          <w:numId w:val="30"/>
        </w:numPr>
        <w:spacing w:after="200" w:line="276" w:lineRule="auto"/>
        <w:jc w:val="left"/>
        <w:rPr>
          <w:lang w:eastAsia="es-CR"/>
        </w:rPr>
      </w:pPr>
      <w:commentRangeStart w:id="333"/>
      <w:r>
        <w:rPr>
          <w:lang w:eastAsia="es-CR"/>
        </w:rPr>
        <w:t>En los casos cuyos escenarios son satisfactorios,</w:t>
      </w:r>
      <w:r w:rsidRPr="00301C74">
        <w:rPr>
          <w:lang w:eastAsia="es-CR"/>
        </w:rPr>
        <w:t xml:space="preserve"> </w:t>
      </w:r>
      <w:r>
        <w:rPr>
          <w:lang w:eastAsia="es-CR"/>
        </w:rPr>
        <w:t>l</w:t>
      </w:r>
      <w:r>
        <w:rPr>
          <w:lang w:eastAsia="es-CR"/>
        </w:rPr>
        <w:t xml:space="preserve">a columna observaciones del apartado </w:t>
      </w:r>
      <w:r>
        <w:rPr>
          <w:lang w:eastAsia="es-CR"/>
        </w:rPr>
        <w:fldChar w:fldCharType="begin"/>
      </w:r>
      <w:r>
        <w:rPr>
          <w:lang w:eastAsia="es-CR"/>
        </w:rPr>
        <w:instrText xml:space="preserve"> REF _Ref385593388 \h </w:instrText>
      </w:r>
      <w:r>
        <w:rPr>
          <w:lang w:eastAsia="es-CR"/>
        </w:rPr>
      </w:r>
      <w:r>
        <w:rPr>
          <w:lang w:eastAsia="es-CR"/>
        </w:rPr>
        <w:fldChar w:fldCharType="separate"/>
      </w:r>
      <w:r w:rsidRPr="00F148D4">
        <w:t>Resultados</w:t>
      </w:r>
      <w:r>
        <w:rPr>
          <w:lang w:eastAsia="es-CR"/>
        </w:rPr>
        <w:fldChar w:fldCharType="end"/>
      </w:r>
      <w:r>
        <w:rPr>
          <w:lang w:eastAsia="es-CR"/>
        </w:rPr>
        <w:t>,  considera aspectos o posibles requerimientos que</w:t>
      </w:r>
      <w:r>
        <w:rPr>
          <w:lang w:eastAsia="es-CR"/>
        </w:rPr>
        <w:t xml:space="preserve"> </w:t>
      </w:r>
      <w:r>
        <w:rPr>
          <w:lang w:eastAsia="es-CR"/>
        </w:rPr>
        <w:t xml:space="preserve">el </w:t>
      </w:r>
      <w:r>
        <w:rPr>
          <w:lang w:eastAsia="es-CR"/>
        </w:rPr>
        <w:t xml:space="preserve">usuario </w:t>
      </w:r>
      <w:r>
        <w:rPr>
          <w:lang w:eastAsia="es-CR"/>
        </w:rPr>
        <w:t xml:space="preserve">puede </w:t>
      </w:r>
      <w:r>
        <w:rPr>
          <w:lang w:eastAsia="es-CR"/>
        </w:rPr>
        <w:t>solicitar</w:t>
      </w:r>
      <w:r>
        <w:rPr>
          <w:lang w:eastAsia="es-CR"/>
        </w:rPr>
        <w:t xml:space="preserve"> como</w:t>
      </w:r>
      <w:r>
        <w:rPr>
          <w:lang w:eastAsia="es-CR"/>
        </w:rPr>
        <w:t xml:space="preserve"> mejoras po</w:t>
      </w:r>
      <w:r>
        <w:rPr>
          <w:lang w:eastAsia="es-CR"/>
        </w:rPr>
        <w:t>s</w:t>
      </w:r>
      <w:r>
        <w:rPr>
          <w:lang w:eastAsia="es-CR"/>
        </w:rPr>
        <w:t>teriores.</w:t>
      </w:r>
      <w:commentRangeEnd w:id="333"/>
      <w:r>
        <w:rPr>
          <w:rStyle w:val="CommentReference"/>
          <w:lang w:val="es-CR"/>
        </w:rPr>
        <w:commentReference w:id="333"/>
      </w:r>
    </w:p>
    <w:p w:rsidR="00301C74" w:rsidRPr="006401F4" w:rsidRDefault="00301C74" w:rsidP="00301C74">
      <w:pPr>
        <w:ind w:left="1276"/>
        <w:rPr>
          <w:lang w:eastAsia="es-CR"/>
        </w:rPr>
      </w:pPr>
    </w:p>
    <w:p w:rsidR="00AD0B2F" w:rsidRPr="00236590" w:rsidRDefault="00AD0B2F" w:rsidP="00236590">
      <w:pPr>
        <w:pStyle w:val="13"/>
        <w:numPr>
          <w:ilvl w:val="3"/>
          <w:numId w:val="5"/>
        </w:numPr>
        <w:tabs>
          <w:tab w:val="left" w:pos="1134"/>
        </w:tabs>
        <w:rPr>
          <w:b w:val="0"/>
        </w:rPr>
      </w:pPr>
      <w:r w:rsidRPr="00236590">
        <w:rPr>
          <w:b w:val="0"/>
        </w:rPr>
        <w:br w:type="page"/>
      </w:r>
    </w:p>
    <w:bookmarkStart w:id="334" w:name="_Toc347566013" w:displacedByCustomXml="next"/>
    <w:bookmarkStart w:id="335" w:name="_Toc384671566"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335"/>
          <w:bookmarkEnd w:id="334"/>
        </w:p>
        <w:sdt>
          <w:sdtPr>
            <w:id w:val="111145805"/>
            <w:bibliography/>
          </w:sdtPr>
          <w:sdtContent>
            <w:commentRangeStart w:id="336"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36"/>
              <w:r w:rsidR="00814187">
                <w:rPr>
                  <w:rStyle w:val="CommentReference"/>
                </w:rPr>
                <w:commentReference w:id="336"/>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37" w:name="_Toc347566014"/>
      <w:bookmarkStart w:id="338" w:name="_Toc384671567"/>
      <w:commentRangeStart w:id="339"/>
      <w:r>
        <w:lastRenderedPageBreak/>
        <w:t>Anexos</w:t>
      </w:r>
      <w:bookmarkEnd w:id="337"/>
      <w:commentRangeEnd w:id="339"/>
      <w:r w:rsidR="0094099B">
        <w:rPr>
          <w:rStyle w:val="CommentReference"/>
          <w:rFonts w:eastAsia="Times New Roman"/>
          <w:b w:val="0"/>
          <w:bCs w:val="0"/>
          <w:kern w:val="0"/>
          <w:lang w:eastAsia="es-ES"/>
        </w:rPr>
        <w:commentReference w:id="339"/>
      </w:r>
      <w:bookmarkEnd w:id="338"/>
    </w:p>
    <w:p w:rsidR="00AD0B2F" w:rsidRPr="00CF7434" w:rsidRDefault="00AD0B2F" w:rsidP="00AD0B2F">
      <w:pPr>
        <w:pStyle w:val="12"/>
        <w:tabs>
          <w:tab w:val="left" w:pos="1134"/>
        </w:tabs>
      </w:pPr>
      <w:bookmarkStart w:id="340" w:name="_Toc347566015"/>
      <w:bookmarkStart w:id="341" w:name="_Toc384671568"/>
      <w:r w:rsidRPr="00CF7434">
        <w:t>Carta de aceptación de tutor</w:t>
      </w:r>
      <w:bookmarkEnd w:id="340"/>
      <w:bookmarkEnd w:id="341"/>
    </w:p>
    <w:p w:rsidR="00AD0B2F" w:rsidRDefault="00AD0B2F" w:rsidP="00AD0B2F">
      <w:pPr>
        <w:jc w:val="center"/>
        <w:rPr>
          <w:lang w:eastAsia="es-CR"/>
        </w:rPr>
      </w:pPr>
      <w:r>
        <w:rPr>
          <w:noProof/>
          <w:lang w:eastAsia="es-CR"/>
        </w:rPr>
        <w:drawing>
          <wp:inline distT="0" distB="0" distL="0" distR="0" wp14:anchorId="3142533A" wp14:editId="587FAEB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42" w:name="_Toc347566016"/>
      <w:bookmarkStart w:id="343" w:name="_Toc384671569"/>
      <w:r w:rsidRPr="007256FE">
        <w:lastRenderedPageBreak/>
        <w:t xml:space="preserve">Carta de </w:t>
      </w:r>
      <w:r>
        <w:t>apoyo de la empresa</w:t>
      </w:r>
      <w:bookmarkEnd w:id="342"/>
      <w:bookmarkEnd w:id="343"/>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355D6EE1" wp14:editId="5C73788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1823AF">
      <w:pPr>
        <w:pStyle w:val="12"/>
        <w:tabs>
          <w:tab w:val="left" w:pos="993"/>
        </w:tabs>
      </w:pPr>
      <w:bookmarkStart w:id="344" w:name="_Ref385187690"/>
      <w:bookmarkStart w:id="345" w:name="_Toc347566017"/>
      <w:bookmarkStart w:id="346" w:name="_Toc384671570"/>
      <w:r>
        <w:lastRenderedPageBreak/>
        <w:t>Minutas</w:t>
      </w:r>
      <w:bookmarkEnd w:id="344"/>
    </w:p>
    <w:p w:rsidR="001823AF" w:rsidRDefault="001823AF" w:rsidP="001823AF">
      <w:pPr>
        <w:rPr>
          <w:b/>
        </w:rPr>
      </w:pPr>
      <w:r>
        <w:rPr>
          <w:b/>
        </w:rPr>
        <w:t>Minuta#1.</w:t>
      </w:r>
      <w:r>
        <w:rPr>
          <w:b/>
        </w:rPr>
        <w:br/>
        <w:t>Fecha</w:t>
      </w:r>
      <w:proofErr w:type="gramStart"/>
      <w:r>
        <w:rPr>
          <w:b/>
        </w:rPr>
        <w:t>:15</w:t>
      </w:r>
      <w:proofErr w:type="gramEnd"/>
      <w:r>
        <w:rPr>
          <w:b/>
        </w:rPr>
        <w:t>-10-2012</w:t>
      </w:r>
      <w:r>
        <w:rPr>
          <w:b/>
        </w:rPr>
        <w:br/>
        <w:t>Inicio 336 p.m.- fin 405pm</w:t>
      </w:r>
    </w:p>
    <w:p w:rsidR="001823AF" w:rsidRDefault="001823AF" w:rsidP="001823AF">
      <w:r>
        <w:rPr>
          <w:b/>
        </w:rPr>
        <w:t>Observaciones</w:t>
      </w:r>
      <w:r>
        <w:t xml:space="preserve">: Se emplea como muestra el  modelo desarrollado para </w:t>
      </w:r>
      <w:proofErr w:type="spellStart"/>
      <w:r>
        <w:t>iphone</w:t>
      </w:r>
      <w:proofErr w:type="spellEnd"/>
      <w:r>
        <w:t xml:space="preserve"> </w:t>
      </w:r>
      <w:proofErr w:type="spellStart"/>
      <w:r>
        <w:t>Uhear</w:t>
      </w:r>
      <w:proofErr w:type="spellEnd"/>
      <w:r>
        <w:t>, el mismo cuenta con 3 apartados:</w:t>
      </w:r>
    </w:p>
    <w:p w:rsidR="001823AF" w:rsidRDefault="001823AF" w:rsidP="001823AF">
      <w:pPr>
        <w:ind w:firstLine="708"/>
      </w:pPr>
      <w:r>
        <w:t xml:space="preserve">1. </w:t>
      </w:r>
      <w:proofErr w:type="spellStart"/>
      <w:r>
        <w:t>Hearing</w:t>
      </w:r>
      <w:proofErr w:type="spellEnd"/>
      <w:r>
        <w:t xml:space="preserve"> </w:t>
      </w:r>
      <w:proofErr w:type="spellStart"/>
      <w:r>
        <w:t>sensitivity</w:t>
      </w:r>
      <w:proofErr w:type="spellEnd"/>
      <w:r>
        <w:t xml:space="preserve">.    </w:t>
      </w:r>
    </w:p>
    <w:p w:rsidR="001823AF" w:rsidRDefault="001823AF" w:rsidP="001823AF">
      <w:pPr>
        <w:ind w:left="708" w:firstLine="708"/>
      </w:pPr>
      <w: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t>db</w:t>
      </w:r>
      <w:proofErr w:type="spellEnd"/>
      <w:r>
        <w:t xml:space="preserve"> – 20 </w:t>
      </w:r>
      <w:proofErr w:type="spellStart"/>
      <w:r>
        <w:t>db</w:t>
      </w:r>
      <w:proofErr w:type="spellEnd"/>
      <w:r>
        <w:t xml:space="preserve"> en cualquier frecuencia. Las frecuencias empleadas son 5 iniciando en 250 finalizando en 8000 </w:t>
      </w:r>
      <w:proofErr w:type="spellStart"/>
      <w:r>
        <w:t>hrtz</w:t>
      </w:r>
      <w:proofErr w:type="spellEnd"/>
      <w:proofErr w:type="gramStart"/>
      <w:r>
        <w:t>.(</w:t>
      </w:r>
      <w:proofErr w:type="gramEnd"/>
      <w:r>
        <w:t xml:space="preserve"> 250 .500.1000.3000.4000.6000.8000).</w:t>
      </w:r>
    </w:p>
    <w:p w:rsidR="001823AF" w:rsidRDefault="001823AF" w:rsidP="001823AF">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1823AF">
      <w:pPr>
        <w:ind w:left="708" w:firstLine="708"/>
      </w:pPr>
      <w:r>
        <w:t>El sonido se mide por frecuencia. Se proponen 500 sonidos, mil, dos mil, 4 mil o 6 mil  para realizar el examen.</w:t>
      </w:r>
    </w:p>
    <w:p w:rsidR="001823AF" w:rsidRDefault="001823AF" w:rsidP="001823AF">
      <w:pPr>
        <w:ind w:firstLine="708"/>
      </w:pPr>
      <w:r>
        <w:t xml:space="preserve">2. </w:t>
      </w:r>
      <w:proofErr w:type="spellStart"/>
      <w:r>
        <w:t>Speech</w:t>
      </w:r>
      <w:proofErr w:type="spellEnd"/>
      <w:r>
        <w:t xml:space="preserve"> in </w:t>
      </w:r>
      <w:proofErr w:type="spellStart"/>
      <w:r>
        <w:t>noise</w:t>
      </w:r>
      <w:proofErr w:type="spellEnd"/>
      <w:r>
        <w:t>:</w:t>
      </w:r>
    </w:p>
    <w:p w:rsidR="001823AF" w:rsidRDefault="001823AF" w:rsidP="001823AF">
      <w:r>
        <w:tab/>
        <w:t xml:space="preserve">        </w:t>
      </w:r>
      <w:r>
        <w:tab/>
        <w:t xml:space="preserve">Se propone analizar y realizar algo similar tomando en cuenta que según la teoría la palabra está a 60 </w:t>
      </w:r>
      <w:proofErr w:type="spellStart"/>
      <w:r>
        <w:t>dcb</w:t>
      </w:r>
      <w:proofErr w:type="spellEnd"/>
      <w:r>
        <w:t xml:space="preserve"> para oír correctamente el ruido debe de estar 15 </w:t>
      </w:r>
      <w:proofErr w:type="spellStart"/>
      <w:r>
        <w:t>db</w:t>
      </w:r>
      <w:proofErr w:type="spellEnd"/>
      <w:r>
        <w:t xml:space="preserve"> por debajo de la voz</w:t>
      </w:r>
    </w:p>
    <w:p w:rsidR="001823AF" w:rsidRDefault="001823AF" w:rsidP="001823AF">
      <w:pPr>
        <w:ind w:firstLine="708"/>
      </w:pPr>
      <w:r>
        <w:t xml:space="preserve">3. </w:t>
      </w:r>
      <w:proofErr w:type="spellStart"/>
      <w:r>
        <w:t>Questionnaire</w:t>
      </w:r>
      <w:proofErr w:type="spellEnd"/>
      <w:r>
        <w:t xml:space="preserve">  10-15</w:t>
      </w:r>
    </w:p>
    <w:p w:rsidR="001823AF" w:rsidRDefault="001823AF" w:rsidP="001823AF">
      <w:pPr>
        <w:ind w:left="708" w:firstLine="708"/>
      </w:pPr>
      <w:r>
        <w:t>Silvia nos indica que  ya ella cuenta con  las preguntas para realizar el cuestionario.</w:t>
      </w:r>
    </w:p>
    <w:p w:rsidR="001823AF" w:rsidRDefault="001823AF" w:rsidP="001823AF">
      <w:pPr>
        <w:rPr>
          <w:b/>
        </w:rPr>
      </w:pPr>
      <w:r>
        <w:rPr>
          <w:b/>
        </w:rPr>
        <w:t>Generalidades</w:t>
      </w:r>
    </w:p>
    <w:p w:rsidR="001823AF" w:rsidRDefault="001823AF" w:rsidP="001823AF">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1823AF">
      <w:pPr>
        <w:ind w:firstLine="708"/>
      </w:pPr>
      <w:r>
        <w:t>2. Generación de resultados: Al final de la prueba se le brinda a la persona un mensaje alertando sus resultados.</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harán un análisis más profundo de la aplicación con el fin de brindar una sugerencia un poco más completa de la aplicación a brindar.</w:t>
      </w:r>
    </w:p>
    <w:p w:rsidR="001823AF" w:rsidRDefault="001823AF" w:rsidP="001823AF">
      <w:pPr>
        <w:pStyle w:val="ListParagraph"/>
        <w:numPr>
          <w:ilvl w:val="0"/>
          <w:numId w:val="25"/>
        </w:numPr>
        <w:spacing w:after="200" w:line="276" w:lineRule="auto"/>
        <w:jc w:val="left"/>
        <w:rPr>
          <w:b/>
        </w:rPr>
      </w:pPr>
      <w:r>
        <w:t>Silvia analizará si existe algún otro test que le interese realizar durante la prueba además de las opciones examinadas.</w:t>
      </w:r>
      <w:r>
        <w:rPr>
          <w:b/>
        </w:rPr>
        <w:t xml:space="preserve">  </w:t>
      </w:r>
    </w:p>
    <w:p w:rsidR="001823AF" w:rsidRDefault="001823AF" w:rsidP="001823AF">
      <w:pPr>
        <w:rPr>
          <w:b/>
        </w:rPr>
      </w:pPr>
      <w:r>
        <w:rPr>
          <w:b/>
        </w:rPr>
        <w:lastRenderedPageBreak/>
        <w:t>Minuta#2</w:t>
      </w:r>
      <w:r>
        <w:rPr>
          <w:b/>
        </w:rPr>
        <w:br/>
        <w:t>Fecha</w:t>
      </w:r>
      <w:proofErr w:type="gramStart"/>
      <w:r>
        <w:rPr>
          <w:b/>
        </w:rPr>
        <w:t>:02</w:t>
      </w:r>
      <w:proofErr w:type="gramEnd"/>
      <w:r>
        <w:rPr>
          <w:b/>
        </w:rPr>
        <w:t>-02-2013</w:t>
      </w:r>
      <w:r>
        <w:rPr>
          <w:b/>
        </w:rPr>
        <w:br/>
        <w:t>Inicio 536 p.m. fin 605pm</w:t>
      </w:r>
    </w:p>
    <w:p w:rsidR="001823AF" w:rsidRDefault="001823AF" w:rsidP="001823AF">
      <w:r>
        <w:rPr>
          <w:b/>
        </w:rPr>
        <w:t>Observaciones</w:t>
      </w:r>
      <w:r>
        <w:t>: Se muestra el prototipo realizado en flash por lo que los comentarios están asociados al mismo.</w:t>
      </w:r>
    </w:p>
    <w:p w:rsidR="001823AF" w:rsidRDefault="001823AF" w:rsidP="001823AF">
      <w:pPr>
        <w:ind w:left="708" w:firstLine="708"/>
      </w:pPr>
    </w:p>
    <w:p w:rsidR="001823AF" w:rsidRDefault="001823AF" w:rsidP="001823AF">
      <w:pPr>
        <w:rPr>
          <w:b/>
        </w:rPr>
      </w:pPr>
      <w:r>
        <w:rPr>
          <w:b/>
        </w:rPr>
        <w:t>Generalidades</w:t>
      </w:r>
    </w:p>
    <w:p w:rsidR="001823AF" w:rsidRDefault="001823AF" w:rsidP="001823AF">
      <w:pPr>
        <w:pStyle w:val="ListParagraph"/>
        <w:numPr>
          <w:ilvl w:val="0"/>
          <w:numId w:val="26"/>
        </w:numPr>
        <w:spacing w:after="200" w:line="276" w:lineRule="auto"/>
        <w:jc w:val="left"/>
        <w:rPr>
          <w:sz w:val="22"/>
        </w:rPr>
      </w:pPr>
      <w:r>
        <w:t>Silvia indica que desea prescindir del examen diferenciación de frecuencias pues el mismo es empleado en su mayoría para definir si una persona tiene un oído de músico o no.</w:t>
      </w:r>
    </w:p>
    <w:p w:rsidR="001823AF" w:rsidRDefault="001823AF" w:rsidP="001823AF">
      <w:pPr>
        <w:pStyle w:val="ListParagraph"/>
        <w:numPr>
          <w:ilvl w:val="0"/>
          <w:numId w:val="26"/>
        </w:numPr>
        <w:spacing w:after="200" w:line="276" w:lineRule="auto"/>
        <w:jc w:val="left"/>
      </w:pPr>
      <w:r>
        <w:t xml:space="preserve">En lugar de usar gráficos es más útil usar imágenes con un </w:t>
      </w:r>
      <w:proofErr w:type="spellStart"/>
      <w:r>
        <w:t>check</w:t>
      </w:r>
      <w:proofErr w:type="spellEnd"/>
      <w:r>
        <w:t xml:space="preserve"> en caso de correcto o una  X en caso de incorrecto, pues es más intuitivo para las personas. Se acuerda usar un semáforo.</w:t>
      </w:r>
    </w:p>
    <w:p w:rsidR="001823AF" w:rsidRDefault="001823AF" w:rsidP="001823AF">
      <w:pPr>
        <w:pStyle w:val="ListParagraph"/>
        <w:numPr>
          <w:ilvl w:val="0"/>
          <w:numId w:val="26"/>
        </w:numPr>
        <w:spacing w:after="200" w:line="276" w:lineRule="auto"/>
        <w:jc w:val="left"/>
      </w:pPr>
      <w:r>
        <w:t>Se especifica que la información de resultados y perfiles podrá ser visualizado por Audinsa solo si el usuario decide enviarla por correo.</w:t>
      </w:r>
    </w:p>
    <w:p w:rsidR="001823AF" w:rsidRDefault="001823AF" w:rsidP="001823AF">
      <w:pPr>
        <w:pStyle w:val="ListParagraph"/>
        <w:numPr>
          <w:ilvl w:val="0"/>
          <w:numId w:val="26"/>
        </w:numPr>
        <w:spacing w:after="200" w:line="276" w:lineRule="auto"/>
        <w:jc w:val="left"/>
      </w:pPr>
      <w:r>
        <w:t>No delimitar la aplicación a un audífono más óptimo, por el contrario establecer el nivel de tolerancia aceptable sin un audífono específico  (</w:t>
      </w:r>
      <w:r>
        <w:rPr>
          <w:b/>
        </w:rPr>
        <w:t>Importante pues varía objetivo de la documentación</w:t>
      </w:r>
      <w:r>
        <w:t>).</w:t>
      </w:r>
    </w:p>
    <w:p w:rsidR="001823AF" w:rsidRDefault="001823AF" w:rsidP="001823AF">
      <w:pPr>
        <w:pStyle w:val="ListParagraph"/>
        <w:numPr>
          <w:ilvl w:val="0"/>
          <w:numId w:val="26"/>
        </w:numPr>
        <w:spacing w:after="200" w:line="276" w:lineRule="auto"/>
        <w:jc w:val="left"/>
      </w:pPr>
      <w:r>
        <w:t xml:space="preserve">Daniela indica que la aplicación en lugar de artículos brindara una serie de </w:t>
      </w:r>
      <w:proofErr w:type="spellStart"/>
      <w:r>
        <w:t>tips</w:t>
      </w:r>
      <w:proofErr w:type="spellEnd"/>
      <w:r>
        <w:t xml:space="preserve"> o consejos de cuidados generales. Los mismos deben de ser brindados por Silvia, esto por la limitante de la página de Audinsa al tener material  en flash por tanto no hay de donde obtener la información.</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deben de investigar el formato más liviano para grabar los sonidos en la aplicación.</w:t>
      </w:r>
    </w:p>
    <w:p w:rsidR="001823AF" w:rsidRDefault="001823AF" w:rsidP="001823AF">
      <w:pPr>
        <w:pStyle w:val="ListParagraph"/>
        <w:numPr>
          <w:ilvl w:val="0"/>
          <w:numId w:val="25"/>
        </w:numPr>
        <w:spacing w:after="200" w:line="276" w:lineRule="auto"/>
        <w:jc w:val="left"/>
      </w:pPr>
      <w:r>
        <w:t>Silvia brindará software de audífonos que tienen muestras de sonidos.</w:t>
      </w:r>
    </w:p>
    <w:p w:rsidR="001823AF" w:rsidRDefault="001823AF" w:rsidP="001823AF">
      <w:pPr>
        <w:pStyle w:val="ListParagraph"/>
        <w:numPr>
          <w:ilvl w:val="0"/>
          <w:numId w:val="25"/>
        </w:numPr>
        <w:spacing w:after="200" w:line="276" w:lineRule="auto"/>
        <w:jc w:val="left"/>
      </w:pPr>
      <w:r>
        <w:t>Daniela y  Roberto revisarán si existe alguna manera de que Silvia propague información una vez que las personas ya cuenten con la app instalada en sus celulares.</w:t>
      </w:r>
    </w:p>
    <w:p w:rsidR="001823AF" w:rsidRDefault="001823AF" w:rsidP="001823AF">
      <w:pPr>
        <w:pStyle w:val="ListParagraph"/>
        <w:numPr>
          <w:ilvl w:val="0"/>
          <w:numId w:val="25"/>
        </w:numPr>
        <w:spacing w:after="200" w:line="276" w:lineRule="auto"/>
        <w:jc w:val="left"/>
      </w:pPr>
      <w:r>
        <w:t>Daniela enviará documento de tesis a Silvia junto con las minutas.</w:t>
      </w:r>
    </w:p>
    <w:p w:rsidR="001823AF" w:rsidRDefault="001823AF" w:rsidP="001823AF">
      <w:pPr>
        <w:rPr>
          <w:b/>
        </w:rPr>
      </w:pPr>
      <w:r>
        <w:br w:type="page"/>
      </w:r>
      <w:r>
        <w:rPr>
          <w:b/>
        </w:rPr>
        <w:lastRenderedPageBreak/>
        <w:t>Minuta#3</w:t>
      </w:r>
      <w:r>
        <w:rPr>
          <w:b/>
        </w:rPr>
        <w:br/>
        <w:t>Fecha</w:t>
      </w:r>
      <w:proofErr w:type="gramStart"/>
      <w:r>
        <w:rPr>
          <w:b/>
        </w:rPr>
        <w:t>:19</w:t>
      </w:r>
      <w:proofErr w:type="gramEnd"/>
      <w:r>
        <w:rPr>
          <w:b/>
        </w:rPr>
        <w:t>-08-2013</w:t>
      </w:r>
      <w:r>
        <w:rPr>
          <w:b/>
        </w:rPr>
        <w:br/>
        <w:t>Inicio 636 p.m. fin 705pm</w:t>
      </w:r>
    </w:p>
    <w:p w:rsidR="001823AF" w:rsidRDefault="001823AF" w:rsidP="001823AF">
      <w:r>
        <w:rPr>
          <w:b/>
        </w:rPr>
        <w:t>Observaciones</w:t>
      </w:r>
      <w:r>
        <w:t>: Se muestra la aplicación instalada en el celular, contiene examen de cuestionario finalizado.</w:t>
      </w:r>
    </w:p>
    <w:p w:rsidR="001823AF" w:rsidRDefault="001823AF" w:rsidP="001823AF">
      <w:pPr>
        <w:rPr>
          <w:b/>
        </w:rPr>
      </w:pPr>
      <w:r>
        <w:rPr>
          <w:b/>
        </w:rPr>
        <w:t>Generalidades</w:t>
      </w:r>
    </w:p>
    <w:p w:rsidR="001823AF" w:rsidRDefault="001823AF" w:rsidP="001823AF">
      <w:pPr>
        <w:pStyle w:val="ListParagraph"/>
        <w:numPr>
          <w:ilvl w:val="0"/>
          <w:numId w:val="27"/>
        </w:numPr>
        <w:spacing w:after="200" w:line="240" w:lineRule="auto"/>
        <w:jc w:val="left"/>
      </w:pPr>
      <w:r>
        <w:t>Se definen los colores a emplear en los exámenes: (Encargado: Roberto)</w:t>
      </w:r>
    </w:p>
    <w:p w:rsidR="001823AF" w:rsidRDefault="001823AF" w:rsidP="001823AF">
      <w:pPr>
        <w:pStyle w:val="ListParagraph"/>
        <w:numPr>
          <w:ilvl w:val="0"/>
          <w:numId w:val="28"/>
        </w:numPr>
        <w:spacing w:after="200" w:line="240" w:lineRule="auto"/>
        <w:jc w:val="left"/>
      </w:pPr>
      <w:r>
        <w:t>Sensibilidad de oído (Anaranjado)</w:t>
      </w:r>
    </w:p>
    <w:p w:rsidR="001823AF" w:rsidRDefault="001823AF" w:rsidP="001823AF">
      <w:pPr>
        <w:pStyle w:val="ListParagraph"/>
        <w:numPr>
          <w:ilvl w:val="0"/>
          <w:numId w:val="28"/>
        </w:numPr>
        <w:spacing w:after="200" w:line="240" w:lineRule="auto"/>
        <w:jc w:val="left"/>
      </w:pPr>
      <w:r>
        <w:t>Habla en ruido (Gris)</w:t>
      </w:r>
    </w:p>
    <w:p w:rsidR="001823AF" w:rsidRDefault="001823AF" w:rsidP="001823AF">
      <w:pPr>
        <w:pStyle w:val="ListParagraph"/>
        <w:numPr>
          <w:ilvl w:val="0"/>
          <w:numId w:val="28"/>
        </w:numPr>
        <w:spacing w:after="200" w:line="240" w:lineRule="auto"/>
        <w:jc w:val="left"/>
      </w:pPr>
      <w:r>
        <w:t>Cuestionario (Celeste)</w:t>
      </w:r>
    </w:p>
    <w:p w:rsidR="001823AF" w:rsidRDefault="001823AF" w:rsidP="001823AF">
      <w:pPr>
        <w:pStyle w:val="ListParagraph"/>
        <w:numPr>
          <w:ilvl w:val="0"/>
          <w:numId w:val="27"/>
        </w:numPr>
        <w:spacing w:after="200" w:line="240" w:lineRule="auto"/>
        <w:jc w:val="left"/>
      </w:pPr>
      <w:r>
        <w:t>Silvia sugiere colocar una barra de progreso en el cuestionario (Deseable con el logo de Audinsa y las rayas verticales) (Se acuerda investigar el tema , encargada Daniela)</w:t>
      </w:r>
    </w:p>
    <w:p w:rsidR="001823AF" w:rsidRDefault="001823AF" w:rsidP="001823AF">
      <w:pPr>
        <w:pStyle w:val="ListParagraph"/>
        <w:numPr>
          <w:ilvl w:val="0"/>
          <w:numId w:val="27"/>
        </w:numPr>
        <w:spacing w:after="200" w:line="240" w:lineRule="auto"/>
        <w:jc w:val="left"/>
      </w:pPr>
      <w:r>
        <w:t>Se tiene que cambiar lógica del cuestionario pues el resultado está invertido (Encargada: Daniela)</w:t>
      </w:r>
    </w:p>
    <w:p w:rsidR="001823AF" w:rsidRDefault="001823AF" w:rsidP="001823AF">
      <w:pPr>
        <w:pStyle w:val="ListParagraph"/>
        <w:numPr>
          <w:ilvl w:val="0"/>
          <w:numId w:val="27"/>
        </w:numPr>
        <w:spacing w:after="200" w:line="240" w:lineRule="auto"/>
        <w:jc w:val="left"/>
      </w:pPr>
      <w:r>
        <w:t>Cambiar mensaje de "Consulte a un especialista" con "Usted podría estar presentando una dificultad auditiva. Le recomendamos contactar a la clínica" (Encargada: Daniela).</w:t>
      </w:r>
    </w:p>
    <w:p w:rsidR="001823AF" w:rsidRDefault="001823AF" w:rsidP="001823AF">
      <w:pPr>
        <w:pStyle w:val="ListParagraph"/>
        <w:numPr>
          <w:ilvl w:val="0"/>
          <w:numId w:val="27"/>
        </w:numPr>
        <w:spacing w:after="200" w:line="240" w:lineRule="auto"/>
        <w:jc w:val="left"/>
      </w:pPr>
      <w:r>
        <w:t xml:space="preserve"> Crear pantalla de resultados (se evidencia que actualmente no se están guardando). (Encargados: Daniela y Roberto).</w:t>
      </w:r>
    </w:p>
    <w:p w:rsidR="001823AF" w:rsidRDefault="001823AF" w:rsidP="001823AF">
      <w:pPr>
        <w:pStyle w:val="ListParagraph"/>
        <w:numPr>
          <w:ilvl w:val="0"/>
          <w:numId w:val="27"/>
        </w:numPr>
        <w:spacing w:after="200" w:line="240" w:lineRule="auto"/>
        <w:jc w:val="left"/>
      </w:pPr>
      <w:r>
        <w:t xml:space="preserve"> Cambiar título "Su calificación" al final del cuestionario a "De acuerdo a sus respuestas" (Encargado: Roberto).</w:t>
      </w:r>
    </w:p>
    <w:p w:rsidR="001823AF" w:rsidRPr="000B20AA" w:rsidRDefault="001823AF" w:rsidP="001823AF">
      <w:pPr>
        <w:pStyle w:val="ListParagraph"/>
        <w:numPr>
          <w:ilvl w:val="0"/>
          <w:numId w:val="27"/>
        </w:numPr>
        <w:spacing w:after="200" w:line="240" w:lineRule="auto"/>
        <w:jc w:val="left"/>
        <w:rPr>
          <w:b/>
        </w:rPr>
      </w:pPr>
      <w:r>
        <w:t xml:space="preserve"> Cambiar mensaje "Su escucha está al 100%" al final del cuestionario a "Usted no presenta una dificultad auditiva. Le recomendamos una valoración anual" (Encargado: Roberto).</w:t>
      </w:r>
    </w:p>
    <w:p w:rsidR="001823AF" w:rsidRDefault="001823AF" w:rsidP="001823AF">
      <w:pPr>
        <w:pStyle w:val="ListParagraph"/>
        <w:numPr>
          <w:ilvl w:val="0"/>
          <w:numId w:val="27"/>
        </w:numPr>
        <w:spacing w:after="200" w:line="240" w:lineRule="auto"/>
        <w:jc w:val="left"/>
      </w:pPr>
      <w:r>
        <w:t xml:space="preserve"> En el menú de opciones, cambiar Localizar a Consultorios  (Encargada: Daniela).</w:t>
      </w:r>
    </w:p>
    <w:p w:rsidR="001823AF" w:rsidRDefault="001823AF" w:rsidP="001823AF">
      <w:pPr>
        <w:pStyle w:val="ListParagraph"/>
        <w:numPr>
          <w:ilvl w:val="0"/>
          <w:numId w:val="27"/>
        </w:numPr>
        <w:spacing w:after="200" w:line="240" w:lineRule="auto"/>
        <w:jc w:val="left"/>
      </w:pPr>
      <w:r>
        <w:t xml:space="preserve">Se creará grupo de </w:t>
      </w:r>
      <w:proofErr w:type="spellStart"/>
      <w:r>
        <w:t>Whatsapp</w:t>
      </w:r>
      <w:proofErr w:type="spellEnd"/>
      <w:r>
        <w:t xml:space="preserve"> para futuras reuniones o temas relacionados a la aplicación.</w:t>
      </w:r>
    </w:p>
    <w:p w:rsidR="001823AF" w:rsidRPr="000B20AA" w:rsidRDefault="001823AF" w:rsidP="000B20AA">
      <w:pPr>
        <w:pStyle w:val="ListParagraph"/>
        <w:numPr>
          <w:ilvl w:val="0"/>
          <w:numId w:val="27"/>
        </w:numPr>
        <w:spacing w:after="200" w:line="276" w:lineRule="auto"/>
        <w:jc w:val="left"/>
      </w:pPr>
      <w:r>
        <w:t>Silvia debe de enviar los sonidos para las pruebas restantes.</w:t>
      </w:r>
      <w:r>
        <w:br w:type="page"/>
      </w:r>
    </w:p>
    <w:p w:rsidR="009C439F" w:rsidRPr="001F13E7" w:rsidRDefault="009C439F" w:rsidP="009C439F">
      <w:pPr>
        <w:pStyle w:val="12"/>
        <w:tabs>
          <w:tab w:val="left" w:pos="993"/>
        </w:tabs>
      </w:pPr>
      <w:r w:rsidRPr="001F13E7">
        <w:lastRenderedPageBreak/>
        <w:t xml:space="preserve">Instrumento </w:t>
      </w:r>
      <w:bookmarkEnd w:id="345"/>
      <w:bookmarkEnd w:id="346"/>
      <w:r w:rsidR="000B20AA">
        <w:t>cuestionario</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000B20AA">
        <w:rPr>
          <w:rFonts w:ascii="Arial" w:hAnsi="Arial" w:cs="Arial"/>
          <w:sz w:val="17"/>
          <w:szCs w:val="17"/>
        </w:rPr>
        <w:t>, estamos realizando este cuestionario</w:t>
      </w:r>
      <w:r w:rsidRPr="00F64857">
        <w:rPr>
          <w:rFonts w:ascii="Arial" w:hAnsi="Arial" w:cs="Arial"/>
          <w:sz w:val="17"/>
          <w:szCs w:val="17"/>
        </w:rPr>
        <w:t xml:space="preserve">.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EB600C"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47" w:name="_Toc347566018"/>
      <w:bookmarkStart w:id="348" w:name="_Ref384111831"/>
      <w:bookmarkStart w:id="349" w:name="_Toc384671571"/>
      <w:r>
        <w:lastRenderedPageBreak/>
        <w:t>Análisis de aplicaciones similares</w:t>
      </w:r>
      <w:bookmarkEnd w:id="347"/>
      <w:bookmarkEnd w:id="348"/>
      <w:bookmarkEnd w:id="349"/>
    </w:p>
    <w:p w:rsidR="007C30EC" w:rsidRPr="0041018B" w:rsidRDefault="007C30EC" w:rsidP="0041018B">
      <w:pPr>
        <w:pStyle w:val="13"/>
      </w:pPr>
      <w:bookmarkStart w:id="350" w:name="_Ref343436073"/>
      <w:bookmarkStart w:id="351" w:name="_Ref343436102"/>
      <w:bookmarkStart w:id="352" w:name="_Toc347566019"/>
      <w:bookmarkStart w:id="353" w:name="_Toc384671572"/>
      <w:r w:rsidRPr="0041018B">
        <w:t xml:space="preserve">Análisis de la aplicación </w:t>
      </w:r>
      <w:proofErr w:type="spellStart"/>
      <w:r w:rsidRPr="0041018B">
        <w:t>uHear</w:t>
      </w:r>
      <w:bookmarkEnd w:id="350"/>
      <w:bookmarkEnd w:id="351"/>
      <w:bookmarkEnd w:id="352"/>
      <w:bookmarkEnd w:id="353"/>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54" w:name="_Toc343369218"/>
      <w:bookmarkStart w:id="355" w:name="_Toc385082324"/>
      <w:r>
        <w:t xml:space="preserve">Ilustración </w:t>
      </w:r>
      <w:fldSimple w:instr=" SEQ Ilustración \* ARABIC ">
        <w:r w:rsidR="001F13E7">
          <w:rPr>
            <w:noProof/>
          </w:rPr>
          <w:t>28</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54"/>
      <w:bookmarkEnd w:id="355"/>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56" w:name="_Toc343369219"/>
      <w:bookmarkStart w:id="357" w:name="_Toc385082325"/>
      <w:r w:rsidRPr="007C30EC">
        <w:t xml:space="preserve">Ilustración </w:t>
      </w:r>
      <w:fldSimple w:instr=" SEQ Ilustración \* ARABIC ">
        <w:r w:rsidR="001F13E7">
          <w:rPr>
            <w:noProof/>
          </w:rPr>
          <w:t>29</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56"/>
      <w:bookmarkEnd w:id="357"/>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58" w:name="_Toc343369220"/>
      <w:bookmarkStart w:id="359" w:name="_Toc385082326"/>
      <w:r>
        <w:t xml:space="preserve">Ilustración </w:t>
      </w:r>
      <w:fldSimple w:instr=" SEQ Ilustración \* ARABIC ">
        <w:r w:rsidR="001F13E7">
          <w:rPr>
            <w:noProof/>
          </w:rPr>
          <w:t>30</w:t>
        </w:r>
      </w:fldSimple>
      <w:r>
        <w:t xml:space="preserve"> – Pantalla de resultados examen de sensibilidad de oído</w:t>
      </w:r>
      <w:bookmarkEnd w:id="358"/>
      <w:bookmarkEnd w:id="359"/>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E801B3">
      <w:pPr>
        <w:pStyle w:val="ListParagraph"/>
        <w:widowControl w:val="0"/>
        <w:numPr>
          <w:ilvl w:val="0"/>
          <w:numId w:val="21"/>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60" w:name="_Toc343369221"/>
      <w:bookmarkStart w:id="361" w:name="_Toc385082327"/>
      <w:r>
        <w:t xml:space="preserve">Ilustración </w:t>
      </w:r>
      <w:fldSimple w:instr=" SEQ Ilustración \* ARABIC ">
        <w:r w:rsidR="001F13E7">
          <w:rPr>
            <w:noProof/>
          </w:rPr>
          <w:t>31</w:t>
        </w:r>
      </w:fldSimple>
      <w:r>
        <w:t xml:space="preserve"> – Pantalla de resultados </w:t>
      </w:r>
      <w:proofErr w:type="spellStart"/>
      <w:r>
        <w:t>uHear</w:t>
      </w:r>
      <w:bookmarkEnd w:id="360"/>
      <w:bookmarkEnd w:id="361"/>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62" w:name="_Toc343369222"/>
      <w:bookmarkStart w:id="363" w:name="_Toc385082328"/>
      <w:r>
        <w:t xml:space="preserve">Ilustración </w:t>
      </w:r>
      <w:fldSimple w:instr=" SEQ Ilustración \* ARABIC ">
        <w:r w:rsidR="001F13E7">
          <w:rPr>
            <w:noProof/>
          </w:rPr>
          <w:t>32</w:t>
        </w:r>
      </w:fldSimple>
      <w:r>
        <w:t xml:space="preserve"> – Pantalla de resultados guardados</w:t>
      </w:r>
      <w:bookmarkEnd w:id="362"/>
      <w:bookmarkEnd w:id="363"/>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64" w:name="_Toc343369223"/>
      <w:bookmarkStart w:id="365" w:name="_Toc385082329"/>
      <w:r>
        <w:t xml:space="preserve">Ilustración </w:t>
      </w:r>
      <w:fldSimple w:instr=" SEQ Ilustración \* ARABIC ">
        <w:r w:rsidR="001F13E7">
          <w:rPr>
            <w:noProof/>
          </w:rPr>
          <w:t>33</w:t>
        </w:r>
      </w:fldSimple>
      <w:r>
        <w:t xml:space="preserve"> – Consejos auditivos</w:t>
      </w:r>
      <w:bookmarkEnd w:id="364"/>
      <w:bookmarkEnd w:id="365"/>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66" w:name="_Toc343369224"/>
      <w:bookmarkStart w:id="367" w:name="_Toc385082330"/>
      <w:r>
        <w:t xml:space="preserve">Ilustración </w:t>
      </w:r>
      <w:fldSimple w:instr=" SEQ Ilustración \* ARABIC ">
        <w:r w:rsidR="001F13E7">
          <w:rPr>
            <w:noProof/>
          </w:rPr>
          <w:t>34</w:t>
        </w:r>
      </w:fldSimple>
      <w:r>
        <w:t xml:space="preserve"> – Ubicación de centros especializados</w:t>
      </w:r>
      <w:bookmarkEnd w:id="366"/>
      <w:bookmarkEnd w:id="367"/>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68" w:name="_Toc347566020"/>
      <w:bookmarkStart w:id="369" w:name="_Toc384671573"/>
      <w:r w:rsidRPr="0041018B">
        <w:t xml:space="preserve">Análisis de la aplicación </w:t>
      </w:r>
      <w:r>
        <w:t xml:space="preserve">Test en </w:t>
      </w:r>
      <w:r w:rsidR="00A46C74">
        <w:t>línea</w:t>
      </w:r>
      <w:bookmarkEnd w:id="368"/>
      <w:bookmarkEnd w:id="369"/>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5"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7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70" w:name="_Toc343369225"/>
      <w:bookmarkStart w:id="371" w:name="_Toc385082331"/>
      <w:r>
        <w:t xml:space="preserve">Ilustración </w:t>
      </w:r>
      <w:fldSimple w:instr=" SEQ Ilustración \* ARABIC ">
        <w:r w:rsidR="001F13E7">
          <w:rPr>
            <w:noProof/>
          </w:rPr>
          <w:t>35</w:t>
        </w:r>
      </w:fldSimple>
      <w:r>
        <w:t xml:space="preserve"> – Aplicación test en línea: Flujo de imágenes</w:t>
      </w:r>
      <w:bookmarkEnd w:id="370"/>
      <w:bookmarkEnd w:id="371"/>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72" w:name="_Toc347566021"/>
      <w:bookmarkStart w:id="373" w:name="_Toc384671574"/>
      <w:r w:rsidRPr="0041018B">
        <w:lastRenderedPageBreak/>
        <w:t xml:space="preserve">Análisis de la aplicación </w:t>
      </w:r>
      <w:r>
        <w:t>Test auditivo</w:t>
      </w:r>
      <w:bookmarkEnd w:id="372"/>
      <w:bookmarkEnd w:id="373"/>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74" w:name="_Toc385082332"/>
      <w:r>
        <w:t xml:space="preserve">Ilustración </w:t>
      </w:r>
      <w:fldSimple w:instr=" SEQ Ilustración \* ARABIC ">
        <w:r w:rsidR="001F13E7">
          <w:rPr>
            <w:noProof/>
          </w:rPr>
          <w:t>36</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74"/>
      <w:proofErr w:type="spellEnd"/>
    </w:p>
    <w:p w:rsidR="00C112FC" w:rsidRDefault="00E31A26" w:rsidP="0084758F">
      <w:pPr>
        <w:pStyle w:val="13"/>
      </w:pPr>
      <w:bookmarkStart w:id="375" w:name="_Toc347566022"/>
      <w:bookmarkStart w:id="376" w:name="_Toc384671575"/>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375"/>
      <w:bookmarkEnd w:id="376"/>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77" w:name="_Toc385082333"/>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1F13E7">
        <w:rPr>
          <w:noProof/>
          <w:lang w:val="en-US"/>
        </w:rPr>
        <w:t>37</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77"/>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78" w:name="_Toc385082334"/>
      <w:r>
        <w:t xml:space="preserve">Ilustración </w:t>
      </w:r>
      <w:fldSimple w:instr=" SEQ Ilustración \* ARABIC ">
        <w:r w:rsidR="001F13E7">
          <w:rPr>
            <w:noProof/>
          </w:rPr>
          <w:t>38</w:t>
        </w:r>
      </w:fldSimple>
      <w:r>
        <w:t xml:space="preserve"> – Interfaz de la prueba de </w:t>
      </w:r>
      <w:r w:rsidR="004C3105">
        <w:t>rango</w:t>
      </w:r>
      <w:r>
        <w:t xml:space="preserve"> de frecuencias</w:t>
      </w:r>
      <w:bookmarkEnd w:id="378"/>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79" w:name="_Toc385082335"/>
      <w:r>
        <w:t xml:space="preserve">Ilustración </w:t>
      </w:r>
      <w:fldSimple w:instr=" SEQ Ilustración \* ARABIC ">
        <w:r w:rsidR="001F13E7">
          <w:rPr>
            <w:noProof/>
          </w:rPr>
          <w:t>39</w:t>
        </w:r>
      </w:fldSimple>
      <w:r>
        <w:t xml:space="preserve"> – Pantalla de resultados de </w:t>
      </w:r>
      <w:r w:rsidR="004C3105">
        <w:t>rango</w:t>
      </w:r>
      <w:r>
        <w:t xml:space="preserve"> de frecuencias</w:t>
      </w:r>
      <w:bookmarkEnd w:id="379"/>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80" w:name="_Toc385082336"/>
      <w:r>
        <w:t xml:space="preserve">Ilustración </w:t>
      </w:r>
      <w:fldSimple w:instr=" SEQ Ilustración \* ARABIC ">
        <w:r w:rsidR="001F13E7">
          <w:rPr>
            <w:noProof/>
          </w:rPr>
          <w:t>40</w:t>
        </w:r>
      </w:fldSimple>
      <w:r>
        <w:t xml:space="preserve"> – Interfaz diferenciación de frecuencias</w:t>
      </w:r>
      <w:bookmarkEnd w:id="380"/>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81" w:name="_Toc385082337"/>
      <w:r>
        <w:t xml:space="preserve">Ilustración </w:t>
      </w:r>
      <w:fldSimple w:instr=" SEQ Ilustración \* ARABIC ">
        <w:r w:rsidR="001F13E7">
          <w:rPr>
            <w:noProof/>
          </w:rPr>
          <w:t>41</w:t>
        </w:r>
      </w:fldSimple>
      <w:r>
        <w:t xml:space="preserve"> – Gráfico representativo diferenciación de frecuencias</w:t>
      </w:r>
      <w:bookmarkEnd w:id="381"/>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82" w:name="_Toc385082338"/>
      <w:r>
        <w:t xml:space="preserve">Ilustración </w:t>
      </w:r>
      <w:fldSimple w:instr=" SEQ Ilustración \* ARABIC ">
        <w:r w:rsidR="001F13E7">
          <w:rPr>
            <w:noProof/>
          </w:rPr>
          <w:t>42</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82"/>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BB343A" w:rsidRDefault="00BB343A">
      <w:pPr>
        <w:pStyle w:val="CommentText"/>
      </w:pPr>
      <w:r>
        <w:rPr>
          <w:rStyle w:val="CommentReference"/>
        </w:rPr>
        <w:annotationRef/>
      </w:r>
      <w:r>
        <w:t>Completar</w:t>
      </w:r>
    </w:p>
    <w:p w:rsidR="00BB343A" w:rsidRDefault="00BB343A">
      <w:pPr>
        <w:pStyle w:val="CommentText"/>
      </w:pPr>
    </w:p>
  </w:comment>
  <w:comment w:id="294" w:author="Personal" w:date="2014-03-27T11:28:00Z" w:initials="P">
    <w:p w:rsidR="00BB343A" w:rsidRDefault="00BB343A">
      <w:pPr>
        <w:pStyle w:val="CommentText"/>
      </w:pPr>
      <w:r>
        <w:rPr>
          <w:rStyle w:val="CommentReference"/>
        </w:rPr>
        <w:annotationRef/>
      </w:r>
      <w:r>
        <w:t>Quedó muy pequeño ver si se le  puede agregar algo</w:t>
      </w:r>
    </w:p>
  </w:comment>
  <w:comment w:id="295" w:author="Personal" w:date="2014-03-27T11:18:00Z" w:initials="P">
    <w:p w:rsidR="00BB343A" w:rsidRDefault="00BB343A">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96" w:author="Beto" w:date="2014-04-13T21:04:00Z" w:initials="B">
    <w:p w:rsidR="00BB343A" w:rsidRDefault="00BB343A">
      <w:pPr>
        <w:pStyle w:val="CommentText"/>
      </w:pPr>
      <w:r>
        <w:rPr>
          <w:rStyle w:val="CommentReference"/>
        </w:rPr>
        <w:annotationRef/>
      </w:r>
      <w:r>
        <w:t>Se modifica. Revisar</w:t>
      </w:r>
    </w:p>
  </w:comment>
  <w:comment w:id="315" w:author="Personal" w:date="2014-04-18T14:02:00Z" w:initials="P">
    <w:p w:rsidR="00BB343A" w:rsidRPr="005153F1" w:rsidRDefault="00BB343A" w:rsidP="005153F1">
      <w:pPr>
        <w:pStyle w:val="CommentText"/>
        <w:rPr>
          <w:sz w:val="22"/>
        </w:rPr>
      </w:pPr>
      <w:r>
        <w:rPr>
          <w:rStyle w:val="CommentReference"/>
        </w:rPr>
        <w:annotationRef/>
      </w:r>
      <w:r>
        <w:t>Le elimin</w:t>
      </w:r>
      <w:r>
        <w:rPr>
          <w:sz w:val="22"/>
        </w:rPr>
        <w:t xml:space="preserve">é lo de la muestra de pacientes </w:t>
      </w:r>
      <w:proofErr w:type="spellStart"/>
      <w:r>
        <w:rPr>
          <w:sz w:val="22"/>
        </w:rPr>
        <w:t>porq</w:t>
      </w:r>
      <w:proofErr w:type="spellEnd"/>
      <w:r>
        <w:rPr>
          <w:sz w:val="22"/>
        </w:rPr>
        <w:t xml:space="preserve"> sino nos jodimos, averiguar con el tutor si se puede hacer eso :S</w:t>
      </w:r>
      <w:r w:rsidR="00705B51">
        <w:rPr>
          <w:sz w:val="22"/>
        </w:rPr>
        <w:t xml:space="preserve"> y le agregue lo de amarillo</w:t>
      </w:r>
    </w:p>
  </w:comment>
  <w:comment w:id="324" w:author="Personal" w:date="2014-04-18T14:11:00Z" w:initials="P">
    <w:p w:rsidR="00301C74" w:rsidRDefault="00301C74">
      <w:pPr>
        <w:pStyle w:val="CommentText"/>
      </w:pPr>
      <w:r>
        <w:rPr>
          <w:rStyle w:val="CommentReference"/>
        </w:rPr>
        <w:annotationRef/>
      </w:r>
      <w:r>
        <w:t xml:space="preserve">Se agrega </w:t>
      </w:r>
    </w:p>
    <w:p w:rsidR="00301C74" w:rsidRDefault="00301C74">
      <w:pPr>
        <w:pStyle w:val="CommentText"/>
      </w:pPr>
      <w:bookmarkStart w:id="325" w:name="_GoBack"/>
      <w:bookmarkEnd w:id="325"/>
      <w:r>
        <w:t>Depende de los resultados de Sil, revisar si debe de ir o no</w:t>
      </w:r>
    </w:p>
    <w:p w:rsidR="00301C74" w:rsidRDefault="00301C74">
      <w:pPr>
        <w:pStyle w:val="CommentText"/>
      </w:pPr>
    </w:p>
  </w:comment>
  <w:comment w:id="333" w:author="Personal" w:date="2014-04-18T14:09:00Z" w:initials="P">
    <w:p w:rsidR="00301C74" w:rsidRDefault="00301C74">
      <w:pPr>
        <w:pStyle w:val="CommentText"/>
      </w:pPr>
      <w:r>
        <w:rPr>
          <w:rStyle w:val="CommentReference"/>
        </w:rPr>
        <w:annotationRef/>
      </w:r>
      <w:r>
        <w:t xml:space="preserve">Definir si se pone esto o no , y ver si se coloca en </w:t>
      </w:r>
      <w:proofErr w:type="spellStart"/>
      <w:r>
        <w:t>recomendacions</w:t>
      </w:r>
      <w:proofErr w:type="spellEnd"/>
      <w:r>
        <w:t xml:space="preserve"> o conclusiones.</w:t>
      </w:r>
    </w:p>
  </w:comment>
  <w:comment w:id="336" w:author="Personal" w:date="2014-03-17T21:15:00Z" w:initials="P">
    <w:p w:rsidR="00BB343A" w:rsidRDefault="00BB343A">
      <w:pPr>
        <w:pStyle w:val="CommentText"/>
      </w:pPr>
      <w:r>
        <w:rPr>
          <w:rStyle w:val="CommentReference"/>
        </w:rPr>
        <w:annotationRef/>
      </w:r>
      <w:r>
        <w:t>Actualizar</w:t>
      </w:r>
    </w:p>
  </w:comment>
  <w:comment w:id="339" w:author="Personal" w:date="2014-04-18T13:38:00Z" w:initials="P">
    <w:p w:rsidR="00BB343A" w:rsidRDefault="00BB343A">
      <w:pPr>
        <w:pStyle w:val="CommentText"/>
      </w:pPr>
      <w:r>
        <w:rPr>
          <w:rStyle w:val="CommentReference"/>
        </w:rPr>
        <w:annotationRef/>
      </w:r>
      <w:r>
        <w:t>Hay que hacer manuales , creo que solo el técnico.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403F" w:rsidRDefault="00F2403F" w:rsidP="004D3CC3">
      <w:pPr>
        <w:spacing w:line="240" w:lineRule="auto"/>
      </w:pPr>
      <w:r>
        <w:separator/>
      </w:r>
    </w:p>
  </w:endnote>
  <w:endnote w:type="continuationSeparator" w:id="0">
    <w:p w:rsidR="00F2403F" w:rsidRDefault="00F2403F" w:rsidP="004D3CC3">
      <w:pPr>
        <w:spacing w:line="240" w:lineRule="auto"/>
      </w:pPr>
      <w:r>
        <w:continuationSeparator/>
      </w:r>
    </w:p>
  </w:endnote>
  <w:endnote w:type="continuationNotice" w:id="1">
    <w:p w:rsidR="00F2403F" w:rsidRDefault="00F2403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BB343A" w:rsidRDefault="00BB343A">
        <w:pPr>
          <w:pStyle w:val="Footer"/>
          <w:jc w:val="right"/>
        </w:pPr>
        <w:r>
          <w:fldChar w:fldCharType="begin"/>
        </w:r>
        <w:r>
          <w:instrText xml:space="preserve"> PAGE   \* MERGEFORMAT </w:instrText>
        </w:r>
        <w:r>
          <w:fldChar w:fldCharType="separate"/>
        </w:r>
        <w:r w:rsidR="00301C74">
          <w:rPr>
            <w:noProof/>
          </w:rPr>
          <w:t>0</w:t>
        </w:r>
        <w:r>
          <w:rPr>
            <w:noProof/>
          </w:rPr>
          <w:fldChar w:fldCharType="end"/>
        </w:r>
      </w:p>
    </w:sdtContent>
  </w:sdt>
  <w:p w:rsidR="00BB343A" w:rsidRDefault="00BB34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343A" w:rsidRDefault="00BB343A">
    <w:pPr>
      <w:pStyle w:val="Footer"/>
      <w:jc w:val="center"/>
    </w:pPr>
  </w:p>
  <w:p w:rsidR="00BB343A" w:rsidRDefault="00BB343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BB343A" w:rsidRPr="00E003B4" w:rsidRDefault="00BB343A">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301C74">
          <w:rPr>
            <w:rStyle w:val="FooterDocumentChar"/>
            <w:rFonts w:eastAsia="Calibri"/>
            <w:noProof/>
          </w:rPr>
          <w:t>78</w:t>
        </w:r>
        <w:r w:rsidRPr="00E003B4">
          <w:rPr>
            <w:rStyle w:val="FooterDocumentChar"/>
            <w:rFonts w:eastAsia="Calibri"/>
          </w:rPr>
          <w:fldChar w:fldCharType="end"/>
        </w:r>
      </w:p>
    </w:sdtContent>
  </w:sdt>
  <w:p w:rsidR="00BB343A" w:rsidRDefault="00BB343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BB343A" w:rsidRPr="00E003B4" w:rsidRDefault="00BB343A"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301C74">
          <w:rPr>
            <w:rStyle w:val="FooterDocumentChar"/>
            <w:noProof/>
          </w:rPr>
          <w:t>1</w:t>
        </w:r>
        <w:r w:rsidRPr="00E003B4">
          <w:rPr>
            <w:rStyle w:val="FooterDocumentChar"/>
          </w:rPr>
          <w:fldChar w:fldCharType="end"/>
        </w:r>
      </w:p>
    </w:sdtContent>
  </w:sdt>
  <w:p w:rsidR="00BB343A" w:rsidRDefault="00BB34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403F" w:rsidRDefault="00F2403F" w:rsidP="004D3CC3">
      <w:pPr>
        <w:spacing w:line="240" w:lineRule="auto"/>
      </w:pPr>
      <w:r>
        <w:separator/>
      </w:r>
    </w:p>
  </w:footnote>
  <w:footnote w:type="continuationSeparator" w:id="0">
    <w:p w:rsidR="00F2403F" w:rsidRDefault="00F2403F" w:rsidP="004D3CC3">
      <w:pPr>
        <w:spacing w:line="240" w:lineRule="auto"/>
      </w:pPr>
      <w:r>
        <w:continuationSeparator/>
      </w:r>
    </w:p>
  </w:footnote>
  <w:footnote w:type="continuationNotice" w:id="1">
    <w:p w:rsidR="00F2403F" w:rsidRDefault="00F2403F">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343A" w:rsidRDefault="00BB343A" w:rsidP="007C7EFC">
    <w:pPr>
      <w:pStyle w:val="HeaderDocument"/>
    </w:pPr>
    <w:fldSimple w:instr=" DOCPROPERTY  University  \* MERGEFORMAT ">
      <w:r>
        <w:t>Universidad Nacional</w:t>
      </w:r>
    </w:fldSimple>
  </w:p>
  <w:p w:rsidR="00BB343A" w:rsidRPr="007C7EFC" w:rsidRDefault="00BB343A"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343A" w:rsidRPr="007C7EFC" w:rsidRDefault="00BB343A"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6">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8">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9">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2">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3">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3"/>
  </w:num>
  <w:num w:numId="2">
    <w:abstractNumId w:val="12"/>
  </w:num>
  <w:num w:numId="3">
    <w:abstractNumId w:val="14"/>
  </w:num>
  <w:num w:numId="4">
    <w:abstractNumId w:val="3"/>
  </w:num>
  <w:num w:numId="5">
    <w:abstractNumId w:val="10"/>
  </w:num>
  <w:num w:numId="6">
    <w:abstractNumId w:val="16"/>
  </w:num>
  <w:num w:numId="7">
    <w:abstractNumId w:val="1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7"/>
  </w:num>
  <w:num w:numId="12">
    <w:abstractNumId w:val="19"/>
  </w:num>
  <w:num w:numId="13">
    <w:abstractNumId w:val="20"/>
  </w:num>
  <w:num w:numId="14">
    <w:abstractNumId w:val="0"/>
  </w:num>
  <w:num w:numId="15">
    <w:abstractNumId w:val="1"/>
  </w:num>
  <w:num w:numId="16">
    <w:abstractNumId w:val="23"/>
  </w:num>
  <w:num w:numId="17">
    <w:abstractNumId w:val="21"/>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5650B"/>
    <w:rsid w:val="00057AFE"/>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0AA"/>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234B"/>
    <w:rsid w:val="002924D6"/>
    <w:rsid w:val="002A5549"/>
    <w:rsid w:val="002A5D84"/>
    <w:rsid w:val="002A6888"/>
    <w:rsid w:val="002B1BBB"/>
    <w:rsid w:val="002C0DA1"/>
    <w:rsid w:val="002C4CAF"/>
    <w:rsid w:val="002C7EE0"/>
    <w:rsid w:val="002D097B"/>
    <w:rsid w:val="002D3421"/>
    <w:rsid w:val="002D6899"/>
    <w:rsid w:val="002E4E5E"/>
    <w:rsid w:val="002E7DDC"/>
    <w:rsid w:val="002F34E2"/>
    <w:rsid w:val="00301C74"/>
    <w:rsid w:val="003020D5"/>
    <w:rsid w:val="00306A41"/>
    <w:rsid w:val="0030775C"/>
    <w:rsid w:val="00311F48"/>
    <w:rsid w:val="00313EA3"/>
    <w:rsid w:val="00316F98"/>
    <w:rsid w:val="00324A74"/>
    <w:rsid w:val="00326801"/>
    <w:rsid w:val="0032690B"/>
    <w:rsid w:val="003324A2"/>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F0B"/>
    <w:rsid w:val="004A5A46"/>
    <w:rsid w:val="004B06E7"/>
    <w:rsid w:val="004B078B"/>
    <w:rsid w:val="004B4010"/>
    <w:rsid w:val="004C0D76"/>
    <w:rsid w:val="004C112E"/>
    <w:rsid w:val="004C3105"/>
    <w:rsid w:val="004C67DE"/>
    <w:rsid w:val="004D3CC3"/>
    <w:rsid w:val="004D468A"/>
    <w:rsid w:val="004E3DE3"/>
    <w:rsid w:val="004E63D2"/>
    <w:rsid w:val="004E649A"/>
    <w:rsid w:val="004F54F9"/>
    <w:rsid w:val="004F6891"/>
    <w:rsid w:val="004F699E"/>
    <w:rsid w:val="004F7745"/>
    <w:rsid w:val="005006B0"/>
    <w:rsid w:val="00500CFF"/>
    <w:rsid w:val="00501157"/>
    <w:rsid w:val="00502179"/>
    <w:rsid w:val="00502FF8"/>
    <w:rsid w:val="00503F51"/>
    <w:rsid w:val="0051124E"/>
    <w:rsid w:val="005153F1"/>
    <w:rsid w:val="00515636"/>
    <w:rsid w:val="005213A3"/>
    <w:rsid w:val="00521490"/>
    <w:rsid w:val="00523BD2"/>
    <w:rsid w:val="00530A97"/>
    <w:rsid w:val="005319D8"/>
    <w:rsid w:val="00532DC2"/>
    <w:rsid w:val="005401E9"/>
    <w:rsid w:val="00547429"/>
    <w:rsid w:val="00550581"/>
    <w:rsid w:val="00557F56"/>
    <w:rsid w:val="00561A43"/>
    <w:rsid w:val="00563692"/>
    <w:rsid w:val="00564D86"/>
    <w:rsid w:val="0056736A"/>
    <w:rsid w:val="00572410"/>
    <w:rsid w:val="00572725"/>
    <w:rsid w:val="005778C5"/>
    <w:rsid w:val="00577A43"/>
    <w:rsid w:val="00585DA0"/>
    <w:rsid w:val="005866EB"/>
    <w:rsid w:val="00586885"/>
    <w:rsid w:val="005913D4"/>
    <w:rsid w:val="00593C85"/>
    <w:rsid w:val="005954EB"/>
    <w:rsid w:val="00595685"/>
    <w:rsid w:val="00596A5A"/>
    <w:rsid w:val="005A0E3E"/>
    <w:rsid w:val="005A200A"/>
    <w:rsid w:val="005B04DC"/>
    <w:rsid w:val="005B2E33"/>
    <w:rsid w:val="005C3FC9"/>
    <w:rsid w:val="005C7259"/>
    <w:rsid w:val="005C768A"/>
    <w:rsid w:val="005D3444"/>
    <w:rsid w:val="005D3AC8"/>
    <w:rsid w:val="005D5888"/>
    <w:rsid w:val="005E0579"/>
    <w:rsid w:val="005E0901"/>
    <w:rsid w:val="005E13A4"/>
    <w:rsid w:val="005F2190"/>
    <w:rsid w:val="005F4F84"/>
    <w:rsid w:val="005F60A0"/>
    <w:rsid w:val="00602681"/>
    <w:rsid w:val="006050CE"/>
    <w:rsid w:val="00607330"/>
    <w:rsid w:val="006114D3"/>
    <w:rsid w:val="0061264F"/>
    <w:rsid w:val="00613D23"/>
    <w:rsid w:val="00621CB3"/>
    <w:rsid w:val="00623F6A"/>
    <w:rsid w:val="00624B6D"/>
    <w:rsid w:val="006315AE"/>
    <w:rsid w:val="006341FB"/>
    <w:rsid w:val="00634A2D"/>
    <w:rsid w:val="00635F33"/>
    <w:rsid w:val="00636AE3"/>
    <w:rsid w:val="00637A16"/>
    <w:rsid w:val="006401F4"/>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10B"/>
    <w:rsid w:val="0070372B"/>
    <w:rsid w:val="00703E7A"/>
    <w:rsid w:val="00705B51"/>
    <w:rsid w:val="007070D4"/>
    <w:rsid w:val="0071000C"/>
    <w:rsid w:val="007129BF"/>
    <w:rsid w:val="00717300"/>
    <w:rsid w:val="00717354"/>
    <w:rsid w:val="0072010D"/>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77112"/>
    <w:rsid w:val="00780545"/>
    <w:rsid w:val="007956D8"/>
    <w:rsid w:val="007A057F"/>
    <w:rsid w:val="007A1EC5"/>
    <w:rsid w:val="007A34D2"/>
    <w:rsid w:val="007A51EE"/>
    <w:rsid w:val="007B05B4"/>
    <w:rsid w:val="007B0DAF"/>
    <w:rsid w:val="007B666E"/>
    <w:rsid w:val="007C05A8"/>
    <w:rsid w:val="007C2284"/>
    <w:rsid w:val="007C30EC"/>
    <w:rsid w:val="007C61D3"/>
    <w:rsid w:val="007C7783"/>
    <w:rsid w:val="007C7EFC"/>
    <w:rsid w:val="007D0A43"/>
    <w:rsid w:val="007D0F15"/>
    <w:rsid w:val="007D482F"/>
    <w:rsid w:val="007D689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86CAA"/>
    <w:rsid w:val="00886E80"/>
    <w:rsid w:val="0089125D"/>
    <w:rsid w:val="00893EC5"/>
    <w:rsid w:val="00894F64"/>
    <w:rsid w:val="00897B23"/>
    <w:rsid w:val="008A08B3"/>
    <w:rsid w:val="008A1FBC"/>
    <w:rsid w:val="008B01DE"/>
    <w:rsid w:val="008B3143"/>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1492F"/>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349FE"/>
    <w:rsid w:val="00B4508E"/>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01CD"/>
    <w:rsid w:val="00CA267A"/>
    <w:rsid w:val="00CA2EAE"/>
    <w:rsid w:val="00CA331D"/>
    <w:rsid w:val="00CA4E14"/>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F005B"/>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01B3"/>
    <w:rsid w:val="00E81EBA"/>
    <w:rsid w:val="00E81F41"/>
    <w:rsid w:val="00E84588"/>
    <w:rsid w:val="00E871C1"/>
    <w:rsid w:val="00E91F33"/>
    <w:rsid w:val="00EA003E"/>
    <w:rsid w:val="00EA2B74"/>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5FCE"/>
    <w:rsid w:val="00F4078D"/>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470.png"/><Relationship Id="rId89" Type="http://schemas.openxmlformats.org/officeDocument/2006/relationships/image" Target="media/image64.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5" Type="http://schemas.openxmlformats.org/officeDocument/2006/relationships/hyperlink" Target="http://www.phona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microsoft.com/office/2007/relationships/diagramDrawing" Target="diagrams/drawing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www.spanish.hear-it.org/Pruebe-su-audicion" TargetMode="External"/><Relationship Id="rId83" Type="http://schemas.openxmlformats.org/officeDocument/2006/relationships/image" Target="media/image4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Personal\Desktop\Tesis%202012\WikiProject\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clínica.O compartila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8049C001-6B6F-4FD3-8AD3-7F7159C2ABD4}" type="presOf" srcId="{2CC10C10-A38E-482B-9003-BFE649B99BD7}" destId="{BBEB9A2B-C446-4FB2-8CB3-02140FCE289E}" srcOrd="0" destOrd="0" presId="urn:microsoft.com/office/officeart/2005/8/layout/process1"/>
    <dgm:cxn modelId="{89705D15-9045-486B-83FD-8C8F8429679F}" type="presOf" srcId="{56A9DB38-7E47-4573-B651-754D898775EF}" destId="{A4E0265B-D7AE-4225-850B-0BD0D1998EF7}" srcOrd="0" destOrd="0" presId="urn:microsoft.com/office/officeart/2005/8/layout/process1"/>
    <dgm:cxn modelId="{3CA57A9D-E203-4798-9FE3-895015A0A3B6}" type="presOf" srcId="{86ACC8E4-3A40-410F-A97A-DB1E3F94189C}" destId="{46E8DB74-7AA3-47B5-AB8E-09E3FB3FE5E3}" srcOrd="0" destOrd="0" presId="urn:microsoft.com/office/officeart/2005/8/layout/process1"/>
    <dgm:cxn modelId="{F7F459F6-9F9C-4372-97B9-13434CB86FAA}" type="presOf" srcId="{56A9DB38-7E47-4573-B651-754D898775EF}" destId="{FD90A96B-5FB0-4F6F-B59B-919C934CBDC9}" srcOrd="1" destOrd="0" presId="urn:microsoft.com/office/officeart/2005/8/layout/process1"/>
    <dgm:cxn modelId="{827ACA45-D3E7-4C86-9B14-960A47F303FF}" type="presOf" srcId="{2CC10C10-A38E-482B-9003-BFE649B99BD7}" destId="{DAFE53BA-A880-40A1-B6A6-CD8BCD9B3F77}" srcOrd="1" destOrd="0" presId="urn:microsoft.com/office/officeart/2005/8/layout/process1"/>
    <dgm:cxn modelId="{BD42FDE0-290B-43F5-A4F8-25F7255E15A6}" type="presOf" srcId="{9CEA9DC4-6055-4CF2-9BEE-93D98CFB8EF7}" destId="{12F4001F-7FBB-45AF-BDF9-A7176AFC645D}" srcOrd="0" destOrd="0" presId="urn:microsoft.com/office/officeart/2005/8/layout/process1"/>
    <dgm:cxn modelId="{3C99C210-9FF6-4D3F-92D1-35E21D102034}" type="presOf" srcId="{25B150B5-342E-4E4B-AD2C-B2116E7DCF74}" destId="{27533378-6F13-4082-8BBB-22B5E7117CC0}" srcOrd="0" destOrd="0" presId="urn:microsoft.com/office/officeart/2005/8/layout/process1"/>
    <dgm:cxn modelId="{7BC65F63-E131-45C1-8BE8-355A44BB7008}" type="presOf" srcId="{5091F586-330F-4700-A126-9AC33A4EE55E}" destId="{AA56951D-E679-444A-BE56-D6AAA61CF52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F90FD207-DA21-445C-BCEA-40DA2AB61F19}" type="presOf" srcId="{03227A0D-F74C-49B7-8C34-31E6F2E32557}" destId="{155104C5-6E9D-43E9-871D-394E58D3E816}" srcOrd="0" destOrd="0" presId="urn:microsoft.com/office/officeart/2005/8/layout/process1"/>
    <dgm:cxn modelId="{D91709DC-23FC-4885-B540-9C34AAD8BD9E}" type="presOf" srcId="{F9E5AD84-5F1D-4A6C-A533-CEA3461C6CE6}" destId="{B5A0FDE1-1A36-4C7E-8A2C-F9A5C0B1F25C}" srcOrd="0" destOrd="0" presId="urn:microsoft.com/office/officeart/2005/8/layout/process1"/>
    <dgm:cxn modelId="{2B9DDF8D-90EE-4F7F-A28F-845E562FF97F}" type="presOf" srcId="{4FB88B6F-5ED9-4DC5-8653-8ACD15CB8E9A}" destId="{A7F87E14-13BA-4443-A1EA-8918FA58FB4D}"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E36BB4BE-85EC-4005-B9C2-44639EE09891}" srcId="{4FB88B6F-5ED9-4DC5-8653-8ACD15CB8E9A}" destId="{25B150B5-342E-4E4B-AD2C-B2116E7DCF74}" srcOrd="2" destOrd="0" parTransId="{B7899106-C721-4E10-8EF0-112133390189}" sibTransId="{56A9DB38-7E47-4573-B651-754D898775EF}"/>
    <dgm:cxn modelId="{8824B6B5-E6B8-4463-B3A2-A77C1ED4D5CB}" type="presOf" srcId="{5091F586-330F-4700-A126-9AC33A4EE55E}" destId="{C3B5F9A1-98F0-4206-A1AD-B7391B579AEC}" srcOrd="1" destOrd="0" presId="urn:microsoft.com/office/officeart/2005/8/layout/process1"/>
    <dgm:cxn modelId="{0DDA5806-942C-4936-A6BF-A40E5A9BFF84}" type="presOf" srcId="{3191B895-4101-426A-B211-73C602CE6005}" destId="{8EFBB16C-9A17-48B8-A9F5-32E9ACD42439}" srcOrd="0" destOrd="0" presId="urn:microsoft.com/office/officeart/2005/8/layout/process1"/>
    <dgm:cxn modelId="{FDEEC705-46E0-48FD-BC78-926E4BD6C324}" type="presOf" srcId="{86ACC8E4-3A40-410F-A97A-DB1E3F94189C}" destId="{CBD08FD5-83B8-4E52-B6C7-0C74553110C2}" srcOrd="1" destOrd="0" presId="urn:microsoft.com/office/officeart/2005/8/layout/process1"/>
    <dgm:cxn modelId="{A2D5BFDA-784D-4E7D-9B9B-443D91EB725B}" type="presParOf" srcId="{A7F87E14-13BA-4443-A1EA-8918FA58FB4D}" destId="{12F4001F-7FBB-45AF-BDF9-A7176AFC645D}" srcOrd="0" destOrd="0" presId="urn:microsoft.com/office/officeart/2005/8/layout/process1"/>
    <dgm:cxn modelId="{5B0301ED-7A9D-4ECA-AC50-0E7FDD944081}" type="presParOf" srcId="{A7F87E14-13BA-4443-A1EA-8918FA58FB4D}" destId="{BBEB9A2B-C446-4FB2-8CB3-02140FCE289E}" srcOrd="1" destOrd="0" presId="urn:microsoft.com/office/officeart/2005/8/layout/process1"/>
    <dgm:cxn modelId="{D830315B-50DB-4ABD-8984-5AB90F11012F}" type="presParOf" srcId="{BBEB9A2B-C446-4FB2-8CB3-02140FCE289E}" destId="{DAFE53BA-A880-40A1-B6A6-CD8BCD9B3F77}" srcOrd="0" destOrd="0" presId="urn:microsoft.com/office/officeart/2005/8/layout/process1"/>
    <dgm:cxn modelId="{9AA9604F-C5CA-4F41-AF47-E339FC57B9E4}" type="presParOf" srcId="{A7F87E14-13BA-4443-A1EA-8918FA58FB4D}" destId="{8EFBB16C-9A17-48B8-A9F5-32E9ACD42439}" srcOrd="2" destOrd="0" presId="urn:microsoft.com/office/officeart/2005/8/layout/process1"/>
    <dgm:cxn modelId="{6FE9CB34-14AE-4B30-8FC3-8C146AFC259D}" type="presParOf" srcId="{A7F87E14-13BA-4443-A1EA-8918FA58FB4D}" destId="{AA56951D-E679-444A-BE56-D6AAA61CF526}" srcOrd="3" destOrd="0" presId="urn:microsoft.com/office/officeart/2005/8/layout/process1"/>
    <dgm:cxn modelId="{E7211D0E-4D6D-4127-80E6-C4386988ACA1}" type="presParOf" srcId="{AA56951D-E679-444A-BE56-D6AAA61CF526}" destId="{C3B5F9A1-98F0-4206-A1AD-B7391B579AEC}" srcOrd="0" destOrd="0" presId="urn:microsoft.com/office/officeart/2005/8/layout/process1"/>
    <dgm:cxn modelId="{8D021EFA-C285-4F7F-9C16-FC7BEC00C31F}" type="presParOf" srcId="{A7F87E14-13BA-4443-A1EA-8918FA58FB4D}" destId="{27533378-6F13-4082-8BBB-22B5E7117CC0}" srcOrd="4" destOrd="0" presId="urn:microsoft.com/office/officeart/2005/8/layout/process1"/>
    <dgm:cxn modelId="{FF04BCA6-596E-40D8-8E9D-F6B0718BA1CB}" type="presParOf" srcId="{A7F87E14-13BA-4443-A1EA-8918FA58FB4D}" destId="{A4E0265B-D7AE-4225-850B-0BD0D1998EF7}" srcOrd="5" destOrd="0" presId="urn:microsoft.com/office/officeart/2005/8/layout/process1"/>
    <dgm:cxn modelId="{20531B96-D4C4-4EC5-8209-66E153AF9AAF}" type="presParOf" srcId="{A4E0265B-D7AE-4225-850B-0BD0D1998EF7}" destId="{FD90A96B-5FB0-4F6F-B59B-919C934CBDC9}" srcOrd="0" destOrd="0" presId="urn:microsoft.com/office/officeart/2005/8/layout/process1"/>
    <dgm:cxn modelId="{A1F2915B-7A93-4E36-BFEF-7AF420CEDF13}" type="presParOf" srcId="{A7F87E14-13BA-4443-A1EA-8918FA58FB4D}" destId="{B5A0FDE1-1A36-4C7E-8A2C-F9A5C0B1F25C}" srcOrd="6" destOrd="0" presId="urn:microsoft.com/office/officeart/2005/8/layout/process1"/>
    <dgm:cxn modelId="{18B8A7E4-A6D1-4DD8-ADF0-C18E685F154B}" type="presParOf" srcId="{A7F87E14-13BA-4443-A1EA-8918FA58FB4D}" destId="{46E8DB74-7AA3-47B5-AB8E-09E3FB3FE5E3}" srcOrd="7" destOrd="0" presId="urn:microsoft.com/office/officeart/2005/8/layout/process1"/>
    <dgm:cxn modelId="{AAB60136-F745-427F-ADEF-BA519B772CC9}" type="presParOf" srcId="{46E8DB74-7AA3-47B5-AB8E-09E3FB3FE5E3}" destId="{CBD08FD5-83B8-4E52-B6C7-0C74553110C2}" srcOrd="0" destOrd="0" presId="urn:microsoft.com/office/officeart/2005/8/layout/process1"/>
    <dgm:cxn modelId="{6D30B2BF-9D12-45B2-A47B-5C2050A51F7A}"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36471"/>
        <a:ext cx="932928" cy="1066090"/>
      </dsp:txXfrm>
    </dsp:sp>
    <dsp:sp modelId="{BBEB9A2B-C446-4FB2-8CB3-02140FCE289E}">
      <dsp:nvSpPr>
        <dsp:cNvPr id="0" name=""/>
        <dsp:cNvSpPr/>
      </dsp:nvSpPr>
      <dsp:spPr>
        <a:xfrm>
          <a:off x="109008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495787"/>
        <a:ext cx="147061" cy="147458"/>
      </dsp:txXfrm>
    </dsp:sp>
    <dsp:sp modelId="{8EFBB16C-9A17-48B8-A9F5-32E9ACD42439}">
      <dsp:nvSpPr>
        <dsp:cNvPr id="0" name=""/>
        <dsp:cNvSpPr/>
      </dsp:nvSpPr>
      <dsp:spPr>
        <a:xfrm>
          <a:off x="138737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36471"/>
        <a:ext cx="932928" cy="1066090"/>
      </dsp:txXfrm>
    </dsp:sp>
    <dsp:sp modelId="{AA56951D-E679-444A-BE56-D6AAA61CF526}">
      <dsp:nvSpPr>
        <dsp:cNvPr id="0" name=""/>
        <dsp:cNvSpPr/>
      </dsp:nvSpPr>
      <dsp:spPr>
        <a:xfrm>
          <a:off x="247745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495787"/>
        <a:ext cx="147061" cy="147458"/>
      </dsp:txXfrm>
    </dsp:sp>
    <dsp:sp modelId="{27533378-6F13-4082-8BBB-22B5E7117CC0}">
      <dsp:nvSpPr>
        <dsp:cNvPr id="0" name=""/>
        <dsp:cNvSpPr/>
      </dsp:nvSpPr>
      <dsp:spPr>
        <a:xfrm>
          <a:off x="277474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36471"/>
        <a:ext cx="932928" cy="1066090"/>
      </dsp:txXfrm>
    </dsp:sp>
    <dsp:sp modelId="{A4E0265B-D7AE-4225-850B-0BD0D1998EF7}">
      <dsp:nvSpPr>
        <dsp:cNvPr id="0" name=""/>
        <dsp:cNvSpPr/>
      </dsp:nvSpPr>
      <dsp:spPr>
        <a:xfrm>
          <a:off x="386482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495787"/>
        <a:ext cx="147061" cy="147458"/>
      </dsp:txXfrm>
    </dsp:sp>
    <dsp:sp modelId="{B5A0FDE1-1A36-4C7E-8A2C-F9A5C0B1F25C}">
      <dsp:nvSpPr>
        <dsp:cNvPr id="0" name=""/>
        <dsp:cNvSpPr/>
      </dsp:nvSpPr>
      <dsp:spPr>
        <a:xfrm>
          <a:off x="416211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36471"/>
        <a:ext cx="932928" cy="1066090"/>
      </dsp:txXfrm>
    </dsp:sp>
    <dsp:sp modelId="{46E8DB74-7AA3-47B5-AB8E-09E3FB3FE5E3}">
      <dsp:nvSpPr>
        <dsp:cNvPr id="0" name=""/>
        <dsp:cNvSpPr/>
      </dsp:nvSpPr>
      <dsp:spPr>
        <a:xfrm>
          <a:off x="5252190"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495787"/>
        <a:ext cx="147061" cy="147458"/>
      </dsp:txXfrm>
    </dsp:sp>
    <dsp:sp modelId="{155104C5-6E9D-43E9-871D-394E58D3E816}">
      <dsp:nvSpPr>
        <dsp:cNvPr id="0" name=""/>
        <dsp:cNvSpPr/>
      </dsp:nvSpPr>
      <dsp:spPr>
        <a:xfrm>
          <a:off x="554948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clínica.O compartila en redes sociales</a:t>
          </a:r>
          <a:endParaRPr lang="en-US" sz="800" kern="1200"/>
        </a:p>
      </dsp:txBody>
      <dsp:txXfrm>
        <a:off x="5578509" y="36471"/>
        <a:ext cx="932928" cy="10660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07E52"/>
    <w:rsid w:val="001342D2"/>
    <w:rsid w:val="00170A5C"/>
    <w:rsid w:val="001B06B0"/>
    <w:rsid w:val="001D4E21"/>
    <w:rsid w:val="001E55B4"/>
    <w:rsid w:val="0025417E"/>
    <w:rsid w:val="0026503C"/>
    <w:rsid w:val="00266C86"/>
    <w:rsid w:val="00276DAC"/>
    <w:rsid w:val="002E46F4"/>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897C66"/>
    <w:rsid w:val="009642E2"/>
    <w:rsid w:val="00972787"/>
    <w:rsid w:val="0097337A"/>
    <w:rsid w:val="009B7026"/>
    <w:rsid w:val="009D1B15"/>
    <w:rsid w:val="00A22C52"/>
    <w:rsid w:val="00A30984"/>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6B8C7E94-CF4D-423D-855E-BF088459018A}">
  <ds:schemaRefs>
    <ds:schemaRef ds:uri="http://schemas.openxmlformats.org/officeDocument/2006/bibliography"/>
  </ds:schemaRefs>
</ds:datastoreItem>
</file>

<file path=customXml/itemProps2.xml><?xml version="1.0" encoding="utf-8"?>
<ds:datastoreItem xmlns:ds="http://schemas.openxmlformats.org/officeDocument/2006/customXml" ds:itemID="{A5BCD54A-54FB-43CC-86AB-8CF9E64520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102</Pages>
  <Words>17044</Words>
  <Characters>93743</Characters>
  <Application>Microsoft Office Word</Application>
  <DocSecurity>0</DocSecurity>
  <Lines>781</Lines>
  <Paragraphs>221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110566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15</cp:revision>
  <cp:lastPrinted>2012-05-31T04:36:00Z</cp:lastPrinted>
  <dcterms:created xsi:type="dcterms:W3CDTF">2014-04-15T00:44:00Z</dcterms:created>
  <dcterms:modified xsi:type="dcterms:W3CDTF">2014-04-18T20:11:00Z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