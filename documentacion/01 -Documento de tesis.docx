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DB2C05"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DB2C05"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DB2C05"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DB2C05"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DB2C05"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DB2C05"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DB2C05"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DB2C05"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DB2C05"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84671481"/>
      <w:bookmarkStart w:id="13" w:name="_Toc347565929"/>
      <w:bookmarkStart w:id="14" w:name="_Toc347566066"/>
      <w:bookmarkStart w:id="15" w:name="_Toc347566209"/>
      <w:r w:rsidRPr="005F4F84">
        <w:lastRenderedPageBreak/>
        <w:t>Resumen de capítulos</w:t>
      </w:r>
      <w:bookmarkEnd w:id="12"/>
    </w:p>
    <w:p w:rsidR="00B633E6" w:rsidRPr="005F4F84" w:rsidRDefault="00B633E6" w:rsidP="00443A45">
      <w:pPr>
        <w:pStyle w:val="12"/>
      </w:pPr>
      <w:bookmarkStart w:id="16" w:name="_Toc384671482"/>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4671483"/>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4671484"/>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4671485"/>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4671486"/>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w:t>
      </w:r>
      <w:proofErr w:type="spellStart"/>
      <w:r w:rsidRPr="00E2205E">
        <w:t>audiométrico</w:t>
      </w:r>
      <w:proofErr w:type="spellEnd"/>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84671488" w:displacedByCustomXml="next"/>
    <w:bookmarkStart w:id="23" w:name="_Toc347566210" w:displacedByCustomXml="next"/>
    <w:bookmarkStart w:id="24" w:name="_Toc347566067" w:displacedByCustomXml="next"/>
    <w:bookmarkStart w:id="25" w:name="_Toc347565930" w:displacedByCustomXml="next"/>
    <w:bookmarkStart w:id="26" w:name="_Toc335830474" w:displacedByCustomXml="next"/>
    <w:bookmarkStart w:id="27" w:name="_Toc326180317" w:displacedByCustomXml="next"/>
    <w:bookmarkStart w:id="28" w:name="_Toc325312420" w:displacedByCustomXml="next"/>
    <w:bookmarkStart w:id="29" w:name="_Toc325312280" w:displacedByCustomXml="next"/>
    <w:bookmarkStart w:id="30" w:name="_Toc324865113" w:displacedByCustomXml="next"/>
    <w:bookmarkStart w:id="31" w:name="_Toc324848862" w:displacedByCustomXml="next"/>
    <w:bookmarkStart w:id="32" w:name="_Toc324262208" w:displacedByCustomXml="next"/>
    <w:bookmarkStart w:id="33" w:name="_Toc324261765" w:displacedByCustomXml="next"/>
    <w:bookmarkStart w:id="34" w:name="_Toc324260819" w:displacedByCustomXml="next"/>
    <w:bookmarkStart w:id="35" w:name="_Toc324258755" w:displacedByCustomXml="next"/>
    <w:bookmarkStart w:id="36" w:name="_Toc324014096" w:displacedByCustomXml="next"/>
    <w:bookmarkStart w:id="37" w:name="_Toc324014350" w:displacedByCustomXml="next"/>
    <w:bookmarkStart w:id="38" w:name="_Toc324014940" w:displacedByCustomXml="next"/>
    <w:bookmarkStart w:id="39" w:name="_Toc324017558" w:displacedByCustomXml="next"/>
    <w:bookmarkStart w:id="40" w:name="_Toc324185764" w:displacedByCustomXml="next"/>
    <w:bookmarkStart w:id="41" w:name="_Toc324186774" w:displacedByCustomXml="next"/>
    <w:bookmarkStart w:id="42" w:name="_Toc324267090" w:displacedByCustomXml="next"/>
    <w:bookmarkStart w:id="43" w:name="_Toc324267230" w:displacedByCustomXml="next"/>
    <w:bookmarkStart w:id="44" w:name="_Toc324267300" w:displacedByCustomXml="next"/>
    <w:bookmarkStart w:id="45" w:name="_Toc325817509" w:displacedByCustomXml="next"/>
    <w:bookmarkStart w:id="46" w:name="_Toc326160189" w:displacedByCustomXml="next"/>
    <w:bookmarkStart w:id="47" w:name="_Toc335824666" w:displacedByCustomXml="next"/>
    <w:bookmarkStart w:id="48" w:name="_Toc335824737" w:displacedByCustomXml="next"/>
    <w:bookmarkStart w:id="49" w:name="_Toc335824808" w:displacedByCustomXml="next"/>
    <w:bookmarkStart w:id="50" w:name="_Toc335824877" w:displacedByCustomXml="next"/>
    <w:bookmarkStart w:id="51" w:name="_Toc335825821" w:displacedByCustomXml="next"/>
    <w:bookmarkStart w:id="52"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4" w:displacedByCustomXml="next"/>
            <w:bookmarkEnd w:id="25"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DB2C0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DB2C05">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DB2C05">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DB2C0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DB2C0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DB2C0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DB2C0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2C7EE0"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5082295" w:history="1">
        <w:r w:rsidR="002C7EE0" w:rsidRPr="000C031E">
          <w:rPr>
            <w:rStyle w:val="Hyperlink"/>
            <w:rFonts w:eastAsia="Calibri"/>
            <w:noProof/>
          </w:rPr>
          <w:t>Ilustración 1 – Oído medio</w:t>
        </w:r>
        <w:r w:rsidR="002C7EE0">
          <w:rPr>
            <w:noProof/>
            <w:webHidden/>
          </w:rPr>
          <w:tab/>
        </w:r>
        <w:r w:rsidR="002C7EE0">
          <w:rPr>
            <w:noProof/>
            <w:webHidden/>
          </w:rPr>
          <w:fldChar w:fldCharType="begin"/>
        </w:r>
        <w:r w:rsidR="002C7EE0">
          <w:rPr>
            <w:noProof/>
            <w:webHidden/>
          </w:rPr>
          <w:instrText xml:space="preserve"> PAGEREF _Toc385082295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296" w:history="1">
        <w:r w:rsidR="002C7EE0" w:rsidRPr="000C031E">
          <w:rPr>
            <w:rStyle w:val="Hyperlink"/>
            <w:rFonts w:eastAsia="Calibri"/>
            <w:noProof/>
          </w:rPr>
          <w:t>Ilustración 2 – Oído interno</w:t>
        </w:r>
        <w:r w:rsidR="002C7EE0">
          <w:rPr>
            <w:noProof/>
            <w:webHidden/>
          </w:rPr>
          <w:tab/>
        </w:r>
        <w:r w:rsidR="002C7EE0">
          <w:rPr>
            <w:noProof/>
            <w:webHidden/>
          </w:rPr>
          <w:fldChar w:fldCharType="begin"/>
        </w:r>
        <w:r w:rsidR="002C7EE0">
          <w:rPr>
            <w:noProof/>
            <w:webHidden/>
          </w:rPr>
          <w:instrText xml:space="preserve"> PAGEREF _Toc385082296 \h </w:instrText>
        </w:r>
        <w:r w:rsidR="002C7EE0">
          <w:rPr>
            <w:noProof/>
            <w:webHidden/>
          </w:rPr>
        </w:r>
        <w:r w:rsidR="002C7EE0">
          <w:rPr>
            <w:noProof/>
            <w:webHidden/>
          </w:rPr>
          <w:fldChar w:fldCharType="separate"/>
        </w:r>
        <w:r w:rsidR="002C7EE0">
          <w:rPr>
            <w:noProof/>
            <w:webHidden/>
          </w:rPr>
          <w:t>18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297" w:history="1">
        <w:r w:rsidR="002C7EE0" w:rsidRPr="000C031E">
          <w:rPr>
            <w:rStyle w:val="Hyperlink"/>
            <w:rFonts w:eastAsia="Calibri"/>
            <w:noProof/>
          </w:rPr>
          <w:t>Ilustración 3 – Umbrales del sonido</w:t>
        </w:r>
        <w:r w:rsidR="002C7EE0">
          <w:rPr>
            <w:noProof/>
            <w:webHidden/>
          </w:rPr>
          <w:tab/>
        </w:r>
        <w:r w:rsidR="002C7EE0">
          <w:rPr>
            <w:noProof/>
            <w:webHidden/>
          </w:rPr>
          <w:fldChar w:fldCharType="begin"/>
        </w:r>
        <w:r w:rsidR="002C7EE0">
          <w:rPr>
            <w:noProof/>
            <w:webHidden/>
          </w:rPr>
          <w:instrText xml:space="preserve"> PAGEREF _Toc385082297 \h </w:instrText>
        </w:r>
        <w:r w:rsidR="002C7EE0">
          <w:rPr>
            <w:noProof/>
            <w:webHidden/>
          </w:rPr>
        </w:r>
        <w:r w:rsidR="002C7EE0">
          <w:rPr>
            <w:noProof/>
            <w:webHidden/>
          </w:rPr>
          <w:fldChar w:fldCharType="separate"/>
        </w:r>
        <w:r w:rsidR="002C7EE0">
          <w:rPr>
            <w:noProof/>
            <w:webHidden/>
          </w:rPr>
          <w:t>21</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298" w:history="1">
        <w:r w:rsidR="002C7EE0" w:rsidRPr="000C031E">
          <w:rPr>
            <w:rStyle w:val="Hyperlink"/>
            <w:rFonts w:eastAsia="Calibri"/>
            <w:noProof/>
          </w:rPr>
          <w:t>Ilustración 4 – Audiómetro eléctrico</w:t>
        </w:r>
        <w:r w:rsidR="002C7EE0">
          <w:rPr>
            <w:noProof/>
            <w:webHidden/>
          </w:rPr>
          <w:tab/>
        </w:r>
        <w:r w:rsidR="002C7EE0">
          <w:rPr>
            <w:noProof/>
            <w:webHidden/>
          </w:rPr>
          <w:fldChar w:fldCharType="begin"/>
        </w:r>
        <w:r w:rsidR="002C7EE0">
          <w:rPr>
            <w:noProof/>
            <w:webHidden/>
          </w:rPr>
          <w:instrText xml:space="preserve"> PAGEREF _Toc385082298 \h </w:instrText>
        </w:r>
        <w:r w:rsidR="002C7EE0">
          <w:rPr>
            <w:noProof/>
            <w:webHidden/>
          </w:rPr>
        </w:r>
        <w:r w:rsidR="002C7EE0">
          <w:rPr>
            <w:noProof/>
            <w:webHidden/>
          </w:rPr>
          <w:fldChar w:fldCharType="separate"/>
        </w:r>
        <w:r w:rsidR="002C7EE0">
          <w:rPr>
            <w:noProof/>
            <w:webHidden/>
          </w:rPr>
          <w:t>22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299" w:history="1">
        <w:r w:rsidR="002C7EE0" w:rsidRPr="000C031E">
          <w:rPr>
            <w:rStyle w:val="Hyperlink"/>
            <w:rFonts w:eastAsia="Calibri"/>
            <w:noProof/>
            <w:lang w:val="en-US"/>
          </w:rPr>
          <w:t>Ilustración 5 – Audiograma</w:t>
        </w:r>
        <w:r w:rsidR="002C7EE0">
          <w:rPr>
            <w:noProof/>
            <w:webHidden/>
          </w:rPr>
          <w:tab/>
        </w:r>
        <w:r w:rsidR="002C7EE0">
          <w:rPr>
            <w:noProof/>
            <w:webHidden/>
          </w:rPr>
          <w:fldChar w:fldCharType="begin"/>
        </w:r>
        <w:r w:rsidR="002C7EE0">
          <w:rPr>
            <w:noProof/>
            <w:webHidden/>
          </w:rPr>
          <w:instrText xml:space="preserve"> PAGEREF _Toc385082299 \h </w:instrText>
        </w:r>
        <w:r w:rsidR="002C7EE0">
          <w:rPr>
            <w:noProof/>
            <w:webHidden/>
          </w:rPr>
        </w:r>
        <w:r w:rsidR="002C7EE0">
          <w:rPr>
            <w:noProof/>
            <w:webHidden/>
          </w:rPr>
          <w:fldChar w:fldCharType="separate"/>
        </w:r>
        <w:r w:rsidR="002C7EE0">
          <w:rPr>
            <w:noProof/>
            <w:webHidden/>
          </w:rPr>
          <w:t>23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0" w:history="1">
        <w:r w:rsidR="002C7EE0" w:rsidRPr="000C031E">
          <w:rPr>
            <w:rStyle w:val="Hyperlink"/>
            <w:rFonts w:eastAsia="Calibri"/>
            <w:noProof/>
          </w:rPr>
          <w:t>Ilustración 6 – Fase de inicialización</w:t>
        </w:r>
        <w:r w:rsidR="002C7EE0">
          <w:rPr>
            <w:noProof/>
            <w:webHidden/>
          </w:rPr>
          <w:tab/>
        </w:r>
        <w:r w:rsidR="002C7EE0">
          <w:rPr>
            <w:noProof/>
            <w:webHidden/>
          </w:rPr>
          <w:fldChar w:fldCharType="begin"/>
        </w:r>
        <w:r w:rsidR="002C7EE0">
          <w:rPr>
            <w:noProof/>
            <w:webHidden/>
          </w:rPr>
          <w:instrText xml:space="preserve"> PAGEREF _Toc385082300 \h </w:instrText>
        </w:r>
        <w:r w:rsidR="002C7EE0">
          <w:rPr>
            <w:noProof/>
            <w:webHidden/>
          </w:rPr>
        </w:r>
        <w:r w:rsidR="002C7EE0">
          <w:rPr>
            <w:noProof/>
            <w:webHidden/>
          </w:rPr>
          <w:fldChar w:fldCharType="separate"/>
        </w:r>
        <w:r w:rsidR="002C7EE0">
          <w:rPr>
            <w:noProof/>
            <w:webHidden/>
          </w:rPr>
          <w:t>29</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1" w:history="1">
        <w:r w:rsidR="002C7EE0" w:rsidRPr="000C031E">
          <w:rPr>
            <w:rStyle w:val="Hyperlink"/>
            <w:rFonts w:eastAsia="Calibri"/>
            <w:noProof/>
          </w:rPr>
          <w:t>Ilustración 8 – Soporte de la aplicación en las operaciones básicas de la Clínica Audinsa</w:t>
        </w:r>
        <w:r w:rsidR="002C7EE0">
          <w:rPr>
            <w:noProof/>
            <w:webHidden/>
          </w:rPr>
          <w:tab/>
        </w:r>
        <w:r w:rsidR="002C7EE0">
          <w:rPr>
            <w:noProof/>
            <w:webHidden/>
          </w:rPr>
          <w:fldChar w:fldCharType="begin"/>
        </w:r>
        <w:r w:rsidR="002C7EE0">
          <w:rPr>
            <w:noProof/>
            <w:webHidden/>
          </w:rPr>
          <w:instrText xml:space="preserve"> PAGEREF _Toc385082301 \h </w:instrText>
        </w:r>
        <w:r w:rsidR="002C7EE0">
          <w:rPr>
            <w:noProof/>
            <w:webHidden/>
          </w:rPr>
        </w:r>
        <w:r w:rsidR="002C7EE0">
          <w:rPr>
            <w:noProof/>
            <w:webHidden/>
          </w:rPr>
          <w:fldChar w:fldCharType="separate"/>
        </w:r>
        <w:r w:rsidR="002C7EE0">
          <w:rPr>
            <w:noProof/>
            <w:webHidden/>
          </w:rPr>
          <w:t>32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2" w:history="1">
        <w:r w:rsidR="002C7EE0" w:rsidRPr="000C031E">
          <w:rPr>
            <w:rStyle w:val="Hyperlink"/>
            <w:rFonts w:eastAsia="Calibri"/>
            <w:noProof/>
          </w:rPr>
          <w:t>Ilustración 8 – Módulos de la aplicación</w:t>
        </w:r>
        <w:r w:rsidR="002C7EE0">
          <w:rPr>
            <w:noProof/>
            <w:webHidden/>
          </w:rPr>
          <w:tab/>
        </w:r>
        <w:r w:rsidR="002C7EE0">
          <w:rPr>
            <w:noProof/>
            <w:webHidden/>
          </w:rPr>
          <w:fldChar w:fldCharType="begin"/>
        </w:r>
        <w:r w:rsidR="002C7EE0">
          <w:rPr>
            <w:noProof/>
            <w:webHidden/>
          </w:rPr>
          <w:instrText xml:space="preserve"> PAGEREF _Toc385082302 \h </w:instrText>
        </w:r>
        <w:r w:rsidR="002C7EE0">
          <w:rPr>
            <w:noProof/>
            <w:webHidden/>
          </w:rPr>
        </w:r>
        <w:r w:rsidR="002C7EE0">
          <w:rPr>
            <w:noProof/>
            <w:webHidden/>
          </w:rPr>
          <w:fldChar w:fldCharType="separate"/>
        </w:r>
        <w:r w:rsidR="002C7EE0">
          <w:rPr>
            <w:noProof/>
            <w:webHidden/>
          </w:rPr>
          <w:t>39</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3" w:history="1">
        <w:r w:rsidR="002C7EE0" w:rsidRPr="000C031E">
          <w:rPr>
            <w:rStyle w:val="Hyperlink"/>
            <w:rFonts w:eastAsia="Calibri"/>
            <w:noProof/>
          </w:rPr>
          <w:t>Ilustración 9 – Casos de uso</w:t>
        </w:r>
        <w:r w:rsidR="002C7EE0">
          <w:rPr>
            <w:noProof/>
            <w:webHidden/>
          </w:rPr>
          <w:tab/>
        </w:r>
        <w:r w:rsidR="002C7EE0">
          <w:rPr>
            <w:noProof/>
            <w:webHidden/>
          </w:rPr>
          <w:fldChar w:fldCharType="begin"/>
        </w:r>
        <w:r w:rsidR="002C7EE0">
          <w:rPr>
            <w:noProof/>
            <w:webHidden/>
          </w:rPr>
          <w:instrText xml:space="preserve"> PAGEREF _Toc385082303 \h </w:instrText>
        </w:r>
        <w:r w:rsidR="002C7EE0">
          <w:rPr>
            <w:noProof/>
            <w:webHidden/>
          </w:rPr>
        </w:r>
        <w:r w:rsidR="002C7EE0">
          <w:rPr>
            <w:noProof/>
            <w:webHidden/>
          </w:rPr>
          <w:fldChar w:fldCharType="separate"/>
        </w:r>
        <w:r w:rsidR="002C7EE0">
          <w:rPr>
            <w:noProof/>
            <w:webHidden/>
          </w:rPr>
          <w:t>40</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4" w:history="1">
        <w:r w:rsidR="002C7EE0" w:rsidRPr="000C031E">
          <w:rPr>
            <w:rStyle w:val="Hyperlink"/>
            <w:rFonts w:eastAsia="Calibri"/>
            <w:noProof/>
          </w:rPr>
          <w:t>Ilustración 10 – Diagrama de clases</w:t>
        </w:r>
        <w:r w:rsidR="002C7EE0">
          <w:rPr>
            <w:noProof/>
            <w:webHidden/>
          </w:rPr>
          <w:tab/>
        </w:r>
        <w:r w:rsidR="002C7EE0">
          <w:rPr>
            <w:noProof/>
            <w:webHidden/>
          </w:rPr>
          <w:fldChar w:fldCharType="begin"/>
        </w:r>
        <w:r w:rsidR="002C7EE0">
          <w:rPr>
            <w:noProof/>
            <w:webHidden/>
          </w:rPr>
          <w:instrText xml:space="preserve"> PAGEREF _Toc385082304 \h </w:instrText>
        </w:r>
        <w:r w:rsidR="002C7EE0">
          <w:rPr>
            <w:noProof/>
            <w:webHidden/>
          </w:rPr>
        </w:r>
        <w:r w:rsidR="002C7EE0">
          <w:rPr>
            <w:noProof/>
            <w:webHidden/>
          </w:rPr>
          <w:fldChar w:fldCharType="separate"/>
        </w:r>
        <w:r w:rsidR="002C7EE0">
          <w:rPr>
            <w:noProof/>
            <w:webHidden/>
          </w:rPr>
          <w:t>41</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5" w:history="1">
        <w:r w:rsidR="002C7EE0" w:rsidRPr="000C031E">
          <w:rPr>
            <w:rStyle w:val="Hyperlink"/>
            <w:rFonts w:eastAsia="Calibri"/>
            <w:noProof/>
          </w:rPr>
          <w:t>Ilustración 12 – Diseño conceptual de la solución</w:t>
        </w:r>
        <w:r w:rsidR="002C7EE0">
          <w:rPr>
            <w:noProof/>
            <w:webHidden/>
          </w:rPr>
          <w:tab/>
        </w:r>
        <w:r w:rsidR="002C7EE0">
          <w:rPr>
            <w:noProof/>
            <w:webHidden/>
          </w:rPr>
          <w:fldChar w:fldCharType="begin"/>
        </w:r>
        <w:r w:rsidR="002C7EE0">
          <w:rPr>
            <w:noProof/>
            <w:webHidden/>
          </w:rPr>
          <w:instrText xml:space="preserve"> PAGEREF _Toc385082305 \h </w:instrText>
        </w:r>
        <w:r w:rsidR="002C7EE0">
          <w:rPr>
            <w:noProof/>
            <w:webHidden/>
          </w:rPr>
        </w:r>
        <w:r w:rsidR="002C7EE0">
          <w:rPr>
            <w:noProof/>
            <w:webHidden/>
          </w:rPr>
          <w:fldChar w:fldCharType="separate"/>
        </w:r>
        <w:r w:rsidR="002C7EE0">
          <w:rPr>
            <w:noProof/>
            <w:webHidden/>
          </w:rPr>
          <w:t>43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6" w:history="1">
        <w:r w:rsidR="002C7EE0" w:rsidRPr="000C031E">
          <w:rPr>
            <w:rStyle w:val="Hyperlink"/>
            <w:rFonts w:eastAsia="Calibri"/>
            <w:noProof/>
          </w:rPr>
          <w:t>Ilustración 13 – Diseño de base de Datos</w:t>
        </w:r>
        <w:r w:rsidR="002C7EE0">
          <w:rPr>
            <w:noProof/>
            <w:webHidden/>
          </w:rPr>
          <w:tab/>
        </w:r>
        <w:r w:rsidR="002C7EE0">
          <w:rPr>
            <w:noProof/>
            <w:webHidden/>
          </w:rPr>
          <w:fldChar w:fldCharType="begin"/>
        </w:r>
        <w:r w:rsidR="002C7EE0">
          <w:rPr>
            <w:noProof/>
            <w:webHidden/>
          </w:rPr>
          <w:instrText xml:space="preserve"> PAGEREF _Toc385082306 \h </w:instrText>
        </w:r>
        <w:r w:rsidR="002C7EE0">
          <w:rPr>
            <w:noProof/>
            <w:webHidden/>
          </w:rPr>
        </w:r>
        <w:r w:rsidR="002C7EE0">
          <w:rPr>
            <w:noProof/>
            <w:webHidden/>
          </w:rPr>
          <w:fldChar w:fldCharType="separate"/>
        </w:r>
        <w:r w:rsidR="002C7EE0">
          <w:rPr>
            <w:noProof/>
            <w:webHidden/>
          </w:rPr>
          <w:t>44</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7" w:history="1">
        <w:r w:rsidR="002C7EE0" w:rsidRPr="000C031E">
          <w:rPr>
            <w:rStyle w:val="Hyperlink"/>
            <w:rFonts w:eastAsia="Calibri"/>
            <w:noProof/>
          </w:rPr>
          <w:t>Ilustración 14 – Aplicación Audinsa Audiología instalada en un dispositivo inteligente</w:t>
        </w:r>
        <w:r w:rsidR="002C7EE0">
          <w:rPr>
            <w:noProof/>
            <w:webHidden/>
          </w:rPr>
          <w:tab/>
        </w:r>
        <w:r w:rsidR="002C7EE0">
          <w:rPr>
            <w:noProof/>
            <w:webHidden/>
          </w:rPr>
          <w:fldChar w:fldCharType="begin"/>
        </w:r>
        <w:r w:rsidR="002C7EE0">
          <w:rPr>
            <w:noProof/>
            <w:webHidden/>
          </w:rPr>
          <w:instrText xml:space="preserve"> PAGEREF _Toc385082307 \h </w:instrText>
        </w:r>
        <w:r w:rsidR="002C7EE0">
          <w:rPr>
            <w:noProof/>
            <w:webHidden/>
          </w:rPr>
        </w:r>
        <w:r w:rsidR="002C7EE0">
          <w:rPr>
            <w:noProof/>
            <w:webHidden/>
          </w:rPr>
          <w:fldChar w:fldCharType="separate"/>
        </w:r>
        <w:r w:rsidR="002C7EE0">
          <w:rPr>
            <w:noProof/>
            <w:webHidden/>
          </w:rPr>
          <w:t>52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8" w:history="1">
        <w:r w:rsidR="002C7EE0" w:rsidRPr="000C031E">
          <w:rPr>
            <w:rStyle w:val="Hyperlink"/>
            <w:rFonts w:eastAsia="Calibri"/>
            <w:noProof/>
          </w:rPr>
          <w:t>Ilustración 15 – Aplicación Audinsa Audiología pantalla de inicio</w:t>
        </w:r>
        <w:r w:rsidR="002C7EE0">
          <w:rPr>
            <w:noProof/>
            <w:webHidden/>
          </w:rPr>
          <w:tab/>
        </w:r>
        <w:r w:rsidR="002C7EE0">
          <w:rPr>
            <w:noProof/>
            <w:webHidden/>
          </w:rPr>
          <w:fldChar w:fldCharType="begin"/>
        </w:r>
        <w:r w:rsidR="002C7EE0">
          <w:rPr>
            <w:noProof/>
            <w:webHidden/>
          </w:rPr>
          <w:instrText xml:space="preserve"> PAGEREF _Toc385082308 \h </w:instrText>
        </w:r>
        <w:r w:rsidR="002C7EE0">
          <w:rPr>
            <w:noProof/>
            <w:webHidden/>
          </w:rPr>
        </w:r>
        <w:r w:rsidR="002C7EE0">
          <w:rPr>
            <w:noProof/>
            <w:webHidden/>
          </w:rPr>
          <w:fldChar w:fldCharType="separate"/>
        </w:r>
        <w:r w:rsidR="002C7EE0">
          <w:rPr>
            <w:noProof/>
            <w:webHidden/>
          </w:rPr>
          <w:t>53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09" w:history="1">
        <w:r w:rsidR="002C7EE0" w:rsidRPr="000C031E">
          <w:rPr>
            <w:rStyle w:val="Hyperlink"/>
            <w:rFonts w:eastAsia="Calibri"/>
            <w:noProof/>
          </w:rPr>
          <w:t>Ilustración 16 – Aplicación Audinsa Audiología pantalla de creación de perfil</w:t>
        </w:r>
        <w:r w:rsidR="002C7EE0">
          <w:rPr>
            <w:noProof/>
            <w:webHidden/>
          </w:rPr>
          <w:tab/>
        </w:r>
        <w:r w:rsidR="002C7EE0">
          <w:rPr>
            <w:noProof/>
            <w:webHidden/>
          </w:rPr>
          <w:fldChar w:fldCharType="begin"/>
        </w:r>
        <w:r w:rsidR="002C7EE0">
          <w:rPr>
            <w:noProof/>
            <w:webHidden/>
          </w:rPr>
          <w:instrText xml:space="preserve"> PAGEREF _Toc385082309 \h </w:instrText>
        </w:r>
        <w:r w:rsidR="002C7EE0">
          <w:rPr>
            <w:noProof/>
            <w:webHidden/>
          </w:rPr>
        </w:r>
        <w:r w:rsidR="002C7EE0">
          <w:rPr>
            <w:noProof/>
            <w:webHidden/>
          </w:rPr>
          <w:fldChar w:fldCharType="separate"/>
        </w:r>
        <w:r w:rsidR="002C7EE0">
          <w:rPr>
            <w:noProof/>
            <w:webHidden/>
          </w:rPr>
          <w:t>54</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0" w:history="1">
        <w:r w:rsidR="002C7EE0" w:rsidRPr="000C031E">
          <w:rPr>
            <w:rStyle w:val="Hyperlink"/>
            <w:rFonts w:eastAsia="Calibri"/>
            <w:noProof/>
          </w:rPr>
          <w:t>Ilustración 17 – Aplicación Audinsa Audiología , pantalla con perfil creado</w:t>
        </w:r>
        <w:r w:rsidR="002C7EE0">
          <w:rPr>
            <w:noProof/>
            <w:webHidden/>
          </w:rPr>
          <w:tab/>
        </w:r>
        <w:r w:rsidR="002C7EE0">
          <w:rPr>
            <w:noProof/>
            <w:webHidden/>
          </w:rPr>
          <w:fldChar w:fldCharType="begin"/>
        </w:r>
        <w:r w:rsidR="002C7EE0">
          <w:rPr>
            <w:noProof/>
            <w:webHidden/>
          </w:rPr>
          <w:instrText xml:space="preserve"> PAGEREF _Toc385082310 \h </w:instrText>
        </w:r>
        <w:r w:rsidR="002C7EE0">
          <w:rPr>
            <w:noProof/>
            <w:webHidden/>
          </w:rPr>
        </w:r>
        <w:r w:rsidR="002C7EE0">
          <w:rPr>
            <w:noProof/>
            <w:webHidden/>
          </w:rPr>
          <w:fldChar w:fldCharType="separate"/>
        </w:r>
        <w:r w:rsidR="002C7EE0">
          <w:rPr>
            <w:noProof/>
            <w:webHidden/>
          </w:rPr>
          <w:t>55</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1" w:history="1">
        <w:r w:rsidR="002C7EE0" w:rsidRPr="000C031E">
          <w:rPr>
            <w:rStyle w:val="Hyperlink"/>
            <w:rFonts w:eastAsia="Calibri"/>
            <w:noProof/>
          </w:rPr>
          <w:t>Ilustración 18 – Aplicación Audinsa Audiología, pantalla con listado de exámenes</w:t>
        </w:r>
        <w:r w:rsidR="002C7EE0">
          <w:rPr>
            <w:noProof/>
            <w:webHidden/>
          </w:rPr>
          <w:tab/>
        </w:r>
        <w:r w:rsidR="002C7EE0">
          <w:rPr>
            <w:noProof/>
            <w:webHidden/>
          </w:rPr>
          <w:fldChar w:fldCharType="begin"/>
        </w:r>
        <w:r w:rsidR="002C7EE0">
          <w:rPr>
            <w:noProof/>
            <w:webHidden/>
          </w:rPr>
          <w:instrText xml:space="preserve"> PAGEREF _Toc385082311 \h </w:instrText>
        </w:r>
        <w:r w:rsidR="002C7EE0">
          <w:rPr>
            <w:noProof/>
            <w:webHidden/>
          </w:rPr>
        </w:r>
        <w:r w:rsidR="002C7EE0">
          <w:rPr>
            <w:noProof/>
            <w:webHidden/>
          </w:rPr>
          <w:fldChar w:fldCharType="separate"/>
        </w:r>
        <w:r w:rsidR="002C7EE0">
          <w:rPr>
            <w:noProof/>
            <w:webHidden/>
          </w:rPr>
          <w:t>56</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2" w:history="1">
        <w:r w:rsidR="002C7EE0" w:rsidRPr="000C031E">
          <w:rPr>
            <w:rStyle w:val="Hyperlink"/>
            <w:rFonts w:eastAsia="Calibri"/>
            <w:noProof/>
          </w:rPr>
          <w:t>Ilustración 19 – Aplicación Audinsa Audiología, pantalla con menú de opciones</w:t>
        </w:r>
        <w:r w:rsidR="002C7EE0">
          <w:rPr>
            <w:noProof/>
            <w:webHidden/>
          </w:rPr>
          <w:tab/>
        </w:r>
        <w:r w:rsidR="002C7EE0">
          <w:rPr>
            <w:noProof/>
            <w:webHidden/>
          </w:rPr>
          <w:fldChar w:fldCharType="begin"/>
        </w:r>
        <w:r w:rsidR="002C7EE0">
          <w:rPr>
            <w:noProof/>
            <w:webHidden/>
          </w:rPr>
          <w:instrText xml:space="preserve"> PAGEREF _Toc385082312 \h </w:instrText>
        </w:r>
        <w:r w:rsidR="002C7EE0">
          <w:rPr>
            <w:noProof/>
            <w:webHidden/>
          </w:rPr>
        </w:r>
        <w:r w:rsidR="002C7EE0">
          <w:rPr>
            <w:noProof/>
            <w:webHidden/>
          </w:rPr>
          <w:fldChar w:fldCharType="separate"/>
        </w:r>
        <w:r w:rsidR="002C7EE0">
          <w:rPr>
            <w:noProof/>
            <w:webHidden/>
          </w:rPr>
          <w:t>57</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3" w:history="1">
        <w:r w:rsidR="002C7EE0" w:rsidRPr="000C031E">
          <w:rPr>
            <w:rStyle w:val="Hyperlink"/>
            <w:rFonts w:eastAsia="Calibri"/>
            <w:noProof/>
          </w:rPr>
          <w:t>Ilustración 20 – Aplicación Audinsa Audiología, pantalla instrucciones de examen Sensibilidad de oído.</w:t>
        </w:r>
        <w:r w:rsidR="002C7EE0">
          <w:rPr>
            <w:noProof/>
            <w:webHidden/>
          </w:rPr>
          <w:tab/>
        </w:r>
        <w:r w:rsidR="002C7EE0">
          <w:rPr>
            <w:noProof/>
            <w:webHidden/>
          </w:rPr>
          <w:fldChar w:fldCharType="begin"/>
        </w:r>
        <w:r w:rsidR="002C7EE0">
          <w:rPr>
            <w:noProof/>
            <w:webHidden/>
          </w:rPr>
          <w:instrText xml:space="preserve"> PAGEREF _Toc385082313 \h </w:instrText>
        </w:r>
        <w:r w:rsidR="002C7EE0">
          <w:rPr>
            <w:noProof/>
            <w:webHidden/>
          </w:rPr>
        </w:r>
        <w:r w:rsidR="002C7EE0">
          <w:rPr>
            <w:noProof/>
            <w:webHidden/>
          </w:rPr>
          <w:fldChar w:fldCharType="separate"/>
        </w:r>
        <w:r w:rsidR="002C7EE0">
          <w:rPr>
            <w:noProof/>
            <w:webHidden/>
          </w:rPr>
          <w:t>58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4" w:history="1">
        <w:r w:rsidR="002C7EE0" w:rsidRPr="000C031E">
          <w:rPr>
            <w:rStyle w:val="Hyperlink"/>
            <w:rFonts w:eastAsia="Calibri"/>
            <w:noProof/>
          </w:rPr>
          <w:t>Ilustración 21 – Aplicación Audinsa Audiología, pantalla instrucciones de examen Cuestionario.</w:t>
        </w:r>
        <w:r w:rsidR="002C7EE0">
          <w:rPr>
            <w:noProof/>
            <w:webHidden/>
          </w:rPr>
          <w:tab/>
        </w:r>
        <w:r w:rsidR="002C7EE0">
          <w:rPr>
            <w:noProof/>
            <w:webHidden/>
          </w:rPr>
          <w:fldChar w:fldCharType="begin"/>
        </w:r>
        <w:r w:rsidR="002C7EE0">
          <w:rPr>
            <w:noProof/>
            <w:webHidden/>
          </w:rPr>
          <w:instrText xml:space="preserve"> PAGEREF _Toc385082314 \h </w:instrText>
        </w:r>
        <w:r w:rsidR="002C7EE0">
          <w:rPr>
            <w:noProof/>
            <w:webHidden/>
          </w:rPr>
        </w:r>
        <w:r w:rsidR="002C7EE0">
          <w:rPr>
            <w:noProof/>
            <w:webHidden/>
          </w:rPr>
          <w:fldChar w:fldCharType="separate"/>
        </w:r>
        <w:r w:rsidR="002C7EE0">
          <w:rPr>
            <w:noProof/>
            <w:webHidden/>
          </w:rPr>
          <w:t>60</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5" w:history="1">
        <w:r w:rsidR="002C7EE0" w:rsidRPr="000C031E">
          <w:rPr>
            <w:rStyle w:val="Hyperlink"/>
            <w:rFonts w:eastAsia="Calibri"/>
            <w:noProof/>
          </w:rPr>
          <w:t>Ilustración 22 – Aplicación Audinsa Audiología, pantalla del examen Cuestionario.</w:t>
        </w:r>
        <w:r w:rsidR="002C7EE0">
          <w:rPr>
            <w:noProof/>
            <w:webHidden/>
          </w:rPr>
          <w:tab/>
        </w:r>
        <w:r w:rsidR="002C7EE0">
          <w:rPr>
            <w:noProof/>
            <w:webHidden/>
          </w:rPr>
          <w:fldChar w:fldCharType="begin"/>
        </w:r>
        <w:r w:rsidR="002C7EE0">
          <w:rPr>
            <w:noProof/>
            <w:webHidden/>
          </w:rPr>
          <w:instrText xml:space="preserve"> PAGEREF _Toc385082315 \h </w:instrText>
        </w:r>
        <w:r w:rsidR="002C7EE0">
          <w:rPr>
            <w:noProof/>
            <w:webHidden/>
          </w:rPr>
        </w:r>
        <w:r w:rsidR="002C7EE0">
          <w:rPr>
            <w:noProof/>
            <w:webHidden/>
          </w:rPr>
          <w:fldChar w:fldCharType="separate"/>
        </w:r>
        <w:r w:rsidR="002C7EE0">
          <w:rPr>
            <w:noProof/>
            <w:webHidden/>
          </w:rPr>
          <w:t>61</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6" w:history="1">
        <w:r w:rsidR="002C7EE0" w:rsidRPr="000C031E">
          <w:rPr>
            <w:rStyle w:val="Hyperlink"/>
            <w:rFonts w:eastAsia="Calibri"/>
            <w:noProof/>
          </w:rPr>
          <w:t>Ilustración 23 – Aplicación Audinsa Audiología, pantalla resultado de examen Cuestionario.</w:t>
        </w:r>
        <w:r w:rsidR="002C7EE0">
          <w:rPr>
            <w:noProof/>
            <w:webHidden/>
          </w:rPr>
          <w:tab/>
        </w:r>
        <w:r w:rsidR="002C7EE0">
          <w:rPr>
            <w:noProof/>
            <w:webHidden/>
          </w:rPr>
          <w:fldChar w:fldCharType="begin"/>
        </w:r>
        <w:r w:rsidR="002C7EE0">
          <w:rPr>
            <w:noProof/>
            <w:webHidden/>
          </w:rPr>
          <w:instrText xml:space="preserve"> PAGEREF _Toc385082316 \h </w:instrText>
        </w:r>
        <w:r w:rsidR="002C7EE0">
          <w:rPr>
            <w:noProof/>
            <w:webHidden/>
          </w:rPr>
        </w:r>
        <w:r w:rsidR="002C7EE0">
          <w:rPr>
            <w:noProof/>
            <w:webHidden/>
          </w:rPr>
          <w:fldChar w:fldCharType="separate"/>
        </w:r>
        <w:r w:rsidR="002C7EE0">
          <w:rPr>
            <w:noProof/>
            <w:webHidden/>
          </w:rPr>
          <w:t>62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7" w:history="1">
        <w:r w:rsidR="002C7EE0" w:rsidRPr="000C031E">
          <w:rPr>
            <w:rStyle w:val="Hyperlink"/>
            <w:rFonts w:eastAsia="Calibri"/>
            <w:noProof/>
          </w:rPr>
          <w:t>Ilustración 24 – Aplicación Audinsa Audiología, pantalla opciones sobre los resultados</w:t>
        </w:r>
        <w:r w:rsidR="002C7EE0">
          <w:rPr>
            <w:noProof/>
            <w:webHidden/>
          </w:rPr>
          <w:tab/>
        </w:r>
        <w:r w:rsidR="002C7EE0">
          <w:rPr>
            <w:noProof/>
            <w:webHidden/>
          </w:rPr>
          <w:fldChar w:fldCharType="begin"/>
        </w:r>
        <w:r w:rsidR="002C7EE0">
          <w:rPr>
            <w:noProof/>
            <w:webHidden/>
          </w:rPr>
          <w:instrText xml:space="preserve"> PAGEREF _Toc385082317 \h </w:instrText>
        </w:r>
        <w:r w:rsidR="002C7EE0">
          <w:rPr>
            <w:noProof/>
            <w:webHidden/>
          </w:rPr>
        </w:r>
        <w:r w:rsidR="002C7EE0">
          <w:rPr>
            <w:noProof/>
            <w:webHidden/>
          </w:rPr>
          <w:fldChar w:fldCharType="separate"/>
        </w:r>
        <w:r w:rsidR="002C7EE0">
          <w:rPr>
            <w:noProof/>
            <w:webHidden/>
          </w:rPr>
          <w:t>63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8" w:history="1">
        <w:r w:rsidR="002C7EE0" w:rsidRPr="000C031E">
          <w:rPr>
            <w:rStyle w:val="Hyperlink"/>
            <w:rFonts w:eastAsia="Calibri"/>
            <w:noProof/>
          </w:rPr>
          <w:t>Ilustración 25 – Aplicación Audinsa Audiología, pantalla de acción compartir en pantalla resultados.</w:t>
        </w:r>
        <w:r w:rsidR="002C7EE0">
          <w:rPr>
            <w:noProof/>
            <w:webHidden/>
          </w:rPr>
          <w:tab/>
        </w:r>
        <w:r w:rsidR="002C7EE0">
          <w:rPr>
            <w:noProof/>
            <w:webHidden/>
          </w:rPr>
          <w:fldChar w:fldCharType="begin"/>
        </w:r>
        <w:r w:rsidR="002C7EE0">
          <w:rPr>
            <w:noProof/>
            <w:webHidden/>
          </w:rPr>
          <w:instrText xml:space="preserve"> PAGEREF _Toc385082318 \h </w:instrText>
        </w:r>
        <w:r w:rsidR="002C7EE0">
          <w:rPr>
            <w:noProof/>
            <w:webHidden/>
          </w:rPr>
        </w:r>
        <w:r w:rsidR="002C7EE0">
          <w:rPr>
            <w:noProof/>
            <w:webHidden/>
          </w:rPr>
          <w:fldChar w:fldCharType="separate"/>
        </w:r>
        <w:r w:rsidR="002C7EE0">
          <w:rPr>
            <w:noProof/>
            <w:webHidden/>
          </w:rPr>
          <w:t>64</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19" w:history="1">
        <w:r w:rsidR="002C7EE0" w:rsidRPr="000C031E">
          <w:rPr>
            <w:rStyle w:val="Hyperlink"/>
            <w:rFonts w:eastAsia="Calibri"/>
            <w:noProof/>
          </w:rPr>
          <w:t>Ilustración 26 – Aplicación Audinsa Audiología, pantalla Artículos (blog de la clínica).</w:t>
        </w:r>
        <w:r w:rsidR="002C7EE0">
          <w:rPr>
            <w:noProof/>
            <w:webHidden/>
          </w:rPr>
          <w:tab/>
        </w:r>
        <w:r w:rsidR="002C7EE0">
          <w:rPr>
            <w:noProof/>
            <w:webHidden/>
          </w:rPr>
          <w:fldChar w:fldCharType="begin"/>
        </w:r>
        <w:r w:rsidR="002C7EE0">
          <w:rPr>
            <w:noProof/>
            <w:webHidden/>
          </w:rPr>
          <w:instrText xml:space="preserve"> PAGEREF _Toc385082319 \h </w:instrText>
        </w:r>
        <w:r w:rsidR="002C7EE0">
          <w:rPr>
            <w:noProof/>
            <w:webHidden/>
          </w:rPr>
        </w:r>
        <w:r w:rsidR="002C7EE0">
          <w:rPr>
            <w:noProof/>
            <w:webHidden/>
          </w:rPr>
          <w:fldChar w:fldCharType="separate"/>
        </w:r>
        <w:r w:rsidR="002C7EE0">
          <w:rPr>
            <w:noProof/>
            <w:webHidden/>
          </w:rPr>
          <w:t>65</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0" w:history="1">
        <w:r w:rsidR="002C7EE0" w:rsidRPr="000C031E">
          <w:rPr>
            <w:rStyle w:val="Hyperlink"/>
            <w:rFonts w:eastAsia="Calibri"/>
            <w:noProof/>
          </w:rPr>
          <w:t>Ilustración 27 – Aplicación Audinsa Audiología, pantalla Acciones sobre el  perfil.</w:t>
        </w:r>
        <w:r w:rsidR="002C7EE0">
          <w:rPr>
            <w:noProof/>
            <w:webHidden/>
          </w:rPr>
          <w:tab/>
        </w:r>
        <w:r w:rsidR="002C7EE0">
          <w:rPr>
            <w:noProof/>
            <w:webHidden/>
          </w:rPr>
          <w:fldChar w:fldCharType="begin"/>
        </w:r>
        <w:r w:rsidR="002C7EE0">
          <w:rPr>
            <w:noProof/>
            <w:webHidden/>
          </w:rPr>
          <w:instrText xml:space="preserve"> PAGEREF _Toc385082320 \h </w:instrText>
        </w:r>
        <w:r w:rsidR="002C7EE0">
          <w:rPr>
            <w:noProof/>
            <w:webHidden/>
          </w:rPr>
        </w:r>
        <w:r w:rsidR="002C7EE0">
          <w:rPr>
            <w:noProof/>
            <w:webHidden/>
          </w:rPr>
          <w:fldChar w:fldCharType="separate"/>
        </w:r>
        <w:r w:rsidR="002C7EE0">
          <w:rPr>
            <w:noProof/>
            <w:webHidden/>
          </w:rPr>
          <w:t>66</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1" w:history="1">
        <w:r w:rsidR="002C7EE0" w:rsidRPr="000C031E">
          <w:rPr>
            <w:rStyle w:val="Hyperlink"/>
            <w:rFonts w:eastAsia="Calibri"/>
            <w:noProof/>
          </w:rPr>
          <w:t>Ilustración 28 – Aplicación Audinsa Audiología, pantalla confirmación  del eliminación del perfil.</w:t>
        </w:r>
        <w:r w:rsidR="002C7EE0">
          <w:rPr>
            <w:noProof/>
            <w:webHidden/>
          </w:rPr>
          <w:tab/>
        </w:r>
        <w:r w:rsidR="002C7EE0">
          <w:rPr>
            <w:noProof/>
            <w:webHidden/>
          </w:rPr>
          <w:fldChar w:fldCharType="begin"/>
        </w:r>
        <w:r w:rsidR="002C7EE0">
          <w:rPr>
            <w:noProof/>
            <w:webHidden/>
          </w:rPr>
          <w:instrText xml:space="preserve"> PAGEREF _Toc385082321 \h </w:instrText>
        </w:r>
        <w:r w:rsidR="002C7EE0">
          <w:rPr>
            <w:noProof/>
            <w:webHidden/>
          </w:rPr>
        </w:r>
        <w:r w:rsidR="002C7EE0">
          <w:rPr>
            <w:noProof/>
            <w:webHidden/>
          </w:rPr>
          <w:fldChar w:fldCharType="separate"/>
        </w:r>
        <w:r w:rsidR="002C7EE0">
          <w:rPr>
            <w:noProof/>
            <w:webHidden/>
          </w:rPr>
          <w:t>67</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2" w:history="1">
        <w:r w:rsidR="002C7EE0" w:rsidRPr="000C031E">
          <w:rPr>
            <w:rStyle w:val="Hyperlink"/>
            <w:rFonts w:eastAsia="Calibri"/>
            <w:noProof/>
          </w:rPr>
          <w:t>Ilustración 29 – Aplicación Audinsa Audiología, pantalla perfil eliminado satisfactoriamente.</w:t>
        </w:r>
        <w:r w:rsidR="002C7EE0">
          <w:rPr>
            <w:noProof/>
            <w:webHidden/>
          </w:rPr>
          <w:tab/>
        </w:r>
        <w:r w:rsidR="002C7EE0">
          <w:rPr>
            <w:noProof/>
            <w:webHidden/>
          </w:rPr>
          <w:fldChar w:fldCharType="begin"/>
        </w:r>
        <w:r w:rsidR="002C7EE0">
          <w:rPr>
            <w:noProof/>
            <w:webHidden/>
          </w:rPr>
          <w:instrText xml:space="preserve"> PAGEREF _Toc385082322 \h </w:instrText>
        </w:r>
        <w:r w:rsidR="002C7EE0">
          <w:rPr>
            <w:noProof/>
            <w:webHidden/>
          </w:rPr>
        </w:r>
        <w:r w:rsidR="002C7EE0">
          <w:rPr>
            <w:noProof/>
            <w:webHidden/>
          </w:rPr>
          <w:fldChar w:fldCharType="separate"/>
        </w:r>
        <w:r w:rsidR="002C7EE0">
          <w:rPr>
            <w:noProof/>
            <w:webHidden/>
          </w:rPr>
          <w:t>68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3" w:history="1">
        <w:r w:rsidR="002C7EE0" w:rsidRPr="000C031E">
          <w:rPr>
            <w:rStyle w:val="Hyperlink"/>
            <w:rFonts w:eastAsia="Calibri"/>
            <w:noProof/>
          </w:rPr>
          <w:t>Ilustración 30 – Imágenes de a</w:t>
        </w:r>
        <w:r w:rsidR="002C7EE0" w:rsidRPr="000C031E">
          <w:rPr>
            <w:rStyle w:val="Hyperlink"/>
            <w:rFonts w:eastAsia="Calibri"/>
            <w:noProof/>
            <w:lang w:eastAsia="es-CR"/>
          </w:rPr>
          <w:t>plicación basada en tecnología móvil para conocer el estado auditivo</w:t>
        </w:r>
        <w:r w:rsidR="002C7EE0">
          <w:rPr>
            <w:noProof/>
            <w:webHidden/>
          </w:rPr>
          <w:tab/>
        </w:r>
        <w:r w:rsidR="002C7EE0">
          <w:rPr>
            <w:noProof/>
            <w:webHidden/>
          </w:rPr>
          <w:fldChar w:fldCharType="begin"/>
        </w:r>
        <w:r w:rsidR="002C7EE0">
          <w:rPr>
            <w:noProof/>
            <w:webHidden/>
          </w:rPr>
          <w:instrText xml:space="preserve"> PAGEREF _Toc385082323 \h </w:instrText>
        </w:r>
        <w:r w:rsidR="002C7EE0">
          <w:rPr>
            <w:noProof/>
            <w:webHidden/>
          </w:rPr>
        </w:r>
        <w:r w:rsidR="002C7EE0">
          <w:rPr>
            <w:noProof/>
            <w:webHidden/>
          </w:rPr>
          <w:fldChar w:fldCharType="separate"/>
        </w:r>
        <w:r w:rsidR="002C7EE0">
          <w:rPr>
            <w:noProof/>
            <w:webHidden/>
          </w:rPr>
          <w:t>69</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4" w:history="1">
        <w:r w:rsidR="002C7EE0" w:rsidRPr="000C031E">
          <w:rPr>
            <w:rStyle w:val="Hyperlink"/>
            <w:rFonts w:eastAsia="Calibri"/>
            <w:noProof/>
          </w:rPr>
          <w:t>Ilustración 28 - Pantalla principal uHear Aplicación uHear</w:t>
        </w:r>
        <w:r w:rsidR="002C7EE0">
          <w:rPr>
            <w:noProof/>
            <w:webHidden/>
          </w:rPr>
          <w:tab/>
        </w:r>
        <w:r w:rsidR="002C7EE0">
          <w:rPr>
            <w:noProof/>
            <w:webHidden/>
          </w:rPr>
          <w:fldChar w:fldCharType="begin"/>
        </w:r>
        <w:r w:rsidR="002C7EE0">
          <w:rPr>
            <w:noProof/>
            <w:webHidden/>
          </w:rPr>
          <w:instrText xml:space="preserve"> PAGEREF _Toc385082324 \h </w:instrText>
        </w:r>
        <w:r w:rsidR="002C7EE0">
          <w:rPr>
            <w:noProof/>
            <w:webHidden/>
          </w:rPr>
        </w:r>
        <w:r w:rsidR="002C7EE0">
          <w:rPr>
            <w:noProof/>
            <w:webHidden/>
          </w:rPr>
          <w:fldChar w:fldCharType="separate"/>
        </w:r>
        <w:r w:rsidR="002C7EE0">
          <w:rPr>
            <w:noProof/>
            <w:webHidden/>
          </w:rPr>
          <w:t>80</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5" w:history="1">
        <w:r w:rsidR="002C7EE0" w:rsidRPr="000C031E">
          <w:rPr>
            <w:rStyle w:val="Hyperlink"/>
            <w:rFonts w:eastAsia="Calibri"/>
            <w:noProof/>
          </w:rPr>
          <w:t>Ilustración 29 – Sensibilidad de oído uHear – Prueba en ejecución Aplicación uHear</w:t>
        </w:r>
        <w:r w:rsidR="002C7EE0">
          <w:rPr>
            <w:noProof/>
            <w:webHidden/>
          </w:rPr>
          <w:tab/>
        </w:r>
        <w:r w:rsidR="002C7EE0">
          <w:rPr>
            <w:noProof/>
            <w:webHidden/>
          </w:rPr>
          <w:fldChar w:fldCharType="begin"/>
        </w:r>
        <w:r w:rsidR="002C7EE0">
          <w:rPr>
            <w:noProof/>
            <w:webHidden/>
          </w:rPr>
          <w:instrText xml:space="preserve"> PAGEREF _Toc385082325 \h </w:instrText>
        </w:r>
        <w:r w:rsidR="002C7EE0">
          <w:rPr>
            <w:noProof/>
            <w:webHidden/>
          </w:rPr>
        </w:r>
        <w:r w:rsidR="002C7EE0">
          <w:rPr>
            <w:noProof/>
            <w:webHidden/>
          </w:rPr>
          <w:fldChar w:fldCharType="separate"/>
        </w:r>
        <w:r w:rsidR="002C7EE0">
          <w:rPr>
            <w:noProof/>
            <w:webHidden/>
          </w:rPr>
          <w:t>81</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6" w:history="1">
        <w:r w:rsidR="002C7EE0" w:rsidRPr="000C031E">
          <w:rPr>
            <w:rStyle w:val="Hyperlink"/>
            <w:rFonts w:eastAsia="Calibri"/>
            <w:noProof/>
          </w:rPr>
          <w:t>Ilustración 30 – Pantalla de resultados examen de sensibilidad de oído</w:t>
        </w:r>
        <w:r w:rsidR="002C7EE0">
          <w:rPr>
            <w:noProof/>
            <w:webHidden/>
          </w:rPr>
          <w:tab/>
        </w:r>
        <w:r w:rsidR="002C7EE0">
          <w:rPr>
            <w:noProof/>
            <w:webHidden/>
          </w:rPr>
          <w:fldChar w:fldCharType="begin"/>
        </w:r>
        <w:r w:rsidR="002C7EE0">
          <w:rPr>
            <w:noProof/>
            <w:webHidden/>
          </w:rPr>
          <w:instrText xml:space="preserve"> PAGEREF _Toc385082326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7" w:history="1">
        <w:r w:rsidR="002C7EE0" w:rsidRPr="000C031E">
          <w:rPr>
            <w:rStyle w:val="Hyperlink"/>
            <w:rFonts w:eastAsia="Calibri"/>
            <w:noProof/>
          </w:rPr>
          <w:t>Ilustración 31 – Pantalla de resultados uHear</w:t>
        </w:r>
        <w:r w:rsidR="002C7EE0">
          <w:rPr>
            <w:noProof/>
            <w:webHidden/>
          </w:rPr>
          <w:tab/>
        </w:r>
        <w:r w:rsidR="002C7EE0">
          <w:rPr>
            <w:noProof/>
            <w:webHidden/>
          </w:rPr>
          <w:fldChar w:fldCharType="begin"/>
        </w:r>
        <w:r w:rsidR="002C7EE0">
          <w:rPr>
            <w:noProof/>
            <w:webHidden/>
          </w:rPr>
          <w:instrText xml:space="preserve"> PAGEREF _Toc385082327 \h </w:instrText>
        </w:r>
        <w:r w:rsidR="002C7EE0">
          <w:rPr>
            <w:noProof/>
            <w:webHidden/>
          </w:rPr>
        </w:r>
        <w:r w:rsidR="002C7EE0">
          <w:rPr>
            <w:noProof/>
            <w:webHidden/>
          </w:rPr>
          <w:fldChar w:fldCharType="separate"/>
        </w:r>
        <w:r w:rsidR="002C7EE0">
          <w:rPr>
            <w:noProof/>
            <w:webHidden/>
          </w:rPr>
          <w:t>82</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8" w:history="1">
        <w:r w:rsidR="002C7EE0" w:rsidRPr="000C031E">
          <w:rPr>
            <w:rStyle w:val="Hyperlink"/>
            <w:rFonts w:eastAsia="Calibri"/>
            <w:noProof/>
          </w:rPr>
          <w:t>Ilustración 32 – Pantalla de resultados guardados</w:t>
        </w:r>
        <w:r w:rsidR="002C7EE0">
          <w:rPr>
            <w:noProof/>
            <w:webHidden/>
          </w:rPr>
          <w:tab/>
        </w:r>
        <w:r w:rsidR="002C7EE0">
          <w:rPr>
            <w:noProof/>
            <w:webHidden/>
          </w:rPr>
          <w:fldChar w:fldCharType="begin"/>
        </w:r>
        <w:r w:rsidR="002C7EE0">
          <w:rPr>
            <w:noProof/>
            <w:webHidden/>
          </w:rPr>
          <w:instrText xml:space="preserve"> PAGEREF _Toc385082328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29" w:history="1">
        <w:r w:rsidR="002C7EE0" w:rsidRPr="000C031E">
          <w:rPr>
            <w:rStyle w:val="Hyperlink"/>
            <w:rFonts w:eastAsia="Calibri"/>
            <w:noProof/>
          </w:rPr>
          <w:t>Ilustración 33 – Consejos auditivos</w:t>
        </w:r>
        <w:r w:rsidR="002C7EE0">
          <w:rPr>
            <w:noProof/>
            <w:webHidden/>
          </w:rPr>
          <w:tab/>
        </w:r>
        <w:r w:rsidR="002C7EE0">
          <w:rPr>
            <w:noProof/>
            <w:webHidden/>
          </w:rPr>
          <w:fldChar w:fldCharType="begin"/>
        </w:r>
        <w:r w:rsidR="002C7EE0">
          <w:rPr>
            <w:noProof/>
            <w:webHidden/>
          </w:rPr>
          <w:instrText xml:space="preserve"> PAGEREF _Toc385082329 \h </w:instrText>
        </w:r>
        <w:r w:rsidR="002C7EE0">
          <w:rPr>
            <w:noProof/>
            <w:webHidden/>
          </w:rPr>
        </w:r>
        <w:r w:rsidR="002C7EE0">
          <w:rPr>
            <w:noProof/>
            <w:webHidden/>
          </w:rPr>
          <w:fldChar w:fldCharType="separate"/>
        </w:r>
        <w:r w:rsidR="002C7EE0">
          <w:rPr>
            <w:noProof/>
            <w:webHidden/>
          </w:rPr>
          <w:t>83</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0" w:history="1">
        <w:r w:rsidR="002C7EE0" w:rsidRPr="000C031E">
          <w:rPr>
            <w:rStyle w:val="Hyperlink"/>
            <w:rFonts w:eastAsia="Calibri"/>
            <w:noProof/>
          </w:rPr>
          <w:t>Ilustración 34 – Ubicación de centros especializados</w:t>
        </w:r>
        <w:r w:rsidR="002C7EE0">
          <w:rPr>
            <w:noProof/>
            <w:webHidden/>
          </w:rPr>
          <w:tab/>
        </w:r>
        <w:r w:rsidR="002C7EE0">
          <w:rPr>
            <w:noProof/>
            <w:webHidden/>
          </w:rPr>
          <w:fldChar w:fldCharType="begin"/>
        </w:r>
        <w:r w:rsidR="002C7EE0">
          <w:rPr>
            <w:noProof/>
            <w:webHidden/>
          </w:rPr>
          <w:instrText xml:space="preserve"> PAGEREF _Toc385082330 \h </w:instrText>
        </w:r>
        <w:r w:rsidR="002C7EE0">
          <w:rPr>
            <w:noProof/>
            <w:webHidden/>
          </w:rPr>
        </w:r>
        <w:r w:rsidR="002C7EE0">
          <w:rPr>
            <w:noProof/>
            <w:webHidden/>
          </w:rPr>
          <w:fldChar w:fldCharType="separate"/>
        </w:r>
        <w:r w:rsidR="002C7EE0">
          <w:rPr>
            <w:noProof/>
            <w:webHidden/>
          </w:rPr>
          <w:t>84</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1" w:history="1">
        <w:r w:rsidR="002C7EE0" w:rsidRPr="000C031E">
          <w:rPr>
            <w:rStyle w:val="Hyperlink"/>
            <w:rFonts w:eastAsia="Calibri"/>
            <w:noProof/>
          </w:rPr>
          <w:t>Ilustración 35 – Aplicación test en línea: Flujo de imágenes</w:t>
        </w:r>
        <w:r w:rsidR="002C7EE0">
          <w:rPr>
            <w:noProof/>
            <w:webHidden/>
          </w:rPr>
          <w:tab/>
        </w:r>
        <w:r w:rsidR="002C7EE0">
          <w:rPr>
            <w:noProof/>
            <w:webHidden/>
          </w:rPr>
          <w:fldChar w:fldCharType="begin"/>
        </w:r>
        <w:r w:rsidR="002C7EE0">
          <w:rPr>
            <w:noProof/>
            <w:webHidden/>
          </w:rPr>
          <w:instrText xml:space="preserve"> PAGEREF _Toc385082331 \h </w:instrText>
        </w:r>
        <w:r w:rsidR="002C7EE0">
          <w:rPr>
            <w:noProof/>
            <w:webHidden/>
          </w:rPr>
        </w:r>
        <w:r w:rsidR="002C7EE0">
          <w:rPr>
            <w:noProof/>
            <w:webHidden/>
          </w:rPr>
          <w:fldChar w:fldCharType="separate"/>
        </w:r>
        <w:r w:rsidR="002C7EE0">
          <w:rPr>
            <w:noProof/>
            <w:webHidden/>
          </w:rPr>
          <w:t>85</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2" w:history="1">
        <w:r w:rsidR="002C7EE0" w:rsidRPr="000C031E">
          <w:rPr>
            <w:rStyle w:val="Hyperlink"/>
            <w:rFonts w:eastAsia="Calibri"/>
            <w:noProof/>
          </w:rPr>
          <w:t>Ilustración 36 – Aplicación test auditivo Test Auditivo de Phonak</w:t>
        </w:r>
        <w:r w:rsidR="002C7EE0">
          <w:rPr>
            <w:noProof/>
            <w:webHidden/>
          </w:rPr>
          <w:tab/>
        </w:r>
        <w:r w:rsidR="002C7EE0">
          <w:rPr>
            <w:noProof/>
            <w:webHidden/>
          </w:rPr>
          <w:fldChar w:fldCharType="begin"/>
        </w:r>
        <w:r w:rsidR="002C7EE0">
          <w:rPr>
            <w:noProof/>
            <w:webHidden/>
          </w:rPr>
          <w:instrText xml:space="preserve"> PAGEREF _Toc385082332 \h </w:instrText>
        </w:r>
        <w:r w:rsidR="002C7EE0">
          <w:rPr>
            <w:noProof/>
            <w:webHidden/>
          </w:rPr>
        </w:r>
        <w:r w:rsidR="002C7EE0">
          <w:rPr>
            <w:noProof/>
            <w:webHidden/>
          </w:rPr>
          <w:fldChar w:fldCharType="separate"/>
        </w:r>
        <w:r w:rsidR="002C7EE0">
          <w:rPr>
            <w:noProof/>
            <w:webHidden/>
          </w:rPr>
          <w:t>87</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3" w:history="1">
        <w:r w:rsidR="002C7EE0" w:rsidRPr="000C031E">
          <w:rPr>
            <w:rStyle w:val="Hyperlink"/>
            <w:rFonts w:eastAsia="Calibri"/>
            <w:noProof/>
            <w:lang w:val="en-US"/>
          </w:rPr>
          <w:t>Ilustración 37 – Pantalla principal Test your hearing</w:t>
        </w:r>
        <w:r w:rsidR="002C7EE0">
          <w:rPr>
            <w:noProof/>
            <w:webHidden/>
          </w:rPr>
          <w:tab/>
        </w:r>
        <w:r w:rsidR="002C7EE0">
          <w:rPr>
            <w:noProof/>
            <w:webHidden/>
          </w:rPr>
          <w:fldChar w:fldCharType="begin"/>
        </w:r>
        <w:r w:rsidR="002C7EE0">
          <w:rPr>
            <w:noProof/>
            <w:webHidden/>
          </w:rPr>
          <w:instrText xml:space="preserve"> PAGEREF _Toc385082333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4" w:history="1">
        <w:r w:rsidR="002C7EE0" w:rsidRPr="000C031E">
          <w:rPr>
            <w:rStyle w:val="Hyperlink"/>
            <w:rFonts w:eastAsia="Calibri"/>
            <w:noProof/>
          </w:rPr>
          <w:t>Ilustración 38 – Interfaz de la prueba de rango de frecuencias</w:t>
        </w:r>
        <w:r w:rsidR="002C7EE0">
          <w:rPr>
            <w:noProof/>
            <w:webHidden/>
          </w:rPr>
          <w:tab/>
        </w:r>
        <w:r w:rsidR="002C7EE0">
          <w:rPr>
            <w:noProof/>
            <w:webHidden/>
          </w:rPr>
          <w:fldChar w:fldCharType="begin"/>
        </w:r>
        <w:r w:rsidR="002C7EE0">
          <w:rPr>
            <w:noProof/>
            <w:webHidden/>
          </w:rPr>
          <w:instrText xml:space="preserve"> PAGEREF _Toc385082334 \h </w:instrText>
        </w:r>
        <w:r w:rsidR="002C7EE0">
          <w:rPr>
            <w:noProof/>
            <w:webHidden/>
          </w:rPr>
        </w:r>
        <w:r w:rsidR="002C7EE0">
          <w:rPr>
            <w:noProof/>
            <w:webHidden/>
          </w:rPr>
          <w:fldChar w:fldCharType="separate"/>
        </w:r>
        <w:r w:rsidR="002C7EE0">
          <w:rPr>
            <w:noProof/>
            <w:webHidden/>
          </w:rPr>
          <w:t>88</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5" w:history="1">
        <w:r w:rsidR="002C7EE0" w:rsidRPr="000C031E">
          <w:rPr>
            <w:rStyle w:val="Hyperlink"/>
            <w:rFonts w:eastAsia="Calibri"/>
            <w:noProof/>
          </w:rPr>
          <w:t>Ilustración 39 – Pantalla de resultados de rango de frecuencias</w:t>
        </w:r>
        <w:r w:rsidR="002C7EE0">
          <w:rPr>
            <w:noProof/>
            <w:webHidden/>
          </w:rPr>
          <w:tab/>
        </w:r>
        <w:r w:rsidR="002C7EE0">
          <w:rPr>
            <w:noProof/>
            <w:webHidden/>
          </w:rPr>
          <w:fldChar w:fldCharType="begin"/>
        </w:r>
        <w:r w:rsidR="002C7EE0">
          <w:rPr>
            <w:noProof/>
            <w:webHidden/>
          </w:rPr>
          <w:instrText xml:space="preserve"> PAGEREF _Toc385082335 \h </w:instrText>
        </w:r>
        <w:r w:rsidR="002C7EE0">
          <w:rPr>
            <w:noProof/>
            <w:webHidden/>
          </w:rPr>
        </w:r>
        <w:r w:rsidR="002C7EE0">
          <w:rPr>
            <w:noProof/>
            <w:webHidden/>
          </w:rPr>
          <w:fldChar w:fldCharType="separate"/>
        </w:r>
        <w:r w:rsidR="002C7EE0">
          <w:rPr>
            <w:noProof/>
            <w:webHidden/>
          </w:rPr>
          <w:t>89</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6" w:history="1">
        <w:r w:rsidR="002C7EE0" w:rsidRPr="000C031E">
          <w:rPr>
            <w:rStyle w:val="Hyperlink"/>
            <w:rFonts w:eastAsia="Calibri"/>
            <w:noProof/>
          </w:rPr>
          <w:t>Ilustración 40 – Interfaz diferenciación de frecuencias</w:t>
        </w:r>
        <w:r w:rsidR="002C7EE0">
          <w:rPr>
            <w:noProof/>
            <w:webHidden/>
          </w:rPr>
          <w:tab/>
        </w:r>
        <w:r w:rsidR="002C7EE0">
          <w:rPr>
            <w:noProof/>
            <w:webHidden/>
          </w:rPr>
          <w:fldChar w:fldCharType="begin"/>
        </w:r>
        <w:r w:rsidR="002C7EE0">
          <w:rPr>
            <w:noProof/>
            <w:webHidden/>
          </w:rPr>
          <w:instrText xml:space="preserve"> PAGEREF _Toc385082336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2C7EE0"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2337" w:history="1">
        <w:r w:rsidR="002C7EE0" w:rsidRPr="000C031E">
          <w:rPr>
            <w:rStyle w:val="Hyperlink"/>
            <w:rFonts w:eastAsia="Calibri"/>
            <w:noProof/>
          </w:rPr>
          <w:t>Ilustración 41 – Gráfico representativo diferenciación de frecuencias</w:t>
        </w:r>
        <w:r w:rsidR="002C7EE0">
          <w:rPr>
            <w:noProof/>
            <w:webHidden/>
          </w:rPr>
          <w:tab/>
        </w:r>
        <w:r w:rsidR="002C7EE0">
          <w:rPr>
            <w:noProof/>
            <w:webHidden/>
          </w:rPr>
          <w:fldChar w:fldCharType="begin"/>
        </w:r>
        <w:r w:rsidR="002C7EE0">
          <w:rPr>
            <w:noProof/>
            <w:webHidden/>
          </w:rPr>
          <w:instrText xml:space="preserve"> PAGEREF _Toc385082337 \h </w:instrText>
        </w:r>
        <w:r w:rsidR="002C7EE0">
          <w:rPr>
            <w:noProof/>
            <w:webHidden/>
          </w:rPr>
        </w:r>
        <w:r w:rsidR="002C7EE0">
          <w:rPr>
            <w:noProof/>
            <w:webHidden/>
          </w:rPr>
          <w:fldChar w:fldCharType="separate"/>
        </w:r>
        <w:r w:rsidR="002C7EE0">
          <w:rPr>
            <w:noProof/>
            <w:webHidden/>
          </w:rPr>
          <w:t>90</w:t>
        </w:r>
        <w:r w:rsidR="002C7EE0">
          <w:rPr>
            <w:noProof/>
            <w:webHidden/>
          </w:rPr>
          <w:fldChar w:fldCharType="end"/>
        </w:r>
      </w:hyperlink>
    </w:p>
    <w:p w:rsidR="00146419" w:rsidRPr="00415423" w:rsidRDefault="00DB2C05" w:rsidP="00415423">
      <w:pPr>
        <w:pStyle w:val="TableofFigures"/>
        <w:tabs>
          <w:tab w:val="right" w:leader="dot" w:pos="10250"/>
        </w:tabs>
        <w:rPr>
          <w:rFonts w:asciiTheme="minorHAnsi" w:eastAsiaTheme="minorEastAsia" w:hAnsiTheme="minorHAnsi" w:cstheme="minorBidi"/>
          <w:noProof/>
          <w:sz w:val="22"/>
          <w:szCs w:val="22"/>
          <w:lang w:eastAsia="es-CR"/>
        </w:rPr>
      </w:pPr>
      <w:hyperlink w:anchor="_Toc385082338" w:history="1">
        <w:r w:rsidR="002C7EE0" w:rsidRPr="000C031E">
          <w:rPr>
            <w:rStyle w:val="Hyperlink"/>
            <w:rFonts w:eastAsia="Calibri"/>
            <w:noProof/>
          </w:rPr>
          <w:t>Ilustración 42 – Pantalla de resultados de diferenciación de frecuencias Aplicación Test your hearing</w:t>
        </w:r>
        <w:r w:rsidR="002C7EE0">
          <w:rPr>
            <w:noProof/>
            <w:webHidden/>
          </w:rPr>
          <w:tab/>
        </w:r>
        <w:r w:rsidR="002C7EE0">
          <w:rPr>
            <w:noProof/>
            <w:webHidden/>
          </w:rPr>
          <w:fldChar w:fldCharType="begin"/>
        </w:r>
        <w:r w:rsidR="002C7EE0">
          <w:rPr>
            <w:noProof/>
            <w:webHidden/>
          </w:rPr>
          <w:instrText xml:space="preserve"> PAGEREF _Toc385082338 \h </w:instrText>
        </w:r>
        <w:r w:rsidR="002C7EE0">
          <w:rPr>
            <w:noProof/>
            <w:webHidden/>
          </w:rPr>
        </w:r>
        <w:r w:rsidR="002C7EE0">
          <w:rPr>
            <w:noProof/>
            <w:webHidden/>
          </w:rPr>
          <w:fldChar w:fldCharType="separate"/>
        </w:r>
        <w:r w:rsidR="002C7EE0">
          <w:rPr>
            <w:noProof/>
            <w:webHidden/>
          </w:rPr>
          <w:t>91</w:t>
        </w:r>
        <w:r w:rsidR="002C7EE0">
          <w:rPr>
            <w:noProof/>
            <w:webHidden/>
          </w:rPr>
          <w:fldChar w:fldCharType="end"/>
        </w:r>
      </w:hyperlink>
      <w:r w:rsidR="00245F9B">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r w:rsidRPr="00F76769">
        <w:lastRenderedPageBreak/>
        <w:t>Índice de</w:t>
      </w:r>
      <w:r>
        <w:t xml:space="preserve"> tablas</w:t>
      </w:r>
    </w:p>
    <w:p w:rsidR="00FC1B38"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5089370" w:history="1">
        <w:r w:rsidR="00FC1B38" w:rsidRPr="00235676">
          <w:rPr>
            <w:rStyle w:val="Hyperlink"/>
            <w:rFonts w:eastAsia="Calibri"/>
            <w:noProof/>
          </w:rPr>
          <w:t>Tabla 1 – Costo de recursos humanos estimado</w:t>
        </w:r>
        <w:r w:rsidR="00FC1B38">
          <w:rPr>
            <w:noProof/>
            <w:webHidden/>
          </w:rPr>
          <w:tab/>
        </w:r>
        <w:r w:rsidR="00FC1B38">
          <w:rPr>
            <w:noProof/>
            <w:webHidden/>
          </w:rPr>
          <w:fldChar w:fldCharType="begin"/>
        </w:r>
        <w:r w:rsidR="00FC1B38">
          <w:rPr>
            <w:noProof/>
            <w:webHidden/>
          </w:rPr>
          <w:instrText xml:space="preserve"> PAGEREF _Toc385089370 \h </w:instrText>
        </w:r>
        <w:r w:rsidR="00FC1B38">
          <w:rPr>
            <w:noProof/>
            <w:webHidden/>
          </w:rPr>
        </w:r>
        <w:r w:rsidR="00FC1B38">
          <w:rPr>
            <w:noProof/>
            <w:webHidden/>
          </w:rPr>
          <w:fldChar w:fldCharType="separate"/>
        </w:r>
        <w:r w:rsidR="00FC1B38">
          <w:rPr>
            <w:noProof/>
            <w:webHidden/>
          </w:rPr>
          <w:t>34</w:t>
        </w:r>
        <w:r w:rsidR="00FC1B38">
          <w:rPr>
            <w:noProof/>
            <w:webHidden/>
          </w:rPr>
          <w:fldChar w:fldCharType="end"/>
        </w:r>
      </w:hyperlink>
    </w:p>
    <w:p w:rsidR="00FC1B38"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9371" w:history="1">
        <w:r w:rsidR="00FC1B38" w:rsidRPr="00235676">
          <w:rPr>
            <w:rStyle w:val="Hyperlink"/>
            <w:rFonts w:eastAsia="Calibri"/>
            <w:noProof/>
          </w:rPr>
          <w:t>Tabla 2 – Costo de activos a utilizar</w:t>
        </w:r>
        <w:r w:rsidR="00FC1B38">
          <w:rPr>
            <w:noProof/>
            <w:webHidden/>
          </w:rPr>
          <w:tab/>
        </w:r>
        <w:r w:rsidR="00FC1B38">
          <w:rPr>
            <w:noProof/>
            <w:webHidden/>
          </w:rPr>
          <w:fldChar w:fldCharType="begin"/>
        </w:r>
        <w:r w:rsidR="00FC1B38">
          <w:rPr>
            <w:noProof/>
            <w:webHidden/>
          </w:rPr>
          <w:instrText xml:space="preserve"> PAGEREF _Toc385089371 \h </w:instrText>
        </w:r>
        <w:r w:rsidR="00FC1B38">
          <w:rPr>
            <w:noProof/>
            <w:webHidden/>
          </w:rPr>
        </w:r>
        <w:r w:rsidR="00FC1B38">
          <w:rPr>
            <w:noProof/>
            <w:webHidden/>
          </w:rPr>
          <w:fldChar w:fldCharType="separate"/>
        </w:r>
        <w:r w:rsidR="00FC1B38">
          <w:rPr>
            <w:noProof/>
            <w:webHidden/>
          </w:rPr>
          <w:t>35</w:t>
        </w:r>
        <w:r w:rsidR="00FC1B38">
          <w:rPr>
            <w:noProof/>
            <w:webHidden/>
          </w:rPr>
          <w:fldChar w:fldCharType="end"/>
        </w:r>
      </w:hyperlink>
    </w:p>
    <w:p w:rsidR="00FC1B38"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9372" w:history="1">
        <w:r w:rsidR="00FC1B38" w:rsidRPr="00235676">
          <w:rPr>
            <w:rStyle w:val="Hyperlink"/>
            <w:rFonts w:eastAsia="Calibri"/>
            <w:noProof/>
          </w:rPr>
          <w:t>Tabla 3 - Comparación de aplicaciones de audiología existentes</w:t>
        </w:r>
        <w:r w:rsidR="00FC1B38">
          <w:rPr>
            <w:noProof/>
            <w:webHidden/>
          </w:rPr>
          <w:tab/>
        </w:r>
        <w:r w:rsidR="00FC1B38">
          <w:rPr>
            <w:noProof/>
            <w:webHidden/>
          </w:rPr>
          <w:fldChar w:fldCharType="begin"/>
        </w:r>
        <w:r w:rsidR="00FC1B38">
          <w:rPr>
            <w:noProof/>
            <w:webHidden/>
          </w:rPr>
          <w:instrText xml:space="preserve"> PAGEREF _Toc385089372 \h </w:instrText>
        </w:r>
        <w:r w:rsidR="00FC1B38">
          <w:rPr>
            <w:noProof/>
            <w:webHidden/>
          </w:rPr>
        </w:r>
        <w:r w:rsidR="00FC1B38">
          <w:rPr>
            <w:noProof/>
            <w:webHidden/>
          </w:rPr>
          <w:fldChar w:fldCharType="separate"/>
        </w:r>
        <w:r w:rsidR="00FC1B38">
          <w:rPr>
            <w:noProof/>
            <w:webHidden/>
          </w:rPr>
          <w:t>37</w:t>
        </w:r>
        <w:r w:rsidR="00FC1B38">
          <w:rPr>
            <w:noProof/>
            <w:webHidden/>
          </w:rPr>
          <w:fldChar w:fldCharType="end"/>
        </w:r>
      </w:hyperlink>
    </w:p>
    <w:p w:rsidR="00FC1B38" w:rsidRDefault="00DB2C05">
      <w:pPr>
        <w:pStyle w:val="TableofFigures"/>
        <w:tabs>
          <w:tab w:val="right" w:leader="dot" w:pos="10250"/>
        </w:tabs>
        <w:rPr>
          <w:rFonts w:asciiTheme="minorHAnsi" w:eastAsiaTheme="minorEastAsia" w:hAnsiTheme="minorHAnsi" w:cstheme="minorBidi"/>
          <w:noProof/>
          <w:sz w:val="22"/>
          <w:szCs w:val="22"/>
          <w:lang w:eastAsia="es-CR"/>
        </w:rPr>
      </w:pPr>
      <w:hyperlink w:anchor="_Toc385089373" w:history="1">
        <w:r w:rsidR="00FC1B38" w:rsidRPr="00235676">
          <w:rPr>
            <w:rStyle w:val="Hyperlink"/>
            <w:rFonts w:eastAsia="Calibri"/>
            <w:noProof/>
          </w:rPr>
          <w:t>Tabla 4 - Escenarios de pruebas</w:t>
        </w:r>
        <w:r w:rsidR="00FC1B38">
          <w:rPr>
            <w:noProof/>
            <w:webHidden/>
          </w:rPr>
          <w:tab/>
        </w:r>
        <w:r w:rsidR="00FC1B38">
          <w:rPr>
            <w:noProof/>
            <w:webHidden/>
          </w:rPr>
          <w:fldChar w:fldCharType="begin"/>
        </w:r>
        <w:r w:rsidR="00FC1B38">
          <w:rPr>
            <w:noProof/>
            <w:webHidden/>
          </w:rPr>
          <w:instrText xml:space="preserve"> PAGEREF _Toc385089373 \h </w:instrText>
        </w:r>
        <w:r w:rsidR="00FC1B38">
          <w:rPr>
            <w:noProof/>
            <w:webHidden/>
          </w:rPr>
        </w:r>
        <w:r w:rsidR="00FC1B38">
          <w:rPr>
            <w:noProof/>
            <w:webHidden/>
          </w:rPr>
          <w:fldChar w:fldCharType="separate"/>
        </w:r>
        <w:r w:rsidR="00FC1B38">
          <w:rPr>
            <w:noProof/>
            <w:webHidden/>
          </w:rPr>
          <w:t>48</w:t>
        </w:r>
        <w:r w:rsidR="00FC1B38">
          <w:rPr>
            <w:noProof/>
            <w:webHidden/>
          </w:rPr>
          <w:fldChar w:fldCharType="end"/>
        </w:r>
      </w:hyperlink>
    </w:p>
    <w:p w:rsidR="00146419" w:rsidRDefault="00146419">
      <w:pPr>
        <w:spacing w:after="200" w:line="276" w:lineRule="auto"/>
        <w:jc w:val="left"/>
        <w:rPr>
          <w:lang w:val="en-US"/>
        </w:rPr>
      </w:pPr>
      <w:r>
        <w:rPr>
          <w:lang w:val="en-US"/>
        </w:rPr>
        <w:fldChar w:fldCharType="end"/>
      </w:r>
      <w:r>
        <w:rPr>
          <w:lang w:val="en-US"/>
        </w:rPr>
        <w:br w:type="page"/>
      </w:r>
    </w:p>
    <w:p w:rsidR="00AD0B2F" w:rsidRPr="00731493" w:rsidRDefault="00AD0B2F" w:rsidP="00731493">
      <w:pPr>
        <w:pStyle w:val="TableofFigures"/>
        <w:tabs>
          <w:tab w:val="right" w:leader="dot" w:pos="10250"/>
        </w:tabs>
        <w:rPr>
          <w:rFonts w:asciiTheme="minorHAnsi" w:eastAsiaTheme="minorEastAsia" w:hAnsiTheme="minorHAnsi" w:cstheme="minorBidi"/>
          <w:noProof/>
          <w:sz w:val="22"/>
          <w:szCs w:val="22"/>
          <w:lang w:val="en-US" w:eastAsia="en-US"/>
        </w:rPr>
      </w:pPr>
    </w:p>
    <w:p w:rsidR="00AD0B2F" w:rsidRPr="00993CDF" w:rsidRDefault="00AD0B2F" w:rsidP="00AD0B2F">
      <w:pPr>
        <w:pStyle w:val="t1"/>
      </w:pPr>
      <w:bookmarkStart w:id="59" w:name="_Toc347565935"/>
      <w:bookmarkStart w:id="60" w:name="_Toc384671491"/>
      <w:r>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lastRenderedPageBreak/>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la cual ha recibido una muy 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Cabe destacar que la solución no trata de remplazar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lastRenderedPageBreak/>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5F4F84" w:rsidRDefault="0019327D" w:rsidP="003451B9">
      <w:pPr>
        <w:pStyle w:val="ListParagraph"/>
        <w:numPr>
          <w:ilvl w:val="0"/>
          <w:numId w:val="4"/>
        </w:numPr>
        <w:rPr>
          <w:lang w:eastAsia="es-CR"/>
        </w:rPr>
      </w:pPr>
      <w:r w:rsidRPr="005F4F84">
        <w:rPr>
          <w:lang w:eastAsia="es-CR"/>
        </w:rPr>
        <w:t>Determinar la utilización de aplicacio</w:t>
      </w:r>
      <w:r w:rsidR="00DA439E" w:rsidRPr="005F4F84">
        <w:rPr>
          <w:lang w:eastAsia="es-CR"/>
        </w:rPr>
        <w:t>nes móviles relacionadas al di</w:t>
      </w:r>
      <w:r w:rsidR="0091492F">
        <w:rPr>
          <w:lang w:val="es-CR" w:eastAsia="es-CR"/>
        </w:rPr>
        <w:t>a</w:t>
      </w:r>
      <w:r w:rsidR="0091492F" w:rsidRPr="005F4F84">
        <w:rPr>
          <w:lang w:eastAsia="es-CR"/>
        </w:rPr>
        <w:t>gnóstico</w:t>
      </w:r>
      <w:r w:rsidRPr="005F4F84">
        <w:rPr>
          <w:lang w:eastAsia="es-CR"/>
        </w:rPr>
        <w:t xml:space="preserve"> o evaluación de padecimientos de personas ent</w:t>
      </w:r>
      <w:r w:rsidR="00DA439E" w:rsidRPr="005F4F84">
        <w:rPr>
          <w:lang w:eastAsia="es-CR"/>
        </w:rPr>
        <w:t>re los 25 y 35 años durante el ú</w:t>
      </w:r>
      <w:r w:rsidRPr="005F4F84">
        <w:rPr>
          <w:lang w:eastAsia="es-CR"/>
        </w:rPr>
        <w:t>ltimo semestre del 201</w:t>
      </w:r>
      <w:r w:rsidR="005F4F84" w:rsidRPr="005F4F84">
        <w:rPr>
          <w:lang w:eastAsia="es-CR"/>
        </w:rPr>
        <w:t>4</w:t>
      </w:r>
      <w:r w:rsidRPr="005F4F84">
        <w:rPr>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AD0B2F" w:rsidP="003451B9">
      <w:pPr>
        <w:pStyle w:val="ListParagraph"/>
        <w:numPr>
          <w:ilvl w:val="0"/>
          <w:numId w:val="4"/>
        </w:numPr>
        <w:rPr>
          <w:lang w:eastAsia="es-CR"/>
        </w:rPr>
      </w:pPr>
      <w:r w:rsidRPr="005F4F84">
        <w:rPr>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3" w:name="_Toc347565942"/>
      <w:bookmarkStart w:id="74" w:name="_Toc384671498"/>
      <w:r w:rsidRPr="008574D5">
        <w:rPr>
          <w:szCs w:val="23"/>
        </w:rPr>
        <w:lastRenderedPageBreak/>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 xml:space="preserve">(Editor Aplicaciones </w:t>
          </w:r>
          <w:r w:rsidR="007B666E">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B2C05" w:rsidRDefault="00DB2C05" w:rsidP="00AD0B2F">
                            <w:pPr>
                              <w:pStyle w:val="Caption"/>
                            </w:pPr>
                            <w:bookmarkStart w:id="108" w:name="_Toc343369204"/>
                            <w:bookmarkStart w:id="109" w:name="_Toc385082295"/>
                            <w:r>
                              <w:t xml:space="preserve">Ilustración </w:t>
                            </w:r>
                            <w:fldSimple w:instr=" SEQ Ilustración \* ARABIC ">
                              <w:r>
                                <w:rPr>
                                  <w:noProof/>
                                </w:rPr>
                                <w:t>1</w:t>
                              </w:r>
                            </w:fldSimple>
                            <w:r>
                              <w:t xml:space="preserve"> – Oído medio</w:t>
                            </w:r>
                            <w:bookmarkEnd w:id="108"/>
                            <w:bookmarkEnd w:id="109"/>
                          </w:p>
                          <w:p w:rsidR="00DB2C05" w:rsidRPr="009C6E38" w:rsidRDefault="00DB2C05"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DB2C05" w:rsidRDefault="00DB2C05" w:rsidP="00AD0B2F">
                      <w:pPr>
                        <w:pStyle w:val="Caption"/>
                      </w:pPr>
                      <w:bookmarkStart w:id="110" w:name="_Toc343369204"/>
                      <w:bookmarkStart w:id="111" w:name="_Toc385082295"/>
                      <w:r>
                        <w:t xml:space="preserve">Ilustración </w:t>
                      </w:r>
                      <w:fldSimple w:instr=" SEQ Ilustración \* ARABIC ">
                        <w:r>
                          <w:rPr>
                            <w:noProof/>
                          </w:rPr>
                          <w:t>1</w:t>
                        </w:r>
                      </w:fldSimple>
                      <w:r>
                        <w:t xml:space="preserve"> – Oído medio</w:t>
                      </w:r>
                      <w:bookmarkEnd w:id="110"/>
                      <w:bookmarkEnd w:id="111"/>
                    </w:p>
                    <w:p w:rsidR="00DB2C05" w:rsidRPr="009C6E38" w:rsidRDefault="00DB2C05"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2" w:name="_Toc335825847"/>
      <w:bookmarkStart w:id="113" w:name="_Toc347565954"/>
      <w:bookmarkStart w:id="114" w:name="_Toc384671510"/>
      <w:r w:rsidRPr="007B05B4">
        <w:t>Oído interno</w:t>
      </w:r>
      <w:bookmarkEnd w:id="112"/>
      <w:bookmarkEnd w:id="113"/>
      <w:bookmarkEnd w:id="114"/>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5" w:name="_Toc343369205"/>
      <w:bookmarkStart w:id="116" w:name="_Toc385082296"/>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5"/>
      <w:bookmarkEnd w:id="116"/>
    </w:p>
    <w:p w:rsidR="00AD0B2F" w:rsidRPr="009C6E38" w:rsidRDefault="00DB2C05"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7" w:name="_Toc324842969"/>
      <w:bookmarkStart w:id="118" w:name="_Toc335825848"/>
      <w:bookmarkStart w:id="119" w:name="_Toc347565955"/>
      <w:bookmarkStart w:id="120" w:name="_Toc384671511"/>
      <w:r w:rsidRPr="007B05B4">
        <w:lastRenderedPageBreak/>
        <w:t>Nivel de intensidad y umbrales del sonido</w:t>
      </w:r>
      <w:bookmarkEnd w:id="117"/>
      <w:bookmarkEnd w:id="118"/>
      <w:bookmarkEnd w:id="119"/>
      <w:bookmarkEnd w:id="120"/>
      <w:r w:rsidRPr="007B05B4">
        <w:t xml:space="preserve">  </w:t>
      </w:r>
    </w:p>
    <w:p w:rsidR="00AD0B2F" w:rsidRPr="00143A2B" w:rsidRDefault="00AD0B2F" w:rsidP="003451B9">
      <w:pPr>
        <w:pStyle w:val="13"/>
        <w:numPr>
          <w:ilvl w:val="3"/>
          <w:numId w:val="5"/>
        </w:numPr>
      </w:pPr>
      <w:bookmarkStart w:id="121" w:name="_Toc335825849"/>
      <w:bookmarkStart w:id="122" w:name="_Toc347565956"/>
      <w:bookmarkStart w:id="123" w:name="_Toc384671512"/>
      <w:r w:rsidRPr="00143A2B">
        <w:t>Ondas sonoras</w:t>
      </w:r>
      <w:bookmarkEnd w:id="121"/>
      <w:bookmarkEnd w:id="122"/>
      <w:bookmarkEnd w:id="123"/>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4" w:name="_Toc335825850"/>
      <w:bookmarkStart w:id="125" w:name="_Toc347565957"/>
      <w:bookmarkStart w:id="126" w:name="_Toc384671513"/>
      <w:r w:rsidRPr="00143A2B">
        <w:t>Umbrales absolutos</w:t>
      </w:r>
      <w:bookmarkEnd w:id="124"/>
      <w:bookmarkEnd w:id="125"/>
      <w:bookmarkEnd w:id="126"/>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7" w:name="_Toc324842971"/>
      <w:bookmarkStart w:id="128" w:name="_Toc335825851"/>
      <w:bookmarkStart w:id="129" w:name="_Toc347565958"/>
      <w:bookmarkStart w:id="130" w:name="_Toc384671514"/>
      <w:r w:rsidRPr="001533E9">
        <w:t>Umbral de audibilidad</w:t>
      </w:r>
      <w:bookmarkEnd w:id="127"/>
      <w:bookmarkEnd w:id="128"/>
      <w:bookmarkEnd w:id="129"/>
      <w:bookmarkEnd w:id="130"/>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1" w:name="_Toc324842972"/>
      <w:bookmarkStart w:id="132" w:name="_Toc335825852"/>
      <w:bookmarkStart w:id="133" w:name="_Toc347565959"/>
      <w:bookmarkStart w:id="134" w:name="_Toc384671515"/>
      <w:r w:rsidRPr="001533E9">
        <w:t>Umbrales de frecuencia</w:t>
      </w:r>
      <w:bookmarkEnd w:id="131"/>
      <w:bookmarkEnd w:id="132"/>
      <w:bookmarkEnd w:id="133"/>
      <w:bookmarkEnd w:id="134"/>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5" w:name="_Toc335825853"/>
      <w:bookmarkStart w:id="136" w:name="_Toc347565960"/>
      <w:bookmarkStart w:id="137" w:name="_Toc384671516"/>
      <w:r w:rsidRPr="00500CFF">
        <w:t>Umbral del dolor</w:t>
      </w:r>
      <w:bookmarkEnd w:id="135"/>
      <w:bookmarkEnd w:id="136"/>
      <w:bookmarkEnd w:id="137"/>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8" w:name="_Toc324842973"/>
      <w:bookmarkStart w:id="139" w:name="_Toc335825854"/>
      <w:bookmarkStart w:id="140" w:name="_Toc347565961"/>
      <w:bookmarkStart w:id="141" w:name="_Toc384671517"/>
      <w:r w:rsidRPr="00143A2B">
        <w:t>Efectos nocivos del</w:t>
      </w:r>
      <w:r w:rsidRPr="00595685">
        <w:t xml:space="preserve"> ruido en la audición</w:t>
      </w:r>
      <w:bookmarkEnd w:id="138"/>
      <w:bookmarkEnd w:id="139"/>
      <w:bookmarkEnd w:id="140"/>
      <w:bookmarkEnd w:id="141"/>
    </w:p>
    <w:p w:rsidR="00AD0B2F" w:rsidRPr="00595685" w:rsidRDefault="00AD0B2F" w:rsidP="003451B9">
      <w:pPr>
        <w:pStyle w:val="13"/>
        <w:numPr>
          <w:ilvl w:val="3"/>
          <w:numId w:val="5"/>
        </w:numPr>
        <w:rPr>
          <w:rStyle w:val="Heading3Char"/>
          <w:b/>
          <w:bCs/>
        </w:rPr>
      </w:pPr>
      <w:bookmarkStart w:id="142" w:name="_Toc324842974"/>
      <w:bookmarkStart w:id="143" w:name="_Toc335825855"/>
      <w:bookmarkStart w:id="144" w:name="_Toc347565962"/>
      <w:bookmarkStart w:id="145" w:name="_Toc384671518"/>
      <w:r w:rsidRPr="00244934">
        <w:rPr>
          <w:rStyle w:val="Heading3Char"/>
          <w:b/>
          <w:bCs/>
        </w:rPr>
        <w:t>Trauma acústico (hipoacusia)</w:t>
      </w:r>
      <w:bookmarkEnd w:id="142"/>
      <w:bookmarkEnd w:id="143"/>
      <w:bookmarkEnd w:id="144"/>
      <w:bookmarkEnd w:id="145"/>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6" w:name="_Toc324842975"/>
      <w:bookmarkStart w:id="147" w:name="_Toc335825856"/>
      <w:bookmarkStart w:id="148" w:name="_Toc347565963"/>
      <w:bookmarkStart w:id="149" w:name="_Toc384671519"/>
      <w:proofErr w:type="spellStart"/>
      <w:r w:rsidRPr="00244934">
        <w:rPr>
          <w:rStyle w:val="Heading3Char"/>
          <w:b/>
          <w:bCs/>
        </w:rPr>
        <w:lastRenderedPageBreak/>
        <w:t>Acúfenos</w:t>
      </w:r>
      <w:bookmarkEnd w:id="146"/>
      <w:bookmarkEnd w:id="147"/>
      <w:bookmarkEnd w:id="148"/>
      <w:bookmarkEnd w:id="149"/>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0" w:name="_Toc324842976"/>
      <w:bookmarkStart w:id="151" w:name="_Toc335825857"/>
      <w:bookmarkStart w:id="152" w:name="_Toc347565964"/>
      <w:bookmarkStart w:id="153" w:name="_Toc384671520"/>
      <w:r w:rsidRPr="00244934">
        <w:rPr>
          <w:rStyle w:val="Heading3Char"/>
          <w:b/>
          <w:bCs/>
        </w:rPr>
        <w:t>Desplazamiento temporal de la audición – TTS</w:t>
      </w:r>
      <w:bookmarkEnd w:id="150"/>
      <w:bookmarkEnd w:id="151"/>
      <w:bookmarkEnd w:id="152"/>
      <w:bookmarkEnd w:id="153"/>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4" w:name="_Toc343369206"/>
      <w:bookmarkStart w:id="155" w:name="_Toc385082297"/>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4"/>
      <w:bookmarkEnd w:id="155"/>
    </w:p>
    <w:p w:rsidR="00E2208B" w:rsidRPr="00E2208B" w:rsidRDefault="00DB2C05"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6" w:name="_Toc324842977"/>
      <w:bookmarkStart w:id="157" w:name="_Toc335825858"/>
      <w:bookmarkStart w:id="158" w:name="_Toc347565965"/>
      <w:bookmarkStart w:id="159" w:name="_Toc384671521"/>
      <w:r w:rsidRPr="00244934">
        <w:rPr>
          <w:rStyle w:val="Heading3Char"/>
          <w:b/>
          <w:bCs/>
        </w:rPr>
        <w:t>Análisis</w:t>
      </w:r>
      <w:bookmarkEnd w:id="156"/>
      <w:bookmarkEnd w:id="157"/>
      <w:bookmarkEnd w:id="158"/>
      <w:bookmarkEnd w:id="159"/>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0" w:name="_Toc335825859"/>
      <w:bookmarkStart w:id="161" w:name="_Toc347565966"/>
      <w:bookmarkStart w:id="162" w:name="_Toc384671522"/>
      <w:r w:rsidRPr="00595685">
        <w:t>Audiometría</w:t>
      </w:r>
      <w:bookmarkEnd w:id="160"/>
      <w:bookmarkEnd w:id="161"/>
      <w:bookmarkEnd w:id="162"/>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3" w:name="_Toc335825860"/>
      <w:bookmarkStart w:id="164" w:name="_Toc347565967"/>
      <w:bookmarkStart w:id="165" w:name="_Toc384671523"/>
      <w:r w:rsidRPr="00595685">
        <w:rPr>
          <w:rStyle w:val="Heading3Char"/>
          <w:b/>
          <w:bCs/>
        </w:rPr>
        <w:t>Audiometría tonal</w:t>
      </w:r>
      <w:bookmarkEnd w:id="163"/>
      <w:bookmarkEnd w:id="164"/>
      <w:bookmarkEnd w:id="165"/>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6" w:name="_Toc335825861"/>
      <w:bookmarkStart w:id="167" w:name="_Toc347565968"/>
      <w:bookmarkStart w:id="168"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6"/>
      <w:bookmarkEnd w:id="167"/>
      <w:bookmarkEnd w:id="168"/>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9" w:name="_Toc335825862"/>
      <w:bookmarkStart w:id="170" w:name="_Toc347565969"/>
      <w:bookmarkStart w:id="171" w:name="_Toc384671525"/>
      <w:r w:rsidRPr="00595685">
        <w:t>Audiómetro</w:t>
      </w:r>
      <w:bookmarkEnd w:id="169"/>
      <w:bookmarkEnd w:id="170"/>
      <w:bookmarkEnd w:id="171"/>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2" w:name="_Toc343369207"/>
      <w:bookmarkStart w:id="173" w:name="_Toc385082298"/>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2"/>
      <w:bookmarkEnd w:id="173"/>
    </w:p>
    <w:p w:rsidR="00AD0B2F" w:rsidRPr="009C6E38" w:rsidRDefault="00DB2C05"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4" w:name="_Toc335825863"/>
      <w:bookmarkStart w:id="175" w:name="_Toc347565970"/>
      <w:bookmarkStart w:id="176" w:name="_Toc384671526"/>
      <w:r w:rsidRPr="00595685">
        <w:lastRenderedPageBreak/>
        <w:t>Audiograma o test auditivo</w:t>
      </w:r>
      <w:bookmarkEnd w:id="174"/>
      <w:bookmarkEnd w:id="175"/>
      <w:bookmarkEnd w:id="176"/>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7" w:name="_Toc343369208"/>
      <w:bookmarkStart w:id="178" w:name="_Toc385082299"/>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7"/>
      <w:bookmarkEnd w:id="178"/>
      <w:proofErr w:type="spellEnd"/>
    </w:p>
    <w:p w:rsidR="00AD0B2F" w:rsidRPr="00242683" w:rsidRDefault="00DB2C05"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9" w:name="_Toc335825864"/>
      <w:bookmarkStart w:id="180" w:name="_Toc347565971"/>
      <w:bookmarkStart w:id="181" w:name="_Toc384671527"/>
      <w:r w:rsidRPr="00595685">
        <w:t>Los auriculares</w:t>
      </w:r>
      <w:bookmarkEnd w:id="179"/>
      <w:bookmarkEnd w:id="180"/>
      <w:bookmarkEnd w:id="181"/>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2" w:name="_Toc335825865"/>
      <w:bookmarkStart w:id="183" w:name="_Toc347565972"/>
      <w:bookmarkStart w:id="184" w:name="_Toc384671528"/>
      <w:r>
        <w:lastRenderedPageBreak/>
        <w:t xml:space="preserve">Los Generalidades de </w:t>
      </w:r>
      <w:r w:rsidRPr="007C7783">
        <w:t>audífonos</w:t>
      </w:r>
      <w:bookmarkEnd w:id="182"/>
      <w:bookmarkEnd w:id="183"/>
      <w:bookmarkEnd w:id="184"/>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5" w:name="_Toc335825866"/>
      <w:bookmarkStart w:id="186" w:name="_Toc347565973"/>
      <w:bookmarkStart w:id="187" w:name="_Toc384671529"/>
      <w:r>
        <w:t>Diseños</w:t>
      </w:r>
      <w:bookmarkEnd w:id="185"/>
      <w:bookmarkEnd w:id="186"/>
      <w:bookmarkEnd w:id="187"/>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8" w:name="_Toc335825867"/>
      <w:bookmarkStart w:id="189" w:name="_Toc347565974"/>
      <w:bookmarkStart w:id="190" w:name="_Ref384149258"/>
      <w:bookmarkStart w:id="191" w:name="_Toc384671530"/>
      <w:r w:rsidRPr="001533E9">
        <w:t>Características técnicas</w:t>
      </w:r>
      <w:bookmarkEnd w:id="188"/>
      <w:bookmarkEnd w:id="189"/>
      <w:bookmarkEnd w:id="190"/>
      <w:bookmarkEnd w:id="191"/>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2" w:name="_Toc335825868"/>
      <w:bookmarkStart w:id="193" w:name="_Toc347565975"/>
      <w:bookmarkStart w:id="194" w:name="_Ref384124828"/>
      <w:bookmarkStart w:id="195" w:name="_Ref384124832"/>
      <w:bookmarkStart w:id="196" w:name="_Toc384671531"/>
      <w:r w:rsidRPr="001F1CB1">
        <w:t>Sistema operativo móvil o SO móvil</w:t>
      </w:r>
      <w:bookmarkEnd w:id="192"/>
      <w:bookmarkEnd w:id="193"/>
      <w:bookmarkEnd w:id="194"/>
      <w:bookmarkEnd w:id="195"/>
      <w:bookmarkEnd w:id="196"/>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7" w:name="_Toc335825869"/>
      <w:bookmarkStart w:id="198" w:name="_Toc347565976"/>
      <w:bookmarkStart w:id="199" w:name="_Toc384671532"/>
      <w:r w:rsidRPr="001F1CB1">
        <w:t>Middleware</w:t>
      </w:r>
      <w:bookmarkEnd w:id="197"/>
      <w:bookmarkEnd w:id="198"/>
      <w:bookmarkEnd w:id="199"/>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0" w:name="_Toc335825870"/>
      <w:bookmarkStart w:id="201" w:name="_Toc347565977"/>
      <w:bookmarkStart w:id="202" w:name="_Toc384671533"/>
      <w:r w:rsidRPr="001F1CB1">
        <w:t>Sistemas operativos móviles más conocidos</w:t>
      </w:r>
      <w:bookmarkEnd w:id="200"/>
      <w:bookmarkEnd w:id="201"/>
      <w:bookmarkEnd w:id="202"/>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3" w:name="_Toc347565978"/>
      <w:bookmarkStart w:id="204" w:name="_Toc384671534"/>
      <w:r>
        <w:t>Marco Metodológico</w:t>
      </w:r>
      <w:bookmarkEnd w:id="203"/>
      <w:bookmarkEnd w:id="204"/>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5" w:name="_Toc335332641"/>
      <w:bookmarkStart w:id="206" w:name="_Toc347565979"/>
      <w:bookmarkStart w:id="207" w:name="_Toc384671535"/>
      <w:r w:rsidRPr="00993CDF">
        <w:t>Metodología ágil para el desarrollo de software móvil</w:t>
      </w:r>
      <w:bookmarkEnd w:id="205"/>
      <w:bookmarkEnd w:id="206"/>
      <w:bookmarkEnd w:id="207"/>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08" w:name="_Toc335332662"/>
      <w:bookmarkStart w:id="209" w:name="_Toc343369209"/>
      <w:bookmarkStart w:id="210" w:name="_Toc385082300"/>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8"/>
      <w:bookmarkEnd w:id="209"/>
      <w:bookmarkEnd w:id="210"/>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1" w:name="_Toc347565980"/>
      <w:bookmarkStart w:id="212" w:name="_Toc384671536"/>
      <w:r w:rsidRPr="00C442FB">
        <w:rPr>
          <w:szCs w:val="23"/>
        </w:rPr>
        <w:lastRenderedPageBreak/>
        <w:t>CAPÍTULO 3</w:t>
      </w:r>
      <w:bookmarkEnd w:id="211"/>
      <w:bookmarkEnd w:id="212"/>
    </w:p>
    <w:p w:rsidR="00AD0B2F" w:rsidRDefault="00AD0B2F" w:rsidP="00AD0B2F">
      <w:pPr>
        <w:pStyle w:val="12"/>
      </w:pPr>
      <w:bookmarkStart w:id="213" w:name="_Toc347565981"/>
      <w:bookmarkStart w:id="214" w:name="_Toc384671537"/>
      <w:r>
        <w:t xml:space="preserve">Procedimiento </w:t>
      </w:r>
      <w:r w:rsidRPr="00993CDF">
        <w:t>Metodológico</w:t>
      </w:r>
      <w:bookmarkEnd w:id="213"/>
      <w:bookmarkEnd w:id="214"/>
    </w:p>
    <w:p w:rsidR="00DE3DA9" w:rsidRDefault="00DE3DA9" w:rsidP="00AD0B2F">
      <w:pPr>
        <w:pStyle w:val="13"/>
        <w:tabs>
          <w:tab w:val="left" w:pos="1134"/>
        </w:tabs>
      </w:pPr>
      <w:bookmarkStart w:id="215" w:name="_Toc347565982"/>
      <w:bookmarkStart w:id="216" w:name="_Toc384671538"/>
      <w:r>
        <w:t>Mobile-D – Fase de exploración</w:t>
      </w:r>
      <w:bookmarkEnd w:id="215"/>
      <w:bookmarkEnd w:id="216"/>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7" w:name="_Toc347565983"/>
      <w:bookmarkStart w:id="218" w:name="_Toc384671539"/>
      <w:r>
        <w:t>Contacto inicial</w:t>
      </w:r>
      <w:bookmarkEnd w:id="217"/>
      <w:bookmarkEnd w:id="218"/>
    </w:p>
    <w:p w:rsidR="00051055" w:rsidRPr="00051055" w:rsidRDefault="002C0DA1" w:rsidP="00073592">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9" w:name="_Toc347565984"/>
      <w:bookmarkStart w:id="220" w:name="_Toc384671540"/>
      <w:r>
        <w:t>Realización del plan de trabajo</w:t>
      </w:r>
      <w:bookmarkEnd w:id="219"/>
      <w:bookmarkEnd w:id="220"/>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1" w:name="_Toc337713594"/>
      <w:bookmarkStart w:id="222" w:name="_Toc347565985"/>
      <w:bookmarkStart w:id="223" w:name="_Toc384671541"/>
      <w:r w:rsidRPr="00CC6517">
        <w:t>Estudio de factibilidad</w:t>
      </w:r>
      <w:bookmarkEnd w:id="221"/>
      <w:bookmarkEnd w:id="222"/>
      <w:bookmarkEnd w:id="223"/>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4" w:name="_Toc337713595"/>
      <w:bookmarkStart w:id="225" w:name="_Toc347565986"/>
      <w:bookmarkStart w:id="226" w:name="_Toc384671542"/>
      <w:bookmarkStart w:id="227" w:name="_Ref385077747"/>
      <w:r w:rsidRPr="00CC6517">
        <w:t>Técnica</w:t>
      </w:r>
      <w:bookmarkEnd w:id="224"/>
      <w:bookmarkEnd w:id="225"/>
      <w:bookmarkEnd w:id="226"/>
      <w:bookmarkEnd w:id="22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8" w:name="_Toc337713596"/>
      <w:bookmarkStart w:id="229" w:name="_Toc347565987"/>
      <w:bookmarkStart w:id="230" w:name="_Toc384671543"/>
      <w:r w:rsidRPr="00CC6517">
        <w:t>Operativa</w:t>
      </w:r>
      <w:bookmarkEnd w:id="228"/>
      <w:bookmarkEnd w:id="229"/>
      <w:bookmarkEnd w:id="230"/>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1" w:name="_Toc337713616"/>
      <w:bookmarkStart w:id="232" w:name="_Toc343369211"/>
      <w:bookmarkStart w:id="233" w:name="_Toc385082301"/>
      <w:r>
        <w:rPr>
          <w:szCs w:val="18"/>
        </w:rPr>
        <w:t xml:space="preserve">Ilustración </w:t>
      </w:r>
      <w:r w:rsidR="00245F9B">
        <w:fldChar w:fldCharType="begin"/>
      </w:r>
      <w:r>
        <w:rPr>
          <w:szCs w:val="18"/>
        </w:rPr>
        <w:instrText xml:space="preserve"> SEQ Ilustración \* ARABIC </w:instrText>
      </w:r>
      <w:r w:rsidR="00245F9B">
        <w:fldChar w:fldCharType="separate"/>
      </w:r>
      <w:r w:rsidR="00401FFD">
        <w:rPr>
          <w:noProof/>
          <w:szCs w:val="18"/>
        </w:rPr>
        <w:t>7</w:t>
      </w:r>
      <w:r w:rsidR="00245F9B">
        <w:fldChar w:fldCharType="end"/>
      </w:r>
      <w:r>
        <w:rPr>
          <w:szCs w:val="18"/>
        </w:rPr>
        <w:t xml:space="preserve"> – Soporte de la aplicación en las operaciones básicas de la Clínica Audinsa</w:t>
      </w:r>
      <w:bookmarkEnd w:id="231"/>
      <w:bookmarkEnd w:id="232"/>
      <w:bookmarkEnd w:id="23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4" w:name="_Toc337713597"/>
      <w:bookmarkStart w:id="235" w:name="_Toc347565988"/>
      <w:bookmarkStart w:id="236" w:name="_Toc384671544"/>
      <w:r w:rsidRPr="00CC6517">
        <w:t>Financiera</w:t>
      </w:r>
      <w:bookmarkEnd w:id="234"/>
      <w:bookmarkEnd w:id="235"/>
      <w:bookmarkEnd w:id="236"/>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7" w:name="_Toc337713598"/>
      <w:bookmarkStart w:id="238" w:name="_Toc347565989"/>
      <w:bookmarkStart w:id="239" w:name="_Toc384671545"/>
      <w:r w:rsidRPr="00CC6517">
        <w:t>Costo de recursos humanos</w:t>
      </w:r>
      <w:bookmarkEnd w:id="237"/>
      <w:bookmarkEnd w:id="238"/>
      <w:bookmarkEnd w:id="239"/>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0" w:name="_Toc337713618"/>
      <w:bookmarkStart w:id="241" w:name="_Toc385089370"/>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1</w:t>
      </w:r>
      <w:r w:rsidR="00245F9B">
        <w:fldChar w:fldCharType="end"/>
      </w:r>
      <w:r>
        <w:rPr>
          <w:szCs w:val="18"/>
        </w:rPr>
        <w:t xml:space="preserve"> – Costo de recursos humanos estimado</w:t>
      </w:r>
      <w:bookmarkEnd w:id="240"/>
      <w:bookmarkEnd w:id="24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2" w:name="_Toc337713599"/>
      <w:bookmarkStart w:id="243" w:name="_Toc347565990"/>
      <w:bookmarkStart w:id="244" w:name="_Toc384671546"/>
      <w:r w:rsidRPr="00CC6517">
        <w:t>Costo de equipos y software a utilizar</w:t>
      </w:r>
      <w:bookmarkEnd w:id="242"/>
      <w:bookmarkEnd w:id="243"/>
      <w:bookmarkEnd w:id="244"/>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5" w:name="_Toc337713619"/>
      <w:bookmarkStart w:id="246" w:name="_Toc385089371"/>
      <w:r>
        <w:rPr>
          <w:szCs w:val="18"/>
        </w:rPr>
        <w:t xml:space="preserve">Tabla </w:t>
      </w:r>
      <w:r w:rsidR="00245F9B">
        <w:fldChar w:fldCharType="begin"/>
      </w:r>
      <w:r>
        <w:rPr>
          <w:szCs w:val="18"/>
        </w:rPr>
        <w:instrText xml:space="preserve"> SEQ Tabla \* ARABIC </w:instrText>
      </w:r>
      <w:r w:rsidR="00245F9B">
        <w:fldChar w:fldCharType="separate"/>
      </w:r>
      <w:r w:rsidR="00FC1B38">
        <w:rPr>
          <w:noProof/>
          <w:szCs w:val="18"/>
        </w:rPr>
        <w:t>2</w:t>
      </w:r>
      <w:r w:rsidR="00245F9B">
        <w:fldChar w:fldCharType="end"/>
      </w:r>
      <w:r>
        <w:rPr>
          <w:szCs w:val="18"/>
        </w:rPr>
        <w:t xml:space="preserve"> – Costo de activos a utilizar</w:t>
      </w:r>
      <w:bookmarkEnd w:id="245"/>
      <w:bookmarkEnd w:id="24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7" w:name="_Toc337713600"/>
      <w:bookmarkStart w:id="248" w:name="_Toc347565991"/>
      <w:bookmarkStart w:id="249" w:name="_Toc384671547"/>
      <w:r w:rsidRPr="001E250E">
        <w:t>Legal</w:t>
      </w:r>
      <w:bookmarkEnd w:id="247"/>
      <w:bookmarkEnd w:id="248"/>
      <w:bookmarkEnd w:id="24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0" w:name="_Toc347565992"/>
      <w:bookmarkStart w:id="251" w:name="_Toc384671548"/>
      <w:r>
        <w:t>Mobile-D – Fase de inicialización</w:t>
      </w:r>
      <w:bookmarkEnd w:id="250"/>
      <w:bookmarkEnd w:id="25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2" w:name="_Toc347565993"/>
      <w:bookmarkStart w:id="253" w:name="_Toc384671549"/>
      <w:r>
        <w:t>Definición de requerimientos</w:t>
      </w:r>
      <w:bookmarkEnd w:id="252"/>
      <w:bookmarkEnd w:id="253"/>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4" w:name="_Ref384125019"/>
      <w:bookmarkStart w:id="255" w:name="_Toc385089372"/>
      <w:r>
        <w:t xml:space="preserve">Tabla </w:t>
      </w:r>
      <w:fldSimple w:instr=" SEQ Tabla \* ARABIC ">
        <w:r w:rsidR="00FC1B38">
          <w:rPr>
            <w:noProof/>
          </w:rPr>
          <w:t>3</w:t>
        </w:r>
      </w:fldSimple>
      <w:r>
        <w:t xml:space="preserve"> - Comparación de aplicaciones de audiología existentes</w:t>
      </w:r>
      <w:bookmarkEnd w:id="254"/>
      <w:bookmarkEnd w:id="255"/>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56" w:name="_Toc347565994"/>
      <w:bookmarkStart w:id="257" w:name="_Toc384671550"/>
      <w:r w:rsidRPr="006D73D9">
        <w:t>Diseño conceptual de la solución</w:t>
      </w:r>
      <w:bookmarkEnd w:id="256"/>
      <w:bookmarkEnd w:id="257"/>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05706E94" wp14:editId="454ED1EC">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58" w:name="_Toc343369212"/>
      <w:bookmarkStart w:id="259" w:name="_Toc385082302"/>
      <w:r>
        <w:t xml:space="preserve">Ilustración </w:t>
      </w:r>
      <w:r w:rsidR="00245F9B">
        <w:fldChar w:fldCharType="begin"/>
      </w:r>
      <w:r w:rsidR="00EB02B8">
        <w:instrText xml:space="preserve"> SEQ Ilustración \* ARABIC </w:instrText>
      </w:r>
      <w:r w:rsidR="00245F9B">
        <w:fldChar w:fldCharType="separate"/>
      </w:r>
      <w:r w:rsidR="00401FFD">
        <w:rPr>
          <w:noProof/>
        </w:rPr>
        <w:t>8</w:t>
      </w:r>
      <w:r w:rsidR="00245F9B">
        <w:rPr>
          <w:noProof/>
        </w:rPr>
        <w:fldChar w:fldCharType="end"/>
      </w:r>
      <w:r>
        <w:t xml:space="preserve"> – Módulos de la aplicación</w:t>
      </w:r>
      <w:bookmarkEnd w:id="258"/>
      <w:bookmarkEnd w:id="259"/>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0" w:name="_Toc347565995"/>
      <w:bookmarkStart w:id="261" w:name="_Toc384671551"/>
      <w:r>
        <w:lastRenderedPageBreak/>
        <w:t>Diagrama de c</w:t>
      </w:r>
      <w:r w:rsidR="00955AAC">
        <w:t>asos de uso</w:t>
      </w:r>
      <w:bookmarkEnd w:id="260"/>
      <w:bookmarkEnd w:id="261"/>
    </w:p>
    <w:p w:rsidR="00822AE5" w:rsidRDefault="00822AE5" w:rsidP="002924D6">
      <w:pPr>
        <w:jc w:val="center"/>
      </w:pPr>
      <w:r>
        <w:rPr>
          <w:noProof/>
          <w:lang w:eastAsia="es-CR"/>
        </w:rPr>
        <w:drawing>
          <wp:inline distT="0" distB="0" distL="0" distR="0" wp14:anchorId="7BD82060" wp14:editId="2D5EF451">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2ECFA191" wp14:editId="6E75FEDB">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2" w:name="_Toc343369213"/>
      <w:bookmarkStart w:id="263" w:name="_Toc385082303"/>
      <w:r>
        <w:t xml:space="preserve">Ilustración </w:t>
      </w:r>
      <w:r w:rsidR="00245F9B">
        <w:fldChar w:fldCharType="begin"/>
      </w:r>
      <w:r w:rsidR="00EB02B8">
        <w:instrText xml:space="preserve"> SEQ Ilustración \* ARABIC </w:instrText>
      </w:r>
      <w:r w:rsidR="00245F9B">
        <w:fldChar w:fldCharType="separate"/>
      </w:r>
      <w:r w:rsidR="002C7EE0">
        <w:rPr>
          <w:noProof/>
        </w:rPr>
        <w:t>9</w:t>
      </w:r>
      <w:r w:rsidR="00245F9B">
        <w:rPr>
          <w:noProof/>
        </w:rPr>
        <w:fldChar w:fldCharType="end"/>
      </w:r>
      <w:r>
        <w:t xml:space="preserve"> – Casos de uso</w:t>
      </w:r>
      <w:bookmarkEnd w:id="262"/>
      <w:bookmarkEnd w:id="263"/>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4" w:name="_Toc347565996"/>
      <w:bookmarkStart w:id="265" w:name="_Toc384671552"/>
      <w:r>
        <w:lastRenderedPageBreak/>
        <w:t>Diagrama de clases</w:t>
      </w:r>
      <w:bookmarkEnd w:id="264"/>
      <w:bookmarkEnd w:id="265"/>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3FBF06D4" wp14:editId="1E75C2D1">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6" w:name="_Toc343369214"/>
      <w:bookmarkStart w:id="267" w:name="_Toc385082304"/>
      <w:r>
        <w:t xml:space="preserve">Ilustración </w:t>
      </w:r>
      <w:r w:rsidR="00245F9B">
        <w:fldChar w:fldCharType="begin"/>
      </w:r>
      <w:r w:rsidR="00EB02B8">
        <w:instrText xml:space="preserve"> SEQ Ilustración \* ARABIC </w:instrText>
      </w:r>
      <w:r w:rsidR="00245F9B">
        <w:fldChar w:fldCharType="separate"/>
      </w:r>
      <w:r w:rsidR="002C7EE0">
        <w:rPr>
          <w:noProof/>
        </w:rPr>
        <w:t>10</w:t>
      </w:r>
      <w:r w:rsidR="00245F9B">
        <w:rPr>
          <w:noProof/>
        </w:rPr>
        <w:fldChar w:fldCharType="end"/>
      </w:r>
      <w:r>
        <w:t xml:space="preserve"> – Diagrama de clases</w:t>
      </w:r>
      <w:bookmarkEnd w:id="266"/>
      <w:bookmarkEnd w:id="267"/>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68" w:name="_Toc347566000"/>
      <w:bookmarkStart w:id="269" w:name="_Toc384671553"/>
      <w:r w:rsidRPr="006D73D9">
        <w:lastRenderedPageBreak/>
        <w:t xml:space="preserve">Diseño </w:t>
      </w:r>
      <w:r>
        <w:t>de interfaces</w:t>
      </w:r>
      <w:bookmarkEnd w:id="268"/>
      <w:bookmarkEnd w:id="269"/>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r>
        <w:rPr>
          <w:noProof/>
          <w:lang w:eastAsia="es-CR"/>
        </w:rPr>
        <w:drawing>
          <wp:inline distT="0" distB="0" distL="0" distR="0" wp14:anchorId="74E83A4A" wp14:editId="0C112232">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591458B5" wp14:editId="7C9BEF0B">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0961A515" wp14:editId="0206CB7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59B7FD27" wp14:editId="02779D1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0" w:name="_Toc343369217"/>
      <w:bookmarkStart w:id="271" w:name="_Toc385082305"/>
      <w:r>
        <w:t xml:space="preserve">Ilustración </w:t>
      </w:r>
      <w:r w:rsidR="00245F9B">
        <w:fldChar w:fldCharType="begin"/>
      </w:r>
      <w:r w:rsidR="00EB02B8">
        <w:instrText xml:space="preserve"> SEQ Ilustración \* ARABIC </w:instrText>
      </w:r>
      <w:r w:rsidR="00245F9B">
        <w:fldChar w:fldCharType="separate"/>
      </w:r>
      <w:r w:rsidR="00CD19D9">
        <w:rPr>
          <w:noProof/>
        </w:rPr>
        <w:t>11</w:t>
      </w:r>
      <w:r w:rsidR="00245F9B">
        <w:fldChar w:fldCharType="end"/>
      </w:r>
      <w:r>
        <w:t xml:space="preserve"> – Diseño conceptual de la solución</w:t>
      </w:r>
      <w:bookmarkEnd w:id="270"/>
      <w:bookmarkEnd w:id="271"/>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2" w:name="_Toc347566001"/>
      <w:bookmarkStart w:id="273" w:name="_Toc384671554"/>
      <w:r w:rsidRPr="00F148D4">
        <w:lastRenderedPageBreak/>
        <w:t>Diseño de base de datos</w:t>
      </w:r>
      <w:bookmarkEnd w:id="272"/>
      <w:bookmarkEnd w:id="273"/>
    </w:p>
    <w:p w:rsidR="0011602A" w:rsidRDefault="00FB2ADE" w:rsidP="00ED67B6">
      <w:pPr>
        <w:jc w:val="center"/>
      </w:pPr>
      <w:bookmarkStart w:id="274" w:name="_Toc345168655"/>
      <w:bookmarkStart w:id="275" w:name="_Toc347566002"/>
      <w:r>
        <w:softHyphen/>
      </w:r>
      <w:bookmarkEnd w:id="274"/>
      <w:bookmarkEnd w:id="275"/>
      <w:r>
        <w:rPr>
          <w:noProof/>
          <w:lang w:eastAsia="es-CR"/>
        </w:rPr>
        <w:drawing>
          <wp:inline distT="0" distB="0" distL="0" distR="0" wp14:anchorId="5E33EF90" wp14:editId="097A4FC4">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6" w:name="_Toc385082306"/>
      <w:r>
        <w:t xml:space="preserve">Ilustración </w:t>
      </w:r>
      <w:fldSimple w:instr=" SEQ Ilustración \* ARABIC ">
        <w:r w:rsidR="00CD19D9">
          <w:rPr>
            <w:noProof/>
          </w:rPr>
          <w:t>12</w:t>
        </w:r>
      </w:fldSimple>
      <w:r>
        <w:t xml:space="preserve"> – Diseño de base de Datos</w:t>
      </w:r>
      <w:bookmarkEnd w:id="276"/>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77" w:name="_Toc347566003"/>
      <w:bookmarkStart w:id="278" w:name="_Toc384671555"/>
      <w:bookmarkStart w:id="279" w:name="Pruebas"/>
      <w:bookmarkEnd w:id="279"/>
      <w:r w:rsidRPr="00F148D4">
        <w:t>Pruebas</w:t>
      </w:r>
      <w:bookmarkEnd w:id="277"/>
      <w:bookmarkEnd w:id="278"/>
      <w:r w:rsidRPr="00F148D4">
        <w:t xml:space="preserve"> </w:t>
      </w:r>
    </w:p>
    <w:p w:rsidR="00146419" w:rsidRPr="00EC2DE3" w:rsidRDefault="00EC2DE3" w:rsidP="00415423">
      <w:pPr>
        <w:ind w:firstLine="568"/>
        <w:rPr>
          <w:b/>
          <w:bCs/>
        </w:rPr>
      </w:pPr>
      <w:r w:rsidRPr="00EC2DE3">
        <w:t>Se diseña una lista de los escenarios posibles, en los cuales el usuario decidirá si aplican o no la realización de los mismos. Dicha lista contiene una columna para establecer el resultado de la prueba y las observaciones para cada escenario en caso de ser necesario</w:t>
      </w:r>
      <w:r w:rsidR="00DB2C05">
        <w:t>.</w:t>
      </w:r>
    </w:p>
    <w:tbl>
      <w:tblPr>
        <w:tblW w:w="9072" w:type="dxa"/>
        <w:tblInd w:w="1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4306"/>
        <w:gridCol w:w="1883"/>
        <w:gridCol w:w="1806"/>
      </w:tblGrid>
      <w:tr w:rsidR="00EC2DE3" w:rsidRPr="00EC2DE3" w:rsidTr="00277029">
        <w:trPr>
          <w:trHeight w:val="375"/>
        </w:trPr>
        <w:tc>
          <w:tcPr>
            <w:tcW w:w="9072" w:type="dxa"/>
            <w:gridSpan w:val="4"/>
            <w:shd w:val="clear" w:color="000000" w:fill="366092"/>
            <w:noWrap/>
            <w:vAlign w:val="bottom"/>
            <w:hideMark/>
          </w:tcPr>
          <w:p w:rsidR="00EC2DE3" w:rsidRPr="00EC2DE3" w:rsidRDefault="00EC2DE3" w:rsidP="00EC2DE3">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Escenarios</w:t>
            </w:r>
          </w:p>
        </w:tc>
      </w:tr>
      <w:tr w:rsidR="00277029" w:rsidRPr="00EC2DE3" w:rsidTr="00146419">
        <w:trPr>
          <w:trHeight w:val="375"/>
        </w:trPr>
        <w:tc>
          <w:tcPr>
            <w:tcW w:w="1077" w:type="dxa"/>
            <w:shd w:val="clear" w:color="000000" w:fill="366092"/>
            <w:noWrap/>
            <w:vAlign w:val="center"/>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4306" w:type="dxa"/>
            <w:shd w:val="clear" w:color="000000" w:fill="366092"/>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883"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806" w:type="dxa"/>
            <w:shd w:val="clear" w:color="000000" w:fill="366092"/>
            <w:noWrap/>
            <w:vAlign w:val="bottom"/>
            <w:hideMark/>
          </w:tcPr>
          <w:p w:rsidR="00EC2DE3" w:rsidRPr="00EC2DE3" w:rsidRDefault="00EC2DE3" w:rsidP="00EC2DE3">
            <w:pPr>
              <w:spacing w:line="240" w:lineRule="auto"/>
              <w:jc w:val="left"/>
              <w:rPr>
                <w:rFonts w:ascii="Calibri" w:hAnsi="Calibri"/>
                <w:color w:val="FFFFFF"/>
                <w:sz w:val="28"/>
                <w:szCs w:val="28"/>
                <w:lang w:eastAsia="es-CR"/>
              </w:rPr>
            </w:pPr>
            <w:r w:rsidRPr="00EC2DE3">
              <w:rPr>
                <w:rFonts w:ascii="Calibri" w:hAnsi="Calibri"/>
                <w:color w:val="FFFFFF"/>
                <w:sz w:val="28"/>
                <w:szCs w:val="28"/>
                <w:lang w:eastAsia="es-CR"/>
              </w:rPr>
              <w:t>Observaciones</w:t>
            </w:r>
          </w:p>
        </w:tc>
      </w:tr>
      <w:tr w:rsidR="00277029" w:rsidRPr="00EC2DE3" w:rsidTr="00146419">
        <w:trPr>
          <w:trHeight w:val="300"/>
        </w:trPr>
        <w:tc>
          <w:tcPr>
            <w:tcW w:w="1077" w:type="dxa"/>
            <w:shd w:val="clear" w:color="000000" w:fill="EEECE1"/>
            <w:noWrap/>
            <w:vAlign w:val="center"/>
            <w:hideMark/>
          </w:tcPr>
          <w:p w:rsidR="00EC2DE3" w:rsidRPr="00EC2DE3" w:rsidRDefault="005D588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0</w:t>
            </w:r>
          </w:p>
        </w:tc>
        <w:tc>
          <w:tcPr>
            <w:tcW w:w="4306" w:type="dxa"/>
            <w:shd w:val="clear" w:color="000000" w:fill="C4BD97"/>
            <w:vAlign w:val="bottom"/>
            <w:hideMark/>
          </w:tcPr>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Nombre</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5D5888" w:rsidRPr="005D5888"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EC2DE3" w:rsidRPr="00EC2DE3" w:rsidRDefault="005D5888" w:rsidP="005D5888">
            <w:pPr>
              <w:spacing w:line="240" w:lineRule="auto"/>
              <w:jc w:val="left"/>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5D5888" w:rsidRPr="00EC2DE3" w:rsidTr="00146419">
        <w:trPr>
          <w:trHeight w:val="300"/>
        </w:trPr>
        <w:tc>
          <w:tcPr>
            <w:tcW w:w="1077" w:type="dxa"/>
            <w:shd w:val="clear" w:color="000000" w:fill="EEECE1"/>
            <w:noWrap/>
            <w:vAlign w:val="center"/>
          </w:tcPr>
          <w:p w:rsidR="005D5888" w:rsidRPr="00EC2DE3" w:rsidRDefault="005D5888" w:rsidP="00DB2C05">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1</w:t>
            </w:r>
          </w:p>
        </w:tc>
        <w:tc>
          <w:tcPr>
            <w:tcW w:w="4306" w:type="dxa"/>
            <w:shd w:val="clear" w:color="000000" w:fill="C4BD97"/>
            <w:vAlign w:val="bottom"/>
          </w:tcPr>
          <w:p w:rsidR="005D5888" w:rsidRPr="00EC2DE3" w:rsidRDefault="005D5888" w:rsidP="00DB2C05">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883"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tcPr>
          <w:p w:rsidR="005D5888" w:rsidRPr="00EC2DE3" w:rsidRDefault="005D5888"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Opciones del perfil</w:t>
            </w:r>
            <w:r w:rsidR="007956D8">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sidR="007956D8">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sidR="004B4010">
              <w:rPr>
                <w:rFonts w:ascii="Calibri" w:hAnsi="Calibri"/>
                <w:color w:val="000000"/>
                <w:sz w:val="22"/>
                <w:szCs w:val="22"/>
                <w:lang w:eastAsia="es-CR"/>
              </w:rPr>
              <w:t>con éxito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9</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10</w:t>
            </w:r>
          </w:p>
        </w:tc>
        <w:tc>
          <w:tcPr>
            <w:tcW w:w="4306" w:type="dxa"/>
            <w:shd w:val="clear" w:color="000000" w:fill="B7DEE8"/>
            <w:vAlign w:val="center"/>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11</w:t>
            </w:r>
          </w:p>
        </w:tc>
        <w:tc>
          <w:tcPr>
            <w:tcW w:w="4306" w:type="dxa"/>
            <w:shd w:val="clear" w:color="000000" w:fill="B7DEE8"/>
            <w:vAlign w:val="center"/>
            <w:hideMark/>
          </w:tcPr>
          <w:p w:rsidR="00EC2DE3" w:rsidRPr="00EC2DE3" w:rsidRDefault="00EC2DE3" w:rsidP="007956D8">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Las opciones en la pantalla de </w:t>
            </w:r>
            <w:r w:rsidR="003D5850" w:rsidRPr="00EC2DE3">
              <w:rPr>
                <w:rFonts w:ascii="Calibri" w:hAnsi="Calibri"/>
                <w:color w:val="000000"/>
                <w:sz w:val="22"/>
                <w:szCs w:val="22"/>
                <w:lang w:eastAsia="es-CR"/>
              </w:rPr>
              <w:t>instrucciones,</w:t>
            </w:r>
            <w:r w:rsidRPr="00EC2DE3">
              <w:rPr>
                <w:rFonts w:ascii="Calibri" w:hAnsi="Calibri"/>
                <w:color w:val="000000"/>
                <w:sz w:val="22"/>
                <w:szCs w:val="22"/>
                <w:lang w:eastAsia="es-CR"/>
              </w:rPr>
              <w:t xml:space="preserve"> funcionan de manera correcta. Botones empezar y cancelar</w:t>
            </w:r>
            <w:r w:rsidR="007956D8" w:rsidRPr="00EC2DE3">
              <w:rPr>
                <w:rFonts w:ascii="Calibri" w:hAnsi="Calibri"/>
                <w:color w:val="000000"/>
                <w:sz w:val="22"/>
                <w:szCs w:val="22"/>
                <w:lang w:eastAsia="es-CR"/>
              </w:rPr>
              <w:t>, además el menú</w:t>
            </w:r>
            <w:r w:rsidR="007956D8">
              <w:rPr>
                <w:rFonts w:ascii="Calibri" w:hAnsi="Calibri"/>
                <w:color w:val="000000"/>
                <w:sz w:val="22"/>
                <w:szCs w:val="22"/>
                <w:lang w:eastAsia="es-CR"/>
              </w:rPr>
              <w:t xml:space="preserve"> al presionar el botón de menú del teléfono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12</w:t>
            </w:r>
          </w:p>
        </w:tc>
        <w:tc>
          <w:tcPr>
            <w:tcW w:w="4306" w:type="dxa"/>
            <w:shd w:val="clear" w:color="000000" w:fill="B7DEE8"/>
            <w:vAlign w:val="bottom"/>
            <w:hideMark/>
          </w:tcPr>
          <w:p w:rsidR="00EC2DE3" w:rsidRPr="00EC2DE3" w:rsidRDefault="00EC2DE3" w:rsidP="007956D8">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sidR="007956D8">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sidR="007956D8">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EC2DE3">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13</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sidR="007956D8">
              <w:rPr>
                <w:rFonts w:ascii="Calibri" w:hAnsi="Calibri"/>
                <w:color w:val="000000"/>
                <w:sz w:val="22"/>
                <w:szCs w:val="22"/>
                <w:lang w:eastAsia="es-CR"/>
              </w:rPr>
              <w:t xml:space="preserve"> </w:t>
            </w:r>
            <w:r w:rsidR="007956D8" w:rsidRPr="007956D8">
              <w:rPr>
                <w:rFonts w:ascii="Calibri" w:hAnsi="Calibri"/>
                <w:color w:val="000000"/>
                <w:sz w:val="22"/>
                <w:szCs w:val="22"/>
                <w:lang w:eastAsia="es-CR"/>
              </w:rPr>
              <w:t>(aprobado)</w:t>
            </w:r>
            <w:r w:rsidR="007956D8">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7956D8">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r w:rsidR="007956D8">
              <w:rPr>
                <w:rFonts w:ascii="Calibri" w:hAnsi="Calibri"/>
                <w:color w:val="000000"/>
                <w:sz w:val="22"/>
                <w:szCs w:val="22"/>
                <w:lang w:eastAsia="es-CR"/>
              </w:rPr>
              <w:t>4</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7956D8">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1</w:t>
            </w:r>
            <w:r w:rsidR="007956D8">
              <w:rPr>
                <w:rFonts w:ascii="Calibri" w:hAnsi="Calibri"/>
                <w:color w:val="000000"/>
                <w:sz w:val="22"/>
                <w:szCs w:val="22"/>
                <w:lang w:eastAsia="es-CR"/>
              </w:rPr>
              <w:t>5</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16</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17</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18</w:t>
            </w:r>
          </w:p>
        </w:tc>
        <w:tc>
          <w:tcPr>
            <w:tcW w:w="4306" w:type="dxa"/>
            <w:shd w:val="clear" w:color="000000" w:fill="B7DEE8"/>
            <w:vAlign w:val="bottom"/>
            <w:hideMark/>
          </w:tcPr>
          <w:p w:rsidR="00EC2DE3" w:rsidRPr="00EC2DE3" w:rsidRDefault="00EC2DE3" w:rsidP="0029234B">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sidR="004B4010">
              <w:rPr>
                <w:rFonts w:ascii="Calibri" w:hAnsi="Calibri"/>
                <w:color w:val="000000"/>
                <w:sz w:val="22"/>
                <w:szCs w:val="22"/>
                <w:lang w:eastAsia="es-CR"/>
              </w:rPr>
              <w:t xml:space="preserve"> en el resultado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19</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sidR="007956D8">
              <w:rPr>
                <w:rFonts w:ascii="Calibri" w:hAnsi="Calibri"/>
                <w:color w:val="000000"/>
                <w:sz w:val="22"/>
                <w:szCs w:val="22"/>
                <w:lang w:eastAsia="es-CR"/>
              </w:rPr>
              <w:t xml:space="preserve"> </w:t>
            </w:r>
            <w:r w:rsidR="007956D8">
              <w:rPr>
                <w:rFonts w:ascii="Calibri" w:hAnsi="Calibri"/>
                <w:color w:val="000000"/>
                <w:sz w:val="22"/>
                <w:szCs w:val="22"/>
                <w:lang w:eastAsia="es-CR"/>
              </w:rPr>
              <w:t>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20</w:t>
            </w:r>
          </w:p>
        </w:tc>
        <w:tc>
          <w:tcPr>
            <w:tcW w:w="4306" w:type="dxa"/>
            <w:shd w:val="clear" w:color="000000" w:fill="B7DEE8"/>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Sistema permite seleccionar examen de </w:t>
            </w:r>
            <w:r w:rsidRPr="00EC2DE3">
              <w:rPr>
                <w:rFonts w:ascii="Calibri" w:hAnsi="Calibri"/>
                <w:color w:val="000000"/>
                <w:sz w:val="22"/>
                <w:szCs w:val="22"/>
                <w:lang w:eastAsia="es-CR"/>
              </w:rPr>
              <w:lastRenderedPageBreak/>
              <w:t>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7956D8"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lastRenderedPageBreak/>
              <w:t>22</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sidR="007956D8">
              <w:rPr>
                <w:rFonts w:ascii="Calibri" w:hAnsi="Calibri"/>
                <w:color w:val="000000"/>
                <w:sz w:val="22"/>
                <w:szCs w:val="22"/>
                <w:lang w:eastAsia="es-CR"/>
              </w:rPr>
              <w:t xml:space="preserve"> al presionar el botón de menú del teléfono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23</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24</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delas instrucciones para poder empezar en el examen de sensibilidad de oído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5</w:t>
            </w:r>
          </w:p>
        </w:tc>
        <w:tc>
          <w:tcPr>
            <w:tcW w:w="4306" w:type="dxa"/>
            <w:shd w:val="clear" w:color="000000" w:fill="F79646"/>
            <w:vAlign w:val="bottom"/>
            <w:hideMark/>
          </w:tcPr>
          <w:p w:rsidR="00EC2DE3" w:rsidRPr="00EC2DE3" w:rsidRDefault="00EC2DE3" w:rsidP="0029234B">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sidR="0029234B">
              <w:rPr>
                <w:rFonts w:ascii="Calibri" w:hAnsi="Calibri"/>
                <w:color w:val="000000"/>
                <w:sz w:val="22"/>
                <w:szCs w:val="22"/>
                <w:lang w:eastAsia="es-CR"/>
              </w:rPr>
              <w:t>ra resultado adecuado cuando se equivoca uno o más sonidos (requiere acudir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6</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sidR="0029234B">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sidR="0029234B">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2</w:t>
            </w:r>
            <w:r w:rsidR="0029234B">
              <w:rPr>
                <w:rFonts w:ascii="Calibri" w:hAnsi="Calibri"/>
                <w:color w:val="000000"/>
                <w:sz w:val="22"/>
                <w:szCs w:val="22"/>
                <w:lang w:eastAsia="es-CR"/>
              </w:rPr>
              <w:t>7</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28</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29</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30</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31</w:t>
            </w:r>
          </w:p>
        </w:tc>
        <w:tc>
          <w:tcPr>
            <w:tcW w:w="4306" w:type="dxa"/>
            <w:shd w:val="clear" w:color="000000" w:fill="F79646"/>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de oído, funciona el menú de </w:t>
            </w:r>
            <w:r w:rsidR="001571B4" w:rsidRPr="00EC2DE3">
              <w:rPr>
                <w:rFonts w:ascii="Calibri" w:hAnsi="Calibri"/>
                <w:color w:val="000000"/>
                <w:sz w:val="22"/>
                <w:szCs w:val="22"/>
                <w:lang w:eastAsia="es-CR"/>
              </w:rPr>
              <w:t>opciones. Anote</w:t>
            </w:r>
            <w:r w:rsidRPr="00EC2DE3">
              <w:rPr>
                <w:rFonts w:ascii="Calibri" w:hAnsi="Calibri"/>
                <w:color w:val="000000"/>
                <w:sz w:val="22"/>
                <w:szCs w:val="22"/>
                <w:lang w:eastAsia="es-CR"/>
              </w:rPr>
              <w:t xml:space="preserve"> observaciones sino funciona alguna opción de la manera deseada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1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2</w:t>
            </w:r>
          </w:p>
        </w:tc>
        <w:tc>
          <w:tcPr>
            <w:tcW w:w="4306" w:type="dxa"/>
            <w:shd w:val="clear" w:color="000000" w:fill="F79646"/>
            <w:vAlign w:val="bottom"/>
            <w:hideMark/>
          </w:tcPr>
          <w:p w:rsidR="00EC2DE3" w:rsidRPr="00EC2DE3" w:rsidRDefault="00EC2DE3" w:rsidP="004B4010">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sidR="001571B4">
              <w:rPr>
                <w:rFonts w:ascii="Calibri" w:hAnsi="Calibri"/>
                <w:color w:val="000000"/>
                <w:sz w:val="22"/>
                <w:szCs w:val="22"/>
                <w:lang w:eastAsia="es-CR"/>
              </w:rPr>
              <w:t>d</w:t>
            </w:r>
            <w:r w:rsidR="004B4010">
              <w:rPr>
                <w:rFonts w:ascii="Calibri" w:hAnsi="Calibri"/>
                <w:color w:val="000000"/>
                <w:sz w:val="22"/>
                <w:szCs w:val="22"/>
                <w:lang w:eastAsia="es-CR"/>
              </w:rPr>
              <w:t>e oído cumple con:</w:t>
            </w:r>
            <w:r w:rsidR="004B4010">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sidR="004B4010">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51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after="240"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sidR="0029234B">
              <w:rPr>
                <w:rFonts w:ascii="Calibri" w:hAnsi="Calibri"/>
                <w:color w:val="000000"/>
                <w:sz w:val="22"/>
                <w:szCs w:val="22"/>
                <w:lang w:eastAsia="es-CR"/>
              </w:rPr>
              <w:t>ordenados por fecha (ascendentemente)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lastRenderedPageBreak/>
              <w:t>3</w:t>
            </w:r>
            <w:r w:rsidR="0029234B">
              <w:rPr>
                <w:rFonts w:ascii="Calibri" w:hAnsi="Calibri"/>
                <w:color w:val="000000"/>
                <w:sz w:val="22"/>
                <w:szCs w:val="22"/>
                <w:lang w:eastAsia="es-CR"/>
              </w:rPr>
              <w:t>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6</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29234B">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3</w:t>
            </w:r>
            <w:r w:rsidR="0029234B">
              <w:rPr>
                <w:rFonts w:ascii="Calibri" w:hAnsi="Calibri"/>
                <w:color w:val="000000"/>
                <w:sz w:val="22"/>
                <w:szCs w:val="22"/>
                <w:lang w:eastAsia="es-CR"/>
              </w:rPr>
              <w:t>7</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sidR="004B4010">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18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38</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de </w:t>
            </w:r>
            <w:r w:rsidR="001571B4" w:rsidRPr="00EC2DE3">
              <w:rPr>
                <w:rFonts w:ascii="Calibri" w:hAnsi="Calibri"/>
                <w:color w:val="000000"/>
                <w:sz w:val="22"/>
                <w:szCs w:val="22"/>
                <w:lang w:eastAsia="es-CR"/>
              </w:rPr>
              <w:t>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39</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w:t>
            </w:r>
            <w:r w:rsidR="004B4010" w:rsidRPr="00EC2DE3">
              <w:rPr>
                <w:rFonts w:ascii="Calibri" w:hAnsi="Calibri"/>
                <w:color w:val="000000"/>
                <w:sz w:val="22"/>
                <w:szCs w:val="22"/>
                <w:lang w:eastAsia="es-CR"/>
              </w:rPr>
              <w:t>Aplicación permite acceder a la opción acerca de</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40</w:t>
            </w:r>
          </w:p>
        </w:tc>
        <w:tc>
          <w:tcPr>
            <w:tcW w:w="4306" w:type="dxa"/>
            <w:shd w:val="clear" w:color="000000" w:fill="C4BD97"/>
            <w:vAlign w:val="bottom"/>
            <w:hideMark/>
          </w:tcPr>
          <w:p w:rsidR="00EC2DE3" w:rsidRPr="00EC2DE3" w:rsidRDefault="004B4010" w:rsidP="004B4010">
            <w:pPr>
              <w:spacing w:line="240" w:lineRule="auto"/>
              <w:jc w:val="left"/>
              <w:rPr>
                <w:rFonts w:ascii="Calibri" w:hAnsi="Calibri"/>
                <w:color w:val="000000"/>
                <w:sz w:val="22"/>
                <w:szCs w:val="22"/>
                <w:lang w:eastAsia="es-CR"/>
              </w:rPr>
            </w:pPr>
            <w:r>
              <w:rPr>
                <w:rFonts w:ascii="Calibri" w:hAnsi="Calibri"/>
                <w:color w:val="000000"/>
                <w:sz w:val="22"/>
                <w:szCs w:val="22"/>
                <w:lang w:eastAsia="es-CR"/>
              </w:rPr>
              <w:t>En la opción acerca de se</w:t>
            </w:r>
            <w:r w:rsidR="00EC2DE3"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00EC2DE3" w:rsidRPr="00EC2DE3">
              <w:rPr>
                <w:rFonts w:ascii="Calibri" w:hAnsi="Calibri"/>
                <w:color w:val="000000"/>
                <w:sz w:val="22"/>
                <w:szCs w:val="22"/>
                <w:lang w:eastAsia="es-CR"/>
              </w:rPr>
              <w:t xml:space="preserve">y </w:t>
            </w:r>
            <w:r w:rsidR="001571B4" w:rsidRPr="00EC2DE3">
              <w:rPr>
                <w:rFonts w:ascii="Calibri" w:hAnsi="Calibri"/>
                <w:color w:val="000000"/>
                <w:sz w:val="22"/>
                <w:szCs w:val="22"/>
                <w:lang w:eastAsia="es-CR"/>
              </w:rPr>
              <w:t>especificación</w:t>
            </w:r>
            <w:r w:rsidR="00EC2DE3" w:rsidRPr="00EC2DE3">
              <w:rPr>
                <w:rFonts w:ascii="Calibri" w:hAnsi="Calibri"/>
                <w:color w:val="000000"/>
                <w:sz w:val="22"/>
                <w:szCs w:val="22"/>
                <w:lang w:eastAsia="es-CR"/>
              </w:rPr>
              <w:t xml:space="preserve"> definida de que la prueba no reemplaza la visita a un especialista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3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1</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27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42</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sidR="004B4010">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3</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EC2DE3" w:rsidP="004B4010">
            <w:pPr>
              <w:spacing w:line="240" w:lineRule="auto"/>
              <w:jc w:val="right"/>
              <w:rPr>
                <w:rFonts w:ascii="Calibri" w:hAnsi="Calibri"/>
                <w:color w:val="000000"/>
                <w:sz w:val="22"/>
                <w:szCs w:val="22"/>
                <w:lang w:eastAsia="es-CR"/>
              </w:rPr>
            </w:pPr>
            <w:r w:rsidRPr="00EC2DE3">
              <w:rPr>
                <w:rFonts w:ascii="Calibri" w:hAnsi="Calibri"/>
                <w:color w:val="000000"/>
                <w:sz w:val="22"/>
                <w:szCs w:val="22"/>
                <w:lang w:eastAsia="es-CR"/>
              </w:rPr>
              <w:t>4</w:t>
            </w:r>
            <w:r w:rsidR="0029234B">
              <w:rPr>
                <w:rFonts w:ascii="Calibri" w:hAnsi="Calibri"/>
                <w:color w:val="000000"/>
                <w:sz w:val="22"/>
                <w:szCs w:val="22"/>
                <w:lang w:eastAsia="es-CR"/>
              </w:rPr>
              <w:t>4</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de la clínica en el blog  para velar por la salud auditiva del usuario.</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r w:rsidR="00277029" w:rsidRPr="00EC2DE3" w:rsidTr="00146419">
        <w:trPr>
          <w:trHeight w:val="600"/>
        </w:trPr>
        <w:tc>
          <w:tcPr>
            <w:tcW w:w="1077" w:type="dxa"/>
            <w:shd w:val="clear" w:color="000000" w:fill="EEECE1"/>
            <w:noWrap/>
            <w:vAlign w:val="center"/>
            <w:hideMark/>
          </w:tcPr>
          <w:p w:rsidR="00EC2DE3" w:rsidRPr="00EC2DE3" w:rsidRDefault="0029234B" w:rsidP="00EC2DE3">
            <w:pPr>
              <w:spacing w:line="240" w:lineRule="auto"/>
              <w:jc w:val="right"/>
              <w:rPr>
                <w:rFonts w:ascii="Calibri" w:hAnsi="Calibri"/>
                <w:color w:val="000000"/>
                <w:sz w:val="22"/>
                <w:szCs w:val="22"/>
                <w:lang w:eastAsia="es-CR"/>
              </w:rPr>
            </w:pPr>
            <w:r>
              <w:rPr>
                <w:rFonts w:ascii="Calibri" w:hAnsi="Calibri"/>
                <w:color w:val="000000"/>
                <w:sz w:val="22"/>
                <w:szCs w:val="22"/>
                <w:lang w:eastAsia="es-CR"/>
              </w:rPr>
              <w:t>45</w:t>
            </w:r>
          </w:p>
        </w:tc>
        <w:tc>
          <w:tcPr>
            <w:tcW w:w="4306" w:type="dxa"/>
            <w:shd w:val="clear" w:color="000000" w:fill="C4BD97"/>
            <w:vAlign w:val="bottom"/>
            <w:hideMark/>
          </w:tcPr>
          <w:p w:rsidR="00EC2DE3" w:rsidRPr="00EC2DE3" w:rsidRDefault="00EC2DE3" w:rsidP="00EC2DE3">
            <w:pPr>
              <w:spacing w:line="240" w:lineRule="auto"/>
              <w:jc w:val="left"/>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sidR="0029234B">
              <w:rPr>
                <w:rFonts w:ascii="Calibri" w:hAnsi="Calibri"/>
                <w:color w:val="000000"/>
                <w:sz w:val="22"/>
                <w:szCs w:val="22"/>
                <w:lang w:eastAsia="es-CR"/>
              </w:rPr>
              <w:t>.</w:t>
            </w:r>
          </w:p>
        </w:tc>
        <w:tc>
          <w:tcPr>
            <w:tcW w:w="1883"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c>
          <w:tcPr>
            <w:tcW w:w="1806" w:type="dxa"/>
            <w:shd w:val="clear" w:color="auto" w:fill="auto"/>
            <w:noWrap/>
            <w:vAlign w:val="bottom"/>
            <w:hideMark/>
          </w:tcPr>
          <w:p w:rsidR="00EC2DE3" w:rsidRPr="00EC2DE3" w:rsidRDefault="00EC2DE3" w:rsidP="00EC2DE3">
            <w:pPr>
              <w:spacing w:line="240" w:lineRule="auto"/>
              <w:jc w:val="left"/>
              <w:rPr>
                <w:rFonts w:ascii="Calibri" w:hAnsi="Calibri"/>
                <w:color w:val="000000"/>
                <w:sz w:val="22"/>
                <w:szCs w:val="22"/>
                <w:lang w:eastAsia="es-CR"/>
              </w:rPr>
            </w:pPr>
          </w:p>
        </w:tc>
      </w:tr>
    </w:tbl>
    <w:p w:rsidR="00146419" w:rsidRDefault="00FC1B38" w:rsidP="00FC1B38">
      <w:pPr>
        <w:pStyle w:val="Caption"/>
      </w:pPr>
      <w:bookmarkStart w:id="280" w:name="_Toc385089373"/>
      <w:r>
        <w:t xml:space="preserve">Tabla </w:t>
      </w:r>
      <w:fldSimple w:instr=" SEQ Tabla \* ARABIC ">
        <w:r>
          <w:rPr>
            <w:noProof/>
          </w:rPr>
          <w:t>4</w:t>
        </w:r>
      </w:fldSimple>
      <w:r>
        <w:t xml:space="preserve"> - </w:t>
      </w:r>
      <w:r w:rsidR="00146419">
        <w:t>Escenarios de pruebas</w:t>
      </w:r>
      <w:bookmarkEnd w:id="280"/>
    </w:p>
    <w:p w:rsidR="00146419" w:rsidRDefault="00146419" w:rsidP="00146419">
      <w:pPr>
        <w:pStyle w:val="Caption"/>
        <w:rPr>
          <w:sz w:val="16"/>
          <w:szCs w:val="16"/>
        </w:rPr>
      </w:pPr>
      <w:r w:rsidRPr="00500CFF">
        <w:rPr>
          <w:sz w:val="16"/>
          <w:szCs w:val="16"/>
        </w:rPr>
        <w:lastRenderedPageBreak/>
        <w:t>Elaboración propia</w:t>
      </w:r>
    </w:p>
    <w:p w:rsidR="00D248C0" w:rsidRPr="00F148D4" w:rsidRDefault="00AD0B2F" w:rsidP="00415423">
      <w:pPr>
        <w:pStyle w:val="13"/>
        <w:tabs>
          <w:tab w:val="left" w:pos="1134"/>
        </w:tabs>
      </w:pPr>
      <w:bookmarkStart w:id="281" w:name="_Toc347566006"/>
      <w:bookmarkStart w:id="282" w:name="_Toc384671557"/>
      <w:r w:rsidRPr="00F148D4">
        <w:t>Resultados</w:t>
      </w:r>
      <w:bookmarkEnd w:id="281"/>
      <w:bookmarkEnd w:id="282"/>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3" w:name="_Toc347566007"/>
      <w:bookmarkStart w:id="284" w:name="_Toc384671558"/>
      <w:r w:rsidRPr="00311F48">
        <w:rPr>
          <w:szCs w:val="23"/>
        </w:rPr>
        <w:lastRenderedPageBreak/>
        <w:t>CAPÍTULO 4</w:t>
      </w:r>
      <w:bookmarkEnd w:id="283"/>
      <w:bookmarkEnd w:id="284"/>
      <w:r w:rsidRPr="00311F48">
        <w:rPr>
          <w:szCs w:val="23"/>
        </w:rPr>
        <w:t xml:space="preserve"> </w:t>
      </w:r>
    </w:p>
    <w:p w:rsidR="00951E5B" w:rsidRDefault="00AD0B2F" w:rsidP="00951E5B">
      <w:pPr>
        <w:pStyle w:val="12"/>
        <w:tabs>
          <w:tab w:val="left" w:pos="1134"/>
        </w:tabs>
        <w:spacing w:after="200" w:line="276" w:lineRule="auto"/>
        <w:jc w:val="left"/>
      </w:pPr>
      <w:bookmarkStart w:id="285" w:name="_Toc347566008"/>
      <w:bookmarkStart w:id="286" w:name="_Toc384671559"/>
      <w:r w:rsidRPr="00D90B0D">
        <w:t>Análisis Retrospectivo o Análisis de Resultados</w:t>
      </w:r>
      <w:bookmarkEnd w:id="285"/>
      <w:bookmarkEnd w:id="286"/>
      <w:r w:rsidRPr="00D90B0D">
        <w:t xml:space="preserve"> </w:t>
      </w:r>
    </w:p>
    <w:p w:rsidR="00951E5B" w:rsidRPr="00C233AA" w:rsidRDefault="00951E5B" w:rsidP="00951E5B">
      <w:pPr>
        <w:pStyle w:val="12"/>
        <w:tabs>
          <w:tab w:val="left" w:pos="1134"/>
        </w:tabs>
        <w:spacing w:after="200" w:line="276" w:lineRule="auto"/>
        <w:jc w:val="left"/>
      </w:pPr>
      <w:bookmarkStart w:id="287" w:name="_Toc384671560"/>
      <w:r w:rsidRPr="00C233AA">
        <w:t>General</w:t>
      </w:r>
      <w:bookmarkEnd w:id="287"/>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88" w:name="_Toc384671561"/>
      <w:r w:rsidRPr="007B05B4">
        <w:lastRenderedPageBreak/>
        <w:t>Específicos</w:t>
      </w:r>
      <w:bookmarkEnd w:id="288"/>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0091492F">
        <w:rPr>
          <w:highlight w:val="yellow"/>
          <w:lang w:eastAsia="es-CR"/>
        </w:rPr>
        <w:t xml:space="preserve">Mediante una </w:t>
      </w:r>
      <w:proofErr w:type="spellStart"/>
      <w:r w:rsidR="0091492F">
        <w:rPr>
          <w:highlight w:val="yellow"/>
          <w:lang w:eastAsia="es-CR"/>
        </w:rPr>
        <w:t>seleccion</w:t>
      </w:r>
      <w:proofErr w:type="spellEnd"/>
      <w:r w:rsidRPr="00E7576D">
        <w:rPr>
          <w:highlight w:val="yellow"/>
          <w:lang w:eastAsia="es-CR"/>
        </w:rPr>
        <w:t xml:space="preserve">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D6414F">
        <w:rPr>
          <w:lang w:eastAsia="es-CR"/>
        </w:rPr>
        <w:t>10.1.1.3.1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89"/>
      <w:r>
        <w:rPr>
          <w:lang w:eastAsia="es-CR"/>
        </w:rPr>
        <w:t>implementar</w:t>
      </w:r>
      <w:commentRangeEnd w:id="289"/>
      <w:r w:rsidR="00A67370" w:rsidRPr="00A91DC6">
        <w:rPr>
          <w:lang w:eastAsia="es-CR"/>
        </w:rPr>
        <w:commentReference w:id="289"/>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w:t>
      </w:r>
      <w:commentRangeStart w:id="290"/>
      <w:r w:rsidRPr="00EE7A35">
        <w:rPr>
          <w:lang w:eastAsia="es-CR"/>
        </w:rPr>
        <w:t>2012</w:t>
      </w:r>
      <w:commentRangeEnd w:id="290"/>
      <w:r w:rsidR="008F528D" w:rsidRPr="00EE7A35">
        <w:rPr>
          <w:lang w:eastAsia="es-CR"/>
        </w:rPr>
        <w:commentReference w:id="290"/>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1"/>
      <w:r>
        <w:rPr>
          <w:lang w:eastAsia="es-CR"/>
        </w:rPr>
        <w:lastRenderedPageBreak/>
        <w:t>Determinar los tipos y niveles de sonidos que normalmente se dejan de percibir para decidir en las pruebas los sonidos que se van a incluir.</w:t>
      </w:r>
      <w:commentRangeEnd w:id="291"/>
      <w:r w:rsidR="00F03984">
        <w:rPr>
          <w:rStyle w:val="CommentReference"/>
        </w:rPr>
        <w:commentReference w:id="291"/>
      </w:r>
    </w:p>
    <w:p w:rsidR="00BE2F1B" w:rsidRDefault="00BE2F1B" w:rsidP="00BE2F1B">
      <w:pPr>
        <w:rPr>
          <w:lang w:eastAsia="es-CR"/>
        </w:rPr>
      </w:pPr>
    </w:p>
    <w:p w:rsidR="00CC364D" w:rsidRPr="004B06E7" w:rsidRDefault="00BE2F1B" w:rsidP="00CC364D">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32690B">
        <w:fldChar w:fldCharType="separate"/>
      </w:r>
      <w:r w:rsidR="0032690B">
        <w:t>Minutas</w:t>
      </w:r>
      <w:r w:rsidR="0032690B">
        <w:fldChar w:fldCharType="end"/>
      </w:r>
      <w:r w:rsidR="0032690B">
        <w:t xml:space="preserve">), </w:t>
      </w:r>
      <w:r w:rsidRPr="004B06E7">
        <w:t>indica que los sonidos que se dejan de percibir varían según la pérdida auditiva.</w:t>
      </w:r>
      <w:r w:rsidR="00EE7A35" w:rsidRPr="004B06E7">
        <w:t xml:space="preserve"> </w:t>
      </w:r>
    </w:p>
    <w:p w:rsidR="00361FBC" w:rsidRPr="004B06E7"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w:t>
      </w:r>
    </w:p>
    <w:p w:rsidR="00CC364D" w:rsidRPr="004B06E7" w:rsidRDefault="00CC364D" w:rsidP="00CC364D">
      <w:pPr>
        <w:ind w:firstLine="708"/>
      </w:pPr>
      <w:r w:rsidRPr="004B06E7">
        <w:t>Según el análisis realizado por Silvia, el empleo de frecuencias: tonos graves y agudos en un rango de decibeles es aceptable para definir los sonidos que se van a incluir, buscando detectar en la prueba si existe algún fallo.</w:t>
      </w:r>
      <w:r w:rsidR="004B06E7" w:rsidRPr="004B06E7">
        <w:t xml:space="preserve"> En este punto se establecen las frecuencias a emplear, iniciando en 250 y finalizando en 8000 Hertz.</w:t>
      </w:r>
    </w:p>
    <w:p w:rsidR="00CC364D" w:rsidRPr="004B06E7"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6201A69A" wp14:editId="7461460C">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13</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52C92DF9" wp14:editId="0AF58DCA">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r>
        <w:t xml:space="preserve">Ilustración </w:t>
      </w:r>
      <w:fldSimple w:instr=" SEQ Ilustración \* ARABIC ">
        <w:r>
          <w:rPr>
            <w:noProof/>
          </w:rPr>
          <w:t>14</w:t>
        </w:r>
      </w:fldSimple>
      <w:r>
        <w:t xml:space="preserve"> – I</w:t>
      </w:r>
      <w:r>
        <w:rPr>
          <w:lang w:eastAsia="es-CR"/>
        </w:rPr>
        <w:t>nstrucciones de la prueba Sensibilidad de oído.</w:t>
      </w:r>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094D3A2E" wp14:editId="72BDA83C">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r>
        <w:t xml:space="preserve">Ilustración </w:t>
      </w:r>
      <w:fldSimple w:instr=" SEQ Ilustración \* ARABIC ">
        <w:r>
          <w:rPr>
            <w:noProof/>
          </w:rPr>
          <w:t>15</w:t>
        </w:r>
      </w:fldSimple>
      <w:r>
        <w:t xml:space="preserve"> – Diseño de base de Datos,</w:t>
      </w:r>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70EC0878" wp14:editId="2A0DDB68">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292" w:name="_Toc385082307"/>
      <w:r>
        <w:t xml:space="preserve">Ilustración </w:t>
      </w:r>
      <w:fldSimple w:instr=" SEQ Ilustración \* ARABIC ">
        <w:r w:rsidR="00CD19D9">
          <w:rPr>
            <w:noProof/>
          </w:rPr>
          <w:t>16</w:t>
        </w:r>
      </w:fldSimple>
      <w:r>
        <w:t xml:space="preserve"> – Aplicación Audinsa Audiología instalada en un dispositivo </w:t>
      </w:r>
      <w:bookmarkEnd w:id="292"/>
      <w:r w:rsidR="00CD19D9">
        <w:t xml:space="preserve">inteligente.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drawing>
          <wp:inline distT="0" distB="0" distL="0" distR="0" wp14:anchorId="70A6E957" wp14:editId="4E529029">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3" w:name="_Toc385082308"/>
      <w:r>
        <w:t xml:space="preserve">Ilustración </w:t>
      </w:r>
      <w:fldSimple w:instr=" SEQ Ilustración \* ARABIC ">
        <w:r w:rsidR="00CD19D9">
          <w:rPr>
            <w:noProof/>
          </w:rPr>
          <w:t>17</w:t>
        </w:r>
      </w:fldSimple>
      <w:r>
        <w:t xml:space="preserve"> – Aplicación Audinsa Audiología pantalla de </w:t>
      </w:r>
      <w:r w:rsidR="00860CBE">
        <w:t>inicio</w:t>
      </w:r>
      <w:bookmarkEnd w:id="293"/>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507161EA" wp14:editId="28C632DD">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294" w:name="_Toc385082309"/>
      <w:r>
        <w:t xml:space="preserve">Ilustración </w:t>
      </w:r>
      <w:fldSimple w:instr=" SEQ Ilustración \* ARABIC ">
        <w:r w:rsidR="00860CBE">
          <w:rPr>
            <w:noProof/>
          </w:rPr>
          <w:t>16</w:t>
        </w:r>
      </w:fldSimple>
      <w:r>
        <w:t xml:space="preserve"> – Aplicación Audinsa Audiología pantalla de creación de perfil</w:t>
      </w:r>
      <w:bookmarkEnd w:id="294"/>
      <w:r w:rsidR="00CD19D9">
        <w:t>.</w:t>
      </w:r>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569A0E7E" wp14:editId="6F2AD92D">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5" w:name="_Toc385082310"/>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295"/>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59DA98A5" wp14:editId="321ED12D">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6" w:name="_Toc385082311"/>
      <w:r>
        <w:t xml:space="preserve">Ilustración </w:t>
      </w:r>
      <w:fldSimple w:instr=" SEQ Ilustración \* ARABIC ">
        <w:r>
          <w:rPr>
            <w:noProof/>
          </w:rPr>
          <w:t>18</w:t>
        </w:r>
      </w:fldSimple>
      <w:r>
        <w:t xml:space="preserve"> – Aplicación Audinsa Audiología, pantalla con listado de exámenes</w:t>
      </w:r>
      <w:bookmarkEnd w:id="296"/>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634B8004" wp14:editId="627AFD08">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bookmarkStart w:id="297" w:name="Menu"/>
      <w:bookmarkEnd w:id="297"/>
    </w:p>
    <w:p w:rsidR="00CD19D9" w:rsidRDefault="00860CBE" w:rsidP="00CD19D9">
      <w:pPr>
        <w:pStyle w:val="Caption"/>
      </w:pPr>
      <w:bookmarkStart w:id="298" w:name="_Toc385082312"/>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298"/>
      <w:r w:rsidR="00CD19D9">
        <w:t>.</w:t>
      </w:r>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234A051C" wp14:editId="69B2B78B">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299" w:name="_Toc385082313"/>
      <w:r>
        <w:t xml:space="preserve">Ilustración </w:t>
      </w:r>
      <w:fldSimple w:instr=" SEQ Ilustración \* ARABIC ">
        <w:r w:rsidR="00401FFD">
          <w:rPr>
            <w:noProof/>
          </w:rPr>
          <w:t>19</w:t>
        </w:r>
      </w:fldSimple>
      <w:r>
        <w:t xml:space="preserve"> – Aplicación Audinsa Audiología, pantalla instrucciones de examen Sensibilidad de oído.</w:t>
      </w:r>
      <w:bookmarkEnd w:id="299"/>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CD19D9" w:rsidRDefault="00F03984" w:rsidP="00236F42">
      <w:pPr>
        <w:jc w:val="center"/>
        <w:rPr>
          <w:lang w:eastAsia="es-CR"/>
        </w:rPr>
      </w:pPr>
      <w:r>
        <w:rPr>
          <w:noProof/>
          <w:lang w:eastAsia="es-CR"/>
        </w:rPr>
        <w:lastRenderedPageBreak/>
        <w:drawing>
          <wp:inline distT="0" distB="0" distL="0" distR="0" wp14:anchorId="231FA157" wp14:editId="0F7D3B22">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Default="00CD19D9" w:rsidP="00236F42">
      <w:pPr>
        <w:jc w:val="center"/>
        <w:rPr>
          <w:b/>
          <w:bCs/>
          <w:sz w:val="18"/>
        </w:rPr>
      </w:pPr>
      <w:r w:rsidRPr="00CD19D9">
        <w:rPr>
          <w:b/>
          <w:bCs/>
          <w:sz w:val="18"/>
        </w:rPr>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w:t>
      </w:r>
      <w:r w:rsidR="00523BD2">
        <w:rPr>
          <w:b/>
          <w:bCs/>
          <w:sz w:val="18"/>
        </w:rPr>
        <w:t>prueba de Sensibilidad de oído</w:t>
      </w:r>
      <w:r w:rsidR="00523BD2" w:rsidRPr="00CD19D9">
        <w:rPr>
          <w:b/>
          <w:bCs/>
          <w:sz w:val="18"/>
        </w:rPr>
        <w:t>.</w:t>
      </w:r>
    </w:p>
    <w:p w:rsidR="00CD19D9" w:rsidRDefault="00523BD2" w:rsidP="00236F42">
      <w:pPr>
        <w:jc w:val="center"/>
        <w:rPr>
          <w:lang w:eastAsia="es-CR"/>
        </w:rPr>
      </w:pPr>
      <w:r>
        <w:rPr>
          <w:b/>
          <w:bCs/>
          <w:sz w:val="18"/>
        </w:rPr>
        <w:t xml:space="preserve"> Elaboración propia</w:t>
      </w:r>
    </w:p>
    <w:p w:rsidR="00C13D57" w:rsidRDefault="00CD19D9" w:rsidP="00236F42">
      <w:pPr>
        <w:jc w:val="center"/>
        <w:rPr>
          <w:highlight w:val="yellow"/>
          <w:lang w:eastAsia="es-CR"/>
        </w:rPr>
      </w:pPr>
      <w:r w:rsidRPr="00CD19D9">
        <w:rPr>
          <w:b/>
          <w:bCs/>
          <w:sz w:val="18"/>
        </w:rPr>
        <w:lastRenderedPageBreak/>
        <w:t xml:space="preserve">Ilustración </w:t>
      </w:r>
      <w:r w:rsidRPr="00CD19D9">
        <w:rPr>
          <w:b/>
          <w:bCs/>
          <w:sz w:val="18"/>
        </w:rPr>
        <w:fldChar w:fldCharType="begin"/>
      </w:r>
      <w:r w:rsidRPr="00CD19D9">
        <w:rPr>
          <w:b/>
          <w:bCs/>
          <w:sz w:val="18"/>
        </w:rPr>
        <w:instrText xml:space="preserve"> SEQ Ilustración \* ARABIC </w:instrText>
      </w:r>
      <w:r w:rsidRPr="00CD19D9">
        <w:rPr>
          <w:b/>
          <w:bCs/>
          <w:sz w:val="18"/>
        </w:rPr>
        <w:fldChar w:fldCharType="separate"/>
      </w:r>
      <w:r w:rsidRPr="00CD19D9">
        <w:rPr>
          <w:b/>
          <w:bCs/>
          <w:sz w:val="18"/>
        </w:rPr>
        <w:t>21</w:t>
      </w:r>
      <w:r w:rsidRPr="00CD19D9">
        <w:rPr>
          <w:b/>
          <w:bCs/>
          <w:sz w:val="18"/>
        </w:rPr>
        <w:fldChar w:fldCharType="end"/>
      </w:r>
      <w:r w:rsidRPr="00CD19D9">
        <w:rPr>
          <w:b/>
          <w:bCs/>
          <w:sz w:val="18"/>
        </w:rPr>
        <w:t xml:space="preserve"> – Aplicación Audinsa Audiología, pantalla instrucciones de examen Cuestionario.</w:t>
      </w:r>
      <w:r w:rsidR="00C13D57">
        <w:rPr>
          <w:noProof/>
          <w:lang w:eastAsia="es-CR"/>
        </w:rPr>
        <w:drawing>
          <wp:inline distT="0" distB="0" distL="0" distR="0" wp14:anchorId="5252477D" wp14:editId="398D72D5">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0" w:name="_Toc385082314"/>
      <w:r>
        <w:t xml:space="preserve">Ilustración </w:t>
      </w:r>
      <w:fldSimple w:instr=" SEQ Ilustración \* ARABIC ">
        <w:r>
          <w:rPr>
            <w:noProof/>
          </w:rPr>
          <w:t>21</w:t>
        </w:r>
      </w:fldSimple>
      <w:r>
        <w:t xml:space="preserve"> – Aplicación Audinsa Audiología, pantalla instrucciones de examen Cuestionario.</w:t>
      </w:r>
      <w:bookmarkEnd w:id="300"/>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027B28DA" wp14:editId="49DAF402">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01" w:name="_Toc385082315"/>
      <w:r>
        <w:t xml:space="preserve">Ilustración </w:t>
      </w:r>
      <w:fldSimple w:instr=" SEQ Ilustración \* ARABIC ">
        <w:r>
          <w:rPr>
            <w:noProof/>
          </w:rPr>
          <w:t>22</w:t>
        </w:r>
      </w:fldSimple>
      <w:r>
        <w:t xml:space="preserve"> – Aplicación Audinsa Audiología, pantalla del examen Cuestionario.</w:t>
      </w:r>
      <w:bookmarkEnd w:id="301"/>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886CAA" w:rsidP="00236F42">
      <w:pPr>
        <w:jc w:val="center"/>
        <w:rPr>
          <w:highlight w:val="yellow"/>
          <w:lang w:eastAsia="es-CR"/>
        </w:rPr>
      </w:pPr>
      <w:r>
        <w:rPr>
          <w:noProof/>
          <w:lang w:eastAsia="es-CR"/>
        </w:rPr>
        <w:lastRenderedPageBreak/>
        <w:drawing>
          <wp:inline distT="0" distB="0" distL="0" distR="0">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bookmarkStart w:id="302" w:name="_GoBack"/>
      <w:bookmarkEnd w:id="302"/>
    </w:p>
    <w:p w:rsidR="00523BD2" w:rsidRDefault="00860CBE" w:rsidP="00860CBE">
      <w:pPr>
        <w:pStyle w:val="Caption"/>
      </w:pPr>
      <w:bookmarkStart w:id="303" w:name="_Toc385082316"/>
      <w:r>
        <w:t xml:space="preserve">Ilustración </w:t>
      </w:r>
      <w:fldSimple w:instr=" SEQ Ilustración \* ARABIC ">
        <w:r>
          <w:rPr>
            <w:noProof/>
          </w:rPr>
          <w:t>23</w:t>
        </w:r>
      </w:fldSimple>
      <w:r>
        <w:t xml:space="preserve"> – Aplicación Audinsa Audiología, pantalla resultado de examen Cuestionario.</w:t>
      </w:r>
      <w:bookmarkEnd w:id="303"/>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49F05980" wp14:editId="24A650FA">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04" w:name="_Toc385082317"/>
      <w:r>
        <w:t xml:space="preserve">Ilustración </w:t>
      </w:r>
      <w:fldSimple w:instr=" SEQ Ilustración \* ARABIC ">
        <w:r>
          <w:rPr>
            <w:noProof/>
          </w:rPr>
          <w:t>24</w:t>
        </w:r>
      </w:fldSimple>
      <w:r>
        <w:t xml:space="preserve"> – Aplicación Audinsa Audiología, pantalla opciones sobre los resultados</w:t>
      </w:r>
      <w:bookmarkEnd w:id="304"/>
      <w:r w:rsidR="00523BD2">
        <w:t>.</w:t>
      </w:r>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1B7D599E" wp14:editId="32E3D139">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05" w:name="_Toc385082318"/>
      <w:r>
        <w:t xml:space="preserve">Ilustración </w:t>
      </w:r>
      <w:fldSimple w:instr=" SEQ Ilustración \* ARABIC ">
        <w:r>
          <w:rPr>
            <w:noProof/>
          </w:rPr>
          <w:t>25</w:t>
        </w:r>
      </w:fldSimple>
      <w:r>
        <w:t xml:space="preserve"> – Aplicación Audinsa Audiología, pantalla de acción compartir en pantalla resultados.</w:t>
      </w:r>
      <w:bookmarkEnd w:id="305"/>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68DE54D7" wp14:editId="3469B3D8">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06" w:name="_Toc385082319"/>
      <w:r>
        <w:t xml:space="preserve">Ilustración </w:t>
      </w:r>
      <w:fldSimple w:instr=" SEQ Ilustración \* ARABIC ">
        <w:r>
          <w:rPr>
            <w:noProof/>
          </w:rPr>
          <w:t>26</w:t>
        </w:r>
      </w:fldSimple>
      <w:r>
        <w:t xml:space="preserve"> – Aplicación Audinsa Audiología, pantalla Artículos (blog de la clínica).</w:t>
      </w:r>
      <w:bookmarkEnd w:id="306"/>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r>
        <w:rPr>
          <w:noProof/>
          <w:lang w:eastAsia="es-CR"/>
        </w:rPr>
        <w:drawing>
          <wp:inline distT="0" distB="0" distL="0" distR="0" wp14:anchorId="562522FC" wp14:editId="69BBFC41">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p>
    <w:p w:rsidR="004F7745" w:rsidRDefault="004F7745" w:rsidP="004F7745">
      <w:pPr>
        <w:pStyle w:val="Caption"/>
      </w:pPr>
    </w:p>
    <w:p w:rsidR="004F7745" w:rsidRDefault="004F7745" w:rsidP="004F7745">
      <w:pPr>
        <w:pStyle w:val="Caption"/>
      </w:pPr>
      <w:r>
        <w:t xml:space="preserve">Ilustración </w:t>
      </w:r>
      <w:fldSimple w:instr=" SEQ Ilustración \* ARABIC ">
        <w:r>
          <w:rPr>
            <w:noProof/>
          </w:rPr>
          <w:t>31</w:t>
        </w:r>
      </w:fldSimple>
      <w:r>
        <w:t xml:space="preserve"> – Aplicación Audinsa Audiología, </w:t>
      </w:r>
      <w:r w:rsidR="0010711A">
        <w:t>pantalla consultorios</w:t>
      </w:r>
      <w:r>
        <w:t>.</w:t>
      </w:r>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6401F4" w:rsidP="00236F42">
      <w:pPr>
        <w:jc w:val="center"/>
        <w:rPr>
          <w:highlight w:val="yellow"/>
          <w:lang w:eastAsia="es-CR"/>
        </w:rPr>
      </w:pPr>
      <w:r>
        <w:rPr>
          <w:noProof/>
          <w:lang w:eastAsia="es-CR"/>
        </w:rPr>
        <w:drawing>
          <wp:inline distT="0" distB="0" distL="0" distR="0">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860CBE">
      <w:pPr>
        <w:pStyle w:val="Caption"/>
      </w:pPr>
      <w:bookmarkStart w:id="307" w:name="_Toc385082320"/>
      <w:r>
        <w:t xml:space="preserve">Ilustración </w:t>
      </w:r>
      <w:fldSimple w:instr=" SEQ Ilustración \* ARABIC ">
        <w:r w:rsidR="00215284">
          <w:rPr>
            <w:noProof/>
          </w:rPr>
          <w:t>27</w:t>
        </w:r>
      </w:fldSimple>
      <w:r>
        <w:t xml:space="preserve"> – Aplicación Audinsa Audiología, pantalla Acciones sobre el  perfil.</w:t>
      </w:r>
      <w:bookmarkEnd w:id="307"/>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r>
        <w:rPr>
          <w:noProof/>
          <w:lang w:eastAsia="es-CR"/>
        </w:rPr>
        <w:lastRenderedPageBreak/>
        <w:drawing>
          <wp:inline distT="0" distB="0" distL="0" distR="0" wp14:anchorId="14A86ACB" wp14:editId="1C15A0C7">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08" w:name="_Toc385082321"/>
      <w:r>
        <w:t xml:space="preserve">Ilustración </w:t>
      </w:r>
      <w:fldSimple w:instr=" SEQ Ilustración \* ARABIC ">
        <w:r w:rsidR="00215284">
          <w:rPr>
            <w:noProof/>
          </w:rPr>
          <w:t>28</w:t>
        </w:r>
      </w:fldSimple>
      <w:r>
        <w:t xml:space="preserve"> – Aplicación Audinsa Audiología, pantalla </w:t>
      </w:r>
      <w:r w:rsidR="00910A13">
        <w:t xml:space="preserve">confirmación </w:t>
      </w:r>
      <w:r>
        <w:t xml:space="preserve"> del </w:t>
      </w:r>
      <w:r w:rsidR="00910A13">
        <w:t xml:space="preserve">eliminación del </w:t>
      </w:r>
      <w:r>
        <w:t>perfil.</w:t>
      </w:r>
      <w:bookmarkEnd w:id="308"/>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50DA805B" wp14:editId="697B0B5B">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09" w:name="_Toc385082322"/>
      <w:r>
        <w:t xml:space="preserve">Ilustración </w:t>
      </w:r>
      <w:fldSimple w:instr=" SEQ Ilustración \* ARABIC ">
        <w:r w:rsidR="00215284">
          <w:rPr>
            <w:noProof/>
          </w:rPr>
          <w:t>29</w:t>
        </w:r>
      </w:fldSimple>
      <w:r>
        <w:t xml:space="preserve"> – Aplicación Audinsa Audiología, pantalla perfil eliminado satisfactoriamente.</w:t>
      </w:r>
      <w:bookmarkEnd w:id="309"/>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6401F4" w:rsidP="00236F42">
      <w:pPr>
        <w:jc w:val="center"/>
        <w:rPr>
          <w:highlight w:val="yellow"/>
          <w:lang w:eastAsia="es-CR"/>
        </w:rPr>
      </w:pPr>
      <w:r>
        <w:rPr>
          <w:noProof/>
          <w:lang w:eastAsia="es-CR"/>
        </w:rPr>
        <w:lastRenderedPageBreak/>
        <w:drawing>
          <wp:inline distT="0" distB="0" distL="0" distR="0">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p>
    <w:p w:rsidR="00324A74" w:rsidRDefault="00324A74" w:rsidP="00324A74">
      <w:pPr>
        <w:pStyle w:val="Caption"/>
      </w:pPr>
      <w:bookmarkStart w:id="310" w:name="_Toc385082323"/>
      <w:r>
        <w:t xml:space="preserve">Ilustración </w:t>
      </w:r>
      <w:fldSimple w:instr=" SEQ Ilustración \* ARABIC ">
        <w:r w:rsidR="00215284">
          <w:rPr>
            <w:noProof/>
          </w:rPr>
          <w:t>30</w:t>
        </w:r>
      </w:fldSimple>
      <w:r>
        <w:t xml:space="preserve"> – Imágenes de a</w:t>
      </w:r>
      <w:r>
        <w:rPr>
          <w:lang w:eastAsia="es-CR"/>
        </w:rPr>
        <w:t>plicación basada en tecnología móvil para conocer el estado auditivo</w:t>
      </w:r>
      <w:bookmarkEnd w:id="310"/>
    </w:p>
    <w:p w:rsidR="00324A74" w:rsidRPr="00B1017C" w:rsidRDefault="00324A74" w:rsidP="00324A74">
      <w:pPr>
        <w:pStyle w:val="Caption"/>
      </w:pPr>
      <w:r w:rsidRPr="001A36B9">
        <w:t>Elaboración propia</w:t>
      </w:r>
    </w:p>
    <w:p w:rsidR="00324A74" w:rsidRDefault="00CA01CD" w:rsidP="006401F4">
      <w:pPr>
        <w:spacing w:after="200" w:line="276" w:lineRule="auto"/>
        <w:ind w:firstLine="708"/>
        <w:rPr>
          <w:highlight w:val="yellow"/>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1"/>
      <w:r w:rsidRPr="005F60A0">
        <w:rPr>
          <w:lang w:eastAsia="es-CR"/>
        </w:rPr>
        <w:t>Realizar</w:t>
      </w:r>
      <w:commentRangeEnd w:id="311"/>
      <w:r w:rsidR="008F528D" w:rsidRPr="005F60A0">
        <w:rPr>
          <w:lang w:eastAsia="es-CR"/>
        </w:rPr>
        <w:commentReference w:id="311"/>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12" w:name="_Toc347566009"/>
      <w:r>
        <w:rPr>
          <w:szCs w:val="23"/>
        </w:rPr>
        <w:br w:type="page"/>
      </w:r>
    </w:p>
    <w:p w:rsidR="00AD0B2F" w:rsidRPr="00311F48" w:rsidRDefault="00AD0B2F" w:rsidP="00AD0B2F">
      <w:pPr>
        <w:pStyle w:val="t1"/>
        <w:rPr>
          <w:szCs w:val="23"/>
        </w:rPr>
      </w:pPr>
      <w:bookmarkStart w:id="313" w:name="_Toc384671562"/>
      <w:r w:rsidRPr="00311F48">
        <w:rPr>
          <w:szCs w:val="23"/>
        </w:rPr>
        <w:lastRenderedPageBreak/>
        <w:t>CAPÍTULO 5</w:t>
      </w:r>
      <w:bookmarkEnd w:id="312"/>
      <w:bookmarkEnd w:id="313"/>
      <w:r w:rsidRPr="00311F48">
        <w:rPr>
          <w:szCs w:val="23"/>
        </w:rPr>
        <w:t xml:space="preserve"> </w:t>
      </w:r>
    </w:p>
    <w:p w:rsidR="00AD0B2F" w:rsidRPr="00CF7434" w:rsidRDefault="00AD0B2F" w:rsidP="00AD0B2F">
      <w:pPr>
        <w:pStyle w:val="12"/>
      </w:pPr>
      <w:bookmarkStart w:id="314" w:name="_Toc347566010"/>
      <w:bookmarkStart w:id="315" w:name="_Toc384671563"/>
      <w:r w:rsidRPr="00CF7434">
        <w:t>Conclusiones y Recomendaciones</w:t>
      </w:r>
      <w:bookmarkEnd w:id="314"/>
      <w:bookmarkEnd w:id="315"/>
    </w:p>
    <w:p w:rsidR="004E63D2" w:rsidRDefault="00AD0B2F" w:rsidP="004E63D2">
      <w:pPr>
        <w:pStyle w:val="13"/>
        <w:tabs>
          <w:tab w:val="left" w:pos="1134"/>
        </w:tabs>
      </w:pPr>
      <w:bookmarkStart w:id="316" w:name="_Toc347566011"/>
      <w:bookmarkStart w:id="317" w:name="_Toc384671564"/>
      <w:r w:rsidRPr="00F148D4">
        <w:t>Conclusiones</w:t>
      </w:r>
      <w:bookmarkEnd w:id="316"/>
      <w:bookmarkEnd w:id="317"/>
      <w:r w:rsidRPr="00F148D4">
        <w:t xml:space="preserve"> </w:t>
      </w:r>
      <w:bookmarkStart w:id="318" w:name="_Toc384670859"/>
    </w:p>
    <w:p w:rsidR="003B1E10" w:rsidRPr="006401F4" w:rsidRDefault="003B1E10" w:rsidP="006401F4">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18"/>
    </w:p>
    <w:p w:rsidR="003B1E10" w:rsidRPr="006401F4" w:rsidRDefault="003B1E10" w:rsidP="006401F4">
      <w:pPr>
        <w:pStyle w:val="ListParagraph"/>
        <w:numPr>
          <w:ilvl w:val="0"/>
          <w:numId w:val="29"/>
        </w:numPr>
        <w:rPr>
          <w:lang w:eastAsia="es-CR"/>
        </w:rPr>
      </w:pPr>
      <w:bookmarkStart w:id="319"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19"/>
      <w:r w:rsidR="00B4508E" w:rsidRPr="006401F4">
        <w:rPr>
          <w:lang w:eastAsia="es-CR"/>
        </w:rPr>
        <w:t>.</w:t>
      </w:r>
    </w:p>
    <w:p w:rsidR="004C0D76" w:rsidRPr="006401F4" w:rsidRDefault="004C0D76" w:rsidP="006401F4">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6401F4">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6401F4">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Pr="006401F4" w:rsidRDefault="00B4508E" w:rsidP="006401F4">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AD0B2F" w:rsidRPr="00F148D4" w:rsidRDefault="00AD0B2F" w:rsidP="00AD0B2F">
      <w:pPr>
        <w:pStyle w:val="13"/>
        <w:tabs>
          <w:tab w:val="left" w:pos="1134"/>
        </w:tabs>
      </w:pPr>
      <w:bookmarkStart w:id="320" w:name="_Toc347566012"/>
      <w:bookmarkStart w:id="321" w:name="_Toc384671565"/>
      <w:r>
        <w:t>Recomendaciones</w:t>
      </w:r>
      <w:bookmarkEnd w:id="320"/>
      <w:bookmarkEnd w:id="321"/>
      <w:r w:rsidR="00236590">
        <w:t>.</w:t>
      </w:r>
    </w:p>
    <w:p w:rsidR="003B1E10" w:rsidRPr="006401F4" w:rsidRDefault="003B1E10" w:rsidP="006401F4">
      <w:pPr>
        <w:pStyle w:val="ListParagraph"/>
        <w:numPr>
          <w:ilvl w:val="0"/>
          <w:numId w:val="30"/>
        </w:numPr>
        <w:rPr>
          <w:lang w:eastAsia="es-CR"/>
        </w:rPr>
      </w:pPr>
      <w:bookmarkStart w:id="322"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22"/>
    </w:p>
    <w:p w:rsidR="003B1E10" w:rsidRPr="006401F4" w:rsidRDefault="003B1E10" w:rsidP="006401F4">
      <w:pPr>
        <w:pStyle w:val="ListParagraph"/>
        <w:numPr>
          <w:ilvl w:val="0"/>
          <w:numId w:val="30"/>
        </w:numPr>
        <w:rPr>
          <w:lang w:eastAsia="es-CR"/>
        </w:rPr>
      </w:pPr>
      <w:bookmarkStart w:id="323"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23"/>
    </w:p>
    <w:p w:rsidR="003B1E10" w:rsidRPr="006401F4" w:rsidRDefault="003B1E10" w:rsidP="006401F4">
      <w:pPr>
        <w:pStyle w:val="ListParagraph"/>
        <w:numPr>
          <w:ilvl w:val="0"/>
          <w:numId w:val="30"/>
        </w:numPr>
        <w:rPr>
          <w:lang w:eastAsia="es-CR"/>
        </w:rPr>
      </w:pPr>
      <w:bookmarkStart w:id="324"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24"/>
    </w:p>
    <w:p w:rsidR="003B1E10" w:rsidRPr="006401F4" w:rsidRDefault="003B1E10" w:rsidP="006401F4">
      <w:pPr>
        <w:pStyle w:val="ListParagraph"/>
        <w:numPr>
          <w:ilvl w:val="0"/>
          <w:numId w:val="30"/>
        </w:numPr>
        <w:rPr>
          <w:lang w:eastAsia="es-CR"/>
        </w:rPr>
      </w:pPr>
      <w:bookmarkStart w:id="325" w:name="_Toc384670865"/>
      <w:r w:rsidRPr="006401F4">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26" w:name="_Toc384670866"/>
      <w:bookmarkEnd w:id="325"/>
    </w:p>
    <w:p w:rsidR="00361FBC" w:rsidRPr="006401F4" w:rsidRDefault="003B1E10" w:rsidP="006401F4">
      <w:pPr>
        <w:pStyle w:val="ListParagraph"/>
        <w:numPr>
          <w:ilvl w:val="0"/>
          <w:numId w:val="30"/>
        </w:numPr>
        <w:rPr>
          <w:lang w:eastAsia="es-CR"/>
        </w:rPr>
      </w:pPr>
      <w:r w:rsidRPr="006401F4">
        <w:rPr>
          <w:lang w:eastAsia="es-CR"/>
        </w:rPr>
        <w:lastRenderedPageBreak/>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26"/>
    </w:p>
    <w:p w:rsidR="00361FBC" w:rsidRPr="006401F4" w:rsidRDefault="00361FBC" w:rsidP="006401F4">
      <w:pPr>
        <w:pStyle w:val="ListParagraph"/>
        <w:numPr>
          <w:ilvl w:val="0"/>
          <w:numId w:val="30"/>
        </w:numPr>
        <w:rPr>
          <w:lang w:eastAsia="es-CR"/>
        </w:rPr>
      </w:pPr>
      <w:r w:rsidRPr="006401F4">
        <w:rPr>
          <w:lang w:eastAsia="es-CR"/>
        </w:rPr>
        <w:t>Desarrollar en un futuro la funcionalidad  que permita a la clínica enviar  información a la gente que cuenta con la aplicación instalada y de esta manera, propagar información relevante para las personas y para la empresa.</w:t>
      </w:r>
    </w:p>
    <w:p w:rsidR="00AD0B2F" w:rsidRPr="00236590" w:rsidRDefault="00AD0B2F" w:rsidP="00236590">
      <w:pPr>
        <w:pStyle w:val="13"/>
        <w:numPr>
          <w:ilvl w:val="3"/>
          <w:numId w:val="5"/>
        </w:numPr>
        <w:tabs>
          <w:tab w:val="left" w:pos="1134"/>
        </w:tabs>
        <w:rPr>
          <w:b w:val="0"/>
        </w:rPr>
      </w:pPr>
      <w:r w:rsidRPr="00236590">
        <w:rPr>
          <w:b w:val="0"/>
        </w:rPr>
        <w:br w:type="page"/>
      </w:r>
    </w:p>
    <w:bookmarkStart w:id="327" w:name="_Toc384671566" w:displacedByCustomXml="next"/>
    <w:bookmarkStart w:id="328"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28"/>
          <w:bookmarkEnd w:id="327"/>
        </w:p>
        <w:sdt>
          <w:sdtPr>
            <w:id w:val="111145805"/>
            <w:bibliography/>
          </w:sdtPr>
          <w:sdtContent>
            <w:commentRangeStart w:id="329"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29"/>
              <w:r w:rsidR="00814187">
                <w:rPr>
                  <w:rStyle w:val="CommentReference"/>
                </w:rPr>
                <w:commentReference w:id="329"/>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30" w:name="_Toc347566014"/>
      <w:bookmarkStart w:id="331" w:name="_Toc384671567"/>
      <w:commentRangeStart w:id="332"/>
      <w:r>
        <w:lastRenderedPageBreak/>
        <w:t>Anexos</w:t>
      </w:r>
      <w:bookmarkEnd w:id="330"/>
      <w:commentRangeEnd w:id="332"/>
      <w:r w:rsidR="0094099B">
        <w:rPr>
          <w:rStyle w:val="CommentReference"/>
          <w:rFonts w:eastAsia="Times New Roman"/>
          <w:b w:val="0"/>
          <w:bCs w:val="0"/>
          <w:kern w:val="0"/>
          <w:lang w:eastAsia="es-ES"/>
        </w:rPr>
        <w:commentReference w:id="332"/>
      </w:r>
      <w:bookmarkEnd w:id="331"/>
    </w:p>
    <w:p w:rsidR="00AD0B2F" w:rsidRPr="00CF7434" w:rsidRDefault="00AD0B2F" w:rsidP="00AD0B2F">
      <w:pPr>
        <w:pStyle w:val="12"/>
        <w:tabs>
          <w:tab w:val="left" w:pos="1134"/>
        </w:tabs>
      </w:pPr>
      <w:bookmarkStart w:id="333" w:name="_Toc347566015"/>
      <w:bookmarkStart w:id="334" w:name="_Toc384671568"/>
      <w:r w:rsidRPr="00CF7434">
        <w:t>Carta de aceptación de tutor</w:t>
      </w:r>
      <w:bookmarkEnd w:id="333"/>
      <w:bookmarkEnd w:id="334"/>
    </w:p>
    <w:p w:rsidR="00AD0B2F" w:rsidRDefault="00AD0B2F" w:rsidP="00AD0B2F">
      <w:pPr>
        <w:jc w:val="center"/>
        <w:rPr>
          <w:lang w:eastAsia="es-CR"/>
        </w:rPr>
      </w:pPr>
      <w:r>
        <w:rPr>
          <w:noProof/>
          <w:lang w:eastAsia="es-CR"/>
        </w:rPr>
        <w:drawing>
          <wp:inline distT="0" distB="0" distL="0" distR="0" wp14:anchorId="3142533A" wp14:editId="587FAEB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35" w:name="_Toc347566016"/>
      <w:bookmarkStart w:id="336" w:name="_Toc384671569"/>
      <w:r w:rsidRPr="007256FE">
        <w:lastRenderedPageBreak/>
        <w:t xml:space="preserve">Carta de </w:t>
      </w:r>
      <w:r>
        <w:t>apoyo de la empresa</w:t>
      </w:r>
      <w:bookmarkEnd w:id="335"/>
      <w:bookmarkEnd w:id="336"/>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355D6EE1" wp14:editId="5C73788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37" w:name="_Ref385187690"/>
      <w:bookmarkStart w:id="338" w:name="_Toc347566017"/>
      <w:bookmarkStart w:id="339" w:name="_Toc384671570"/>
      <w:r>
        <w:lastRenderedPageBreak/>
        <w:t>Minutas</w:t>
      </w:r>
      <w:bookmarkEnd w:id="337"/>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Se especifica que la información de resultados y perfiles podrá ser visualizado por Audinsa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Audinsa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Daniela y  Roberto revisarán si existe alguna manera de que Silvia propague información una vez que las personas ya cuenten con la app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spacing w:line="240" w:lineRule="auto"/>
      </w:pPr>
    </w:p>
    <w:p w:rsidR="001823AF" w:rsidRDefault="001823AF" w:rsidP="001823AF">
      <w:pPr>
        <w:pStyle w:val="ListParagraph"/>
        <w:numPr>
          <w:ilvl w:val="0"/>
          <w:numId w:val="27"/>
        </w:numPr>
        <w:spacing w:after="200" w:line="240" w:lineRule="auto"/>
        <w:jc w:val="left"/>
      </w:pPr>
      <w:r>
        <w:t>Silvia sugiere colocar una barra de progreso en el cuestionario (Deseable con el logo de Audinsa y las rayas verticales) (Se acuerda investigar el tema ,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spacing w:line="240" w:lineRule="auto"/>
      </w:pP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rPr>
          <w:b/>
        </w:rPr>
      </w:pP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Default="001823AF" w:rsidP="001823AF">
      <w:pPr>
        <w:pStyle w:val="ListParagraph"/>
      </w:pPr>
    </w:p>
    <w:p w:rsidR="001823AF" w:rsidRDefault="001823AF" w:rsidP="001823AF">
      <w:pPr>
        <w:pStyle w:val="ListParagraph"/>
        <w:numPr>
          <w:ilvl w:val="0"/>
          <w:numId w:val="27"/>
        </w:numPr>
        <w:spacing w:after="200" w:line="240" w:lineRule="auto"/>
        <w:jc w:val="left"/>
      </w:pPr>
      <w:r>
        <w:t>Silvia debe de enviar los sonidos para las pruebas restantes.</w:t>
      </w:r>
    </w:p>
    <w:p w:rsidR="001823AF" w:rsidRDefault="001823AF">
      <w:pPr>
        <w:spacing w:after="200" w:line="276" w:lineRule="auto"/>
        <w:jc w:val="left"/>
        <w:rPr>
          <w:szCs w:val="24"/>
          <w:lang w:val="es-ES"/>
        </w:rPr>
      </w:pPr>
      <w:r>
        <w:br w:type="page"/>
      </w:r>
    </w:p>
    <w:p w:rsidR="009C439F" w:rsidRPr="001F13E7" w:rsidRDefault="009C439F" w:rsidP="009C439F">
      <w:pPr>
        <w:pStyle w:val="12"/>
        <w:tabs>
          <w:tab w:val="left" w:pos="993"/>
        </w:tabs>
      </w:pPr>
      <w:r w:rsidRPr="001F13E7">
        <w:lastRenderedPageBreak/>
        <w:t>Instrumento encuesta</w:t>
      </w:r>
      <w:bookmarkEnd w:id="338"/>
      <w:bookmarkEnd w:id="339"/>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40" w:name="_Toc347566018"/>
      <w:bookmarkStart w:id="341" w:name="_Ref384111831"/>
      <w:bookmarkStart w:id="342" w:name="_Toc384671571"/>
      <w:r>
        <w:lastRenderedPageBreak/>
        <w:t>Análisis de aplicaciones similares</w:t>
      </w:r>
      <w:bookmarkEnd w:id="340"/>
      <w:bookmarkEnd w:id="341"/>
      <w:bookmarkEnd w:id="342"/>
    </w:p>
    <w:p w:rsidR="007C30EC" w:rsidRPr="0041018B" w:rsidRDefault="007C30EC" w:rsidP="0041018B">
      <w:pPr>
        <w:pStyle w:val="13"/>
      </w:pPr>
      <w:bookmarkStart w:id="343" w:name="_Ref343436073"/>
      <w:bookmarkStart w:id="344" w:name="_Ref343436102"/>
      <w:bookmarkStart w:id="345" w:name="_Toc347566019"/>
      <w:bookmarkStart w:id="346" w:name="_Toc384671572"/>
      <w:r w:rsidRPr="0041018B">
        <w:t xml:space="preserve">Análisis de la aplicación </w:t>
      </w:r>
      <w:proofErr w:type="spellStart"/>
      <w:r w:rsidRPr="0041018B">
        <w:t>uHear</w:t>
      </w:r>
      <w:bookmarkEnd w:id="343"/>
      <w:bookmarkEnd w:id="344"/>
      <w:bookmarkEnd w:id="345"/>
      <w:bookmarkEnd w:id="346"/>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47" w:name="_Toc343369218"/>
      <w:bookmarkStart w:id="348" w:name="_Toc385082324"/>
      <w:r>
        <w:t xml:space="preserve">Ilustración </w:t>
      </w:r>
      <w:fldSimple w:instr=" SEQ Ilustración \* ARABIC ">
        <w:r w:rsidR="001F13E7">
          <w:rPr>
            <w:noProof/>
          </w:rPr>
          <w:t>28</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47"/>
      <w:bookmarkEnd w:id="348"/>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49" w:name="_Toc343369219"/>
      <w:bookmarkStart w:id="350" w:name="_Toc385082325"/>
      <w:r w:rsidRPr="007C30EC">
        <w:t xml:space="preserve">Ilustración </w:t>
      </w:r>
      <w:fldSimple w:instr=" SEQ Ilustración \* ARABIC ">
        <w:r w:rsidR="001F13E7">
          <w:rPr>
            <w:noProof/>
          </w:rPr>
          <w:t>29</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49"/>
      <w:bookmarkEnd w:id="350"/>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51" w:name="_Toc343369220"/>
      <w:bookmarkStart w:id="352" w:name="_Toc385082326"/>
      <w:r>
        <w:t xml:space="preserve">Ilustración </w:t>
      </w:r>
      <w:fldSimple w:instr=" SEQ Ilustración \* ARABIC ">
        <w:r w:rsidR="001F13E7">
          <w:rPr>
            <w:noProof/>
          </w:rPr>
          <w:t>30</w:t>
        </w:r>
      </w:fldSimple>
      <w:r>
        <w:t xml:space="preserve"> – Pantalla de resultados examen de sensibilidad de oído</w:t>
      </w:r>
      <w:bookmarkEnd w:id="351"/>
      <w:bookmarkEnd w:id="352"/>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53" w:name="_Toc343369221"/>
      <w:bookmarkStart w:id="354" w:name="_Toc385082327"/>
      <w:r>
        <w:t xml:space="preserve">Ilustración </w:t>
      </w:r>
      <w:fldSimple w:instr=" SEQ Ilustración \* ARABIC ">
        <w:r w:rsidR="001F13E7">
          <w:rPr>
            <w:noProof/>
          </w:rPr>
          <w:t>31</w:t>
        </w:r>
      </w:fldSimple>
      <w:r>
        <w:t xml:space="preserve"> – Pantalla de resultados </w:t>
      </w:r>
      <w:proofErr w:type="spellStart"/>
      <w:r>
        <w:t>uHear</w:t>
      </w:r>
      <w:bookmarkEnd w:id="353"/>
      <w:bookmarkEnd w:id="354"/>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55" w:name="_Toc343369222"/>
      <w:bookmarkStart w:id="356" w:name="_Toc385082328"/>
      <w:r>
        <w:t xml:space="preserve">Ilustración </w:t>
      </w:r>
      <w:fldSimple w:instr=" SEQ Ilustración \* ARABIC ">
        <w:r w:rsidR="001F13E7">
          <w:rPr>
            <w:noProof/>
          </w:rPr>
          <w:t>32</w:t>
        </w:r>
      </w:fldSimple>
      <w:r>
        <w:t xml:space="preserve"> – Pantalla de resultados guardados</w:t>
      </w:r>
      <w:bookmarkEnd w:id="355"/>
      <w:bookmarkEnd w:id="356"/>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57" w:name="_Toc343369223"/>
      <w:bookmarkStart w:id="358" w:name="_Toc385082329"/>
      <w:r>
        <w:t xml:space="preserve">Ilustración </w:t>
      </w:r>
      <w:fldSimple w:instr=" SEQ Ilustración \* ARABIC ">
        <w:r w:rsidR="001F13E7">
          <w:rPr>
            <w:noProof/>
          </w:rPr>
          <w:t>33</w:t>
        </w:r>
      </w:fldSimple>
      <w:r>
        <w:t xml:space="preserve"> – Consejos auditivos</w:t>
      </w:r>
      <w:bookmarkEnd w:id="357"/>
      <w:bookmarkEnd w:id="358"/>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59" w:name="_Toc343369224"/>
      <w:bookmarkStart w:id="360" w:name="_Toc385082330"/>
      <w:r>
        <w:t xml:space="preserve">Ilustración </w:t>
      </w:r>
      <w:fldSimple w:instr=" SEQ Ilustración \* ARABIC ">
        <w:r w:rsidR="001F13E7">
          <w:rPr>
            <w:noProof/>
          </w:rPr>
          <w:t>34</w:t>
        </w:r>
      </w:fldSimple>
      <w:r>
        <w:t xml:space="preserve"> – Ubicación de centros especializados</w:t>
      </w:r>
      <w:bookmarkEnd w:id="359"/>
      <w:bookmarkEnd w:id="360"/>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61" w:name="_Toc347566020"/>
      <w:bookmarkStart w:id="362" w:name="_Toc384671573"/>
      <w:r w:rsidRPr="0041018B">
        <w:t xml:space="preserve">Análisis de la aplicación </w:t>
      </w:r>
      <w:r>
        <w:t xml:space="preserve">Test en </w:t>
      </w:r>
      <w:r w:rsidR="00A46C74">
        <w:t>línea</w:t>
      </w:r>
      <w:bookmarkEnd w:id="361"/>
      <w:bookmarkEnd w:id="362"/>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63" w:name="_Toc343369225"/>
      <w:bookmarkStart w:id="364" w:name="_Toc385082331"/>
      <w:r>
        <w:t xml:space="preserve">Ilustración </w:t>
      </w:r>
      <w:fldSimple w:instr=" SEQ Ilustración \* ARABIC ">
        <w:r w:rsidR="001F13E7">
          <w:rPr>
            <w:noProof/>
          </w:rPr>
          <w:t>35</w:t>
        </w:r>
      </w:fldSimple>
      <w:r>
        <w:t xml:space="preserve"> – Aplicación test en línea: Flujo de imágenes</w:t>
      </w:r>
      <w:bookmarkEnd w:id="363"/>
      <w:bookmarkEnd w:id="364"/>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65" w:name="_Toc347566021"/>
      <w:bookmarkStart w:id="366" w:name="_Toc384671574"/>
      <w:r w:rsidRPr="0041018B">
        <w:lastRenderedPageBreak/>
        <w:t xml:space="preserve">Análisis de la aplicación </w:t>
      </w:r>
      <w:r>
        <w:t>Test auditivo</w:t>
      </w:r>
      <w:bookmarkEnd w:id="365"/>
      <w:bookmarkEnd w:id="366"/>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67" w:name="_Toc385082332"/>
      <w:r>
        <w:t xml:space="preserve">Ilustración </w:t>
      </w:r>
      <w:fldSimple w:instr=" SEQ Ilustración \* ARABIC ">
        <w:r w:rsidR="001F13E7">
          <w:rPr>
            <w:noProof/>
          </w:rPr>
          <w:t>36</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67"/>
      <w:proofErr w:type="spellEnd"/>
    </w:p>
    <w:p w:rsidR="00C112FC" w:rsidRDefault="00E31A26" w:rsidP="0084758F">
      <w:pPr>
        <w:pStyle w:val="13"/>
      </w:pPr>
      <w:bookmarkStart w:id="368" w:name="_Toc347566022"/>
      <w:bookmarkStart w:id="369"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Android</w:t>
      </w:r>
      <w:bookmarkEnd w:id="368"/>
      <w:bookmarkEnd w:id="369"/>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70" w:name="_Toc385082333"/>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70"/>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71" w:name="_Toc385082334"/>
      <w:r>
        <w:t xml:space="preserve">Ilustración </w:t>
      </w:r>
      <w:fldSimple w:instr=" SEQ Ilustración \* ARABIC ">
        <w:r w:rsidR="001F13E7">
          <w:rPr>
            <w:noProof/>
          </w:rPr>
          <w:t>38</w:t>
        </w:r>
      </w:fldSimple>
      <w:r>
        <w:t xml:space="preserve"> – Interfaz de la prueba de </w:t>
      </w:r>
      <w:r w:rsidR="004C3105">
        <w:t>rango</w:t>
      </w:r>
      <w:r>
        <w:t xml:space="preserve"> de frecuencias</w:t>
      </w:r>
      <w:bookmarkEnd w:id="371"/>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72" w:name="_Toc385082335"/>
      <w:r>
        <w:t xml:space="preserve">Ilustración </w:t>
      </w:r>
      <w:fldSimple w:instr=" SEQ Ilustración \* ARABIC ">
        <w:r w:rsidR="001F13E7">
          <w:rPr>
            <w:noProof/>
          </w:rPr>
          <w:t>39</w:t>
        </w:r>
      </w:fldSimple>
      <w:r>
        <w:t xml:space="preserve"> – Pantalla de resultados de </w:t>
      </w:r>
      <w:r w:rsidR="004C3105">
        <w:t>rango</w:t>
      </w:r>
      <w:r>
        <w:t xml:space="preserve"> de frecuencias</w:t>
      </w:r>
      <w:bookmarkEnd w:id="372"/>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73" w:name="_Toc385082336"/>
      <w:r>
        <w:t xml:space="preserve">Ilustración </w:t>
      </w:r>
      <w:fldSimple w:instr=" SEQ Ilustración \* ARABIC ">
        <w:r w:rsidR="001F13E7">
          <w:rPr>
            <w:noProof/>
          </w:rPr>
          <w:t>40</w:t>
        </w:r>
      </w:fldSimple>
      <w:r>
        <w:t xml:space="preserve"> – Interfaz diferenciación de frecuencias</w:t>
      </w:r>
      <w:bookmarkEnd w:id="373"/>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74" w:name="_Toc385082337"/>
      <w:r>
        <w:t xml:space="preserve">Ilustración </w:t>
      </w:r>
      <w:fldSimple w:instr=" SEQ Ilustración \* ARABIC ">
        <w:r w:rsidR="001F13E7">
          <w:rPr>
            <w:noProof/>
          </w:rPr>
          <w:t>41</w:t>
        </w:r>
      </w:fldSimple>
      <w:r>
        <w:t xml:space="preserve"> – Gráfico representativo diferenciación de frecuencias</w:t>
      </w:r>
      <w:bookmarkEnd w:id="374"/>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75" w:name="_Toc385082338"/>
      <w:r>
        <w:t xml:space="preserve">Ilustración </w:t>
      </w:r>
      <w:fldSimple w:instr=" SEQ Ilustración \* ARABIC ">
        <w:r w:rsidR="001F13E7">
          <w:rPr>
            <w:noProof/>
          </w:rPr>
          <w:t>42</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75"/>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DB2C05" w:rsidRDefault="00DB2C05">
      <w:pPr>
        <w:pStyle w:val="CommentText"/>
      </w:pPr>
      <w:r>
        <w:rPr>
          <w:rStyle w:val="CommentReference"/>
        </w:rPr>
        <w:annotationRef/>
      </w:r>
      <w:r>
        <w:t>Completar</w:t>
      </w:r>
    </w:p>
    <w:p w:rsidR="00DB2C05" w:rsidRDefault="00DB2C05">
      <w:pPr>
        <w:pStyle w:val="CommentText"/>
      </w:pPr>
    </w:p>
  </w:comment>
  <w:comment w:id="289" w:author="Personal" w:date="2014-03-27T11:28:00Z" w:initials="P">
    <w:p w:rsidR="00DB2C05" w:rsidRDefault="00DB2C05">
      <w:pPr>
        <w:pStyle w:val="CommentText"/>
      </w:pPr>
      <w:r>
        <w:rPr>
          <w:rStyle w:val="CommentReference"/>
        </w:rPr>
        <w:annotationRef/>
      </w:r>
      <w:r>
        <w:t>Quedó muy pequeño ver si se le  puede agregar algo</w:t>
      </w:r>
    </w:p>
  </w:comment>
  <w:comment w:id="290" w:author="Personal" w:date="2014-03-27T11:18:00Z" w:initials="P">
    <w:p w:rsidR="00DB2C05" w:rsidRDefault="00DB2C05">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1" w:author="Beto" w:date="2014-04-13T21:04:00Z" w:initials="B">
    <w:p w:rsidR="00DB2C05" w:rsidRDefault="00DB2C05">
      <w:pPr>
        <w:pStyle w:val="CommentText"/>
      </w:pPr>
      <w:r>
        <w:rPr>
          <w:rStyle w:val="CommentReference"/>
        </w:rPr>
        <w:annotationRef/>
      </w:r>
      <w:r>
        <w:t>Se modifica. Revisar</w:t>
      </w:r>
    </w:p>
  </w:comment>
  <w:comment w:id="311" w:author="Personal" w:date="2014-03-27T11:16:00Z" w:initials="P">
    <w:p w:rsidR="00DB2C05" w:rsidRDefault="00DB2C05">
      <w:pPr>
        <w:pStyle w:val="CommentText"/>
      </w:pPr>
      <w:r>
        <w:rPr>
          <w:rStyle w:val="CommentReference"/>
        </w:rPr>
        <w:annotationRef/>
      </w:r>
      <w:r>
        <w:t>Para este, ocupamos entregarle la aplicación a sil para que  ella la pruebe.</w:t>
      </w:r>
    </w:p>
    <w:p w:rsidR="00DB2C05" w:rsidRDefault="00DB2C05">
      <w:pPr>
        <w:pStyle w:val="CommentText"/>
      </w:pPr>
      <w:r>
        <w:t xml:space="preserve">Y podemos usar a nuestras </w:t>
      </w:r>
      <w:proofErr w:type="spellStart"/>
      <w:r>
        <w:t>familiars</w:t>
      </w:r>
      <w:proofErr w:type="spellEnd"/>
      <w:r>
        <w:t xml:space="preserve"> </w:t>
      </w:r>
      <w:proofErr w:type="spellStart"/>
      <w:r>
        <w:t>jeje</w:t>
      </w:r>
      <w:proofErr w:type="spellEnd"/>
    </w:p>
  </w:comment>
  <w:comment w:id="329" w:author="Personal" w:date="2014-03-17T21:15:00Z" w:initials="P">
    <w:p w:rsidR="00DB2C05" w:rsidRDefault="00DB2C05">
      <w:pPr>
        <w:pStyle w:val="CommentText"/>
      </w:pPr>
      <w:r>
        <w:rPr>
          <w:rStyle w:val="CommentReference"/>
        </w:rPr>
        <w:annotationRef/>
      </w:r>
      <w:r>
        <w:t>Actualizar</w:t>
      </w:r>
    </w:p>
  </w:comment>
  <w:comment w:id="332" w:author="Personal" w:date="2014-03-27T11:31:00Z" w:initials="P">
    <w:p w:rsidR="00DB2C05" w:rsidRDefault="00DB2C05">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310B" w:rsidRDefault="0070310B" w:rsidP="004D3CC3">
      <w:pPr>
        <w:spacing w:line="240" w:lineRule="auto"/>
      </w:pPr>
      <w:r>
        <w:separator/>
      </w:r>
    </w:p>
  </w:endnote>
  <w:endnote w:type="continuationSeparator" w:id="0">
    <w:p w:rsidR="0070310B" w:rsidRDefault="0070310B" w:rsidP="004D3CC3">
      <w:pPr>
        <w:spacing w:line="240" w:lineRule="auto"/>
      </w:pPr>
      <w:r>
        <w:continuationSeparator/>
      </w:r>
    </w:p>
  </w:endnote>
  <w:endnote w:type="continuationNotice" w:id="1">
    <w:p w:rsidR="0070310B" w:rsidRDefault="007031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DB2C05" w:rsidRDefault="00DB2C05">
        <w:pPr>
          <w:pStyle w:val="Footer"/>
          <w:jc w:val="right"/>
        </w:pPr>
        <w:r>
          <w:fldChar w:fldCharType="begin"/>
        </w:r>
        <w:r>
          <w:instrText xml:space="preserve"> PAGE   \* MERGEFORMAT </w:instrText>
        </w:r>
        <w:r>
          <w:fldChar w:fldCharType="separate"/>
        </w:r>
        <w:r w:rsidR="006401F4">
          <w:rPr>
            <w:noProof/>
          </w:rPr>
          <w:t>0</w:t>
        </w:r>
        <w:r>
          <w:rPr>
            <w:noProof/>
          </w:rPr>
          <w:fldChar w:fldCharType="end"/>
        </w:r>
      </w:p>
    </w:sdtContent>
  </w:sdt>
  <w:p w:rsidR="00DB2C05" w:rsidRDefault="00DB2C0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C05" w:rsidRDefault="00DB2C05">
    <w:pPr>
      <w:pStyle w:val="Footer"/>
      <w:jc w:val="center"/>
    </w:pPr>
  </w:p>
  <w:p w:rsidR="00DB2C05" w:rsidRDefault="00DB2C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DB2C05" w:rsidRPr="00E003B4" w:rsidRDefault="00DB2C05">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2A5D84">
          <w:rPr>
            <w:rStyle w:val="FooterDocumentChar"/>
            <w:rFonts w:eastAsia="Calibri"/>
            <w:noProof/>
          </w:rPr>
          <w:t>100</w:t>
        </w:r>
        <w:r w:rsidRPr="00E003B4">
          <w:rPr>
            <w:rStyle w:val="FooterDocumentChar"/>
            <w:rFonts w:eastAsia="Calibri"/>
          </w:rPr>
          <w:fldChar w:fldCharType="end"/>
        </w:r>
      </w:p>
    </w:sdtContent>
  </w:sdt>
  <w:p w:rsidR="00DB2C05" w:rsidRDefault="00DB2C0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DB2C05" w:rsidRPr="00E003B4" w:rsidRDefault="00DB2C05"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6401F4">
          <w:rPr>
            <w:rStyle w:val="FooterDocumentChar"/>
            <w:noProof/>
          </w:rPr>
          <w:t>1</w:t>
        </w:r>
        <w:r w:rsidRPr="00E003B4">
          <w:rPr>
            <w:rStyle w:val="FooterDocumentChar"/>
          </w:rPr>
          <w:fldChar w:fldCharType="end"/>
        </w:r>
      </w:p>
    </w:sdtContent>
  </w:sdt>
  <w:p w:rsidR="00DB2C05" w:rsidRDefault="00DB2C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310B" w:rsidRDefault="0070310B" w:rsidP="004D3CC3">
      <w:pPr>
        <w:spacing w:line="240" w:lineRule="auto"/>
      </w:pPr>
      <w:r>
        <w:separator/>
      </w:r>
    </w:p>
  </w:footnote>
  <w:footnote w:type="continuationSeparator" w:id="0">
    <w:p w:rsidR="0070310B" w:rsidRDefault="0070310B" w:rsidP="004D3CC3">
      <w:pPr>
        <w:spacing w:line="240" w:lineRule="auto"/>
      </w:pPr>
      <w:r>
        <w:continuationSeparator/>
      </w:r>
    </w:p>
  </w:footnote>
  <w:footnote w:type="continuationNotice" w:id="1">
    <w:p w:rsidR="0070310B" w:rsidRDefault="0070310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C05" w:rsidRDefault="00DB2C05" w:rsidP="007C7EFC">
    <w:pPr>
      <w:pStyle w:val="HeaderDocument"/>
    </w:pPr>
    <w:fldSimple w:instr=" DOCPROPERTY  University  \* MERGEFORMAT ">
      <w:r>
        <w:t>Universidad Nacional</w:t>
      </w:r>
    </w:fldSimple>
  </w:p>
  <w:p w:rsidR="00DB2C05" w:rsidRPr="007C7EFC" w:rsidRDefault="00DB2C05"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2C05" w:rsidRPr="007C7EFC" w:rsidRDefault="00DB2C05"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6">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9">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2">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3"/>
  </w:num>
  <w:num w:numId="5">
    <w:abstractNumId w:val="10"/>
  </w:num>
  <w:num w:numId="6">
    <w:abstractNumId w:val="16"/>
  </w:num>
  <w:num w:numId="7">
    <w:abstractNumId w:val="1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7"/>
  </w:num>
  <w:num w:numId="12">
    <w:abstractNumId w:val="19"/>
  </w:num>
  <w:num w:numId="13">
    <w:abstractNumId w:val="20"/>
  </w:num>
  <w:num w:numId="14">
    <w:abstractNumId w:val="0"/>
  </w:num>
  <w:num w:numId="15">
    <w:abstractNumId w:val="1"/>
  </w:num>
  <w:num w:numId="16">
    <w:abstractNumId w:val="23"/>
  </w:num>
  <w:num w:numId="17">
    <w:abstractNumId w:val="21"/>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34B"/>
    <w:rsid w:val="002924D6"/>
    <w:rsid w:val="002A5549"/>
    <w:rsid w:val="002A5D84"/>
    <w:rsid w:val="002A6888"/>
    <w:rsid w:val="002B1BBB"/>
    <w:rsid w:val="002C0DA1"/>
    <w:rsid w:val="002C4CAF"/>
    <w:rsid w:val="002C7EE0"/>
    <w:rsid w:val="002D097B"/>
    <w:rsid w:val="002D3421"/>
    <w:rsid w:val="002D6899"/>
    <w:rsid w:val="002E7DDC"/>
    <w:rsid w:val="002F34E2"/>
    <w:rsid w:val="003020D5"/>
    <w:rsid w:val="00306A41"/>
    <w:rsid w:val="0030775C"/>
    <w:rsid w:val="00311F48"/>
    <w:rsid w:val="00313EA3"/>
    <w:rsid w:val="00316F98"/>
    <w:rsid w:val="00324A74"/>
    <w:rsid w:val="00326801"/>
    <w:rsid w:val="0032690B"/>
    <w:rsid w:val="003324A2"/>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F0B"/>
    <w:rsid w:val="004A5A46"/>
    <w:rsid w:val="004B06E7"/>
    <w:rsid w:val="004B078B"/>
    <w:rsid w:val="004B4010"/>
    <w:rsid w:val="004C0D76"/>
    <w:rsid w:val="004C112E"/>
    <w:rsid w:val="004C3105"/>
    <w:rsid w:val="004C67DE"/>
    <w:rsid w:val="004D3CC3"/>
    <w:rsid w:val="004D468A"/>
    <w:rsid w:val="004E3DE3"/>
    <w:rsid w:val="004E63D2"/>
    <w:rsid w:val="004E649A"/>
    <w:rsid w:val="004F54F9"/>
    <w:rsid w:val="004F6891"/>
    <w:rsid w:val="004F699E"/>
    <w:rsid w:val="004F7745"/>
    <w:rsid w:val="005006B0"/>
    <w:rsid w:val="00500CFF"/>
    <w:rsid w:val="00501157"/>
    <w:rsid w:val="00502179"/>
    <w:rsid w:val="00502FF8"/>
    <w:rsid w:val="00503F51"/>
    <w:rsid w:val="0051124E"/>
    <w:rsid w:val="00515636"/>
    <w:rsid w:val="005213A3"/>
    <w:rsid w:val="00521490"/>
    <w:rsid w:val="00523BD2"/>
    <w:rsid w:val="00530A97"/>
    <w:rsid w:val="005319D8"/>
    <w:rsid w:val="00532DC2"/>
    <w:rsid w:val="005401E9"/>
    <w:rsid w:val="00547429"/>
    <w:rsid w:val="00550581"/>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F2190"/>
    <w:rsid w:val="005F4F84"/>
    <w:rsid w:val="005F60A0"/>
    <w:rsid w:val="00602681"/>
    <w:rsid w:val="006050CE"/>
    <w:rsid w:val="00607330"/>
    <w:rsid w:val="006114D3"/>
    <w:rsid w:val="0061264F"/>
    <w:rsid w:val="00613D23"/>
    <w:rsid w:val="00621CB3"/>
    <w:rsid w:val="00623F6A"/>
    <w:rsid w:val="00624B6D"/>
    <w:rsid w:val="006315AE"/>
    <w:rsid w:val="006341FB"/>
    <w:rsid w:val="00634A2D"/>
    <w:rsid w:val="00635F33"/>
    <w:rsid w:val="00636AE3"/>
    <w:rsid w:val="00637A16"/>
    <w:rsid w:val="006401F4"/>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10B"/>
    <w:rsid w:val="0070372B"/>
    <w:rsid w:val="00703E7A"/>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CAA"/>
    <w:rsid w:val="00886E80"/>
    <w:rsid w:val="0089125D"/>
    <w:rsid w:val="00893EC5"/>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4508E"/>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01CD"/>
    <w:rsid w:val="00CA267A"/>
    <w:rsid w:val="00CA2EAE"/>
    <w:rsid w:val="00CA331D"/>
    <w:rsid w:val="00CA4E14"/>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4588"/>
    <w:rsid w:val="00E871C1"/>
    <w:rsid w:val="00E91F33"/>
    <w:rsid w:val="00EA003E"/>
    <w:rsid w:val="00EA2B74"/>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29B5"/>
    <w:rsid w:val="00F137B8"/>
    <w:rsid w:val="00F147EB"/>
    <w:rsid w:val="00F14D4F"/>
    <w:rsid w:val="00F20E6C"/>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microsoft.com/office/2007/relationships/diagramDrawing" Target="diagrams/drawing1.xml"/><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Personal\Desktop\Tesis%202012\WikiProject\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27E8673F-438D-4D68-BBAF-4E4805376C93}" type="presOf" srcId="{3191B895-4101-426A-B211-73C602CE6005}" destId="{8EFBB16C-9A17-48B8-A9F5-32E9ACD42439}"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78C0B3D3-D715-4027-9370-B565959C9C01}" type="presOf" srcId="{86ACC8E4-3A40-410F-A97A-DB1E3F94189C}" destId="{CBD08FD5-83B8-4E52-B6C7-0C74553110C2}" srcOrd="1" destOrd="0" presId="urn:microsoft.com/office/officeart/2005/8/layout/process1"/>
    <dgm:cxn modelId="{A27C4AB6-CE56-47CA-97E7-074FA4BB659E}" type="presOf" srcId="{F9E5AD84-5F1D-4A6C-A533-CEA3461C6CE6}" destId="{B5A0FDE1-1A36-4C7E-8A2C-F9A5C0B1F25C}" srcOrd="0" destOrd="0" presId="urn:microsoft.com/office/officeart/2005/8/layout/process1"/>
    <dgm:cxn modelId="{A2CB91E1-E29C-4C1F-A5D5-4E5EF19303ED}" type="presOf" srcId="{03227A0D-F74C-49B7-8C34-31E6F2E32557}" destId="{155104C5-6E9D-43E9-871D-394E58D3E816}" srcOrd="0" destOrd="0" presId="urn:microsoft.com/office/officeart/2005/8/layout/process1"/>
    <dgm:cxn modelId="{4929C181-0A2A-4E79-8285-D1AD022C36A8}" type="presOf" srcId="{5091F586-330F-4700-A126-9AC33A4EE55E}" destId="{AA56951D-E679-444A-BE56-D6AAA61CF526}" srcOrd="0" destOrd="0" presId="urn:microsoft.com/office/officeart/2005/8/layout/process1"/>
    <dgm:cxn modelId="{48B44104-AFC2-4FA7-867F-FB0D121347F7}" type="presOf" srcId="{9CEA9DC4-6055-4CF2-9BEE-93D98CFB8EF7}" destId="{12F4001F-7FBB-45AF-BDF9-A7176AFC645D}"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0AC72BCF-9DFC-4573-BB02-4C53BFBC5D87}" type="presOf" srcId="{4FB88B6F-5ED9-4DC5-8653-8ACD15CB8E9A}" destId="{A7F87E14-13BA-4443-A1EA-8918FA58FB4D}" srcOrd="0" destOrd="0" presId="urn:microsoft.com/office/officeart/2005/8/layout/process1"/>
    <dgm:cxn modelId="{C693AE20-C148-4A51-9FA9-540092CE22B4}" type="presOf" srcId="{5091F586-330F-4700-A126-9AC33A4EE55E}" destId="{C3B5F9A1-98F0-4206-A1AD-B7391B579AEC}"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8858A6BD-D2F0-42DA-9D7A-8A61DF098D53}" type="presOf" srcId="{86ACC8E4-3A40-410F-A97A-DB1E3F94189C}" destId="{46E8DB74-7AA3-47B5-AB8E-09E3FB3FE5E3}"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9BE6CA1A-DEBC-467D-BB09-7BC1033C5260}" type="presOf" srcId="{2CC10C10-A38E-482B-9003-BFE649B99BD7}" destId="{DAFE53BA-A880-40A1-B6A6-CD8BCD9B3F77}"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9085DDEF-017C-439C-91E9-D7DCA4848500}" type="presOf" srcId="{25B150B5-342E-4E4B-AD2C-B2116E7DCF74}" destId="{27533378-6F13-4082-8BBB-22B5E7117CC0}" srcOrd="0" destOrd="0" presId="urn:microsoft.com/office/officeart/2005/8/layout/process1"/>
    <dgm:cxn modelId="{F13DDEBC-E870-4547-AE81-0B9EBEFA08B8}" type="presOf" srcId="{2CC10C10-A38E-482B-9003-BFE649B99BD7}" destId="{BBEB9A2B-C446-4FB2-8CB3-02140FCE289E}" srcOrd="0" destOrd="0" presId="urn:microsoft.com/office/officeart/2005/8/layout/process1"/>
    <dgm:cxn modelId="{3C3D8293-1122-415E-9CE3-6595620390B1}" type="presOf" srcId="{56A9DB38-7E47-4573-B651-754D898775EF}" destId="{FD90A96B-5FB0-4F6F-B59B-919C934CBDC9}" srcOrd="1" destOrd="0" presId="urn:microsoft.com/office/officeart/2005/8/layout/process1"/>
    <dgm:cxn modelId="{E1E1AF57-FFDE-46BE-944F-364B5E6FAEAA}" type="presOf" srcId="{56A9DB38-7E47-4573-B651-754D898775EF}" destId="{A4E0265B-D7AE-4225-850B-0BD0D1998EF7}" srcOrd="0" destOrd="0" presId="urn:microsoft.com/office/officeart/2005/8/layout/process1"/>
    <dgm:cxn modelId="{79FB7653-D1C1-4DA6-A2B0-58C0CD3F8F46}" type="presParOf" srcId="{A7F87E14-13BA-4443-A1EA-8918FA58FB4D}" destId="{12F4001F-7FBB-45AF-BDF9-A7176AFC645D}" srcOrd="0" destOrd="0" presId="urn:microsoft.com/office/officeart/2005/8/layout/process1"/>
    <dgm:cxn modelId="{63C107EF-CADE-4BA9-8DAB-205153965B27}" type="presParOf" srcId="{A7F87E14-13BA-4443-A1EA-8918FA58FB4D}" destId="{BBEB9A2B-C446-4FB2-8CB3-02140FCE289E}" srcOrd="1" destOrd="0" presId="urn:microsoft.com/office/officeart/2005/8/layout/process1"/>
    <dgm:cxn modelId="{B09E517C-F442-4413-BED1-9A03E3BF8F24}" type="presParOf" srcId="{BBEB9A2B-C446-4FB2-8CB3-02140FCE289E}" destId="{DAFE53BA-A880-40A1-B6A6-CD8BCD9B3F77}" srcOrd="0" destOrd="0" presId="urn:microsoft.com/office/officeart/2005/8/layout/process1"/>
    <dgm:cxn modelId="{4B883FA5-B6CA-45E6-B77C-D21F421E2D01}" type="presParOf" srcId="{A7F87E14-13BA-4443-A1EA-8918FA58FB4D}" destId="{8EFBB16C-9A17-48B8-A9F5-32E9ACD42439}" srcOrd="2" destOrd="0" presId="urn:microsoft.com/office/officeart/2005/8/layout/process1"/>
    <dgm:cxn modelId="{AA463E8D-CFAC-4C32-87CD-FB29A1D8E6F1}" type="presParOf" srcId="{A7F87E14-13BA-4443-A1EA-8918FA58FB4D}" destId="{AA56951D-E679-444A-BE56-D6AAA61CF526}" srcOrd="3" destOrd="0" presId="urn:microsoft.com/office/officeart/2005/8/layout/process1"/>
    <dgm:cxn modelId="{A122C2DA-A6E7-4428-A419-762CD32B09AC}" type="presParOf" srcId="{AA56951D-E679-444A-BE56-D6AAA61CF526}" destId="{C3B5F9A1-98F0-4206-A1AD-B7391B579AEC}" srcOrd="0" destOrd="0" presId="urn:microsoft.com/office/officeart/2005/8/layout/process1"/>
    <dgm:cxn modelId="{E0D14063-0BC6-456A-BFE3-7A6A400166A5}" type="presParOf" srcId="{A7F87E14-13BA-4443-A1EA-8918FA58FB4D}" destId="{27533378-6F13-4082-8BBB-22B5E7117CC0}" srcOrd="4" destOrd="0" presId="urn:microsoft.com/office/officeart/2005/8/layout/process1"/>
    <dgm:cxn modelId="{34520A07-CEDF-4C7B-9503-D60A625B0D3A}" type="presParOf" srcId="{A7F87E14-13BA-4443-A1EA-8918FA58FB4D}" destId="{A4E0265B-D7AE-4225-850B-0BD0D1998EF7}" srcOrd="5" destOrd="0" presId="urn:microsoft.com/office/officeart/2005/8/layout/process1"/>
    <dgm:cxn modelId="{F04E57FE-1F84-44D0-94A9-404E2BACC889}" type="presParOf" srcId="{A4E0265B-D7AE-4225-850B-0BD0D1998EF7}" destId="{FD90A96B-5FB0-4F6F-B59B-919C934CBDC9}" srcOrd="0" destOrd="0" presId="urn:microsoft.com/office/officeart/2005/8/layout/process1"/>
    <dgm:cxn modelId="{9BB8B883-407F-48F5-BB14-FDCD7484E198}" type="presParOf" srcId="{A7F87E14-13BA-4443-A1EA-8918FA58FB4D}" destId="{B5A0FDE1-1A36-4C7E-8A2C-F9A5C0B1F25C}" srcOrd="6" destOrd="0" presId="urn:microsoft.com/office/officeart/2005/8/layout/process1"/>
    <dgm:cxn modelId="{8D9F905F-41D2-4B1C-B8BF-40126A39A6C9}" type="presParOf" srcId="{A7F87E14-13BA-4443-A1EA-8918FA58FB4D}" destId="{46E8DB74-7AA3-47B5-AB8E-09E3FB3FE5E3}" srcOrd="7" destOrd="0" presId="urn:microsoft.com/office/officeart/2005/8/layout/process1"/>
    <dgm:cxn modelId="{5F7CA288-6EF3-4BFF-9D23-ABCFC1B80B6E}" type="presParOf" srcId="{46E8DB74-7AA3-47B5-AB8E-09E3FB3FE5E3}" destId="{CBD08FD5-83B8-4E52-B6C7-0C74553110C2}" srcOrd="0" destOrd="0" presId="urn:microsoft.com/office/officeart/2005/8/layout/process1"/>
    <dgm:cxn modelId="{E8DFCB77-E356-414B-B0D3-E05682F8A5CD}"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342D2"/>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897C66"/>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91CD9C94-8519-48D5-9189-11A8864B0533}">
  <ds:schemaRefs>
    <ds:schemaRef ds:uri="http://schemas.openxmlformats.org/officeDocument/2006/bibliography"/>
  </ds:schemaRefs>
</ds:datastoreItem>
</file>

<file path=customXml/itemProps2.xml><?xml version="1.0" encoding="utf-8"?>
<ds:datastoreItem xmlns:ds="http://schemas.openxmlformats.org/officeDocument/2006/customXml" ds:itemID="{98B7F655-EC6A-4F64-9375-93CE4C6DD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102</Pages>
  <Words>16799</Words>
  <Characters>92396</Characters>
  <Application>Microsoft Office Word</Application>
  <DocSecurity>0</DocSecurity>
  <Lines>769</Lines>
  <Paragraphs>217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108978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10</cp:revision>
  <cp:lastPrinted>2012-05-31T04:36:00Z</cp:lastPrinted>
  <dcterms:created xsi:type="dcterms:W3CDTF">2014-04-15T00:44:00Z</dcterms:created>
  <dcterms:modified xsi:type="dcterms:W3CDTF">2014-04-15T22:22:00Z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