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1207CC"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1207CC"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1207CC"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1207CC"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1207CC"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1207CC"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1207CC"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1207CC"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1207CC"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84671488" w:displacedByCustomXml="next"/>
    <w:bookmarkStart w:id="23" w:name="_Toc347566210" w:displacedByCustomXml="next"/>
    <w:bookmarkStart w:id="24" w:name="_Toc347566067" w:displacedByCustomXml="next"/>
    <w:bookmarkStart w:id="25" w:name="_Toc347565930" w:displacedByCustomXml="next"/>
    <w:bookmarkStart w:id="26" w:name="_Toc335830474" w:displacedByCustomXml="next"/>
    <w:bookmarkStart w:id="27" w:name="_Toc326180317" w:displacedByCustomXml="next"/>
    <w:bookmarkStart w:id="28" w:name="_Toc325312420" w:displacedByCustomXml="next"/>
    <w:bookmarkStart w:id="29" w:name="_Toc325312280" w:displacedByCustomXml="next"/>
    <w:bookmarkStart w:id="30" w:name="_Toc324865113" w:displacedByCustomXml="next"/>
    <w:bookmarkStart w:id="31" w:name="_Toc324848862" w:displacedByCustomXml="next"/>
    <w:bookmarkStart w:id="32" w:name="_Toc324262208" w:displacedByCustomXml="next"/>
    <w:bookmarkStart w:id="33" w:name="_Toc324261765" w:displacedByCustomXml="next"/>
    <w:bookmarkStart w:id="34" w:name="_Toc324260819" w:displacedByCustomXml="next"/>
    <w:bookmarkStart w:id="35" w:name="_Toc324258755" w:displacedByCustomXml="next"/>
    <w:bookmarkStart w:id="36" w:name="_Toc324014096" w:displacedByCustomXml="next"/>
    <w:bookmarkStart w:id="37" w:name="_Toc324014350" w:displacedByCustomXml="next"/>
    <w:bookmarkStart w:id="38" w:name="_Toc324014940" w:displacedByCustomXml="next"/>
    <w:bookmarkStart w:id="39" w:name="_Toc324017558" w:displacedByCustomXml="next"/>
    <w:bookmarkStart w:id="40" w:name="_Toc324185764" w:displacedByCustomXml="next"/>
    <w:bookmarkStart w:id="41" w:name="_Toc324186774" w:displacedByCustomXml="next"/>
    <w:bookmarkStart w:id="42" w:name="_Toc324267090" w:displacedByCustomXml="next"/>
    <w:bookmarkStart w:id="43" w:name="_Toc324267230" w:displacedByCustomXml="next"/>
    <w:bookmarkStart w:id="44" w:name="_Toc324267300" w:displacedByCustomXml="next"/>
    <w:bookmarkStart w:id="45" w:name="_Toc325817509" w:displacedByCustomXml="next"/>
    <w:bookmarkStart w:id="46" w:name="_Toc326160189" w:displacedByCustomXml="next"/>
    <w:bookmarkStart w:id="47" w:name="_Toc335824666" w:displacedByCustomXml="next"/>
    <w:bookmarkStart w:id="48" w:name="_Toc335824737" w:displacedByCustomXml="next"/>
    <w:bookmarkStart w:id="49" w:name="_Toc335824808" w:displacedByCustomXml="next"/>
    <w:bookmarkStart w:id="50" w:name="_Toc335824877" w:displacedByCustomXml="next"/>
    <w:bookmarkStart w:id="51" w:name="_Toc335825821" w:displacedByCustomXml="next"/>
    <w:bookmarkStart w:id="52"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4" w:displacedByCustomXml="next"/>
            <w:bookmarkEnd w:id="25"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1207CC">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207CC">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207CC">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1207CC">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1207CC">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1207CC">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1207CC">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146419" w:rsidRPr="00415423" w:rsidRDefault="001207CC" w:rsidP="00415423">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r w:rsidR="00245F9B">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00FC1B38" w:rsidRPr="00235676">
          <w:rPr>
            <w:rStyle w:val="Hyperlink"/>
            <w:rFonts w:eastAsia="Calibri"/>
            <w:noProof/>
          </w:rPr>
          <w:t>Tabla 2 – Costo de activos a utilizar</w:t>
        </w:r>
        <w:r w:rsidR="00FC1B38">
          <w:rPr>
            <w:noProof/>
            <w:webHidden/>
          </w:rPr>
          <w:tab/>
        </w:r>
        <w:r w:rsidR="00FC1B38">
          <w:rPr>
            <w:noProof/>
            <w:webHidden/>
          </w:rPr>
          <w:fldChar w:fldCharType="begin"/>
        </w:r>
        <w:r w:rsidR="00FC1B38">
          <w:rPr>
            <w:noProof/>
            <w:webHidden/>
          </w:rPr>
          <w:instrText xml:space="preserve"> PAGEREF _Toc385089371 \h </w:instrText>
        </w:r>
        <w:r w:rsidR="00FC1B38">
          <w:rPr>
            <w:noProof/>
            <w:webHidden/>
          </w:rPr>
        </w:r>
        <w:r w:rsidR="00FC1B38">
          <w:rPr>
            <w:noProof/>
            <w:webHidden/>
          </w:rPr>
          <w:fldChar w:fldCharType="separate"/>
        </w:r>
        <w:r w:rsidR="00FC1B38">
          <w:rPr>
            <w:noProof/>
            <w:webHidden/>
          </w:rPr>
          <w:t>35</w:t>
        </w:r>
        <w:r w:rsidR="00FC1B38">
          <w:rPr>
            <w:noProof/>
            <w:webHidden/>
          </w:rPr>
          <w:fldChar w:fldCharType="end"/>
        </w:r>
      </w:hyperlink>
    </w:p>
    <w:p w:rsidR="00FC1B38"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00FC1B38" w:rsidRPr="00235676">
          <w:rPr>
            <w:rStyle w:val="Hyperlink"/>
            <w:rFonts w:eastAsia="Calibri"/>
            <w:noProof/>
          </w:rPr>
          <w:t>Tabla 3 - Comparación de aplicaciones de audiología existentes</w:t>
        </w:r>
        <w:r w:rsidR="00FC1B38">
          <w:rPr>
            <w:noProof/>
            <w:webHidden/>
          </w:rPr>
          <w:tab/>
        </w:r>
        <w:r w:rsidR="00FC1B38">
          <w:rPr>
            <w:noProof/>
            <w:webHidden/>
          </w:rPr>
          <w:fldChar w:fldCharType="begin"/>
        </w:r>
        <w:r w:rsidR="00FC1B38">
          <w:rPr>
            <w:noProof/>
            <w:webHidden/>
          </w:rPr>
          <w:instrText xml:space="preserve"> PAGEREF _Toc385089372 \h </w:instrText>
        </w:r>
        <w:r w:rsidR="00FC1B38">
          <w:rPr>
            <w:noProof/>
            <w:webHidden/>
          </w:rPr>
        </w:r>
        <w:r w:rsidR="00FC1B38">
          <w:rPr>
            <w:noProof/>
            <w:webHidden/>
          </w:rPr>
          <w:fldChar w:fldCharType="separate"/>
        </w:r>
        <w:r w:rsidR="00FC1B38">
          <w:rPr>
            <w:noProof/>
            <w:webHidden/>
          </w:rPr>
          <w:t>37</w:t>
        </w:r>
        <w:r w:rsidR="00FC1B38">
          <w:rPr>
            <w:noProof/>
            <w:webHidden/>
          </w:rPr>
          <w:fldChar w:fldCharType="end"/>
        </w:r>
      </w:hyperlink>
    </w:p>
    <w:p w:rsidR="00FC1B38" w:rsidRDefault="001207CC">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00FC1B38" w:rsidRPr="00235676">
          <w:rPr>
            <w:rStyle w:val="Hyperlink"/>
            <w:rFonts w:eastAsia="Calibri"/>
            <w:noProof/>
          </w:rPr>
          <w:t>Tabla 4 - Escenarios de pruebas</w:t>
        </w:r>
        <w:r w:rsidR="00FC1B38">
          <w:rPr>
            <w:noProof/>
            <w:webHidden/>
          </w:rPr>
          <w:tab/>
        </w:r>
        <w:r w:rsidR="00FC1B38">
          <w:rPr>
            <w:noProof/>
            <w:webHidden/>
          </w:rPr>
          <w:fldChar w:fldCharType="begin"/>
        </w:r>
        <w:r w:rsidR="00FC1B38">
          <w:rPr>
            <w:noProof/>
            <w:webHidden/>
          </w:rPr>
          <w:instrText xml:space="preserve"> PAGEREF _Toc385089373 \h </w:instrText>
        </w:r>
        <w:r w:rsidR="00FC1B38">
          <w:rPr>
            <w:noProof/>
            <w:webHidden/>
          </w:rPr>
        </w:r>
        <w:r w:rsidR="00FC1B38">
          <w:rPr>
            <w:noProof/>
            <w:webHidden/>
          </w:rPr>
          <w:fldChar w:fldCharType="separate"/>
        </w:r>
        <w:r w:rsidR="00FC1B38">
          <w:rPr>
            <w:noProof/>
            <w:webHidden/>
          </w:rPr>
          <w:t>48</w:t>
        </w:r>
        <w:r w:rsidR="00FC1B38">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59" w:name="_Toc347565935"/>
      <w:bookmarkStart w:id="60" w:name="_Toc384671491"/>
      <w:r>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lastRenderedPageBreak/>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85B15" w:rsidRDefault="0019327D" w:rsidP="003451B9">
      <w:pPr>
        <w:pStyle w:val="ListParagraph"/>
        <w:numPr>
          <w:ilvl w:val="0"/>
          <w:numId w:val="4"/>
        </w:numPr>
        <w:rPr>
          <w:highlight w:val="yellow"/>
          <w:lang w:eastAsia="es-CR"/>
        </w:rPr>
      </w:pPr>
      <w:r w:rsidRPr="00385B15">
        <w:rPr>
          <w:highlight w:val="yellow"/>
          <w:lang w:eastAsia="es-CR"/>
        </w:rPr>
        <w:t>Determinar la utilización de aplicacio</w:t>
      </w:r>
      <w:r w:rsidR="00DA439E" w:rsidRPr="00385B15">
        <w:rPr>
          <w:highlight w:val="yellow"/>
          <w:lang w:eastAsia="es-CR"/>
        </w:rPr>
        <w:t>nes móviles relacionadas al di</w:t>
      </w:r>
      <w:r w:rsidR="0091492F" w:rsidRPr="00385B15">
        <w:rPr>
          <w:highlight w:val="yellow"/>
          <w:lang w:val="es-CR" w:eastAsia="es-CR"/>
        </w:rPr>
        <w:t>a</w:t>
      </w:r>
      <w:r w:rsidR="0091492F" w:rsidRPr="00385B15">
        <w:rPr>
          <w:highlight w:val="yellow"/>
          <w:lang w:eastAsia="es-CR"/>
        </w:rPr>
        <w:t>gnóstico</w:t>
      </w:r>
      <w:r w:rsidRPr="00385B15">
        <w:rPr>
          <w:highlight w:val="yellow"/>
          <w:lang w:eastAsia="es-CR"/>
        </w:rPr>
        <w:t xml:space="preserve"> o evaluación de padecimientos de personas ent</w:t>
      </w:r>
      <w:r w:rsidR="00DA439E" w:rsidRPr="00385B15">
        <w:rPr>
          <w:highlight w:val="yellow"/>
          <w:lang w:eastAsia="es-CR"/>
        </w:rPr>
        <w:t>re los 25 y 35 años durante el ú</w:t>
      </w:r>
      <w:r w:rsidRPr="00385B15">
        <w:rPr>
          <w:highlight w:val="yellow"/>
          <w:lang w:eastAsia="es-CR"/>
        </w:rPr>
        <w:t>ltimo semestre del 201</w:t>
      </w:r>
      <w:r w:rsidR="005F4F84" w:rsidRPr="00385B15">
        <w:rPr>
          <w:highlight w:val="yellow"/>
          <w:lang w:eastAsia="es-CR"/>
        </w:rPr>
        <w:t>4</w:t>
      </w:r>
      <w:r w:rsidRPr="00385B15">
        <w:rPr>
          <w:highlight w:val="yellow"/>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1207CC">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07CC" w:rsidRDefault="001207CC" w:rsidP="00AD0B2F">
                            <w:pPr>
                              <w:pStyle w:val="Caption"/>
                            </w:pPr>
                            <w:bookmarkStart w:id="108" w:name="_Toc343369204"/>
                            <w:bookmarkStart w:id="109" w:name="_Toc385082295"/>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108"/>
                            <w:bookmarkEnd w:id="109"/>
                          </w:p>
                          <w:p w:rsidR="001207CC" w:rsidRPr="009C6E38" w:rsidRDefault="001207CC"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207CC" w:rsidRDefault="001207CC" w:rsidP="00AD0B2F">
                      <w:pPr>
                        <w:pStyle w:val="Caption"/>
                      </w:pPr>
                      <w:bookmarkStart w:id="110" w:name="_Toc343369204"/>
                      <w:bookmarkStart w:id="111" w:name="_Toc385082295"/>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110"/>
                      <w:bookmarkEnd w:id="111"/>
                    </w:p>
                    <w:p w:rsidR="001207CC" w:rsidRPr="009C6E38" w:rsidRDefault="001207CC"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2" w:name="_Toc335825847"/>
      <w:bookmarkStart w:id="113" w:name="_Toc347565954"/>
      <w:bookmarkStart w:id="114" w:name="_Toc384671510"/>
      <w:r w:rsidRPr="007B05B4">
        <w:t>Oído interno</w:t>
      </w:r>
      <w:bookmarkEnd w:id="112"/>
      <w:bookmarkEnd w:id="113"/>
      <w:bookmarkEnd w:id="114"/>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5" w:name="_Toc343369205"/>
      <w:bookmarkStart w:id="116"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5"/>
      <w:bookmarkEnd w:id="116"/>
    </w:p>
    <w:p w:rsidR="00AD0B2F" w:rsidRPr="009C6E38" w:rsidRDefault="001207CC"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7" w:name="_Toc324842969"/>
      <w:bookmarkStart w:id="118" w:name="_Toc335825848"/>
      <w:bookmarkStart w:id="119" w:name="_Toc347565955"/>
      <w:bookmarkStart w:id="120" w:name="_Toc384671511"/>
      <w:r w:rsidRPr="007B05B4">
        <w:lastRenderedPageBreak/>
        <w:t>Nivel de intensidad y umbrales del sonido</w:t>
      </w:r>
      <w:bookmarkEnd w:id="117"/>
      <w:bookmarkEnd w:id="118"/>
      <w:bookmarkEnd w:id="119"/>
      <w:bookmarkEnd w:id="120"/>
      <w:r w:rsidRPr="007B05B4">
        <w:t xml:space="preserve">  </w:t>
      </w:r>
    </w:p>
    <w:p w:rsidR="00AD0B2F" w:rsidRPr="00143A2B" w:rsidRDefault="00AD0B2F" w:rsidP="003451B9">
      <w:pPr>
        <w:pStyle w:val="13"/>
        <w:numPr>
          <w:ilvl w:val="3"/>
          <w:numId w:val="5"/>
        </w:numPr>
      </w:pPr>
      <w:bookmarkStart w:id="121" w:name="_Toc335825849"/>
      <w:bookmarkStart w:id="122" w:name="_Toc347565956"/>
      <w:bookmarkStart w:id="123" w:name="_Toc384671512"/>
      <w:r w:rsidRPr="00143A2B">
        <w:t>Ondas sonoras</w:t>
      </w:r>
      <w:bookmarkEnd w:id="121"/>
      <w:bookmarkEnd w:id="122"/>
      <w:bookmarkEnd w:id="123"/>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4" w:name="_Toc335825850"/>
      <w:bookmarkStart w:id="125" w:name="_Toc347565957"/>
      <w:bookmarkStart w:id="126" w:name="_Toc384671513"/>
      <w:r w:rsidRPr="00143A2B">
        <w:t>Umbrales absolutos</w:t>
      </w:r>
      <w:bookmarkEnd w:id="124"/>
      <w:bookmarkEnd w:id="125"/>
      <w:bookmarkEnd w:id="126"/>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7" w:name="_Toc324842971"/>
      <w:bookmarkStart w:id="128" w:name="_Toc335825851"/>
      <w:bookmarkStart w:id="129" w:name="_Toc347565958"/>
      <w:bookmarkStart w:id="130" w:name="_Toc384671514"/>
      <w:r w:rsidRPr="001533E9">
        <w:t>Umbral de audibilidad</w:t>
      </w:r>
      <w:bookmarkEnd w:id="127"/>
      <w:bookmarkEnd w:id="128"/>
      <w:bookmarkEnd w:id="129"/>
      <w:bookmarkEnd w:id="130"/>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1" w:name="_Toc324842972"/>
      <w:bookmarkStart w:id="132" w:name="_Toc335825852"/>
      <w:bookmarkStart w:id="133" w:name="_Toc347565959"/>
      <w:bookmarkStart w:id="134" w:name="_Toc384671515"/>
      <w:r w:rsidRPr="001533E9">
        <w:t>Umbrales de frecuencia</w:t>
      </w:r>
      <w:bookmarkEnd w:id="131"/>
      <w:bookmarkEnd w:id="132"/>
      <w:bookmarkEnd w:id="133"/>
      <w:bookmarkEnd w:id="134"/>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5" w:name="_Toc335825853"/>
      <w:bookmarkStart w:id="136" w:name="_Toc347565960"/>
      <w:bookmarkStart w:id="137" w:name="_Toc384671516"/>
      <w:r w:rsidRPr="00500CFF">
        <w:t>Umbral del dolor</w:t>
      </w:r>
      <w:bookmarkEnd w:id="135"/>
      <w:bookmarkEnd w:id="136"/>
      <w:bookmarkEnd w:id="137"/>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8" w:name="_Toc324842973"/>
      <w:bookmarkStart w:id="139" w:name="_Toc335825854"/>
      <w:bookmarkStart w:id="140" w:name="_Toc347565961"/>
      <w:bookmarkStart w:id="141" w:name="_Toc384671517"/>
      <w:r w:rsidRPr="00143A2B">
        <w:t>Efectos nocivos del</w:t>
      </w:r>
      <w:r w:rsidRPr="00595685">
        <w:t xml:space="preserve"> ruido en la audición</w:t>
      </w:r>
      <w:bookmarkEnd w:id="138"/>
      <w:bookmarkEnd w:id="139"/>
      <w:bookmarkEnd w:id="140"/>
      <w:bookmarkEnd w:id="141"/>
    </w:p>
    <w:p w:rsidR="00AD0B2F" w:rsidRPr="00595685" w:rsidRDefault="00AD0B2F" w:rsidP="003451B9">
      <w:pPr>
        <w:pStyle w:val="13"/>
        <w:numPr>
          <w:ilvl w:val="3"/>
          <w:numId w:val="5"/>
        </w:numPr>
        <w:rPr>
          <w:rStyle w:val="Heading3Char"/>
          <w:b/>
          <w:bCs/>
        </w:rPr>
      </w:pPr>
      <w:bookmarkStart w:id="142" w:name="_Toc324842974"/>
      <w:bookmarkStart w:id="143" w:name="_Toc335825855"/>
      <w:bookmarkStart w:id="144" w:name="_Toc347565962"/>
      <w:bookmarkStart w:id="145" w:name="_Toc384671518"/>
      <w:r w:rsidRPr="00244934">
        <w:rPr>
          <w:rStyle w:val="Heading3Char"/>
          <w:b/>
          <w:bCs/>
        </w:rPr>
        <w:t>Trauma acústico (hipoacusia)</w:t>
      </w:r>
      <w:bookmarkEnd w:id="142"/>
      <w:bookmarkEnd w:id="143"/>
      <w:bookmarkEnd w:id="144"/>
      <w:bookmarkEnd w:id="145"/>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6" w:name="_Toc324842975"/>
      <w:bookmarkStart w:id="147" w:name="_Toc335825856"/>
      <w:bookmarkStart w:id="148" w:name="_Toc347565963"/>
      <w:bookmarkStart w:id="149" w:name="_Toc384671519"/>
      <w:proofErr w:type="spellStart"/>
      <w:r w:rsidRPr="00244934">
        <w:rPr>
          <w:rStyle w:val="Heading3Char"/>
          <w:b/>
          <w:bCs/>
        </w:rPr>
        <w:lastRenderedPageBreak/>
        <w:t>Acúfenos</w:t>
      </w:r>
      <w:bookmarkEnd w:id="146"/>
      <w:bookmarkEnd w:id="147"/>
      <w:bookmarkEnd w:id="148"/>
      <w:bookmarkEnd w:id="149"/>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0" w:name="_Toc324842976"/>
      <w:bookmarkStart w:id="151" w:name="_Toc335825857"/>
      <w:bookmarkStart w:id="152" w:name="_Toc347565964"/>
      <w:bookmarkStart w:id="153" w:name="_Toc384671520"/>
      <w:r w:rsidRPr="00244934">
        <w:rPr>
          <w:rStyle w:val="Heading3Char"/>
          <w:b/>
          <w:bCs/>
        </w:rPr>
        <w:t>Desplazamiento temporal de la audición – TTS</w:t>
      </w:r>
      <w:bookmarkEnd w:id="150"/>
      <w:bookmarkEnd w:id="151"/>
      <w:bookmarkEnd w:id="152"/>
      <w:bookmarkEnd w:id="153"/>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4" w:name="_Toc343369206"/>
      <w:bookmarkStart w:id="155"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4"/>
      <w:bookmarkEnd w:id="155"/>
    </w:p>
    <w:p w:rsidR="00E2208B" w:rsidRPr="00E2208B" w:rsidRDefault="001207CC"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6" w:name="_Toc324842977"/>
      <w:bookmarkStart w:id="157" w:name="_Toc335825858"/>
      <w:bookmarkStart w:id="158" w:name="_Toc347565965"/>
      <w:bookmarkStart w:id="159" w:name="_Toc384671521"/>
      <w:r w:rsidRPr="00244934">
        <w:rPr>
          <w:rStyle w:val="Heading3Char"/>
          <w:b/>
          <w:bCs/>
        </w:rPr>
        <w:t>Análisis</w:t>
      </w:r>
      <w:bookmarkEnd w:id="156"/>
      <w:bookmarkEnd w:id="157"/>
      <w:bookmarkEnd w:id="158"/>
      <w:bookmarkEnd w:id="159"/>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0" w:name="_Toc335825859"/>
      <w:bookmarkStart w:id="161" w:name="_Toc347565966"/>
      <w:bookmarkStart w:id="162" w:name="_Toc384671522"/>
      <w:r w:rsidRPr="00595685">
        <w:t>Audiometría</w:t>
      </w:r>
      <w:bookmarkEnd w:id="160"/>
      <w:bookmarkEnd w:id="161"/>
      <w:bookmarkEnd w:id="162"/>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3" w:name="_Toc335825860"/>
      <w:bookmarkStart w:id="164" w:name="_Toc347565967"/>
      <w:bookmarkStart w:id="165" w:name="_Toc384671523"/>
      <w:r w:rsidRPr="00595685">
        <w:rPr>
          <w:rStyle w:val="Heading3Char"/>
          <w:b/>
          <w:bCs/>
        </w:rPr>
        <w:t>Audiometría tonal</w:t>
      </w:r>
      <w:bookmarkEnd w:id="163"/>
      <w:bookmarkEnd w:id="164"/>
      <w:bookmarkEnd w:id="165"/>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6" w:name="_Toc335825861"/>
      <w:bookmarkStart w:id="167" w:name="_Toc347565968"/>
      <w:bookmarkStart w:id="168"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6"/>
      <w:bookmarkEnd w:id="167"/>
      <w:bookmarkEnd w:id="168"/>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9" w:name="_Toc335825862"/>
      <w:bookmarkStart w:id="170" w:name="_Toc347565969"/>
      <w:bookmarkStart w:id="171" w:name="_Toc384671525"/>
      <w:r w:rsidRPr="00595685">
        <w:t>Audiómetro</w:t>
      </w:r>
      <w:bookmarkEnd w:id="169"/>
      <w:bookmarkEnd w:id="170"/>
      <w:bookmarkEnd w:id="171"/>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2" w:name="_Toc343369207"/>
      <w:bookmarkStart w:id="173"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2"/>
      <w:bookmarkEnd w:id="173"/>
    </w:p>
    <w:p w:rsidR="00AD0B2F" w:rsidRPr="009C6E38" w:rsidRDefault="001207CC"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4" w:name="_Toc335825863"/>
      <w:bookmarkStart w:id="175" w:name="_Toc347565970"/>
      <w:bookmarkStart w:id="176" w:name="_Toc384671526"/>
      <w:r w:rsidRPr="00595685">
        <w:lastRenderedPageBreak/>
        <w:t>Audiograma o test auditivo</w:t>
      </w:r>
      <w:bookmarkEnd w:id="174"/>
      <w:bookmarkEnd w:id="175"/>
      <w:bookmarkEnd w:id="176"/>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7" w:name="_Toc343369208"/>
      <w:bookmarkStart w:id="178"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7"/>
      <w:bookmarkEnd w:id="178"/>
      <w:proofErr w:type="spellEnd"/>
    </w:p>
    <w:p w:rsidR="00AD0B2F" w:rsidRPr="00242683" w:rsidRDefault="001207CC"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9" w:name="_Toc335825864"/>
      <w:bookmarkStart w:id="180" w:name="_Toc347565971"/>
      <w:bookmarkStart w:id="181" w:name="_Toc384671527"/>
      <w:r w:rsidRPr="00595685">
        <w:t>Los auriculares</w:t>
      </w:r>
      <w:bookmarkEnd w:id="179"/>
      <w:bookmarkEnd w:id="180"/>
      <w:bookmarkEnd w:id="181"/>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2" w:name="_Toc335825865"/>
      <w:bookmarkStart w:id="183" w:name="_Toc347565972"/>
      <w:bookmarkStart w:id="184" w:name="_Toc384671528"/>
      <w:r>
        <w:lastRenderedPageBreak/>
        <w:t xml:space="preserve">Los Generalidades de </w:t>
      </w:r>
      <w:r w:rsidRPr="007C7783">
        <w:t>audífonos</w:t>
      </w:r>
      <w:bookmarkEnd w:id="182"/>
      <w:bookmarkEnd w:id="183"/>
      <w:bookmarkEnd w:id="184"/>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5" w:name="_Toc335825866"/>
      <w:bookmarkStart w:id="186" w:name="_Toc347565973"/>
      <w:bookmarkStart w:id="187" w:name="_Toc384671529"/>
      <w:r>
        <w:t>Diseños</w:t>
      </w:r>
      <w:bookmarkEnd w:id="185"/>
      <w:bookmarkEnd w:id="186"/>
      <w:bookmarkEnd w:id="187"/>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8" w:name="_Toc335825867"/>
      <w:bookmarkStart w:id="189" w:name="_Toc347565974"/>
      <w:bookmarkStart w:id="190" w:name="_Ref384149258"/>
      <w:bookmarkStart w:id="191" w:name="_Toc384671530"/>
      <w:r w:rsidRPr="001533E9">
        <w:t>Características técnicas</w:t>
      </w:r>
      <w:bookmarkEnd w:id="188"/>
      <w:bookmarkEnd w:id="189"/>
      <w:bookmarkEnd w:id="190"/>
      <w:bookmarkEnd w:id="191"/>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2" w:name="_Toc335825868"/>
      <w:bookmarkStart w:id="193" w:name="_Toc347565975"/>
      <w:bookmarkStart w:id="194" w:name="_Ref384124828"/>
      <w:bookmarkStart w:id="195" w:name="_Ref384124832"/>
      <w:bookmarkStart w:id="196" w:name="_Toc384671531"/>
      <w:r w:rsidRPr="001F1CB1">
        <w:t>Sistema operativo móvil o SO móvil</w:t>
      </w:r>
      <w:bookmarkEnd w:id="192"/>
      <w:bookmarkEnd w:id="193"/>
      <w:bookmarkEnd w:id="194"/>
      <w:bookmarkEnd w:id="195"/>
      <w:bookmarkEnd w:id="196"/>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7" w:name="_Toc335825869"/>
      <w:bookmarkStart w:id="198" w:name="_Toc347565976"/>
      <w:bookmarkStart w:id="199" w:name="_Toc384671532"/>
      <w:r w:rsidRPr="001F1CB1">
        <w:t>Middleware</w:t>
      </w:r>
      <w:bookmarkEnd w:id="197"/>
      <w:bookmarkEnd w:id="198"/>
      <w:bookmarkEnd w:id="199"/>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0" w:name="_Toc335825870"/>
      <w:bookmarkStart w:id="201" w:name="_Toc347565977"/>
      <w:bookmarkStart w:id="202" w:name="_Toc384671533"/>
      <w:r w:rsidRPr="001F1CB1">
        <w:t>Sistemas operativos móviles más conocidos</w:t>
      </w:r>
      <w:bookmarkEnd w:id="200"/>
      <w:bookmarkEnd w:id="201"/>
      <w:bookmarkEnd w:id="202"/>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3" w:name="_Toc347565978"/>
      <w:bookmarkStart w:id="204" w:name="_Toc384671534"/>
      <w:r>
        <w:t>Marco Metodológico</w:t>
      </w:r>
      <w:bookmarkEnd w:id="203"/>
      <w:bookmarkEnd w:id="204"/>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5" w:name="_Toc335332641"/>
      <w:bookmarkStart w:id="206" w:name="_Toc347565979"/>
      <w:bookmarkStart w:id="207" w:name="_Toc384671535"/>
      <w:r w:rsidRPr="00993CDF">
        <w:t>Metodología ágil para el desarrollo de software móvil</w:t>
      </w:r>
      <w:bookmarkEnd w:id="205"/>
      <w:bookmarkEnd w:id="206"/>
      <w:bookmarkEnd w:id="207"/>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8" w:name="_Toc335332662"/>
      <w:bookmarkStart w:id="209" w:name="_Toc343369209"/>
      <w:bookmarkStart w:id="210"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8"/>
      <w:bookmarkEnd w:id="209"/>
      <w:bookmarkEnd w:id="210"/>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1" w:name="_Toc347565980"/>
      <w:bookmarkStart w:id="212" w:name="_Toc384671536"/>
      <w:r w:rsidRPr="00C442FB">
        <w:rPr>
          <w:szCs w:val="23"/>
        </w:rPr>
        <w:lastRenderedPageBreak/>
        <w:t>CAPÍTULO 3</w:t>
      </w:r>
      <w:bookmarkEnd w:id="211"/>
      <w:bookmarkEnd w:id="212"/>
    </w:p>
    <w:p w:rsidR="00AD0B2F" w:rsidRDefault="00AD0B2F" w:rsidP="00AD0B2F">
      <w:pPr>
        <w:pStyle w:val="12"/>
      </w:pPr>
      <w:bookmarkStart w:id="213" w:name="_Toc347565981"/>
      <w:bookmarkStart w:id="214" w:name="_Toc384671537"/>
      <w:r>
        <w:t xml:space="preserve">Procedimiento </w:t>
      </w:r>
      <w:r w:rsidRPr="00993CDF">
        <w:t>Metodológico</w:t>
      </w:r>
      <w:bookmarkEnd w:id="213"/>
      <w:bookmarkEnd w:id="214"/>
    </w:p>
    <w:p w:rsidR="00DE3DA9" w:rsidRDefault="00DE3DA9" w:rsidP="00AD0B2F">
      <w:pPr>
        <w:pStyle w:val="13"/>
        <w:tabs>
          <w:tab w:val="left" w:pos="1134"/>
        </w:tabs>
      </w:pPr>
      <w:bookmarkStart w:id="215" w:name="_Toc347565982"/>
      <w:bookmarkStart w:id="216" w:name="_Toc384671538"/>
      <w:r>
        <w:t>Mobile-D – Fase de exploración</w:t>
      </w:r>
      <w:bookmarkEnd w:id="215"/>
      <w:bookmarkEnd w:id="21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7" w:name="_Toc347565983"/>
      <w:bookmarkStart w:id="218" w:name="_Toc384671539"/>
      <w:r>
        <w:t>Contacto inicial</w:t>
      </w:r>
      <w:bookmarkEnd w:id="217"/>
      <w:bookmarkEnd w:id="218"/>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9" w:name="_Toc347565984"/>
      <w:bookmarkStart w:id="220" w:name="_Toc384671540"/>
      <w:r>
        <w:t>Realización del plan de trabajo</w:t>
      </w:r>
      <w:bookmarkEnd w:id="219"/>
      <w:bookmarkEnd w:id="22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1" w:name="_Toc337713594"/>
      <w:bookmarkStart w:id="222" w:name="_Toc347565985"/>
      <w:bookmarkStart w:id="223" w:name="_Toc384671541"/>
      <w:r w:rsidRPr="00CC6517">
        <w:t>Estudio de factibilidad</w:t>
      </w:r>
      <w:bookmarkEnd w:id="221"/>
      <w:bookmarkEnd w:id="222"/>
      <w:bookmarkEnd w:id="22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4" w:name="_Toc337713595"/>
      <w:bookmarkStart w:id="225" w:name="_Toc347565986"/>
      <w:bookmarkStart w:id="226" w:name="_Toc384671542"/>
      <w:bookmarkStart w:id="227" w:name="_Ref385077747"/>
      <w:r w:rsidRPr="00CC6517">
        <w:t>Técnica</w:t>
      </w:r>
      <w:bookmarkEnd w:id="224"/>
      <w:bookmarkEnd w:id="225"/>
      <w:bookmarkEnd w:id="226"/>
      <w:bookmarkEnd w:id="22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8" w:name="_Toc337713596"/>
      <w:bookmarkStart w:id="229" w:name="_Toc347565987"/>
      <w:bookmarkStart w:id="230" w:name="_Toc384671543"/>
      <w:r w:rsidRPr="00CC6517">
        <w:t>Operativa</w:t>
      </w:r>
      <w:bookmarkEnd w:id="228"/>
      <w:bookmarkEnd w:id="229"/>
      <w:bookmarkEnd w:id="230"/>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1" w:name="_Toc337713616"/>
      <w:bookmarkStart w:id="232" w:name="_Toc343369211"/>
      <w:bookmarkStart w:id="233"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31"/>
      <w:bookmarkEnd w:id="232"/>
      <w:bookmarkEnd w:id="23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4" w:name="_Toc337713597"/>
      <w:bookmarkStart w:id="235" w:name="_Toc347565988"/>
      <w:bookmarkStart w:id="236" w:name="_Toc384671544"/>
      <w:r w:rsidRPr="00CC6517">
        <w:t>Financiera</w:t>
      </w:r>
      <w:bookmarkEnd w:id="234"/>
      <w:bookmarkEnd w:id="235"/>
      <w:bookmarkEnd w:id="23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7" w:name="_Toc337713598"/>
      <w:bookmarkStart w:id="238" w:name="_Toc347565989"/>
      <w:bookmarkStart w:id="239" w:name="_Toc384671545"/>
      <w:r w:rsidRPr="00CC6517">
        <w:t>Costo de recursos humanos</w:t>
      </w:r>
      <w:bookmarkEnd w:id="237"/>
      <w:bookmarkEnd w:id="238"/>
      <w:bookmarkEnd w:id="23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0" w:name="_Toc337713618"/>
      <w:bookmarkStart w:id="241"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40"/>
      <w:bookmarkEnd w:id="24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2" w:name="_Toc337713599"/>
      <w:bookmarkStart w:id="243" w:name="_Toc347565990"/>
      <w:bookmarkStart w:id="244" w:name="_Toc384671546"/>
      <w:r w:rsidRPr="00CC6517">
        <w:t>Costo de equipos y software a utilizar</w:t>
      </w:r>
      <w:bookmarkEnd w:id="242"/>
      <w:bookmarkEnd w:id="243"/>
      <w:bookmarkEnd w:id="244"/>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5" w:name="_Toc337713619"/>
      <w:bookmarkStart w:id="246"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5"/>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84671547"/>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84671548"/>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84671549"/>
      <w:bookmarkStart w:id="254" w:name="_Ref385591851"/>
      <w:bookmarkStart w:id="255" w:name="_Ref385591858"/>
      <w:r>
        <w:t>Definición de requerimientos</w:t>
      </w:r>
      <w:bookmarkEnd w:id="252"/>
      <w:bookmarkEnd w:id="253"/>
      <w:bookmarkEnd w:id="254"/>
      <w:bookmarkEnd w:id="255"/>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6" w:name="_Ref384125019"/>
      <w:bookmarkStart w:id="257" w:name="_Toc385089372"/>
      <w:r>
        <w:t xml:space="preserve">Tabla </w:t>
      </w:r>
      <w:r w:rsidR="001207CC">
        <w:fldChar w:fldCharType="begin"/>
      </w:r>
      <w:r w:rsidR="001207CC">
        <w:instrText xml:space="preserve"> SEQ Tabla \* ARABIC </w:instrText>
      </w:r>
      <w:r w:rsidR="001207CC">
        <w:fldChar w:fldCharType="separate"/>
      </w:r>
      <w:r w:rsidR="00FC1B38">
        <w:rPr>
          <w:noProof/>
        </w:rPr>
        <w:t>3</w:t>
      </w:r>
      <w:r w:rsidR="001207CC">
        <w:rPr>
          <w:noProof/>
        </w:rPr>
        <w:fldChar w:fldCharType="end"/>
      </w:r>
      <w:r>
        <w:t xml:space="preserve"> - Comparación de aplicaciones de audiología existentes</w:t>
      </w:r>
      <w:bookmarkEnd w:id="256"/>
      <w:bookmarkEnd w:id="257"/>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8" w:name="_Toc347565994"/>
      <w:bookmarkStart w:id="259" w:name="_Toc384671550"/>
      <w:r w:rsidRPr="006D73D9">
        <w:t>Diseño conceptual de la solución</w:t>
      </w:r>
      <w:bookmarkEnd w:id="258"/>
      <w:bookmarkEnd w:id="259"/>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5B0086DB" wp14:editId="3E426C21">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60" w:name="_Toc343369212"/>
      <w:bookmarkStart w:id="261"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60"/>
      <w:bookmarkEnd w:id="261"/>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2" w:name="_Toc347565995"/>
      <w:bookmarkStart w:id="263" w:name="_Toc384671551"/>
      <w:r>
        <w:lastRenderedPageBreak/>
        <w:t>Diagrama de c</w:t>
      </w:r>
      <w:r w:rsidR="00955AAC">
        <w:t>asos de uso</w:t>
      </w:r>
      <w:bookmarkEnd w:id="262"/>
      <w:bookmarkEnd w:id="263"/>
    </w:p>
    <w:p w:rsidR="00822AE5" w:rsidRDefault="00822AE5" w:rsidP="002924D6">
      <w:pPr>
        <w:jc w:val="center"/>
      </w:pPr>
      <w:r>
        <w:rPr>
          <w:noProof/>
          <w:lang w:eastAsia="es-CR"/>
        </w:rPr>
        <w:drawing>
          <wp:inline distT="0" distB="0" distL="0" distR="0" wp14:anchorId="153B0F66" wp14:editId="15CA74A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2E8FD49" wp14:editId="0F49A739">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4" w:name="_Toc343369213"/>
      <w:bookmarkStart w:id="265"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4"/>
      <w:bookmarkEnd w:id="265"/>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6" w:name="_Toc347565996"/>
      <w:bookmarkStart w:id="267" w:name="_Toc384671552"/>
      <w:r>
        <w:lastRenderedPageBreak/>
        <w:t>Diagrama de clases</w:t>
      </w:r>
      <w:bookmarkEnd w:id="266"/>
      <w:bookmarkEnd w:id="267"/>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17A0F70C" wp14:editId="153249D3">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8" w:name="_Toc343369214"/>
      <w:bookmarkStart w:id="269"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8"/>
      <w:bookmarkEnd w:id="26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0" w:name="_Toc347566000"/>
      <w:bookmarkStart w:id="271" w:name="_Toc384671553"/>
      <w:r w:rsidRPr="006D73D9">
        <w:lastRenderedPageBreak/>
        <w:t xml:space="preserve">Diseño </w:t>
      </w:r>
      <w:r>
        <w:t>de interfaces</w:t>
      </w:r>
      <w:bookmarkEnd w:id="270"/>
      <w:bookmarkEnd w:id="271"/>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4546DB8D" wp14:editId="4A617708">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18203A56" wp14:editId="276AB336">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4369DA69" wp14:editId="4EECC609">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6C762394" wp14:editId="0B3FDC94">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14:anchorId="2BFDDE54" wp14:editId="4546F7B5">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2" w:name="_Toc343369217"/>
      <w:bookmarkStart w:id="273"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2"/>
      <w:bookmarkEnd w:id="273"/>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4" w:name="_Toc347566001"/>
      <w:bookmarkStart w:id="275" w:name="_Toc384671554"/>
      <w:r w:rsidRPr="00F148D4">
        <w:lastRenderedPageBreak/>
        <w:t>Diseño de base de datos</w:t>
      </w:r>
      <w:bookmarkEnd w:id="274"/>
      <w:bookmarkEnd w:id="275"/>
    </w:p>
    <w:p w:rsidR="0011602A" w:rsidRDefault="00FB2ADE" w:rsidP="00ED67B6">
      <w:pPr>
        <w:jc w:val="center"/>
      </w:pPr>
      <w:bookmarkStart w:id="276" w:name="_Toc345168655"/>
      <w:bookmarkStart w:id="277" w:name="_Toc347566002"/>
      <w:r>
        <w:softHyphen/>
      </w:r>
      <w:bookmarkEnd w:id="276"/>
      <w:bookmarkEnd w:id="277"/>
      <w:r>
        <w:rPr>
          <w:noProof/>
          <w:lang w:eastAsia="es-CR"/>
        </w:rPr>
        <w:drawing>
          <wp:inline distT="0" distB="0" distL="0" distR="0" wp14:anchorId="4E99C7A0" wp14:editId="7C8C1C0A">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8" w:name="_Toc385082306"/>
      <w:r>
        <w:t xml:space="preserve">Ilustración </w:t>
      </w:r>
      <w:r w:rsidR="001207CC">
        <w:fldChar w:fldCharType="begin"/>
      </w:r>
      <w:r w:rsidR="001207CC">
        <w:instrText xml:space="preserve"> SEQ Ilustración \* ARABIC </w:instrText>
      </w:r>
      <w:r w:rsidR="001207CC">
        <w:fldChar w:fldCharType="separate"/>
      </w:r>
      <w:r w:rsidR="00CD19D9">
        <w:rPr>
          <w:noProof/>
        </w:rPr>
        <w:t>12</w:t>
      </w:r>
      <w:r w:rsidR="001207CC">
        <w:rPr>
          <w:noProof/>
        </w:rPr>
        <w:fldChar w:fldCharType="end"/>
      </w:r>
      <w:r>
        <w:t xml:space="preserve"> – Diseño de base de Datos</w:t>
      </w:r>
      <w:bookmarkEnd w:id="278"/>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9" w:name="Pruebas"/>
      <w:bookmarkStart w:id="280" w:name="_Toc347566003"/>
      <w:bookmarkStart w:id="281" w:name="_Toc384671555"/>
      <w:bookmarkStart w:id="282" w:name="_Ref385592019"/>
      <w:bookmarkEnd w:id="279"/>
      <w:r w:rsidRPr="00F148D4">
        <w:t>Pruebas</w:t>
      </w:r>
      <w:bookmarkEnd w:id="280"/>
      <w:bookmarkEnd w:id="281"/>
      <w:bookmarkEnd w:id="282"/>
      <w:r w:rsidRPr="00F148D4">
        <w:t xml:space="preserve"> </w:t>
      </w:r>
    </w:p>
    <w:p w:rsidR="00146419" w:rsidRPr="00EC2DE3" w:rsidRDefault="00EC2DE3" w:rsidP="00415423">
      <w:pPr>
        <w:ind w:firstLine="568"/>
        <w:rPr>
          <w:b/>
          <w:bCs/>
        </w:rPr>
      </w:pPr>
      <w:r w:rsidRPr="00EC2DE3">
        <w:t>Se diseña una lista de los escenarios posibles, en los cuales el usuario decidirá si aplican o no la realización de los mismos.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1207CC">
            <w:pPr>
              <w:spacing w:line="240" w:lineRule="auto"/>
              <w:jc w:val="center"/>
              <w:rPr>
                <w:rFonts w:ascii="Calibri" w:hAnsi="Calibri"/>
                <w:color w:val="FFFFFF"/>
                <w:sz w:val="28"/>
                <w:szCs w:val="28"/>
                <w:lang w:eastAsia="es-CR"/>
              </w:rPr>
            </w:pPr>
            <w:bookmarkStart w:id="283" w:name="_Toc385089373"/>
            <w:r w:rsidRPr="00EC2DE3">
              <w:rPr>
                <w:rFonts w:ascii="Calibri" w:hAnsi="Calibri"/>
                <w:color w:val="FFFFFF"/>
                <w:sz w:val="28"/>
                <w:szCs w:val="28"/>
                <w:lang w:eastAsia="es-CR"/>
              </w:rPr>
              <w:t>Escenarios</w:t>
            </w:r>
          </w:p>
        </w:tc>
      </w:tr>
      <w:tr w:rsidR="001207CC" w:rsidRPr="00EC2DE3" w:rsidTr="001207CC">
        <w:trPr>
          <w:trHeight w:val="1168"/>
          <w:jc w:val="center"/>
        </w:trPr>
        <w:tc>
          <w:tcPr>
            <w:tcW w:w="1077" w:type="dxa"/>
            <w:shd w:val="clear" w:color="000000" w:fill="366092"/>
            <w:noWrap/>
            <w:vAlign w:val="center"/>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1207CC">
            <w:pPr>
              <w:spacing w:line="240" w:lineRule="auto"/>
              <w:rPr>
                <w:rFonts w:ascii="Calibri" w:hAnsi="Calibri"/>
                <w:color w:val="FFFFFF"/>
                <w:sz w:val="28"/>
                <w:szCs w:val="28"/>
                <w:lang w:eastAsia="es-CR"/>
              </w:rPr>
            </w:pPr>
            <w:r>
              <w:rPr>
                <w:rFonts w:ascii="Calibri" w:hAnsi="Calibri"/>
                <w:color w:val="FFFFFF"/>
                <w:sz w:val="28"/>
                <w:szCs w:val="28"/>
                <w:lang w:eastAsia="es-CR"/>
              </w:rPr>
              <w:t xml:space="preserve">Estado del análisis de los escenarios </w:t>
            </w:r>
            <w:r>
              <w:rPr>
                <w:rFonts w:ascii="Calibri" w:hAnsi="Calibri"/>
                <w:color w:val="FFFFFF"/>
                <w:sz w:val="28"/>
                <w:szCs w:val="28"/>
                <w:lang w:eastAsia="es-CR"/>
              </w:rPr>
              <w:lastRenderedPageBreak/>
              <w:t>(desarrolladores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0</w:t>
            </w:r>
          </w:p>
        </w:tc>
        <w:tc>
          <w:tcPr>
            <w:tcW w:w="3988" w:type="dxa"/>
            <w:shd w:val="clear" w:color="000000" w:fill="C4BD97"/>
            <w:vAlign w:val="bottom"/>
            <w:hideMark/>
          </w:tcPr>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13</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16</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24</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after="240"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Aplicación permite acceder a la opción acerca de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42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Default="001207CC" w:rsidP="001207CC">
            <w:pPr>
              <w:spacing w:line="240" w:lineRule="auto"/>
              <w:rPr>
                <w:rFonts w:ascii="Calibri" w:hAnsi="Calibri"/>
                <w:color w:val="000000"/>
                <w:sz w:val="22"/>
                <w:szCs w:val="22"/>
                <w:lang w:eastAsia="es-CR"/>
              </w:rPr>
            </w:pPr>
          </w:p>
        </w:tc>
      </w:tr>
    </w:tbl>
    <w:p w:rsidR="00146419" w:rsidRDefault="00FC1B38" w:rsidP="00FC1B38">
      <w:pPr>
        <w:pStyle w:val="Caption"/>
      </w:pPr>
      <w:r>
        <w:t xml:space="preserve">Tabla </w:t>
      </w:r>
      <w:r w:rsidR="001207CC">
        <w:fldChar w:fldCharType="begin"/>
      </w:r>
      <w:r w:rsidR="001207CC">
        <w:instrText xml:space="preserve"> SEQ Tabla \* ARABIC </w:instrText>
      </w:r>
      <w:r w:rsidR="001207CC">
        <w:fldChar w:fldCharType="separate"/>
      </w:r>
      <w:r>
        <w:rPr>
          <w:noProof/>
        </w:rPr>
        <w:t>4</w:t>
      </w:r>
      <w:r w:rsidR="001207CC">
        <w:rPr>
          <w:noProof/>
        </w:rPr>
        <w:fldChar w:fldCharType="end"/>
      </w:r>
      <w:r>
        <w:t xml:space="preserve"> - </w:t>
      </w:r>
      <w:r w:rsidR="00146419">
        <w:t>Escenarios de pruebas</w:t>
      </w:r>
      <w:bookmarkEnd w:id="283"/>
    </w:p>
    <w:p w:rsidR="00146419" w:rsidRDefault="00146419" w:rsidP="00146419">
      <w:pPr>
        <w:pStyle w:val="Caption"/>
        <w:rPr>
          <w:sz w:val="16"/>
          <w:szCs w:val="16"/>
        </w:rPr>
      </w:pPr>
      <w:r w:rsidRPr="00500CFF">
        <w:rPr>
          <w:sz w:val="16"/>
          <w:szCs w:val="16"/>
        </w:rPr>
        <w:t>Elaboración propia</w:t>
      </w:r>
    </w:p>
    <w:p w:rsidR="00D248C0" w:rsidRPr="00F148D4" w:rsidRDefault="00AD0B2F" w:rsidP="00415423">
      <w:pPr>
        <w:pStyle w:val="13"/>
        <w:tabs>
          <w:tab w:val="left" w:pos="1134"/>
        </w:tabs>
      </w:pPr>
      <w:bookmarkStart w:id="284" w:name="_Toc347566006"/>
      <w:bookmarkStart w:id="285" w:name="_Toc384671557"/>
      <w:bookmarkStart w:id="286" w:name="_Ref385592837"/>
      <w:bookmarkStart w:id="287" w:name="_Ref385593388"/>
      <w:r w:rsidRPr="00F148D4">
        <w:t>Resultados</w:t>
      </w:r>
      <w:bookmarkEnd w:id="284"/>
      <w:bookmarkEnd w:id="285"/>
      <w:bookmarkEnd w:id="286"/>
      <w:bookmarkEnd w:id="287"/>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1207CC">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1207CC" w:rsidRPr="00EC2DE3" w:rsidTr="001207CC">
        <w:trPr>
          <w:trHeight w:val="1168"/>
          <w:jc w:val="center"/>
        </w:trPr>
        <w:tc>
          <w:tcPr>
            <w:tcW w:w="1077" w:type="dxa"/>
            <w:shd w:val="clear" w:color="000000" w:fill="366092"/>
            <w:noWrap/>
            <w:vAlign w:val="center"/>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1207CC">
            <w:pPr>
              <w:spacing w:line="240" w:lineRule="auto"/>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No se indica el formato de la fecha de nacimiento </w:t>
            </w:r>
            <w:proofErr w:type="spellStart"/>
            <w:r>
              <w:rPr>
                <w:rFonts w:ascii="Calibri" w:hAnsi="Calibri"/>
                <w:color w:val="000000"/>
                <w:sz w:val="22"/>
                <w:szCs w:val="22"/>
                <w:lang w:eastAsia="es-CR"/>
              </w:rPr>
              <w:t>dd</w:t>
            </w:r>
            <w:proofErr w:type="spellEnd"/>
            <w:r>
              <w:rPr>
                <w:rFonts w:ascii="Calibri" w:hAnsi="Calibri"/>
                <w:color w:val="000000"/>
                <w:sz w:val="22"/>
                <w:szCs w:val="22"/>
                <w:lang w:eastAsia="es-CR"/>
              </w:rPr>
              <w:t>/mm/</w:t>
            </w:r>
            <w:proofErr w:type="spellStart"/>
            <w:r>
              <w:rPr>
                <w:rFonts w:ascii="Calibri" w:hAnsi="Calibri"/>
                <w:color w:val="000000"/>
                <w:sz w:val="22"/>
                <w:szCs w:val="22"/>
                <w:lang w:eastAsia="es-CR"/>
              </w:rPr>
              <w:t>aa</w:t>
            </w:r>
            <w:proofErr w:type="spellEnd"/>
            <w:r>
              <w:rPr>
                <w:rFonts w:ascii="Calibri" w:hAnsi="Calibri"/>
                <w:color w:val="000000"/>
                <w:sz w:val="22"/>
                <w:szCs w:val="22"/>
                <w:lang w:eastAsia="es-CR"/>
              </w:rPr>
              <w:t xml:space="preserve"> y a la hora de enviar la información a la clínica la fecha no se coloca con formato de fecha, por ejemplo pone: </w:t>
            </w:r>
            <w:proofErr w:type="spellStart"/>
            <w:r>
              <w:rPr>
                <w:rFonts w:ascii="Calibri" w:hAnsi="Calibri"/>
                <w:color w:val="000000"/>
                <w:sz w:val="22"/>
                <w:szCs w:val="22"/>
                <w:lang w:eastAsia="es-CR"/>
              </w:rPr>
              <w:t>Fri</w:t>
            </w:r>
            <w:proofErr w:type="spellEnd"/>
            <w:r>
              <w:rPr>
                <w:rFonts w:ascii="Calibri" w:hAnsi="Calibri"/>
                <w:color w:val="000000"/>
                <w:sz w:val="22"/>
                <w:szCs w:val="22"/>
                <w:lang w:eastAsia="es-CR"/>
              </w:rPr>
              <w:t xml:space="preserve"> Mar 06 00:00:00 CST 1987</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Aparece el mensaje (reprobado) cuando 2 o más de las preguntas fueron seleccionadas con respuesta Sí</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13</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Dentro del examen cuestionario solo se  puede acceder a </w:t>
            </w:r>
            <w:r>
              <w:rPr>
                <w:rFonts w:ascii="Calibri" w:hAnsi="Calibri"/>
                <w:color w:val="000000"/>
                <w:sz w:val="22"/>
                <w:szCs w:val="22"/>
                <w:lang w:eastAsia="es-CR"/>
              </w:rPr>
              <w:lastRenderedPageBreak/>
              <w:t>"Regresar"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 xml:space="preserve">No aplica la observación inicial, ni resultado </w:t>
            </w:r>
            <w:r>
              <w:rPr>
                <w:rFonts w:ascii="Calibri" w:hAnsi="Calibri"/>
                <w:color w:val="000000"/>
                <w:sz w:val="22"/>
                <w:szCs w:val="22"/>
                <w:lang w:eastAsia="es-CR"/>
              </w:rPr>
              <w:lastRenderedPageBreak/>
              <w:t>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19</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w:t>
            </w:r>
            <w:proofErr w:type="spellStart"/>
            <w:r>
              <w:rPr>
                <w:rFonts w:ascii="Calibri" w:hAnsi="Calibri"/>
                <w:color w:val="000000"/>
                <w:sz w:val="22"/>
                <w:szCs w:val="22"/>
                <w:lang w:eastAsia="es-CR"/>
              </w:rPr>
              <w:t>Settings</w:t>
            </w:r>
            <w:proofErr w:type="spellEnd"/>
            <w:r>
              <w:rPr>
                <w:rFonts w:ascii="Calibri" w:hAnsi="Calibri"/>
                <w:color w:val="000000"/>
                <w:sz w:val="22"/>
                <w:szCs w:val="22"/>
                <w:lang w:eastAsia="es-CR"/>
              </w:rPr>
              <w:t>"</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24</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31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after="240"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Aplicación permite acceder a la opción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 xml:space="preserve">y especificación </w:t>
            </w:r>
            <w:r w:rsidRPr="00EC2DE3">
              <w:rPr>
                <w:rFonts w:ascii="Calibri" w:hAnsi="Calibri"/>
                <w:color w:val="000000"/>
                <w:sz w:val="22"/>
                <w:szCs w:val="22"/>
                <w:lang w:eastAsia="es-CR"/>
              </w:rPr>
              <w:lastRenderedPageBreak/>
              <w:t>definida de que la prueba no reemplaza la visita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w:t>
            </w:r>
            <w:r>
              <w:rPr>
                <w:rFonts w:ascii="Calibri" w:hAnsi="Calibri"/>
                <w:color w:val="000000"/>
                <w:sz w:val="22"/>
                <w:szCs w:val="22"/>
                <w:lang w:eastAsia="es-CR"/>
              </w:rPr>
              <w:lastRenderedPageBreak/>
              <w:t xml:space="preserve">la página WEB de </w:t>
            </w:r>
            <w:proofErr w:type="spellStart"/>
            <w:r>
              <w:rPr>
                <w:rFonts w:ascii="Calibri" w:hAnsi="Calibri"/>
                <w:color w:val="000000"/>
                <w:sz w:val="22"/>
                <w:szCs w:val="22"/>
                <w:lang w:eastAsia="es-CR"/>
              </w:rPr>
              <w:t>audinsa</w:t>
            </w:r>
            <w:proofErr w:type="spellEnd"/>
            <w:r>
              <w:rPr>
                <w:rFonts w:ascii="Calibri" w:hAnsi="Calibri"/>
                <w:color w:val="000000"/>
                <w:sz w:val="22"/>
                <w:szCs w:val="22"/>
                <w:lang w:eastAsia="es-CR"/>
              </w:rPr>
              <w:t xml:space="preserve"> y un mensaje que diga "Todos los Derechos de autor reservados baja la marca AUDINSA"?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 xml:space="preserve">PENDIENTE observación, sin </w:t>
            </w:r>
            <w:r>
              <w:rPr>
                <w:rFonts w:ascii="Calibri" w:hAnsi="Calibri"/>
                <w:color w:val="000000"/>
                <w:sz w:val="22"/>
                <w:szCs w:val="22"/>
                <w:lang w:eastAsia="es-CR"/>
              </w:rPr>
              <w:lastRenderedPageBreak/>
              <w:t>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w:t>
            </w:r>
            <w:r>
              <w:rPr>
                <w:rFonts w:ascii="Calibri" w:hAnsi="Calibri"/>
                <w:color w:val="000000"/>
                <w:sz w:val="22"/>
                <w:szCs w:val="22"/>
                <w:lang w:eastAsia="es-CR"/>
              </w:rPr>
              <w:lastRenderedPageBreak/>
              <w:t>que al darle clic direccione a la ubicación en el mapa.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bl>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8" w:name="_Toc347566007"/>
      <w:bookmarkStart w:id="289" w:name="_Toc384671558"/>
      <w:r w:rsidRPr="00311F48">
        <w:rPr>
          <w:szCs w:val="23"/>
        </w:rPr>
        <w:lastRenderedPageBreak/>
        <w:t>CAPÍTULO 4</w:t>
      </w:r>
      <w:bookmarkEnd w:id="288"/>
      <w:bookmarkEnd w:id="289"/>
      <w:r w:rsidRPr="00311F48">
        <w:rPr>
          <w:szCs w:val="23"/>
        </w:rPr>
        <w:t xml:space="preserve"> </w:t>
      </w:r>
    </w:p>
    <w:p w:rsidR="00951E5B" w:rsidRDefault="00AD0B2F" w:rsidP="00951E5B">
      <w:pPr>
        <w:pStyle w:val="12"/>
        <w:tabs>
          <w:tab w:val="left" w:pos="1134"/>
        </w:tabs>
        <w:spacing w:after="200" w:line="276" w:lineRule="auto"/>
        <w:jc w:val="left"/>
      </w:pPr>
      <w:bookmarkStart w:id="290" w:name="_Toc347566008"/>
      <w:bookmarkStart w:id="291" w:name="_Toc384671559"/>
      <w:r w:rsidRPr="00D90B0D">
        <w:t>Análisis Retrospectivo o Análisis de Resultados</w:t>
      </w:r>
      <w:bookmarkEnd w:id="290"/>
      <w:bookmarkEnd w:id="291"/>
      <w:r w:rsidRPr="00D90B0D">
        <w:t xml:space="preserve"> </w:t>
      </w:r>
    </w:p>
    <w:p w:rsidR="00951E5B" w:rsidRPr="00C233AA" w:rsidRDefault="00951E5B" w:rsidP="00951E5B">
      <w:pPr>
        <w:pStyle w:val="12"/>
        <w:tabs>
          <w:tab w:val="left" w:pos="1134"/>
        </w:tabs>
        <w:spacing w:after="200" w:line="276" w:lineRule="auto"/>
        <w:jc w:val="left"/>
      </w:pPr>
      <w:bookmarkStart w:id="292" w:name="_Toc384671560"/>
      <w:r w:rsidRPr="00C233AA">
        <w:t>General</w:t>
      </w:r>
      <w:bookmarkEnd w:id="292"/>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3" w:name="_Toc384671561"/>
      <w:r w:rsidRPr="007B05B4">
        <w:lastRenderedPageBreak/>
        <w:t>Específicos</w:t>
      </w:r>
      <w:bookmarkEnd w:id="293"/>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0091492F">
        <w:rPr>
          <w:highlight w:val="yellow"/>
          <w:lang w:eastAsia="es-CR"/>
        </w:rPr>
        <w:t xml:space="preserve">Mediante una </w:t>
      </w:r>
      <w:proofErr w:type="spellStart"/>
      <w:r w:rsidR="0091492F">
        <w:rPr>
          <w:highlight w:val="yellow"/>
          <w:lang w:eastAsia="es-CR"/>
        </w:rPr>
        <w:t>seleccion</w:t>
      </w:r>
      <w:proofErr w:type="spellEnd"/>
      <w:r w:rsidRPr="00E7576D">
        <w:rPr>
          <w:highlight w:val="yellow"/>
          <w:lang w:eastAsia="es-CR"/>
        </w:rPr>
        <w:t xml:space="preserve">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94"/>
      <w:r>
        <w:rPr>
          <w:lang w:eastAsia="es-CR"/>
        </w:rPr>
        <w:t>implementar</w:t>
      </w:r>
      <w:commentRangeEnd w:id="294"/>
      <w:r w:rsidR="00A67370" w:rsidRPr="00A91DC6">
        <w:rPr>
          <w:lang w:eastAsia="es-CR"/>
        </w:rPr>
        <w:commentReference w:id="294"/>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w:t>
      </w:r>
      <w:commentRangeStart w:id="295"/>
      <w:r w:rsidRPr="00EE7A35">
        <w:rPr>
          <w:lang w:eastAsia="es-CR"/>
        </w:rPr>
        <w:t>2012</w:t>
      </w:r>
      <w:commentRangeEnd w:id="295"/>
      <w:r w:rsidR="008F528D" w:rsidRPr="00EE7A35">
        <w:rPr>
          <w:lang w:eastAsia="es-CR"/>
        </w:rPr>
        <w:commentReference w:id="295"/>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6"/>
      <w:r>
        <w:rPr>
          <w:lang w:eastAsia="es-CR"/>
        </w:rPr>
        <w:lastRenderedPageBreak/>
        <w:t>Determinar los tipos y niveles de sonidos que normalmente se dejan de percibir para decidir en las pruebas los sonidos que se van a incluir.</w:t>
      </w:r>
      <w:commentRangeEnd w:id="296"/>
      <w:r w:rsidR="00F03984">
        <w:rPr>
          <w:rStyle w:val="CommentReference"/>
        </w:rPr>
        <w:commentReference w:id="296"/>
      </w:r>
    </w:p>
    <w:p w:rsidR="00BE2F1B" w:rsidRDefault="00BE2F1B" w:rsidP="00BE2F1B">
      <w:pPr>
        <w:rPr>
          <w:lang w:eastAsia="es-CR"/>
        </w:rPr>
      </w:pPr>
    </w:p>
    <w:p w:rsidR="00CC364D" w:rsidRPr="004B06E7"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r w:rsidR="00EE7A35" w:rsidRPr="004B06E7">
        <w:t xml:space="preserve"> </w:t>
      </w:r>
    </w:p>
    <w:p w:rsidR="00361FBC" w:rsidRPr="004B06E7"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w:t>
      </w:r>
    </w:p>
    <w:p w:rsidR="00CC364D" w:rsidRPr="004B06E7" w:rsidRDefault="00CC364D" w:rsidP="00CC364D">
      <w:pPr>
        <w:ind w:firstLine="708"/>
      </w:pPr>
      <w:r w:rsidRPr="004B06E7">
        <w:t>Según el análisis realizado por Silvia, el empleo de frecuencias: tonos graves y agudos en un rango de decibeles es aceptable para definir los sonidos que se van a incluir, buscando detectar en la prueba si existe algún fallo.</w:t>
      </w:r>
      <w:r w:rsidR="004B06E7" w:rsidRPr="004B06E7">
        <w:t xml:space="preserve"> En este punto se establecen las frecuencias a emplear, iniciando en 250 y finalizando en 8000 Hertz.</w:t>
      </w:r>
    </w:p>
    <w:p w:rsidR="00CC364D" w:rsidRPr="004B06E7"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615F45CD" wp14:editId="1F05A663">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r w:rsidR="001207CC">
        <w:fldChar w:fldCharType="begin"/>
      </w:r>
      <w:r w:rsidR="001207CC">
        <w:instrText xml:space="preserve"> SEQ Ilustración \* ARABIC </w:instrText>
      </w:r>
      <w:r w:rsidR="001207CC">
        <w:fldChar w:fldCharType="separate"/>
      </w:r>
      <w:r>
        <w:rPr>
          <w:noProof/>
        </w:rPr>
        <w:t>13</w:t>
      </w:r>
      <w:r w:rsidR="001207CC">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36CCE06F" wp14:editId="6CCACC3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r w:rsidR="001207CC">
        <w:fldChar w:fldCharType="begin"/>
      </w:r>
      <w:r w:rsidR="001207CC">
        <w:instrText xml:space="preserve"> SEQ Ilustración \* ARABIC </w:instrText>
      </w:r>
      <w:r w:rsidR="001207CC">
        <w:fldChar w:fldCharType="separate"/>
      </w:r>
      <w:r>
        <w:rPr>
          <w:noProof/>
        </w:rPr>
        <w:t>14</w:t>
      </w:r>
      <w:r w:rsidR="001207CC">
        <w:rPr>
          <w:noProof/>
        </w:rPr>
        <w:fldChar w:fldCharType="end"/>
      </w:r>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3B08C47A" wp14:editId="5A665136">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r w:rsidR="001207CC">
        <w:fldChar w:fldCharType="begin"/>
      </w:r>
      <w:r w:rsidR="001207CC">
        <w:instrText xml:space="preserve"> SEQ Ilustración \* ARABIC </w:instrText>
      </w:r>
      <w:r w:rsidR="001207CC">
        <w:fldChar w:fldCharType="separate"/>
      </w:r>
      <w:r>
        <w:rPr>
          <w:noProof/>
        </w:rPr>
        <w:t>15</w:t>
      </w:r>
      <w:r w:rsidR="001207CC">
        <w:rPr>
          <w:noProof/>
        </w:rPr>
        <w:fldChar w:fldCharType="end"/>
      </w:r>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22467D1B" wp14:editId="053A2B49">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7" w:name="_Toc385082307"/>
      <w:r>
        <w:t xml:space="preserve">Ilustración </w:t>
      </w:r>
      <w:r w:rsidR="001207CC">
        <w:fldChar w:fldCharType="begin"/>
      </w:r>
      <w:r w:rsidR="001207CC">
        <w:instrText xml:space="preserve"> SEQ Ilustración \* ARABIC </w:instrText>
      </w:r>
      <w:r w:rsidR="001207CC">
        <w:fldChar w:fldCharType="separate"/>
      </w:r>
      <w:r w:rsidR="00CD19D9">
        <w:rPr>
          <w:noProof/>
        </w:rPr>
        <w:t>16</w:t>
      </w:r>
      <w:r w:rsidR="001207CC">
        <w:rPr>
          <w:noProof/>
        </w:rPr>
        <w:fldChar w:fldCharType="end"/>
      </w:r>
      <w:r>
        <w:t xml:space="preserve"> – Aplicación Audinsa Audiología instalada en un dispositivo </w:t>
      </w:r>
      <w:bookmarkEnd w:id="297"/>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239B4505" wp14:editId="16B39ED2">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8" w:name="_Toc385082308"/>
      <w:r>
        <w:t xml:space="preserve">Ilustración </w:t>
      </w:r>
      <w:r w:rsidR="001207CC">
        <w:fldChar w:fldCharType="begin"/>
      </w:r>
      <w:r w:rsidR="001207CC">
        <w:instrText xml:space="preserve"> SEQ Ilustración \* ARABIC </w:instrText>
      </w:r>
      <w:r w:rsidR="001207CC">
        <w:fldChar w:fldCharType="separate"/>
      </w:r>
      <w:r w:rsidR="00CD19D9">
        <w:rPr>
          <w:noProof/>
        </w:rPr>
        <w:t>17</w:t>
      </w:r>
      <w:r w:rsidR="001207CC">
        <w:rPr>
          <w:noProof/>
        </w:rPr>
        <w:fldChar w:fldCharType="end"/>
      </w:r>
      <w:r>
        <w:t xml:space="preserve"> – Aplicación Audinsa Audiología pantalla de </w:t>
      </w:r>
      <w:r w:rsidR="00860CBE">
        <w:t>inicio</w:t>
      </w:r>
      <w:bookmarkEnd w:id="298"/>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03E09524" wp14:editId="59C6380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9" w:name="_Toc385082309"/>
      <w:r>
        <w:t xml:space="preserve">Ilustración </w:t>
      </w:r>
      <w:r w:rsidR="001207CC">
        <w:fldChar w:fldCharType="begin"/>
      </w:r>
      <w:r w:rsidR="001207CC">
        <w:instrText xml:space="preserve"> SEQ Ilustración \* ARABIC </w:instrText>
      </w:r>
      <w:r w:rsidR="001207CC">
        <w:fldChar w:fldCharType="separate"/>
      </w:r>
      <w:r w:rsidR="00860CBE">
        <w:rPr>
          <w:noProof/>
        </w:rPr>
        <w:t>16</w:t>
      </w:r>
      <w:r w:rsidR="001207CC">
        <w:rPr>
          <w:noProof/>
        </w:rPr>
        <w:fldChar w:fldCharType="end"/>
      </w:r>
      <w:r>
        <w:t xml:space="preserve"> – Aplicación Audinsa Audiología pantalla de creación de perfil</w:t>
      </w:r>
      <w:bookmarkEnd w:id="299"/>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246150D9" wp14:editId="44674D8E">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0" w:name="_Toc385082310"/>
      <w:r>
        <w:t xml:space="preserve">Ilustración </w:t>
      </w:r>
      <w:r w:rsidR="001207CC">
        <w:fldChar w:fldCharType="begin"/>
      </w:r>
      <w:r w:rsidR="001207CC">
        <w:instrText xml:space="preserve"> SEQ Ilustración \* ARABIC </w:instrText>
      </w:r>
      <w:r w:rsidR="001207CC">
        <w:fldChar w:fldCharType="separate"/>
      </w:r>
      <w:r>
        <w:rPr>
          <w:noProof/>
        </w:rPr>
        <w:t>17</w:t>
      </w:r>
      <w:r w:rsidR="001207CC">
        <w:rPr>
          <w:noProof/>
        </w:rPr>
        <w:fldChar w:fldCharType="end"/>
      </w:r>
      <w:r>
        <w:t xml:space="preserve"> – Aplicación Audinsa </w:t>
      </w:r>
      <w:proofErr w:type="gramStart"/>
      <w:r>
        <w:t>Audiología ,</w:t>
      </w:r>
      <w:proofErr w:type="gramEnd"/>
      <w:r>
        <w:t xml:space="preserve"> pantalla con perfil creado</w:t>
      </w:r>
      <w:bookmarkEnd w:id="300"/>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4A170751" wp14:editId="70809A3F">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1" w:name="_Toc385082311"/>
      <w:r>
        <w:t xml:space="preserve">Ilustración </w:t>
      </w:r>
      <w:r w:rsidR="001207CC">
        <w:fldChar w:fldCharType="begin"/>
      </w:r>
      <w:r w:rsidR="001207CC">
        <w:instrText xml:space="preserve"> SEQ Ilustración \* ARABIC </w:instrText>
      </w:r>
      <w:r w:rsidR="001207CC">
        <w:fldChar w:fldCharType="separate"/>
      </w:r>
      <w:r>
        <w:rPr>
          <w:noProof/>
        </w:rPr>
        <w:t>18</w:t>
      </w:r>
      <w:r w:rsidR="001207CC">
        <w:rPr>
          <w:noProof/>
        </w:rPr>
        <w:fldChar w:fldCharType="end"/>
      </w:r>
      <w:r>
        <w:t xml:space="preserve"> – Aplicación Audinsa Audiología, pantalla con listado de exámenes</w:t>
      </w:r>
      <w:bookmarkEnd w:id="301"/>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10AA4B57" wp14:editId="7019042C">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bookmarkStart w:id="302" w:name="Menu"/>
      <w:bookmarkEnd w:id="302"/>
    </w:p>
    <w:p w:rsidR="00CD19D9" w:rsidRDefault="00860CBE" w:rsidP="00CD19D9">
      <w:pPr>
        <w:pStyle w:val="Caption"/>
      </w:pPr>
      <w:bookmarkStart w:id="303" w:name="_Toc385082312"/>
      <w:r>
        <w:t xml:space="preserve">Ilustración </w:t>
      </w:r>
      <w:r w:rsidR="001207CC">
        <w:fldChar w:fldCharType="begin"/>
      </w:r>
      <w:r w:rsidR="001207CC">
        <w:instrText xml:space="preserve"> SEQ Ilustración \* ARABIC </w:instrText>
      </w:r>
      <w:r w:rsidR="001207CC">
        <w:fldChar w:fldCharType="separate"/>
      </w:r>
      <w:r>
        <w:rPr>
          <w:noProof/>
        </w:rPr>
        <w:t>1</w:t>
      </w:r>
      <w:r w:rsidR="001207CC">
        <w:rPr>
          <w:noProof/>
        </w:rPr>
        <w:fldChar w:fldCharType="end"/>
      </w:r>
      <w:r>
        <w:rPr>
          <w:noProof/>
        </w:rPr>
        <w:t>9</w:t>
      </w:r>
      <w:r>
        <w:t xml:space="preserve"> – Aplicación Audinsa </w:t>
      </w:r>
      <w:r w:rsidR="008617B7">
        <w:t>Audiología,</w:t>
      </w:r>
      <w:r>
        <w:t xml:space="preserve"> pantalla con menú de opciones</w:t>
      </w:r>
      <w:bookmarkEnd w:id="303"/>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0AC1F556" wp14:editId="4DEDA6B4">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4" w:name="_Toc385082313"/>
      <w:r>
        <w:t xml:space="preserve">Ilustración </w:t>
      </w:r>
      <w:r w:rsidR="001207CC">
        <w:fldChar w:fldCharType="begin"/>
      </w:r>
      <w:r w:rsidR="001207CC">
        <w:instrText xml:space="preserve"> SEQ Ilustración \* ARABIC </w:instrText>
      </w:r>
      <w:r w:rsidR="001207CC">
        <w:fldChar w:fldCharType="separate"/>
      </w:r>
      <w:r w:rsidR="00401FFD">
        <w:rPr>
          <w:noProof/>
        </w:rPr>
        <w:t>19</w:t>
      </w:r>
      <w:r w:rsidR="001207CC">
        <w:rPr>
          <w:noProof/>
        </w:rPr>
        <w:fldChar w:fldCharType="end"/>
      </w:r>
      <w:r>
        <w:t xml:space="preserve"> – Aplicación Audinsa Audiología, pantalla instrucciones de examen Sensibilidad de oído.</w:t>
      </w:r>
      <w:bookmarkEnd w:id="304"/>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14:anchorId="312125A7" wp14:editId="5FAE3E79">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3A9F9ABF" wp14:editId="180075B8">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5" w:name="_Toc385082314"/>
      <w:r>
        <w:t xml:space="preserve">Ilustración </w:t>
      </w:r>
      <w:r w:rsidR="001207CC">
        <w:fldChar w:fldCharType="begin"/>
      </w:r>
      <w:r w:rsidR="001207CC">
        <w:instrText xml:space="preserve"> SEQ Ilustración \* ARABIC </w:instrText>
      </w:r>
      <w:r w:rsidR="001207CC">
        <w:fldChar w:fldCharType="separate"/>
      </w:r>
      <w:r>
        <w:rPr>
          <w:noProof/>
        </w:rPr>
        <w:t>21</w:t>
      </w:r>
      <w:r w:rsidR="001207CC">
        <w:rPr>
          <w:noProof/>
        </w:rPr>
        <w:fldChar w:fldCharType="end"/>
      </w:r>
      <w:r>
        <w:t xml:space="preserve"> – Aplicación Audinsa Audiología, pantalla instrucciones de examen Cuestionario.</w:t>
      </w:r>
      <w:bookmarkEnd w:id="305"/>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64B0CFA2" wp14:editId="6E1A781A">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6" w:name="_Toc385082315"/>
      <w:r>
        <w:t xml:space="preserve">Ilustración </w:t>
      </w:r>
      <w:r w:rsidR="001207CC">
        <w:fldChar w:fldCharType="begin"/>
      </w:r>
      <w:r w:rsidR="001207CC">
        <w:instrText xml:space="preserve"> SEQ Ilustración \* ARABIC </w:instrText>
      </w:r>
      <w:r w:rsidR="001207CC">
        <w:fldChar w:fldCharType="separate"/>
      </w:r>
      <w:r>
        <w:rPr>
          <w:noProof/>
        </w:rPr>
        <w:t>22</w:t>
      </w:r>
      <w:r w:rsidR="001207CC">
        <w:rPr>
          <w:noProof/>
        </w:rPr>
        <w:fldChar w:fldCharType="end"/>
      </w:r>
      <w:r>
        <w:t xml:space="preserve"> – Aplicación Audinsa Audiología, pantalla del examen Cuestionario.</w:t>
      </w:r>
      <w:bookmarkEnd w:id="306"/>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886CAA" w:rsidP="00236F42">
      <w:pPr>
        <w:jc w:val="center"/>
        <w:rPr>
          <w:highlight w:val="yellow"/>
          <w:lang w:eastAsia="es-CR"/>
        </w:rPr>
      </w:pPr>
      <w:r>
        <w:rPr>
          <w:noProof/>
          <w:lang w:eastAsia="es-CR"/>
        </w:rPr>
        <w:lastRenderedPageBreak/>
        <w:drawing>
          <wp:inline distT="0" distB="0" distL="0" distR="0" wp14:anchorId="087E8020" wp14:editId="7805F6B5">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860CBE">
      <w:pPr>
        <w:pStyle w:val="Caption"/>
      </w:pPr>
      <w:bookmarkStart w:id="307" w:name="_Toc385082316"/>
      <w:r>
        <w:t xml:space="preserve">Ilustración </w:t>
      </w:r>
      <w:r w:rsidR="001207CC">
        <w:fldChar w:fldCharType="begin"/>
      </w:r>
      <w:r w:rsidR="001207CC">
        <w:instrText xml:space="preserve"> SEQ Ilustración \* ARABIC </w:instrText>
      </w:r>
      <w:r w:rsidR="001207CC">
        <w:fldChar w:fldCharType="separate"/>
      </w:r>
      <w:r>
        <w:rPr>
          <w:noProof/>
        </w:rPr>
        <w:t>23</w:t>
      </w:r>
      <w:r w:rsidR="001207CC">
        <w:rPr>
          <w:noProof/>
        </w:rPr>
        <w:fldChar w:fldCharType="end"/>
      </w:r>
      <w:r>
        <w:t xml:space="preserve"> – Aplicación Audinsa Audiología, pantalla resultado de examen Cuestionario.</w:t>
      </w:r>
      <w:bookmarkEnd w:id="307"/>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7D6689B" wp14:editId="1777B6B0">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8" w:name="_Toc385082317"/>
      <w:r>
        <w:t xml:space="preserve">Ilustración </w:t>
      </w:r>
      <w:r w:rsidR="001207CC">
        <w:fldChar w:fldCharType="begin"/>
      </w:r>
      <w:r w:rsidR="001207CC">
        <w:instrText xml:space="preserve"> SEQ Ilustración \* ARABIC </w:instrText>
      </w:r>
      <w:r w:rsidR="001207CC">
        <w:fldChar w:fldCharType="separate"/>
      </w:r>
      <w:r>
        <w:rPr>
          <w:noProof/>
        </w:rPr>
        <w:t>24</w:t>
      </w:r>
      <w:r w:rsidR="001207CC">
        <w:rPr>
          <w:noProof/>
        </w:rPr>
        <w:fldChar w:fldCharType="end"/>
      </w:r>
      <w:r>
        <w:t xml:space="preserve"> – Aplicación Audinsa Audiología, pantalla opciones sobre los resultados</w:t>
      </w:r>
      <w:bookmarkEnd w:id="308"/>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66A83023" wp14:editId="5D4BA360">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9" w:name="_Toc385082318"/>
      <w:r>
        <w:t xml:space="preserve">Ilustración </w:t>
      </w:r>
      <w:r w:rsidR="001207CC">
        <w:fldChar w:fldCharType="begin"/>
      </w:r>
      <w:r w:rsidR="001207CC">
        <w:instrText xml:space="preserve"> SEQ Ilustración \* ARABIC </w:instrText>
      </w:r>
      <w:r w:rsidR="001207CC">
        <w:fldChar w:fldCharType="separate"/>
      </w:r>
      <w:r>
        <w:rPr>
          <w:noProof/>
        </w:rPr>
        <w:t>25</w:t>
      </w:r>
      <w:r w:rsidR="001207CC">
        <w:rPr>
          <w:noProof/>
        </w:rPr>
        <w:fldChar w:fldCharType="end"/>
      </w:r>
      <w:r>
        <w:t xml:space="preserve"> – Aplicación Audinsa Audiología, pantalla de acción compartir en pantalla resultados.</w:t>
      </w:r>
      <w:bookmarkEnd w:id="309"/>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39C792F6" wp14:editId="385DAF39">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10" w:name="_Toc385082319"/>
      <w:r>
        <w:t xml:space="preserve">Ilustración </w:t>
      </w:r>
      <w:r w:rsidR="001207CC">
        <w:fldChar w:fldCharType="begin"/>
      </w:r>
      <w:r w:rsidR="001207CC">
        <w:instrText xml:space="preserve"> SEQ Ilustración \* ARABIC </w:instrText>
      </w:r>
      <w:r w:rsidR="001207CC">
        <w:fldChar w:fldCharType="separate"/>
      </w:r>
      <w:r>
        <w:rPr>
          <w:noProof/>
        </w:rPr>
        <w:t>26</w:t>
      </w:r>
      <w:r w:rsidR="001207CC">
        <w:rPr>
          <w:noProof/>
        </w:rPr>
        <w:fldChar w:fldCharType="end"/>
      </w:r>
      <w:r>
        <w:t xml:space="preserve"> – Aplicación Audinsa Audiología, pantalla Artículos (blog de la clínica).</w:t>
      </w:r>
      <w:bookmarkEnd w:id="310"/>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commentRangeStart w:id="311"/>
      <w:r>
        <w:rPr>
          <w:noProof/>
          <w:lang w:eastAsia="es-CR"/>
        </w:rPr>
        <w:drawing>
          <wp:inline distT="0" distB="0" distL="0" distR="0" wp14:anchorId="7D0C89CB" wp14:editId="650F23AF">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commentRangeEnd w:id="311"/>
      <w:r w:rsidR="001207CC">
        <w:rPr>
          <w:rStyle w:val="CommentReference"/>
          <w:b w:val="0"/>
          <w:bCs w:val="0"/>
        </w:rPr>
        <w:commentReference w:id="311"/>
      </w:r>
    </w:p>
    <w:p w:rsidR="004F7745" w:rsidRDefault="004F7745" w:rsidP="004F7745">
      <w:pPr>
        <w:pStyle w:val="Caption"/>
      </w:pPr>
    </w:p>
    <w:p w:rsidR="004F7745" w:rsidRDefault="004F7745" w:rsidP="004F7745">
      <w:pPr>
        <w:pStyle w:val="Caption"/>
      </w:pPr>
      <w:r>
        <w:t xml:space="preserve">Ilustración </w:t>
      </w:r>
      <w:r w:rsidR="001207CC">
        <w:fldChar w:fldCharType="begin"/>
      </w:r>
      <w:r w:rsidR="001207CC">
        <w:instrText xml:space="preserve"> SEQ Ilustración \* ARABIC </w:instrText>
      </w:r>
      <w:r w:rsidR="001207CC">
        <w:fldChar w:fldCharType="separate"/>
      </w:r>
      <w:r>
        <w:rPr>
          <w:noProof/>
        </w:rPr>
        <w:t>31</w:t>
      </w:r>
      <w:r w:rsidR="001207CC">
        <w:rPr>
          <w:noProof/>
        </w:rPr>
        <w:fldChar w:fldCharType="end"/>
      </w:r>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6401F4" w:rsidP="00236F42">
      <w:pPr>
        <w:jc w:val="center"/>
        <w:rPr>
          <w:highlight w:val="yellow"/>
          <w:lang w:eastAsia="es-CR"/>
        </w:rPr>
      </w:pPr>
      <w:r>
        <w:rPr>
          <w:noProof/>
          <w:lang w:eastAsia="es-CR"/>
        </w:rPr>
        <w:drawing>
          <wp:inline distT="0" distB="0" distL="0" distR="0" wp14:anchorId="5217390C" wp14:editId="5FF45547">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860CBE">
      <w:pPr>
        <w:pStyle w:val="Caption"/>
      </w:pPr>
      <w:bookmarkStart w:id="312" w:name="_Toc385082320"/>
      <w:r>
        <w:t xml:space="preserve">Ilustración </w:t>
      </w:r>
      <w:r w:rsidR="001207CC">
        <w:fldChar w:fldCharType="begin"/>
      </w:r>
      <w:r w:rsidR="001207CC">
        <w:instrText xml:space="preserve"> SEQ Ilustración \* ARABIC </w:instrText>
      </w:r>
      <w:r w:rsidR="001207CC">
        <w:fldChar w:fldCharType="separate"/>
      </w:r>
      <w:r w:rsidR="00215284">
        <w:rPr>
          <w:noProof/>
        </w:rPr>
        <w:t>27</w:t>
      </w:r>
      <w:r w:rsidR="001207CC">
        <w:rPr>
          <w:noProof/>
        </w:rPr>
        <w:fldChar w:fldCharType="end"/>
      </w:r>
      <w:r>
        <w:t xml:space="preserve"> – Aplicación Audinsa Audiología, pantalla Acciones sobre el  perfil.</w:t>
      </w:r>
      <w:bookmarkEnd w:id="312"/>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r>
        <w:rPr>
          <w:noProof/>
          <w:lang w:eastAsia="es-CR"/>
        </w:rPr>
        <w:lastRenderedPageBreak/>
        <w:drawing>
          <wp:inline distT="0" distB="0" distL="0" distR="0" wp14:anchorId="3B786F6B" wp14:editId="1657218F">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13" w:name="_Toc385082321"/>
      <w:r>
        <w:t xml:space="preserve">Ilustración </w:t>
      </w:r>
      <w:r w:rsidR="001207CC">
        <w:fldChar w:fldCharType="begin"/>
      </w:r>
      <w:r w:rsidR="001207CC">
        <w:instrText xml:space="preserve"> SEQ Ilustración \* ARABIC </w:instrText>
      </w:r>
      <w:r w:rsidR="001207CC">
        <w:fldChar w:fldCharType="separate"/>
      </w:r>
      <w:r w:rsidR="00215284">
        <w:rPr>
          <w:noProof/>
        </w:rPr>
        <w:t>28</w:t>
      </w:r>
      <w:r w:rsidR="001207CC">
        <w:rPr>
          <w:noProof/>
        </w:rPr>
        <w:fldChar w:fldCharType="end"/>
      </w:r>
      <w:r>
        <w:t xml:space="preserve"> – Aplicación Audinsa Audiología, pantalla </w:t>
      </w:r>
      <w:r w:rsidR="00910A13">
        <w:t xml:space="preserve">confirmación </w:t>
      </w:r>
      <w:r>
        <w:t xml:space="preserve"> del </w:t>
      </w:r>
      <w:r w:rsidR="00910A13">
        <w:t xml:space="preserve">eliminación del </w:t>
      </w:r>
      <w:r>
        <w:t>perfil.</w:t>
      </w:r>
      <w:bookmarkEnd w:id="313"/>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27AF1B94" wp14:editId="03C1D230">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4" w:name="_Toc385082322"/>
      <w:r>
        <w:t xml:space="preserve">Ilustración </w:t>
      </w:r>
      <w:r w:rsidR="001207CC">
        <w:fldChar w:fldCharType="begin"/>
      </w:r>
      <w:r w:rsidR="001207CC">
        <w:instrText xml:space="preserve"> SEQ Ilustración \* ARABIC </w:instrText>
      </w:r>
      <w:r w:rsidR="001207CC">
        <w:fldChar w:fldCharType="separate"/>
      </w:r>
      <w:r w:rsidR="00215284">
        <w:rPr>
          <w:noProof/>
        </w:rPr>
        <w:t>29</w:t>
      </w:r>
      <w:r w:rsidR="001207CC">
        <w:rPr>
          <w:noProof/>
        </w:rPr>
        <w:fldChar w:fldCharType="end"/>
      </w:r>
      <w:r>
        <w:t xml:space="preserve"> – Aplicación Audinsa Audiología, pantalla perfil eliminado satisfactoriamente.</w:t>
      </w:r>
      <w:bookmarkEnd w:id="314"/>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6401F4" w:rsidP="00236F42">
      <w:pPr>
        <w:jc w:val="center"/>
        <w:rPr>
          <w:highlight w:val="yellow"/>
          <w:lang w:eastAsia="es-CR"/>
        </w:rPr>
      </w:pPr>
      <w:commentRangeStart w:id="315"/>
      <w:r>
        <w:rPr>
          <w:noProof/>
          <w:lang w:eastAsia="es-CR"/>
        </w:rPr>
        <w:lastRenderedPageBreak/>
        <w:drawing>
          <wp:inline distT="0" distB="0" distL="0" distR="0" wp14:anchorId="6B88EBC2" wp14:editId="7EC9683C">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commentRangeEnd w:id="315"/>
      <w:r w:rsidR="001207CC">
        <w:rPr>
          <w:rStyle w:val="CommentReference"/>
        </w:rPr>
        <w:commentReference w:id="315"/>
      </w:r>
    </w:p>
    <w:p w:rsidR="00324A74" w:rsidRDefault="00324A74" w:rsidP="00324A74">
      <w:pPr>
        <w:pStyle w:val="Caption"/>
      </w:pPr>
      <w:bookmarkStart w:id="316" w:name="_Toc385082323"/>
      <w:r>
        <w:t xml:space="preserve">Ilustración </w:t>
      </w:r>
      <w:r w:rsidR="001207CC">
        <w:fldChar w:fldCharType="begin"/>
      </w:r>
      <w:r w:rsidR="001207CC">
        <w:instrText xml:space="preserve"> SEQ Ilustración \* ARABIC </w:instrText>
      </w:r>
      <w:r w:rsidR="001207CC">
        <w:fldChar w:fldCharType="separate"/>
      </w:r>
      <w:r w:rsidR="00215284">
        <w:rPr>
          <w:noProof/>
        </w:rPr>
        <w:t>30</w:t>
      </w:r>
      <w:r w:rsidR="001207CC">
        <w:rPr>
          <w:noProof/>
        </w:rPr>
        <w:fldChar w:fldCharType="end"/>
      </w:r>
      <w:r>
        <w:t xml:space="preserve"> – Imágenes de a</w:t>
      </w:r>
      <w:r>
        <w:rPr>
          <w:lang w:eastAsia="es-CR"/>
        </w:rPr>
        <w:t>plicación basada en tecnología móvil para conocer el estado auditivo</w:t>
      </w:r>
      <w:bookmarkEnd w:id="316"/>
    </w:p>
    <w:p w:rsidR="00324A74" w:rsidRPr="00B1017C" w:rsidRDefault="00324A74" w:rsidP="00324A74">
      <w:pPr>
        <w:pStyle w:val="Caption"/>
      </w:pPr>
      <w:r w:rsidRPr="001A36B9">
        <w:t>Elaboración propia</w:t>
      </w:r>
    </w:p>
    <w:p w:rsidR="00324A74" w:rsidRDefault="00CA01CD" w:rsidP="006401F4">
      <w:pPr>
        <w:spacing w:after="200" w:line="276" w:lineRule="auto"/>
        <w:ind w:firstLine="708"/>
        <w:rPr>
          <w:highlight w:val="yellow"/>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7"/>
      <w:r w:rsidRPr="005F60A0">
        <w:rPr>
          <w:lang w:eastAsia="es-CR"/>
        </w:rPr>
        <w:t>Realizar</w:t>
      </w:r>
      <w:commentRangeEnd w:id="317"/>
      <w:r w:rsidR="008F528D" w:rsidRPr="005F60A0">
        <w:rPr>
          <w:lang w:eastAsia="es-CR"/>
        </w:rPr>
        <w:commentReference w:id="317"/>
      </w:r>
      <w:r w:rsidRPr="005F60A0">
        <w:rPr>
          <w:lang w:eastAsia="es-CR"/>
        </w:rPr>
        <w:t xml:space="preserve"> pruebas de </w:t>
      </w:r>
      <w:r w:rsidR="005153F1">
        <w:rPr>
          <w:lang w:eastAsia="es-CR"/>
        </w:rPr>
        <w:t xml:space="preserve">la </w:t>
      </w:r>
      <w:r w:rsidRPr="005F60A0">
        <w:rPr>
          <w:lang w:eastAsia="es-CR"/>
        </w:rPr>
        <w:t xml:space="preserve">aplicación para evaluar el nivel de aceptación de la </w:t>
      </w:r>
      <w:r w:rsidRPr="00705B51">
        <w:rPr>
          <w:highlight w:val="yellow"/>
          <w:lang w:eastAsia="es-CR"/>
        </w:rPr>
        <w:t>aplicación</w:t>
      </w:r>
      <w:r w:rsidR="00705B51" w:rsidRPr="00705B51">
        <w:rPr>
          <w:highlight w:val="yellow"/>
          <w:lang w:eastAsia="es-CR"/>
        </w:rPr>
        <w:t xml:space="preserve"> para el profesional de la clínica</w:t>
      </w:r>
      <w:r w:rsidRPr="00705B51">
        <w:rPr>
          <w:highlight w:val="yellow"/>
          <w:lang w:eastAsia="es-CR"/>
        </w:rPr>
        <w:t>.</w:t>
      </w:r>
    </w:p>
    <w:p w:rsidR="00AD0B2F" w:rsidRDefault="00AD0B2F" w:rsidP="00AD0B2F">
      <w:pPr>
        <w:spacing w:after="200" w:line="276" w:lineRule="auto"/>
        <w:jc w:val="left"/>
        <w:rPr>
          <w:rFonts w:eastAsia="Calibri"/>
          <w:b/>
          <w:bCs/>
          <w:kern w:val="32"/>
          <w:sz w:val="32"/>
          <w:szCs w:val="23"/>
          <w:lang w:val="es-ES" w:eastAsia="es-CR"/>
        </w:rPr>
      </w:pPr>
    </w:p>
    <w:p w:rsidR="008B3143" w:rsidRDefault="008B3143" w:rsidP="00AD0B2F">
      <w:pPr>
        <w:spacing w:after="200" w:line="276" w:lineRule="auto"/>
        <w:jc w:val="left"/>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Pr>
          <w:lang w:eastAsia="es-CR"/>
        </w:rPr>
        <w:t>Definición de requerimientos</w:t>
      </w:r>
      <w:r w:rsidRPr="008B3143">
        <w:rPr>
          <w:lang w:eastAsia="es-CR"/>
        </w:rPr>
        <w:fldChar w:fldCharType="end"/>
      </w:r>
      <w:r w:rsidRPr="008B3143">
        <w:rPr>
          <w:lang w:eastAsia="es-CR"/>
        </w:rPr>
        <w:t>)</w:t>
      </w:r>
      <w:r>
        <w:rPr>
          <w:lang w:eastAsia="es-CR"/>
        </w:rPr>
        <w:t>, se determina que las pruebas finales deben de ser realizadas por el usuario, con el fin de que el mismo nos indique el grado de aceptación que la aplicación tiene</w:t>
      </w:r>
      <w:r w:rsidR="00705B51">
        <w:rPr>
          <w:lang w:eastAsia="es-CR"/>
        </w:rPr>
        <w:t xml:space="preserve"> para la clínica</w:t>
      </w:r>
      <w:r>
        <w:rPr>
          <w:lang w:eastAsia="es-CR"/>
        </w:rPr>
        <w:t xml:space="preserve">. </w:t>
      </w:r>
    </w:p>
    <w:p w:rsidR="00385B15" w:rsidRDefault="00385B15" w:rsidP="00AD0B2F">
      <w:pPr>
        <w:spacing w:after="200" w:line="276" w:lineRule="auto"/>
        <w:jc w:val="left"/>
        <w:rPr>
          <w:lang w:eastAsia="es-CR"/>
        </w:rPr>
      </w:pPr>
      <w:r>
        <w:rPr>
          <w:lang w:eastAsia="es-CR"/>
        </w:rPr>
        <w:t>Es importante mencionar que dichas pruebas evalúan lo solicitado en los requerimientos, lo que permite garantizar que la aplicación cumple o no con las funcionalidades solicitadas inicialmente.</w:t>
      </w:r>
    </w:p>
    <w:p w:rsidR="00385B15" w:rsidRDefault="00385B15" w:rsidP="00AD0B2F">
      <w:pPr>
        <w:spacing w:after="200" w:line="276" w:lineRule="auto"/>
        <w:jc w:val="left"/>
        <w:rPr>
          <w:lang w:eastAsia="es-CR"/>
        </w:rPr>
      </w:pPr>
      <w:r>
        <w:rPr>
          <w:lang w:eastAsia="es-CR"/>
        </w:rPr>
        <w:t>El grado de aceptación será medido mediante la</w:t>
      </w:r>
      <w:r w:rsidR="008B3143">
        <w:rPr>
          <w:lang w:eastAsia="es-CR"/>
        </w:rPr>
        <w:t xml:space="preserve"> </w:t>
      </w:r>
      <w:r w:rsidR="00705B51">
        <w:rPr>
          <w:lang w:eastAsia="es-CR"/>
        </w:rPr>
        <w:t xml:space="preserve">valoración </w:t>
      </w:r>
      <w:r>
        <w:rPr>
          <w:lang w:eastAsia="es-CR"/>
        </w:rPr>
        <w:t>de</w:t>
      </w:r>
      <w:r w:rsidR="00705B51">
        <w:rPr>
          <w:lang w:eastAsia="es-CR"/>
        </w:rPr>
        <w:t xml:space="preserve"> los</w:t>
      </w:r>
      <w:r w:rsidR="008B3143">
        <w:rPr>
          <w:lang w:eastAsia="es-CR"/>
        </w:rPr>
        <w:t xml:space="preserve"> cuarenta y seis escenarios de prueba</w:t>
      </w:r>
      <w:r w:rsidR="00705B51">
        <w:rPr>
          <w:lang w:eastAsia="es-CR"/>
        </w:rPr>
        <w:t xml:space="preserve"> creados</w:t>
      </w:r>
      <w:r w:rsidR="008B3143">
        <w:rPr>
          <w:lang w:eastAsia="es-CR"/>
        </w:rPr>
        <w:t>,</w:t>
      </w:r>
      <w:r w:rsidR="00705B51">
        <w:rPr>
          <w:lang w:eastAsia="es-CR"/>
        </w:rPr>
        <w:t xml:space="preserve"> los mismos</w:t>
      </w:r>
      <w:r w:rsidR="008B3143">
        <w:rPr>
          <w:lang w:eastAsia="es-CR"/>
        </w:rPr>
        <w:t xml:space="preserve"> </w:t>
      </w:r>
      <w:r w:rsidR="00705B51">
        <w:rPr>
          <w:lang w:eastAsia="es-CR"/>
        </w:rPr>
        <w:t xml:space="preserve">residen en </w:t>
      </w:r>
      <w:r w:rsidR="008B3143">
        <w:rPr>
          <w:lang w:eastAsia="es-CR"/>
        </w:rPr>
        <w:t xml:space="preserve">el apartado </w:t>
      </w:r>
      <w:r w:rsidR="008B3143">
        <w:rPr>
          <w:lang w:eastAsia="es-CR"/>
        </w:rPr>
        <w:fldChar w:fldCharType="begin"/>
      </w:r>
      <w:r w:rsidR="008B3143">
        <w:rPr>
          <w:lang w:eastAsia="es-CR"/>
        </w:rPr>
        <w:instrText xml:space="preserve"> REF _Ref385592019 \h </w:instrText>
      </w:r>
      <w:r w:rsidR="008B3143">
        <w:rPr>
          <w:lang w:eastAsia="es-CR"/>
        </w:rPr>
      </w:r>
      <w:r w:rsidR="008B3143">
        <w:rPr>
          <w:lang w:eastAsia="es-CR"/>
        </w:rPr>
        <w:fldChar w:fldCharType="separate"/>
      </w:r>
      <w:r w:rsidR="008B3143" w:rsidRPr="00F148D4">
        <w:t>Pruebas</w:t>
      </w:r>
      <w:r w:rsidR="008B3143">
        <w:rPr>
          <w:lang w:eastAsia="es-CR"/>
        </w:rPr>
        <w:fldChar w:fldCharType="end"/>
      </w:r>
      <w:r w:rsidR="00BB343A">
        <w:rPr>
          <w:lang w:eastAsia="es-CR"/>
        </w:rPr>
        <w:t xml:space="preserve">, </w:t>
      </w:r>
      <w:r>
        <w:rPr>
          <w:lang w:eastAsia="es-CR"/>
        </w:rPr>
        <w:t xml:space="preserve">y fueron creados por los desarrolladores y aprobados por el usuario como plan de pruebas. </w:t>
      </w:r>
    </w:p>
    <w:p w:rsidR="007C2284" w:rsidRDefault="00385B15" w:rsidP="00AD0B2F">
      <w:pPr>
        <w:spacing w:after="200" w:line="276" w:lineRule="auto"/>
        <w:jc w:val="left"/>
        <w:rPr>
          <w:lang w:eastAsia="es-CR"/>
        </w:rPr>
      </w:pPr>
      <w:r>
        <w:rPr>
          <w:lang w:eastAsia="es-CR"/>
        </w:rPr>
        <w:t>C</w:t>
      </w:r>
      <w:r w:rsidR="00BB343A">
        <w:rPr>
          <w:lang w:eastAsia="es-CR"/>
        </w:rPr>
        <w:t xml:space="preserve">ada escenario satisfactorio tendrá un valor cercano al 2,173.Lo que permite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 xml:space="preserve"> PASA</w:t>
      </w:r>
      <w:r w:rsidR="008B3143">
        <w:rPr>
          <w:lang w:eastAsia="es-CR"/>
        </w:rPr>
        <w:t xml:space="preserve"> en la columna resultado de cado uno de los cuarenta y seis escenarios comentados</w:t>
      </w:r>
      <w:r w:rsidR="00BB343A">
        <w:rPr>
          <w:lang w:eastAsia="es-CR"/>
        </w:rPr>
        <w:t>.</w:t>
      </w:r>
    </w:p>
    <w:p w:rsidR="00BB343A" w:rsidRDefault="00A37E7C" w:rsidP="00A37E7C">
      <w:pPr>
        <w:spacing w:after="200" w:line="276" w:lineRule="auto"/>
        <w:jc w:val="left"/>
        <w:rPr>
          <w:lang w:eastAsia="es-CR"/>
        </w:rPr>
      </w:pPr>
      <w:r>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BB343A">
        <w:rPr>
          <w:lang w:eastAsia="es-CR"/>
        </w:rPr>
      </w:r>
      <w:r w:rsidR="00BB343A">
        <w:rPr>
          <w:lang w:eastAsia="es-CR"/>
        </w:rPr>
        <w:fldChar w:fldCharType="separate"/>
      </w:r>
      <w:r w:rsidR="00BB343A" w:rsidRPr="00F148D4">
        <w:t>Re</w:t>
      </w:r>
      <w:r w:rsidR="00BB343A" w:rsidRPr="00F148D4">
        <w:t>s</w:t>
      </w:r>
      <w:r w:rsidR="00BB343A" w:rsidRPr="00F148D4">
        <w:t>ultados</w:t>
      </w:r>
      <w:r w:rsidR="00BB343A">
        <w:rPr>
          <w:lang w:eastAsia="es-CR"/>
        </w:rPr>
        <w:fldChar w:fldCharType="end"/>
      </w:r>
      <w:r w:rsidR="00BB343A">
        <w:rPr>
          <w:lang w:eastAsia="es-CR"/>
        </w:rPr>
        <w:t xml:space="preserve"> está basado en las respuestas brindadas por el usuario en el mismo se aprecia que se cuenta</w:t>
      </w:r>
      <w:r w:rsidR="00385B15">
        <w:rPr>
          <w:lang w:eastAsia="es-CR"/>
        </w:rPr>
        <w:t xml:space="preserve"> con 38 escenarios que contienen la palabra PASA </w:t>
      </w:r>
      <w:r w:rsidR="00BB343A">
        <w:rPr>
          <w:lang w:eastAsia="es-CR"/>
        </w:rPr>
        <w:t xml:space="preserve">y </w:t>
      </w:r>
      <w:r w:rsidR="00385B15">
        <w:rPr>
          <w:lang w:eastAsia="es-CR"/>
        </w:rPr>
        <w:t>8</w:t>
      </w:r>
      <w:r w:rsidR="00BB343A">
        <w:rPr>
          <w:lang w:eastAsia="es-CR"/>
        </w:rPr>
        <w:t xml:space="preserve"> escenarios que no lo fueron. </w:t>
      </w:r>
      <w:r>
        <w:rPr>
          <w:lang w:eastAsia="es-CR"/>
        </w:rPr>
        <w:t xml:space="preserve">Con </w:t>
      </w:r>
      <w:r w:rsidR="00BB343A">
        <w:rPr>
          <w:lang w:eastAsia="es-CR"/>
        </w:rPr>
        <w:t xml:space="preserve">esta información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 de </w:t>
      </w:r>
      <w:r>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A37E7C" w:rsidRDefault="00A37E7C" w:rsidP="00A37E7C">
      <w:pPr>
        <w:spacing w:after="200" w:line="276" w:lineRule="auto"/>
        <w:jc w:val="left"/>
        <w:rPr>
          <w:lang w:eastAsia="es-CR"/>
        </w:rPr>
      </w:pPr>
      <w:r>
        <w:rPr>
          <w:lang w:eastAsia="es-CR"/>
        </w:rPr>
        <w:t xml:space="preserve">Ahora bien, luego de la recepción de </w:t>
      </w:r>
      <w:r w:rsidRPr="00A37E7C">
        <w:rPr>
          <w:lang w:eastAsia="es-CR"/>
        </w:rPr>
        <w:t xml:space="preserve">los resultados por parte del usuario se procede </w:t>
      </w:r>
      <w:r>
        <w:rPr>
          <w:lang w:eastAsia="es-CR"/>
        </w:rPr>
        <w:t>a</w:t>
      </w:r>
      <w:r w:rsidRPr="00A37E7C">
        <w:rPr>
          <w:lang w:eastAsia="es-CR"/>
        </w:rPr>
        <w:t xml:space="preserve"> completar la columna: </w:t>
      </w:r>
      <w:r w:rsidRPr="00A37E7C">
        <w:rPr>
          <w:lang w:eastAsia="es-CR"/>
        </w:rPr>
        <w:t>Estado del análisis de los escenarios (desarrolladores y patrocinador</w:t>
      </w:r>
      <w:proofErr w:type="gramStart"/>
      <w:r w:rsidRPr="00A37E7C">
        <w:rPr>
          <w:lang w:eastAsia="es-CR"/>
        </w:rPr>
        <w:t>)</w:t>
      </w:r>
      <w:r w:rsidRPr="00A37E7C">
        <w:rPr>
          <w:lang w:eastAsia="es-CR"/>
        </w:rPr>
        <w:t xml:space="preserve"> </w:t>
      </w:r>
      <w:r>
        <w:rPr>
          <w:lang w:eastAsia="es-CR"/>
        </w:rPr>
        <w:t>,</w:t>
      </w:r>
      <w:proofErr w:type="gramEnd"/>
      <w:r>
        <w:rPr>
          <w:lang w:eastAsia="es-CR"/>
        </w:rPr>
        <w:t xml:space="preserve"> ubicada en la sección  </w:t>
      </w:r>
      <w:r>
        <w:rPr>
          <w:lang w:eastAsia="es-CR"/>
        </w:rPr>
        <w:t xml:space="preserve"> </w:t>
      </w:r>
      <w:r>
        <w:rPr>
          <w:lang w:eastAsia="es-CR"/>
        </w:rPr>
        <w:fldChar w:fldCharType="begin"/>
      </w:r>
      <w:r>
        <w:rPr>
          <w:lang w:eastAsia="es-CR"/>
        </w:rPr>
        <w:instrText xml:space="preserve"> REF _Ref385592837 \h </w:instrText>
      </w:r>
      <w:r>
        <w:rPr>
          <w:lang w:eastAsia="es-CR"/>
        </w:rPr>
      </w:r>
      <w:r>
        <w:rPr>
          <w:lang w:eastAsia="es-CR"/>
        </w:rPr>
        <w:fldChar w:fldCharType="separate"/>
      </w:r>
      <w:r w:rsidRPr="00F148D4">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ón con la especialista y usuaria</w:t>
      </w:r>
      <w:r>
        <w:rPr>
          <w:lang w:eastAsia="es-CR"/>
        </w:rPr>
        <w:t xml:space="preserve"> </w:t>
      </w:r>
      <w:r w:rsidRPr="00A37E7C">
        <w:rPr>
          <w:highlight w:val="yellow"/>
          <w:lang w:eastAsia="es-CR"/>
        </w:rPr>
        <w:t>(Ver minuta).</w:t>
      </w:r>
      <w:r w:rsidRPr="00A37E7C">
        <w:rPr>
          <w:lang w:eastAsia="es-CR"/>
        </w:rPr>
        <w:t xml:space="preserve"> </w:t>
      </w:r>
      <w:r>
        <w:rPr>
          <w:lang w:eastAsia="es-CR"/>
        </w:rPr>
        <w:t>En la misma se evalúan los 8 escenarios que no cuentan con la palabra PASA, con el fin de establecer si aplica o no el ajuste, y posteriormente definir si la prueba es satisfactoria o no. Los escenarios revisados y el estado del análisis de los mismos son los que se indican en la última columna:</w:t>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F937F2" w:rsidTr="00A37E7C">
        <w:trPr>
          <w:trHeight w:val="375"/>
          <w:jc w:val="center"/>
        </w:trPr>
        <w:tc>
          <w:tcPr>
            <w:tcW w:w="10081" w:type="dxa"/>
            <w:gridSpan w:val="5"/>
            <w:shd w:val="clear" w:color="000000" w:fill="366092"/>
            <w:noWrap/>
            <w:vAlign w:val="bottom"/>
            <w:hideMark/>
          </w:tcPr>
          <w:p w:rsidR="00A37E7C" w:rsidRPr="00F937F2" w:rsidRDefault="00A37E7C" w:rsidP="00CF27AB">
            <w:pPr>
              <w:spacing w:line="240" w:lineRule="auto"/>
              <w:jc w:val="center"/>
              <w:rPr>
                <w:color w:val="FFFFFF"/>
                <w:szCs w:val="24"/>
                <w:lang w:eastAsia="es-CR"/>
              </w:rPr>
            </w:pPr>
            <w:r w:rsidRPr="00F937F2">
              <w:rPr>
                <w:color w:val="FFFFFF"/>
                <w:szCs w:val="24"/>
                <w:lang w:eastAsia="es-CR"/>
              </w:rPr>
              <w:t>Escenarios</w:t>
            </w:r>
          </w:p>
        </w:tc>
      </w:tr>
      <w:tr w:rsidR="00A37E7C" w:rsidRPr="00F937F2" w:rsidTr="00A37E7C">
        <w:trPr>
          <w:trHeight w:val="1168"/>
          <w:jc w:val="center"/>
        </w:trPr>
        <w:tc>
          <w:tcPr>
            <w:tcW w:w="966" w:type="dxa"/>
            <w:shd w:val="clear" w:color="000000" w:fill="366092"/>
            <w:noWrap/>
            <w:vAlign w:val="center"/>
            <w:hideMark/>
          </w:tcPr>
          <w:p w:rsidR="00A37E7C" w:rsidRPr="00F937F2" w:rsidRDefault="00A37E7C" w:rsidP="00CF27AB">
            <w:pPr>
              <w:spacing w:line="240" w:lineRule="auto"/>
              <w:rPr>
                <w:color w:val="FFFFFF"/>
                <w:szCs w:val="24"/>
                <w:lang w:eastAsia="es-CR"/>
              </w:rPr>
            </w:pPr>
            <w:r w:rsidRPr="00F937F2">
              <w:rPr>
                <w:color w:val="FFFFFF"/>
                <w:szCs w:val="24"/>
                <w:lang w:eastAsia="es-CR"/>
              </w:rPr>
              <w:t>Número</w:t>
            </w:r>
          </w:p>
        </w:tc>
        <w:tc>
          <w:tcPr>
            <w:tcW w:w="3313" w:type="dxa"/>
            <w:shd w:val="clear" w:color="000000" w:fill="366092"/>
            <w:vAlign w:val="bottom"/>
            <w:hideMark/>
          </w:tcPr>
          <w:p w:rsidR="00A37E7C" w:rsidRPr="00F937F2" w:rsidRDefault="00A37E7C" w:rsidP="00CF27AB">
            <w:pPr>
              <w:spacing w:line="240" w:lineRule="auto"/>
              <w:rPr>
                <w:color w:val="FFFFFF"/>
                <w:szCs w:val="24"/>
                <w:lang w:eastAsia="es-CR"/>
              </w:rPr>
            </w:pPr>
            <w:r w:rsidRPr="00F937F2">
              <w:rPr>
                <w:color w:val="FFFFFF"/>
                <w:szCs w:val="24"/>
                <w:lang w:eastAsia="es-CR"/>
              </w:rPr>
              <w:t>Descripción</w:t>
            </w:r>
          </w:p>
        </w:tc>
        <w:tc>
          <w:tcPr>
            <w:tcW w:w="1594" w:type="dxa"/>
            <w:shd w:val="clear" w:color="000000" w:fill="366092"/>
            <w:noWrap/>
            <w:vAlign w:val="bottom"/>
            <w:hideMark/>
          </w:tcPr>
          <w:p w:rsidR="00A37E7C" w:rsidRPr="00F937F2" w:rsidRDefault="00A37E7C" w:rsidP="00CF27AB">
            <w:pPr>
              <w:spacing w:line="240" w:lineRule="auto"/>
              <w:rPr>
                <w:color w:val="FFFFFF"/>
                <w:szCs w:val="24"/>
                <w:lang w:eastAsia="es-CR"/>
              </w:rPr>
            </w:pPr>
            <w:r w:rsidRPr="00F937F2">
              <w:rPr>
                <w:color w:val="FFFFFF"/>
                <w:szCs w:val="24"/>
                <w:lang w:eastAsia="es-CR"/>
              </w:rPr>
              <w:t>Resultado</w:t>
            </w:r>
          </w:p>
        </w:tc>
        <w:tc>
          <w:tcPr>
            <w:tcW w:w="2375" w:type="dxa"/>
            <w:shd w:val="clear" w:color="000000" w:fill="366092"/>
            <w:noWrap/>
            <w:vAlign w:val="bottom"/>
            <w:hideMark/>
          </w:tcPr>
          <w:p w:rsidR="00A37E7C" w:rsidRPr="00F937F2" w:rsidRDefault="00A37E7C" w:rsidP="00CF27AB">
            <w:pPr>
              <w:spacing w:line="240" w:lineRule="auto"/>
              <w:rPr>
                <w:color w:val="FFFFFF"/>
                <w:szCs w:val="24"/>
                <w:lang w:eastAsia="es-CR"/>
              </w:rPr>
            </w:pPr>
            <w:r w:rsidRPr="00F937F2">
              <w:rPr>
                <w:color w:val="FFFFFF"/>
                <w:szCs w:val="24"/>
                <w:lang w:eastAsia="es-CR"/>
              </w:rPr>
              <w:t>Observaciones</w:t>
            </w:r>
          </w:p>
        </w:tc>
        <w:tc>
          <w:tcPr>
            <w:tcW w:w="1833" w:type="dxa"/>
            <w:shd w:val="clear" w:color="000000" w:fill="366092"/>
            <w:vAlign w:val="bottom"/>
          </w:tcPr>
          <w:p w:rsidR="00A37E7C" w:rsidRPr="00F937F2" w:rsidRDefault="00A37E7C" w:rsidP="00CF27AB">
            <w:pPr>
              <w:spacing w:line="240" w:lineRule="auto"/>
              <w:rPr>
                <w:color w:val="FFFFFF"/>
                <w:szCs w:val="24"/>
                <w:lang w:eastAsia="es-CR"/>
              </w:rPr>
            </w:pPr>
            <w:r w:rsidRPr="00F937F2">
              <w:rPr>
                <w:color w:val="FFFFFF"/>
                <w:szCs w:val="24"/>
                <w:lang w:eastAsia="es-CR"/>
              </w:rPr>
              <w:t>Estado del análisis de los escenarios (desarrolladores y patrocinador)</w:t>
            </w:r>
          </w:p>
        </w:tc>
      </w:tr>
      <w:tr w:rsidR="00A37E7C" w:rsidRPr="00F937F2" w:rsidTr="00A37E7C">
        <w:trPr>
          <w:trHeight w:val="6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lastRenderedPageBreak/>
              <w:t>12</w:t>
            </w:r>
          </w:p>
        </w:tc>
        <w:tc>
          <w:tcPr>
            <w:tcW w:w="3313" w:type="dxa"/>
            <w:shd w:val="clear" w:color="000000" w:fill="B7DEE8"/>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Aparece el mensaje (reprobado) cuando 2 o más de las preguntas fueron seleccionadas con respuesta Sí</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RESUELTO, estado cambio a PASA</w:t>
            </w:r>
          </w:p>
        </w:tc>
      </w:tr>
      <w:tr w:rsidR="00A37E7C" w:rsidRPr="00F937F2" w:rsidTr="00A37E7C">
        <w:trPr>
          <w:trHeight w:val="6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16</w:t>
            </w:r>
          </w:p>
        </w:tc>
        <w:tc>
          <w:tcPr>
            <w:tcW w:w="3313" w:type="dxa"/>
            <w:shd w:val="clear" w:color="000000" w:fill="B7DEE8"/>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No deja anotar observaciones en caso de falla en uno o en ambos oídos, con el cuestionario no se puede determinar esto.</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No aplica la observación inicial, ni resultado reprobado, según los requerimientos el escenario PASA.</w:t>
            </w:r>
          </w:p>
        </w:tc>
      </w:tr>
      <w:tr w:rsidR="00A37E7C" w:rsidRPr="00F937F2" w:rsidTr="00A37E7C">
        <w:trPr>
          <w:trHeight w:val="3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18</w:t>
            </w:r>
          </w:p>
        </w:tc>
        <w:tc>
          <w:tcPr>
            <w:tcW w:w="3313" w:type="dxa"/>
            <w:shd w:val="clear" w:color="000000" w:fill="B7DEE8"/>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Dentro del examen cuestionario solo se  puede acceder a "Regresar"</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No aplica la observación inicial, ni resultado reprobado, según los requerimientos el escenario PASA.</w:t>
            </w:r>
          </w:p>
        </w:tc>
      </w:tr>
      <w:tr w:rsidR="00A37E7C" w:rsidRPr="00F937F2" w:rsidTr="00A37E7C">
        <w:trPr>
          <w:trHeight w:val="6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19</w:t>
            </w:r>
          </w:p>
        </w:tc>
        <w:tc>
          <w:tcPr>
            <w:tcW w:w="3313" w:type="dxa"/>
            <w:shd w:val="clear" w:color="000000" w:fill="B7DEE8"/>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Dentro del examen cuestionario solo se  puede acceder a "Regresar" presionando el menú del teléfono</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No aplica la observación inicial, ni resultado reprobado, según los requerimientos el escenario PASA.</w:t>
            </w:r>
          </w:p>
        </w:tc>
      </w:tr>
      <w:tr w:rsidR="00A37E7C" w:rsidRPr="00F937F2" w:rsidTr="00A37E7C">
        <w:trPr>
          <w:trHeight w:val="6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22</w:t>
            </w:r>
          </w:p>
        </w:tc>
        <w:tc>
          <w:tcPr>
            <w:tcW w:w="3313" w:type="dxa"/>
            <w:shd w:val="clear" w:color="000000" w:fill="F79646"/>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F937F2">
              <w:rPr>
                <w:color w:val="000000"/>
                <w:szCs w:val="24"/>
                <w:lang w:eastAsia="es-CR"/>
              </w:rPr>
              <w:t>Settings</w:t>
            </w:r>
            <w:proofErr w:type="spellEnd"/>
            <w:r w:rsidRPr="00F937F2">
              <w:rPr>
                <w:color w:val="000000"/>
                <w:szCs w:val="24"/>
                <w:lang w:eastAsia="es-CR"/>
              </w:rPr>
              <w:t>"</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RESUELTO, estado cambio a PASA</w:t>
            </w:r>
          </w:p>
        </w:tc>
      </w:tr>
      <w:tr w:rsidR="00A37E7C" w:rsidRPr="00F937F2" w:rsidTr="00A37E7C">
        <w:trPr>
          <w:trHeight w:val="51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34</w:t>
            </w:r>
          </w:p>
        </w:tc>
        <w:tc>
          <w:tcPr>
            <w:tcW w:w="3313" w:type="dxa"/>
            <w:shd w:val="clear" w:color="000000" w:fill="C4BD97"/>
            <w:vAlign w:val="bottom"/>
            <w:hideMark/>
          </w:tcPr>
          <w:p w:rsidR="00A37E7C" w:rsidRPr="00F937F2" w:rsidRDefault="00A37E7C" w:rsidP="00CF27AB">
            <w:pPr>
              <w:spacing w:after="240" w:line="240" w:lineRule="auto"/>
              <w:rPr>
                <w:color w:val="000000"/>
                <w:szCs w:val="24"/>
                <w:lang w:eastAsia="es-CR"/>
              </w:rPr>
            </w:pPr>
            <w:r w:rsidRPr="00F937F2">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Muestra los resultados "descendente" de la primera prueba realizada hasta la última</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RESUELTO, estado cambio a PASA</w:t>
            </w:r>
          </w:p>
        </w:tc>
      </w:tr>
      <w:tr w:rsidR="00A37E7C" w:rsidRPr="00F937F2" w:rsidTr="00A37E7C">
        <w:trPr>
          <w:trHeight w:val="18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lastRenderedPageBreak/>
              <w:t>38</w:t>
            </w:r>
          </w:p>
        </w:tc>
        <w:tc>
          <w:tcPr>
            <w:tcW w:w="3313" w:type="dxa"/>
            <w:shd w:val="clear" w:color="000000" w:fill="C4BD97"/>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Solo estás pantallas tienen menú con varias opciones:</w:t>
            </w:r>
            <w:r w:rsidRPr="00F937F2">
              <w:rPr>
                <w:color w:val="000000"/>
                <w:szCs w:val="24"/>
                <w:lang w:eastAsia="es-CR"/>
              </w:rPr>
              <w:br/>
              <w:t xml:space="preserve">◦ Pantallas con las instrucciones de los exámenes. </w:t>
            </w:r>
            <w:r w:rsidRPr="00F937F2">
              <w:rPr>
                <w:color w:val="000000"/>
                <w:szCs w:val="24"/>
                <w:lang w:eastAsia="es-CR"/>
              </w:rPr>
              <w:br/>
              <w:t xml:space="preserve">◦ Pantallas de los exámenes se realiza un examen audiológico. </w:t>
            </w:r>
            <w:r w:rsidRPr="00F937F2">
              <w:rPr>
                <w:color w:val="000000"/>
                <w:szCs w:val="24"/>
                <w:lang w:eastAsia="es-CR"/>
              </w:rPr>
              <w:br/>
              <w:t>◦ Pantalla de resultados.</w:t>
            </w:r>
            <w:r w:rsidRPr="00F937F2">
              <w:rPr>
                <w:color w:val="000000"/>
                <w:szCs w:val="24"/>
                <w:lang w:eastAsia="es-CR"/>
              </w:rPr>
              <w:br/>
              <w:t>◦ Acerca de.</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Pantallas con las instrucciones de los exámenes. Solo sale regresar</w:t>
            </w:r>
          </w:p>
          <w:p w:rsidR="00A37E7C" w:rsidRPr="00F937F2" w:rsidRDefault="00A37E7C" w:rsidP="00CF27AB">
            <w:pPr>
              <w:spacing w:line="240" w:lineRule="auto"/>
              <w:rPr>
                <w:color w:val="000000"/>
                <w:szCs w:val="24"/>
                <w:lang w:eastAsia="es-CR"/>
              </w:rPr>
            </w:pPr>
            <w:r w:rsidRPr="00F937F2">
              <w:rPr>
                <w:color w:val="000000"/>
                <w:szCs w:val="24"/>
                <w:lang w:eastAsia="es-CR"/>
              </w:rPr>
              <w:t>Acerca de. Solo sale regresar</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No aplica la observación ni resultado reprobado  según los requerimientos el escenario PASA</w:t>
            </w:r>
          </w:p>
        </w:tc>
      </w:tr>
      <w:tr w:rsidR="00A37E7C" w:rsidRPr="00F937F2" w:rsidTr="00A37E7C">
        <w:trPr>
          <w:trHeight w:val="600"/>
          <w:jc w:val="center"/>
        </w:trPr>
        <w:tc>
          <w:tcPr>
            <w:tcW w:w="966" w:type="dxa"/>
            <w:shd w:val="clear" w:color="000000" w:fill="EEECE1"/>
            <w:noWrap/>
            <w:vAlign w:val="center"/>
            <w:hideMark/>
          </w:tcPr>
          <w:p w:rsidR="00A37E7C" w:rsidRPr="00F937F2" w:rsidRDefault="00A37E7C" w:rsidP="00CF27AB">
            <w:pPr>
              <w:spacing w:line="240" w:lineRule="auto"/>
              <w:rPr>
                <w:color w:val="000000"/>
                <w:szCs w:val="24"/>
                <w:lang w:eastAsia="es-CR"/>
              </w:rPr>
            </w:pPr>
            <w:r w:rsidRPr="00F937F2">
              <w:rPr>
                <w:color w:val="000000"/>
                <w:szCs w:val="24"/>
                <w:lang w:eastAsia="es-CR"/>
              </w:rPr>
              <w:t>45</w:t>
            </w:r>
          </w:p>
        </w:tc>
        <w:tc>
          <w:tcPr>
            <w:tcW w:w="3313" w:type="dxa"/>
            <w:shd w:val="clear" w:color="000000" w:fill="C4BD97"/>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FF0000"/>
                <w:szCs w:val="24"/>
                <w:lang w:eastAsia="es-CR"/>
              </w:rPr>
              <w:t>REPROBADO</w:t>
            </w:r>
          </w:p>
        </w:tc>
        <w:tc>
          <w:tcPr>
            <w:tcW w:w="2375" w:type="dxa"/>
            <w:shd w:val="clear" w:color="auto" w:fill="auto"/>
            <w:noWrap/>
            <w:vAlign w:val="bottom"/>
            <w:hideMark/>
          </w:tcPr>
          <w:p w:rsidR="00A37E7C" w:rsidRPr="00F937F2" w:rsidRDefault="00A37E7C" w:rsidP="00CF27AB">
            <w:pPr>
              <w:spacing w:line="240" w:lineRule="auto"/>
              <w:rPr>
                <w:color w:val="000000"/>
                <w:szCs w:val="24"/>
                <w:lang w:eastAsia="es-CR"/>
              </w:rPr>
            </w:pPr>
            <w:r w:rsidRPr="00F937F2">
              <w:rPr>
                <w:color w:val="000000"/>
                <w:szCs w:val="24"/>
                <w:lang w:eastAsia="es-CR"/>
              </w:rPr>
              <w:t xml:space="preserve">Las direcciones están incorrectas. No se ve claramente la ubicación de las dos oficinas. </w:t>
            </w:r>
            <w:proofErr w:type="gramStart"/>
            <w:r w:rsidRPr="00F937F2">
              <w:rPr>
                <w:color w:val="000000"/>
                <w:szCs w:val="24"/>
                <w:lang w:eastAsia="es-CR"/>
              </w:rPr>
              <w:t>tal</w:t>
            </w:r>
            <w:proofErr w:type="gramEnd"/>
            <w:r w:rsidRPr="00F937F2">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F937F2" w:rsidRDefault="00A37E7C" w:rsidP="00CF27AB">
            <w:pPr>
              <w:spacing w:line="240" w:lineRule="auto"/>
              <w:rPr>
                <w:color w:val="000000"/>
                <w:szCs w:val="24"/>
                <w:lang w:eastAsia="es-CR"/>
              </w:rPr>
            </w:pPr>
            <w:r w:rsidRPr="00F937F2">
              <w:rPr>
                <w:color w:val="000000"/>
                <w:szCs w:val="24"/>
                <w:lang w:eastAsia="es-CR"/>
              </w:rPr>
              <w:t>RESUELTO, estado cambio a PASA</w:t>
            </w:r>
          </w:p>
        </w:tc>
      </w:tr>
    </w:tbl>
    <w:p w:rsidR="00A37E7C" w:rsidRDefault="00A37E7C" w:rsidP="00A37E7C">
      <w:pPr>
        <w:spacing w:after="200" w:line="276" w:lineRule="auto"/>
        <w:jc w:val="left"/>
        <w:rPr>
          <w:lang w:eastAsia="es-CR"/>
        </w:rPr>
      </w:pPr>
    </w:p>
    <w:p w:rsidR="00A37E7C" w:rsidRDefault="00A37E7C" w:rsidP="00A37E7C">
      <w:pPr>
        <w:spacing w:after="200" w:line="276" w:lineRule="auto"/>
        <w:jc w:val="left"/>
        <w:rPr>
          <w:lang w:eastAsia="es-CR"/>
        </w:rPr>
      </w:pPr>
      <w:r>
        <w:rPr>
          <w:lang w:eastAsia="es-CR"/>
        </w:rPr>
        <w:t>Por lo tanto, con el cuadro anterior se demuestra los ajustes que realmente eran requeridos y los que no, y luego de la corrección, los 8 escenarios cambian de estado a PASA</w:t>
      </w:r>
      <w:r>
        <w:rPr>
          <w:lang w:eastAsia="es-CR"/>
        </w:rPr>
        <w:t xml:space="preserve">. Con esta información se establece un grado </w:t>
      </w:r>
      <w:r>
        <w:rPr>
          <w:lang w:eastAsia="es-CR"/>
        </w:rPr>
        <w:t xml:space="preserve">final </w:t>
      </w:r>
      <w:r>
        <w:rPr>
          <w:lang w:eastAsia="es-CR"/>
        </w:rPr>
        <w:t>de aceptación  de</w:t>
      </w:r>
      <w:r>
        <w:rPr>
          <w:lang w:eastAsia="es-CR"/>
        </w:rPr>
        <w:t>l</w:t>
      </w:r>
      <w:bookmarkStart w:id="318" w:name="_GoBack"/>
      <w:bookmarkEnd w:id="318"/>
      <w:r>
        <w:rPr>
          <w:lang w:eastAsia="es-CR"/>
        </w:rPr>
        <w:t xml:space="preserve"> </w:t>
      </w:r>
      <w:r>
        <w:rPr>
          <w:lang w:eastAsia="es-CR"/>
        </w:rPr>
        <w:t>100</w:t>
      </w:r>
      <w:r>
        <w:rPr>
          <w:lang w:eastAsia="es-CR"/>
        </w:rPr>
        <w:t>% sobre la aplicación desarrollada.</w:t>
      </w:r>
    </w:p>
    <w:p w:rsidR="00BB343A" w:rsidRPr="008B3143" w:rsidRDefault="00BB343A" w:rsidP="00AD0B2F">
      <w:pPr>
        <w:spacing w:after="200" w:line="276" w:lineRule="auto"/>
        <w:jc w:val="left"/>
        <w:rPr>
          <w:lang w:eastAsia="es-CR"/>
        </w:rPr>
      </w:pPr>
    </w:p>
    <w:p w:rsidR="003B1E10" w:rsidRDefault="003B1E10">
      <w:pPr>
        <w:spacing w:after="200" w:line="276" w:lineRule="auto"/>
        <w:jc w:val="left"/>
        <w:rPr>
          <w:rFonts w:eastAsia="Calibri"/>
          <w:b/>
          <w:bCs/>
          <w:kern w:val="32"/>
          <w:sz w:val="32"/>
          <w:szCs w:val="23"/>
          <w:lang w:eastAsia="es-CR"/>
        </w:rPr>
      </w:pPr>
      <w:bookmarkStart w:id="319" w:name="_Toc347566009"/>
      <w:r>
        <w:rPr>
          <w:szCs w:val="23"/>
        </w:rPr>
        <w:br w:type="page"/>
      </w:r>
    </w:p>
    <w:p w:rsidR="00AD0B2F" w:rsidRPr="00311F48" w:rsidRDefault="00AD0B2F" w:rsidP="00AD0B2F">
      <w:pPr>
        <w:pStyle w:val="t1"/>
        <w:rPr>
          <w:szCs w:val="23"/>
        </w:rPr>
      </w:pPr>
      <w:bookmarkStart w:id="320" w:name="_Toc384671562"/>
      <w:r w:rsidRPr="00311F48">
        <w:rPr>
          <w:szCs w:val="23"/>
        </w:rPr>
        <w:lastRenderedPageBreak/>
        <w:t>CAPÍTULO 5</w:t>
      </w:r>
      <w:bookmarkEnd w:id="319"/>
      <w:bookmarkEnd w:id="320"/>
      <w:r w:rsidRPr="00311F48">
        <w:rPr>
          <w:szCs w:val="23"/>
        </w:rPr>
        <w:t xml:space="preserve"> </w:t>
      </w:r>
    </w:p>
    <w:p w:rsidR="00AD0B2F" w:rsidRPr="00CF7434" w:rsidRDefault="00AD0B2F" w:rsidP="00AD0B2F">
      <w:pPr>
        <w:pStyle w:val="12"/>
      </w:pPr>
      <w:bookmarkStart w:id="321" w:name="_Toc347566010"/>
      <w:bookmarkStart w:id="322" w:name="_Toc384671563"/>
      <w:r w:rsidRPr="00CF7434">
        <w:t>Conclusiones y Recomendaciones</w:t>
      </w:r>
      <w:bookmarkEnd w:id="321"/>
      <w:bookmarkEnd w:id="322"/>
    </w:p>
    <w:p w:rsidR="004E63D2" w:rsidRDefault="00AD0B2F" w:rsidP="004E63D2">
      <w:pPr>
        <w:pStyle w:val="13"/>
        <w:tabs>
          <w:tab w:val="left" w:pos="1134"/>
        </w:tabs>
      </w:pPr>
      <w:bookmarkStart w:id="323" w:name="_Toc347566011"/>
      <w:bookmarkStart w:id="324" w:name="_Toc384671564"/>
      <w:r w:rsidRPr="00F148D4">
        <w:t>Conclusiones</w:t>
      </w:r>
      <w:bookmarkEnd w:id="323"/>
      <w:bookmarkEnd w:id="324"/>
      <w:r w:rsidRPr="00F148D4">
        <w:t xml:space="preserve"> </w:t>
      </w:r>
      <w:bookmarkStart w:id="325" w:name="_Toc384670859"/>
    </w:p>
    <w:p w:rsidR="003B1E10" w:rsidRPr="006401F4" w:rsidRDefault="003B1E10" w:rsidP="006401F4">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5"/>
    </w:p>
    <w:p w:rsidR="003B1E10" w:rsidRPr="006401F4" w:rsidRDefault="003B1E10" w:rsidP="006401F4">
      <w:pPr>
        <w:pStyle w:val="ListParagraph"/>
        <w:numPr>
          <w:ilvl w:val="0"/>
          <w:numId w:val="29"/>
        </w:numPr>
        <w:rPr>
          <w:lang w:eastAsia="es-CR"/>
        </w:rPr>
      </w:pPr>
      <w:bookmarkStart w:id="326"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26"/>
      <w:r w:rsidR="00B4508E" w:rsidRPr="006401F4">
        <w:rPr>
          <w:lang w:eastAsia="es-CR"/>
        </w:rPr>
        <w:t>.</w:t>
      </w:r>
    </w:p>
    <w:p w:rsidR="004C0D76" w:rsidRPr="006401F4" w:rsidRDefault="004C0D76" w:rsidP="006401F4">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6401F4">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6401F4">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6401F4">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6401F4">
      <w:pPr>
        <w:pStyle w:val="ListParagraph"/>
        <w:numPr>
          <w:ilvl w:val="0"/>
          <w:numId w:val="29"/>
        </w:numPr>
        <w:rPr>
          <w:lang w:eastAsia="es-CR"/>
        </w:rPr>
      </w:pPr>
      <w:commentRangeStart w:id="327"/>
      <w:r>
        <w:rPr>
          <w:lang w:eastAsia="es-CR"/>
        </w:rPr>
        <w:t xml:space="preserve">El nivel de aceptación </w:t>
      </w:r>
      <w:r w:rsidRPr="00301C74">
        <w:rPr>
          <w:highlight w:val="yellow"/>
          <w:lang w:eastAsia="es-CR"/>
        </w:rPr>
        <w:t xml:space="preserve">de </w:t>
      </w:r>
      <w:proofErr w:type="gramStart"/>
      <w:r w:rsidRPr="00301C74">
        <w:rPr>
          <w:highlight w:val="yellow"/>
          <w:lang w:eastAsia="es-CR"/>
        </w:rPr>
        <w:t>% ,</w:t>
      </w:r>
      <w:proofErr w:type="gramEnd"/>
      <w:r w:rsidRPr="00301C74">
        <w:rPr>
          <w:highlight w:val="yellow"/>
          <w:lang w:eastAsia="es-CR"/>
        </w:rPr>
        <w:t xml:space="preserve"> sobre</w:t>
      </w:r>
      <w:r>
        <w:rPr>
          <w:lang w:eastAsia="es-CR"/>
        </w:rPr>
        <w:t xml:space="preserve"> la aplicación permite definir el desarrollo de la misma como un desarrollo exitoso</w:t>
      </w:r>
      <w:commentRangeEnd w:id="327"/>
      <w:r>
        <w:rPr>
          <w:rStyle w:val="CommentReference"/>
          <w:lang w:val="es-CR"/>
        </w:rPr>
        <w:commentReference w:id="327"/>
      </w:r>
      <w:r>
        <w:rPr>
          <w:lang w:eastAsia="es-CR"/>
        </w:rPr>
        <w:t xml:space="preserve"> para la clínica Audinsa S.A.</w:t>
      </w:r>
    </w:p>
    <w:p w:rsidR="00AD0B2F" w:rsidRPr="00F148D4" w:rsidRDefault="00AD0B2F" w:rsidP="00AD0B2F">
      <w:pPr>
        <w:pStyle w:val="13"/>
        <w:tabs>
          <w:tab w:val="left" w:pos="1134"/>
        </w:tabs>
      </w:pPr>
      <w:bookmarkStart w:id="328" w:name="_Toc347566012"/>
      <w:bookmarkStart w:id="329" w:name="_Toc384671565"/>
      <w:r>
        <w:t>Recomendaciones</w:t>
      </w:r>
      <w:bookmarkEnd w:id="328"/>
      <w:bookmarkEnd w:id="329"/>
      <w:r w:rsidR="00236590">
        <w:t>.</w:t>
      </w:r>
    </w:p>
    <w:p w:rsidR="003B1E10" w:rsidRPr="006401F4" w:rsidRDefault="003B1E10" w:rsidP="006401F4">
      <w:pPr>
        <w:pStyle w:val="ListParagraph"/>
        <w:numPr>
          <w:ilvl w:val="0"/>
          <w:numId w:val="30"/>
        </w:numPr>
        <w:rPr>
          <w:lang w:eastAsia="es-CR"/>
        </w:rPr>
      </w:pPr>
      <w:bookmarkStart w:id="330"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30"/>
    </w:p>
    <w:p w:rsidR="003B1E10" w:rsidRPr="006401F4" w:rsidRDefault="003B1E10" w:rsidP="006401F4">
      <w:pPr>
        <w:pStyle w:val="ListParagraph"/>
        <w:numPr>
          <w:ilvl w:val="0"/>
          <w:numId w:val="30"/>
        </w:numPr>
        <w:rPr>
          <w:lang w:eastAsia="es-CR"/>
        </w:rPr>
      </w:pPr>
      <w:bookmarkStart w:id="331"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31"/>
    </w:p>
    <w:p w:rsidR="003B1E10" w:rsidRPr="006401F4" w:rsidRDefault="003B1E10" w:rsidP="006401F4">
      <w:pPr>
        <w:pStyle w:val="ListParagraph"/>
        <w:numPr>
          <w:ilvl w:val="0"/>
          <w:numId w:val="30"/>
        </w:numPr>
        <w:rPr>
          <w:lang w:eastAsia="es-CR"/>
        </w:rPr>
      </w:pPr>
      <w:bookmarkStart w:id="332"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32"/>
    </w:p>
    <w:p w:rsidR="003B1E10" w:rsidRPr="006401F4" w:rsidRDefault="003B1E10" w:rsidP="006401F4">
      <w:pPr>
        <w:pStyle w:val="ListParagraph"/>
        <w:numPr>
          <w:ilvl w:val="0"/>
          <w:numId w:val="30"/>
        </w:numPr>
        <w:rPr>
          <w:lang w:eastAsia="es-CR"/>
        </w:rPr>
      </w:pPr>
      <w:bookmarkStart w:id="333"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34" w:name="_Toc384670866"/>
      <w:bookmarkEnd w:id="333"/>
    </w:p>
    <w:p w:rsidR="00361FBC" w:rsidRPr="006401F4" w:rsidRDefault="003B1E10" w:rsidP="006401F4">
      <w:pPr>
        <w:pStyle w:val="ListParagraph"/>
        <w:numPr>
          <w:ilvl w:val="0"/>
          <w:numId w:val="30"/>
        </w:numPr>
        <w:rPr>
          <w:lang w:eastAsia="es-CR"/>
        </w:rPr>
      </w:pPr>
      <w:r w:rsidRPr="006401F4">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4"/>
    </w:p>
    <w:p w:rsidR="00361FBC" w:rsidRDefault="00361FBC" w:rsidP="006401F4">
      <w:pPr>
        <w:pStyle w:val="ListParagraph"/>
        <w:numPr>
          <w:ilvl w:val="0"/>
          <w:numId w:val="30"/>
        </w:numPr>
        <w:rPr>
          <w:lang w:eastAsia="es-CR"/>
        </w:rPr>
      </w:pPr>
      <w:r w:rsidRPr="006401F4">
        <w:rPr>
          <w:lang w:eastAsia="es-CR"/>
        </w:rPr>
        <w:t>Desarrollar en un futuro la funcionalidad  que permita a la clínica enviar  información a la gente que cuenta con la aplicación instalada y de esta manera, propagar información relevante para las personas y para la empresa.</w:t>
      </w:r>
    </w:p>
    <w:p w:rsidR="00301C74" w:rsidRDefault="00301C74" w:rsidP="00301C74">
      <w:pPr>
        <w:pStyle w:val="ListParagraph"/>
        <w:numPr>
          <w:ilvl w:val="0"/>
          <w:numId w:val="30"/>
        </w:numPr>
        <w:spacing w:after="200" w:line="276" w:lineRule="auto"/>
        <w:jc w:val="left"/>
        <w:rPr>
          <w:lang w:eastAsia="es-CR"/>
        </w:rPr>
      </w:pPr>
      <w:commentRangeStart w:id="335"/>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Pr>
          <w:lang w:eastAsia="es-CR"/>
        </w:rPr>
      </w:r>
      <w:r>
        <w:rPr>
          <w:lang w:eastAsia="es-CR"/>
        </w:rPr>
        <w:fldChar w:fldCharType="separate"/>
      </w:r>
      <w:r w:rsidRPr="00F148D4">
        <w:t>Resultados</w:t>
      </w:r>
      <w:r>
        <w:rPr>
          <w:lang w:eastAsia="es-CR"/>
        </w:rPr>
        <w:fldChar w:fldCharType="end"/>
      </w:r>
      <w:r>
        <w:rPr>
          <w:lang w:eastAsia="es-CR"/>
        </w:rPr>
        <w:t>,  considera aspectos o posibles requerimientos que el usuario puede solicitar como mejoras posteriores.</w:t>
      </w:r>
      <w:commentRangeEnd w:id="335"/>
      <w:r>
        <w:rPr>
          <w:rStyle w:val="CommentReference"/>
          <w:lang w:val="es-CR"/>
        </w:rPr>
        <w:commentReference w:id="335"/>
      </w:r>
    </w:p>
    <w:p w:rsidR="00301C74" w:rsidRPr="006401F4" w:rsidRDefault="00301C74" w:rsidP="00301C74">
      <w:pPr>
        <w:ind w:left="1276"/>
        <w:rPr>
          <w:lang w:eastAsia="es-CR"/>
        </w:rPr>
      </w:pPr>
    </w:p>
    <w:p w:rsidR="00AD0B2F" w:rsidRPr="00236590" w:rsidRDefault="00AD0B2F" w:rsidP="00236590">
      <w:pPr>
        <w:pStyle w:val="13"/>
        <w:numPr>
          <w:ilvl w:val="3"/>
          <w:numId w:val="5"/>
        </w:numPr>
        <w:tabs>
          <w:tab w:val="left" w:pos="1134"/>
        </w:tabs>
        <w:rPr>
          <w:b w:val="0"/>
        </w:rPr>
      </w:pPr>
      <w:r w:rsidRPr="00236590">
        <w:rPr>
          <w:b w:val="0"/>
        </w:rPr>
        <w:br w:type="page"/>
      </w:r>
    </w:p>
    <w:bookmarkStart w:id="336" w:name="_Toc384671566" w:displacedByCustomXml="next"/>
    <w:bookmarkStart w:id="337"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37"/>
          <w:bookmarkEnd w:id="336"/>
        </w:p>
        <w:sdt>
          <w:sdtPr>
            <w:id w:val="111145805"/>
            <w:bibliography/>
          </w:sdtPr>
          <w:sdtContent>
            <w:commentRangeStart w:id="338"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8"/>
              <w:r w:rsidR="00814187">
                <w:rPr>
                  <w:rStyle w:val="CommentReference"/>
                </w:rPr>
                <w:commentReference w:id="338"/>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9" w:name="_Toc347566014"/>
      <w:bookmarkStart w:id="340" w:name="_Toc384671567"/>
      <w:commentRangeStart w:id="341"/>
      <w:r>
        <w:lastRenderedPageBreak/>
        <w:t>Anexos</w:t>
      </w:r>
      <w:bookmarkEnd w:id="339"/>
      <w:commentRangeEnd w:id="341"/>
      <w:r w:rsidR="0094099B">
        <w:rPr>
          <w:rStyle w:val="CommentReference"/>
          <w:rFonts w:eastAsia="Times New Roman"/>
          <w:b w:val="0"/>
          <w:bCs w:val="0"/>
          <w:kern w:val="0"/>
          <w:lang w:eastAsia="es-ES"/>
        </w:rPr>
        <w:commentReference w:id="341"/>
      </w:r>
      <w:bookmarkEnd w:id="340"/>
    </w:p>
    <w:p w:rsidR="00AD0B2F" w:rsidRPr="00CF7434" w:rsidRDefault="00AD0B2F" w:rsidP="00AD0B2F">
      <w:pPr>
        <w:pStyle w:val="12"/>
        <w:tabs>
          <w:tab w:val="left" w:pos="1134"/>
        </w:tabs>
      </w:pPr>
      <w:bookmarkStart w:id="342" w:name="_Toc347566015"/>
      <w:bookmarkStart w:id="343" w:name="_Toc384671568"/>
      <w:r w:rsidRPr="00CF7434">
        <w:t>Carta de aceptación de tutor</w:t>
      </w:r>
      <w:bookmarkEnd w:id="342"/>
      <w:bookmarkEnd w:id="343"/>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4" w:name="_Toc347566016"/>
      <w:bookmarkStart w:id="345" w:name="_Toc384671569"/>
      <w:r w:rsidRPr="007256FE">
        <w:lastRenderedPageBreak/>
        <w:t xml:space="preserve">Carta de </w:t>
      </w:r>
      <w:r>
        <w:t>apoyo de la empresa</w:t>
      </w:r>
      <w:bookmarkEnd w:id="344"/>
      <w:bookmarkEnd w:id="345"/>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46" w:name="_Ref385187690"/>
      <w:bookmarkStart w:id="347" w:name="_Toc347566017"/>
      <w:bookmarkStart w:id="348" w:name="_Toc384671570"/>
      <w:r>
        <w:lastRenderedPageBreak/>
        <w:t>Minutas</w:t>
      </w:r>
      <w:bookmarkEnd w:id="346"/>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Daniela y  Roberto revisarán si existe alguna manera de que Silvia propague información una vez que las personas ya cuenten con la app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Pr="000B20AA" w:rsidRDefault="001823AF" w:rsidP="001823AF">
      <w:pPr>
        <w:pStyle w:val="ListParagraph"/>
        <w:numPr>
          <w:ilvl w:val="0"/>
          <w:numId w:val="27"/>
        </w:numPr>
        <w:spacing w:after="200" w:line="240" w:lineRule="auto"/>
        <w:jc w:val="left"/>
        <w:rPr>
          <w:b/>
        </w:rPr>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Pr="000B20AA" w:rsidRDefault="001823AF" w:rsidP="000B20AA">
      <w:pPr>
        <w:pStyle w:val="ListParagraph"/>
        <w:numPr>
          <w:ilvl w:val="0"/>
          <w:numId w:val="27"/>
        </w:numPr>
        <w:spacing w:after="200" w:line="276" w:lineRule="auto"/>
        <w:jc w:val="left"/>
      </w:pPr>
      <w:r>
        <w:t>Silvia debe de enviar los sonidos para las pruebas restantes.</w:t>
      </w:r>
      <w:r>
        <w:br w:type="page"/>
      </w:r>
    </w:p>
    <w:p w:rsidR="009C439F" w:rsidRPr="001F13E7" w:rsidRDefault="009C439F" w:rsidP="009C439F">
      <w:pPr>
        <w:pStyle w:val="12"/>
        <w:tabs>
          <w:tab w:val="left" w:pos="993"/>
        </w:tabs>
      </w:pPr>
      <w:r w:rsidRPr="001F13E7">
        <w:lastRenderedPageBreak/>
        <w:t xml:space="preserve">Instrumento </w:t>
      </w:r>
      <w:bookmarkEnd w:id="347"/>
      <w:bookmarkEnd w:id="348"/>
      <w:r w:rsidR="000B20AA">
        <w:t>cuestionario</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9" w:name="_Toc347566018"/>
      <w:bookmarkStart w:id="350" w:name="_Ref384111831"/>
      <w:bookmarkStart w:id="351" w:name="_Toc384671571"/>
      <w:r>
        <w:lastRenderedPageBreak/>
        <w:t>Análisis de aplicaciones similares</w:t>
      </w:r>
      <w:bookmarkEnd w:id="349"/>
      <w:bookmarkEnd w:id="350"/>
      <w:bookmarkEnd w:id="351"/>
    </w:p>
    <w:p w:rsidR="007C30EC" w:rsidRPr="0041018B" w:rsidRDefault="007C30EC" w:rsidP="0041018B">
      <w:pPr>
        <w:pStyle w:val="13"/>
      </w:pPr>
      <w:bookmarkStart w:id="352" w:name="_Ref343436073"/>
      <w:bookmarkStart w:id="353" w:name="_Ref343436102"/>
      <w:bookmarkStart w:id="354" w:name="_Toc347566019"/>
      <w:bookmarkStart w:id="355" w:name="_Toc384671572"/>
      <w:r w:rsidRPr="0041018B">
        <w:t xml:space="preserve">Análisis de la aplicación </w:t>
      </w:r>
      <w:proofErr w:type="spellStart"/>
      <w:r w:rsidRPr="0041018B">
        <w:t>uHear</w:t>
      </w:r>
      <w:bookmarkEnd w:id="352"/>
      <w:bookmarkEnd w:id="353"/>
      <w:bookmarkEnd w:id="354"/>
      <w:bookmarkEnd w:id="355"/>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6" w:name="_Toc343369218"/>
      <w:bookmarkStart w:id="357" w:name="_Toc385082324"/>
      <w:r>
        <w:t xml:space="preserve">Ilustración </w:t>
      </w:r>
      <w:r w:rsidR="001207CC">
        <w:fldChar w:fldCharType="begin"/>
      </w:r>
      <w:r w:rsidR="001207CC">
        <w:instrText xml:space="preserve"> SEQ Ilustración \* ARABIC </w:instrText>
      </w:r>
      <w:r w:rsidR="001207CC">
        <w:fldChar w:fldCharType="separate"/>
      </w:r>
      <w:r w:rsidR="001F13E7">
        <w:rPr>
          <w:noProof/>
        </w:rPr>
        <w:t>28</w:t>
      </w:r>
      <w:r w:rsidR="001207CC">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6"/>
      <w:bookmarkEnd w:id="357"/>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8" w:name="_Toc343369219"/>
      <w:bookmarkStart w:id="359" w:name="_Toc385082325"/>
      <w:r w:rsidRPr="007C30EC">
        <w:t xml:space="preserve">Ilustración </w:t>
      </w:r>
      <w:r w:rsidR="001207CC">
        <w:fldChar w:fldCharType="begin"/>
      </w:r>
      <w:r w:rsidR="001207CC">
        <w:instrText xml:space="preserve"> SEQ Ilustración \* ARABIC </w:instrText>
      </w:r>
      <w:r w:rsidR="001207CC">
        <w:fldChar w:fldCharType="separate"/>
      </w:r>
      <w:r w:rsidR="001F13E7">
        <w:rPr>
          <w:noProof/>
        </w:rPr>
        <w:t>29</w:t>
      </w:r>
      <w:r w:rsidR="001207CC">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8"/>
      <w:bookmarkEnd w:id="359"/>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60" w:name="_Toc343369220"/>
      <w:bookmarkStart w:id="361" w:name="_Toc385082326"/>
      <w:r>
        <w:t xml:space="preserve">Ilustración </w:t>
      </w:r>
      <w:r w:rsidR="001207CC">
        <w:fldChar w:fldCharType="begin"/>
      </w:r>
      <w:r w:rsidR="001207CC">
        <w:instrText xml:space="preserve"> SEQ Ilustración \* ARABIC </w:instrText>
      </w:r>
      <w:r w:rsidR="001207CC">
        <w:fldChar w:fldCharType="separate"/>
      </w:r>
      <w:r w:rsidR="001F13E7">
        <w:rPr>
          <w:noProof/>
        </w:rPr>
        <w:t>30</w:t>
      </w:r>
      <w:r w:rsidR="001207CC">
        <w:rPr>
          <w:noProof/>
        </w:rPr>
        <w:fldChar w:fldCharType="end"/>
      </w:r>
      <w:r>
        <w:t xml:space="preserve"> – Pantalla de resultados examen de sensibilidad de oído</w:t>
      </w:r>
      <w:bookmarkEnd w:id="360"/>
      <w:bookmarkEnd w:id="361"/>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62" w:name="_Toc343369221"/>
      <w:bookmarkStart w:id="363" w:name="_Toc385082327"/>
      <w:r>
        <w:t xml:space="preserve">Ilustración </w:t>
      </w:r>
      <w:r w:rsidR="001207CC">
        <w:fldChar w:fldCharType="begin"/>
      </w:r>
      <w:r w:rsidR="001207CC">
        <w:instrText xml:space="preserve"> SEQ Ilustración \* ARABIC </w:instrText>
      </w:r>
      <w:r w:rsidR="001207CC">
        <w:fldChar w:fldCharType="separate"/>
      </w:r>
      <w:r w:rsidR="001F13E7">
        <w:rPr>
          <w:noProof/>
        </w:rPr>
        <w:t>31</w:t>
      </w:r>
      <w:r w:rsidR="001207CC">
        <w:rPr>
          <w:noProof/>
        </w:rPr>
        <w:fldChar w:fldCharType="end"/>
      </w:r>
      <w:r>
        <w:t xml:space="preserve"> – Pantalla de resultados </w:t>
      </w:r>
      <w:proofErr w:type="spellStart"/>
      <w:r>
        <w:t>uHear</w:t>
      </w:r>
      <w:bookmarkEnd w:id="362"/>
      <w:bookmarkEnd w:id="363"/>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4" w:name="_Toc343369222"/>
      <w:bookmarkStart w:id="365" w:name="_Toc385082328"/>
      <w:r>
        <w:t xml:space="preserve">Ilustración </w:t>
      </w:r>
      <w:r w:rsidR="001207CC">
        <w:fldChar w:fldCharType="begin"/>
      </w:r>
      <w:r w:rsidR="001207CC">
        <w:instrText xml:space="preserve"> SEQ Ilustración \* ARABIC </w:instrText>
      </w:r>
      <w:r w:rsidR="001207CC">
        <w:fldChar w:fldCharType="separate"/>
      </w:r>
      <w:r w:rsidR="001F13E7">
        <w:rPr>
          <w:noProof/>
        </w:rPr>
        <w:t>32</w:t>
      </w:r>
      <w:r w:rsidR="001207CC">
        <w:rPr>
          <w:noProof/>
        </w:rPr>
        <w:fldChar w:fldCharType="end"/>
      </w:r>
      <w:r>
        <w:t xml:space="preserve"> – Pantalla de resultados guardados</w:t>
      </w:r>
      <w:bookmarkEnd w:id="364"/>
      <w:bookmarkEnd w:id="365"/>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6" w:name="_Toc343369223"/>
      <w:bookmarkStart w:id="367" w:name="_Toc385082329"/>
      <w:r>
        <w:t xml:space="preserve">Ilustración </w:t>
      </w:r>
      <w:r w:rsidR="001207CC">
        <w:fldChar w:fldCharType="begin"/>
      </w:r>
      <w:r w:rsidR="001207CC">
        <w:instrText xml:space="preserve"> SEQ Ilustración \* ARABIC </w:instrText>
      </w:r>
      <w:r w:rsidR="001207CC">
        <w:fldChar w:fldCharType="separate"/>
      </w:r>
      <w:r w:rsidR="001F13E7">
        <w:rPr>
          <w:noProof/>
        </w:rPr>
        <w:t>33</w:t>
      </w:r>
      <w:r w:rsidR="001207CC">
        <w:rPr>
          <w:noProof/>
        </w:rPr>
        <w:fldChar w:fldCharType="end"/>
      </w:r>
      <w:r>
        <w:t xml:space="preserve"> – Consejos auditivos</w:t>
      </w:r>
      <w:bookmarkEnd w:id="366"/>
      <w:bookmarkEnd w:id="367"/>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8" w:name="_Toc343369224"/>
      <w:bookmarkStart w:id="369" w:name="_Toc385082330"/>
      <w:r>
        <w:t xml:space="preserve">Ilustración </w:t>
      </w:r>
      <w:r w:rsidR="001207CC">
        <w:fldChar w:fldCharType="begin"/>
      </w:r>
      <w:r w:rsidR="001207CC">
        <w:instrText xml:space="preserve"> SEQ Ilustración \* ARABIC </w:instrText>
      </w:r>
      <w:r w:rsidR="001207CC">
        <w:fldChar w:fldCharType="separate"/>
      </w:r>
      <w:r w:rsidR="001F13E7">
        <w:rPr>
          <w:noProof/>
        </w:rPr>
        <w:t>34</w:t>
      </w:r>
      <w:r w:rsidR="001207CC">
        <w:rPr>
          <w:noProof/>
        </w:rPr>
        <w:fldChar w:fldCharType="end"/>
      </w:r>
      <w:r>
        <w:t xml:space="preserve"> – Ubicación de centros especializados</w:t>
      </w:r>
      <w:bookmarkEnd w:id="368"/>
      <w:bookmarkEnd w:id="369"/>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70" w:name="_Toc347566020"/>
      <w:bookmarkStart w:id="371" w:name="_Toc384671573"/>
      <w:r w:rsidRPr="0041018B">
        <w:t xml:space="preserve">Análisis de la aplicación </w:t>
      </w:r>
      <w:r>
        <w:t xml:space="preserve">Test en </w:t>
      </w:r>
      <w:r w:rsidR="00A46C74">
        <w:t>línea</w:t>
      </w:r>
      <w:bookmarkEnd w:id="370"/>
      <w:bookmarkEnd w:id="371"/>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72" w:name="_Toc343369225"/>
      <w:bookmarkStart w:id="373" w:name="_Toc385082331"/>
      <w:r>
        <w:t xml:space="preserve">Ilustración </w:t>
      </w:r>
      <w:r w:rsidR="001207CC">
        <w:fldChar w:fldCharType="begin"/>
      </w:r>
      <w:r w:rsidR="001207CC">
        <w:instrText xml:space="preserve"> SEQ Ilustración \* ARABIC </w:instrText>
      </w:r>
      <w:r w:rsidR="001207CC">
        <w:fldChar w:fldCharType="separate"/>
      </w:r>
      <w:r w:rsidR="001F13E7">
        <w:rPr>
          <w:noProof/>
        </w:rPr>
        <w:t>35</w:t>
      </w:r>
      <w:r w:rsidR="001207CC">
        <w:rPr>
          <w:noProof/>
        </w:rPr>
        <w:fldChar w:fldCharType="end"/>
      </w:r>
      <w:r>
        <w:t xml:space="preserve"> – Aplicación test en línea: Flujo de imágenes</w:t>
      </w:r>
      <w:bookmarkEnd w:id="372"/>
      <w:bookmarkEnd w:id="373"/>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4" w:name="_Toc347566021"/>
      <w:bookmarkStart w:id="375" w:name="_Toc384671574"/>
      <w:r w:rsidRPr="0041018B">
        <w:lastRenderedPageBreak/>
        <w:t xml:space="preserve">Análisis de la aplicación </w:t>
      </w:r>
      <w:r>
        <w:t>Test auditivo</w:t>
      </w:r>
      <w:bookmarkEnd w:id="374"/>
      <w:bookmarkEnd w:id="375"/>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6" w:name="_Toc385082332"/>
      <w:r>
        <w:t xml:space="preserve">Ilustración </w:t>
      </w:r>
      <w:r w:rsidR="001207CC">
        <w:fldChar w:fldCharType="begin"/>
      </w:r>
      <w:r w:rsidR="001207CC">
        <w:instrText xml:space="preserve"> SEQ Ilustración \* ARABIC </w:instrText>
      </w:r>
      <w:r w:rsidR="001207CC">
        <w:fldChar w:fldCharType="separate"/>
      </w:r>
      <w:r w:rsidR="001F13E7">
        <w:rPr>
          <w:noProof/>
        </w:rPr>
        <w:t>36</w:t>
      </w:r>
      <w:r w:rsidR="001207CC">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6"/>
      <w:proofErr w:type="spellEnd"/>
    </w:p>
    <w:p w:rsidR="00C112FC" w:rsidRDefault="00E31A26" w:rsidP="0084758F">
      <w:pPr>
        <w:pStyle w:val="13"/>
      </w:pPr>
      <w:bookmarkStart w:id="377" w:name="_Toc347566022"/>
      <w:bookmarkStart w:id="378"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7"/>
      <w:bookmarkEnd w:id="378"/>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9"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9"/>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80" w:name="_Toc385082334"/>
      <w:r>
        <w:t xml:space="preserve">Ilustración </w:t>
      </w:r>
      <w:r w:rsidR="001207CC">
        <w:fldChar w:fldCharType="begin"/>
      </w:r>
      <w:r w:rsidR="001207CC">
        <w:instrText xml:space="preserve"> SEQ Ilustración \* ARABIC </w:instrText>
      </w:r>
      <w:r w:rsidR="001207CC">
        <w:fldChar w:fldCharType="separate"/>
      </w:r>
      <w:r w:rsidR="001F13E7">
        <w:rPr>
          <w:noProof/>
        </w:rPr>
        <w:t>38</w:t>
      </w:r>
      <w:r w:rsidR="001207CC">
        <w:rPr>
          <w:noProof/>
        </w:rPr>
        <w:fldChar w:fldCharType="end"/>
      </w:r>
      <w:r>
        <w:t xml:space="preserve"> – Interfaz de la prueba de </w:t>
      </w:r>
      <w:r w:rsidR="004C3105">
        <w:t>rango</w:t>
      </w:r>
      <w:r>
        <w:t xml:space="preserve"> de frecuencias</w:t>
      </w:r>
      <w:bookmarkEnd w:id="380"/>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81" w:name="_Toc385082335"/>
      <w:r>
        <w:t xml:space="preserve">Ilustración </w:t>
      </w:r>
      <w:r w:rsidR="001207CC">
        <w:fldChar w:fldCharType="begin"/>
      </w:r>
      <w:r w:rsidR="001207CC">
        <w:instrText xml:space="preserve"> SEQ Ilustración \* ARABIC </w:instrText>
      </w:r>
      <w:r w:rsidR="001207CC">
        <w:fldChar w:fldCharType="separate"/>
      </w:r>
      <w:r w:rsidR="001F13E7">
        <w:rPr>
          <w:noProof/>
        </w:rPr>
        <w:t>39</w:t>
      </w:r>
      <w:r w:rsidR="001207CC">
        <w:rPr>
          <w:noProof/>
        </w:rPr>
        <w:fldChar w:fldCharType="end"/>
      </w:r>
      <w:r>
        <w:t xml:space="preserve"> – Pantalla de resultados de </w:t>
      </w:r>
      <w:r w:rsidR="004C3105">
        <w:t>rango</w:t>
      </w:r>
      <w:r>
        <w:t xml:space="preserve"> de frecuencias</w:t>
      </w:r>
      <w:bookmarkEnd w:id="381"/>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82" w:name="_Toc385082336"/>
      <w:r>
        <w:t xml:space="preserve">Ilustración </w:t>
      </w:r>
      <w:r w:rsidR="001207CC">
        <w:fldChar w:fldCharType="begin"/>
      </w:r>
      <w:r w:rsidR="001207CC">
        <w:instrText xml:space="preserve"> SEQ Ilustración \* ARABIC </w:instrText>
      </w:r>
      <w:r w:rsidR="001207CC">
        <w:fldChar w:fldCharType="separate"/>
      </w:r>
      <w:r w:rsidR="001F13E7">
        <w:rPr>
          <w:noProof/>
        </w:rPr>
        <w:t>40</w:t>
      </w:r>
      <w:r w:rsidR="001207CC">
        <w:rPr>
          <w:noProof/>
        </w:rPr>
        <w:fldChar w:fldCharType="end"/>
      </w:r>
      <w:r>
        <w:t xml:space="preserve"> – Interfaz diferenciación de frecuencias</w:t>
      </w:r>
      <w:bookmarkEnd w:id="382"/>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3" w:name="_Toc385082337"/>
      <w:r>
        <w:t xml:space="preserve">Ilustración </w:t>
      </w:r>
      <w:r w:rsidR="001207CC">
        <w:fldChar w:fldCharType="begin"/>
      </w:r>
      <w:r w:rsidR="001207CC">
        <w:instrText xml:space="preserve"> SEQ Ilustración \* ARABIC </w:instrText>
      </w:r>
      <w:r w:rsidR="001207CC">
        <w:fldChar w:fldCharType="separate"/>
      </w:r>
      <w:r w:rsidR="001F13E7">
        <w:rPr>
          <w:noProof/>
        </w:rPr>
        <w:t>41</w:t>
      </w:r>
      <w:r w:rsidR="001207CC">
        <w:rPr>
          <w:noProof/>
        </w:rPr>
        <w:fldChar w:fldCharType="end"/>
      </w:r>
      <w:r>
        <w:t xml:space="preserve"> – Gráfico representativo diferenciación de frecuencias</w:t>
      </w:r>
      <w:bookmarkEnd w:id="383"/>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4" w:name="_Toc385082338"/>
      <w:r>
        <w:t xml:space="preserve">Ilustración </w:t>
      </w:r>
      <w:r w:rsidR="001207CC">
        <w:fldChar w:fldCharType="begin"/>
      </w:r>
      <w:r w:rsidR="001207CC">
        <w:instrText xml:space="preserve"> SEQ Ilustración \* ARABIC </w:instrText>
      </w:r>
      <w:r w:rsidR="001207CC">
        <w:fldChar w:fldCharType="separate"/>
      </w:r>
      <w:r w:rsidR="001F13E7">
        <w:rPr>
          <w:noProof/>
        </w:rPr>
        <w:t>42</w:t>
      </w:r>
      <w:r w:rsidR="001207CC">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4"/>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1207CC" w:rsidRDefault="001207CC">
      <w:pPr>
        <w:pStyle w:val="CommentText"/>
      </w:pPr>
      <w:r>
        <w:rPr>
          <w:rStyle w:val="CommentReference"/>
        </w:rPr>
        <w:annotationRef/>
      </w:r>
      <w:r>
        <w:t>Completar</w:t>
      </w:r>
    </w:p>
    <w:p w:rsidR="001207CC" w:rsidRDefault="001207CC">
      <w:pPr>
        <w:pStyle w:val="CommentText"/>
      </w:pPr>
    </w:p>
  </w:comment>
  <w:comment w:id="294" w:author="Personal" w:date="2014-03-27T11:28:00Z" w:initials="P">
    <w:p w:rsidR="001207CC" w:rsidRDefault="001207CC">
      <w:pPr>
        <w:pStyle w:val="CommentText"/>
      </w:pPr>
      <w:r>
        <w:rPr>
          <w:rStyle w:val="CommentReference"/>
        </w:rPr>
        <w:annotationRef/>
      </w:r>
      <w:r>
        <w:t>Quedó muy pequeño ver si se le  puede agregar algo</w:t>
      </w:r>
    </w:p>
  </w:comment>
  <w:comment w:id="295" w:author="Personal" w:date="2014-03-27T11:18:00Z" w:initials="P">
    <w:p w:rsidR="001207CC" w:rsidRDefault="001207CC">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6" w:author="Beto" w:date="2014-04-13T21:04:00Z" w:initials="B">
    <w:p w:rsidR="001207CC" w:rsidRDefault="001207CC">
      <w:pPr>
        <w:pStyle w:val="CommentText"/>
      </w:pPr>
      <w:r>
        <w:rPr>
          <w:rStyle w:val="CommentReference"/>
        </w:rPr>
        <w:annotationRef/>
      </w:r>
      <w:r>
        <w:t>Se modifica. Revisar</w:t>
      </w:r>
    </w:p>
  </w:comment>
  <w:comment w:id="311" w:author="Personal" w:date="2014-04-22T21:11:00Z" w:initials="P">
    <w:p w:rsidR="001207CC" w:rsidRDefault="001207CC">
      <w:pPr>
        <w:pStyle w:val="CommentText"/>
      </w:pPr>
      <w:r>
        <w:rPr>
          <w:rStyle w:val="CommentReference"/>
        </w:rPr>
        <w:annotationRef/>
      </w:r>
      <w:r>
        <w:t>Ajustar pantalla</w:t>
      </w:r>
    </w:p>
  </w:comment>
  <w:comment w:id="315" w:author="Personal" w:date="2014-04-22T21:12:00Z" w:initials="P">
    <w:p w:rsidR="001207CC" w:rsidRDefault="001207CC">
      <w:pPr>
        <w:pStyle w:val="CommentText"/>
      </w:pPr>
      <w:r>
        <w:rPr>
          <w:rStyle w:val="CommentReference"/>
        </w:rPr>
        <w:annotationRef/>
      </w:r>
      <w:r>
        <w:t>Ajustar pantalla</w:t>
      </w:r>
    </w:p>
  </w:comment>
  <w:comment w:id="317" w:author="Personal" w:date="2014-04-18T14:02:00Z" w:initials="P">
    <w:p w:rsidR="001207CC" w:rsidRPr="005153F1" w:rsidRDefault="001207CC" w:rsidP="005153F1">
      <w:pPr>
        <w:pStyle w:val="CommentText"/>
        <w:rPr>
          <w:sz w:val="22"/>
        </w:rPr>
      </w:pPr>
      <w:r>
        <w:rPr>
          <w:rStyle w:val="CommentReference"/>
        </w:rPr>
        <w:annotationRef/>
      </w:r>
      <w:r>
        <w:t>Le elimin</w:t>
      </w:r>
      <w:r>
        <w:rPr>
          <w:sz w:val="22"/>
        </w:rPr>
        <w:t xml:space="preserve">é lo de la muestra de pacientes </w:t>
      </w:r>
      <w:proofErr w:type="spellStart"/>
      <w:r>
        <w:rPr>
          <w:sz w:val="22"/>
        </w:rPr>
        <w:t>porq</w:t>
      </w:r>
      <w:proofErr w:type="spellEnd"/>
      <w:r>
        <w:rPr>
          <w:sz w:val="22"/>
        </w:rPr>
        <w:t xml:space="preserve"> sino nos jodimos, averiguar con el tutor si se puede hacer eso :S y le agregue lo de amarillo</w:t>
      </w:r>
    </w:p>
  </w:comment>
  <w:comment w:id="327" w:author="Personal" w:date="2014-04-18T14:11:00Z" w:initials="P">
    <w:p w:rsidR="001207CC" w:rsidRDefault="001207CC">
      <w:pPr>
        <w:pStyle w:val="CommentText"/>
      </w:pPr>
      <w:r>
        <w:rPr>
          <w:rStyle w:val="CommentReference"/>
        </w:rPr>
        <w:annotationRef/>
      </w:r>
      <w:r>
        <w:t xml:space="preserve">Se agrega </w:t>
      </w:r>
    </w:p>
    <w:p w:rsidR="001207CC" w:rsidRDefault="001207CC">
      <w:pPr>
        <w:pStyle w:val="CommentText"/>
      </w:pPr>
      <w:r>
        <w:t>Depende de los resultados de Sil, revisar si debe de ir o no</w:t>
      </w:r>
    </w:p>
    <w:p w:rsidR="001207CC" w:rsidRDefault="001207CC">
      <w:pPr>
        <w:pStyle w:val="CommentText"/>
      </w:pPr>
    </w:p>
  </w:comment>
  <w:comment w:id="335" w:author="Personal" w:date="2014-04-18T14:09:00Z" w:initials="P">
    <w:p w:rsidR="001207CC" w:rsidRDefault="001207CC">
      <w:pPr>
        <w:pStyle w:val="CommentText"/>
      </w:pPr>
      <w:r>
        <w:rPr>
          <w:rStyle w:val="CommentReference"/>
        </w:rPr>
        <w:annotationRef/>
      </w:r>
      <w:r>
        <w:t xml:space="preserve">Definir si se pone esto o no , y ver si se coloca en </w:t>
      </w:r>
      <w:proofErr w:type="spellStart"/>
      <w:r>
        <w:t>recomendacions</w:t>
      </w:r>
      <w:proofErr w:type="spellEnd"/>
      <w:r>
        <w:t xml:space="preserve"> o conclusiones.</w:t>
      </w:r>
    </w:p>
  </w:comment>
  <w:comment w:id="338" w:author="Personal" w:date="2014-03-17T21:15:00Z" w:initials="P">
    <w:p w:rsidR="001207CC" w:rsidRDefault="001207CC">
      <w:pPr>
        <w:pStyle w:val="CommentText"/>
      </w:pPr>
      <w:r>
        <w:rPr>
          <w:rStyle w:val="CommentReference"/>
        </w:rPr>
        <w:annotationRef/>
      </w:r>
      <w:r>
        <w:t>Actualizar</w:t>
      </w:r>
    </w:p>
  </w:comment>
  <w:comment w:id="341" w:author="Personal" w:date="2014-04-18T13:38:00Z" w:initials="P">
    <w:p w:rsidR="001207CC" w:rsidRDefault="001207CC">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27DD" w:rsidRDefault="003327DD" w:rsidP="004D3CC3">
      <w:pPr>
        <w:spacing w:line="240" w:lineRule="auto"/>
      </w:pPr>
      <w:r>
        <w:separator/>
      </w:r>
    </w:p>
  </w:endnote>
  <w:endnote w:type="continuationSeparator" w:id="0">
    <w:p w:rsidR="003327DD" w:rsidRDefault="003327DD" w:rsidP="004D3CC3">
      <w:pPr>
        <w:spacing w:line="240" w:lineRule="auto"/>
      </w:pPr>
      <w:r>
        <w:continuationSeparator/>
      </w:r>
    </w:p>
  </w:endnote>
  <w:endnote w:type="continuationNotice" w:id="1">
    <w:p w:rsidR="003327DD" w:rsidRDefault="003327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1207CC" w:rsidRDefault="001207CC">
        <w:pPr>
          <w:pStyle w:val="Footer"/>
          <w:jc w:val="right"/>
        </w:pPr>
        <w:r>
          <w:fldChar w:fldCharType="begin"/>
        </w:r>
        <w:r>
          <w:instrText xml:space="preserve"> PAGE   \* MERGEFORMAT </w:instrText>
        </w:r>
        <w:r>
          <w:fldChar w:fldCharType="separate"/>
        </w:r>
        <w:r w:rsidR="00A37E7C">
          <w:rPr>
            <w:noProof/>
          </w:rPr>
          <w:t>0</w:t>
        </w:r>
        <w:r>
          <w:rPr>
            <w:noProof/>
          </w:rPr>
          <w:fldChar w:fldCharType="end"/>
        </w:r>
      </w:p>
    </w:sdtContent>
  </w:sdt>
  <w:p w:rsidR="001207CC" w:rsidRDefault="001207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7CC" w:rsidRDefault="001207CC">
    <w:pPr>
      <w:pStyle w:val="Footer"/>
      <w:jc w:val="center"/>
    </w:pPr>
  </w:p>
  <w:p w:rsidR="001207CC" w:rsidRDefault="001207C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1207CC" w:rsidRPr="00E003B4" w:rsidRDefault="001207CC">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A37E7C">
          <w:rPr>
            <w:rStyle w:val="FooterDocumentChar"/>
            <w:rFonts w:eastAsia="Calibri"/>
            <w:noProof/>
          </w:rPr>
          <w:t>83</w:t>
        </w:r>
        <w:r w:rsidRPr="00E003B4">
          <w:rPr>
            <w:rStyle w:val="FooterDocumentChar"/>
            <w:rFonts w:eastAsia="Calibri"/>
          </w:rPr>
          <w:fldChar w:fldCharType="end"/>
        </w:r>
      </w:p>
    </w:sdtContent>
  </w:sdt>
  <w:p w:rsidR="001207CC" w:rsidRDefault="001207C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1207CC" w:rsidRPr="00E003B4" w:rsidRDefault="001207CC"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A37E7C">
          <w:rPr>
            <w:rStyle w:val="FooterDocumentChar"/>
            <w:noProof/>
          </w:rPr>
          <w:t>1</w:t>
        </w:r>
        <w:r w:rsidRPr="00E003B4">
          <w:rPr>
            <w:rStyle w:val="FooterDocumentChar"/>
          </w:rPr>
          <w:fldChar w:fldCharType="end"/>
        </w:r>
      </w:p>
    </w:sdtContent>
  </w:sdt>
  <w:p w:rsidR="001207CC" w:rsidRDefault="001207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27DD" w:rsidRDefault="003327DD" w:rsidP="004D3CC3">
      <w:pPr>
        <w:spacing w:line="240" w:lineRule="auto"/>
      </w:pPr>
      <w:r>
        <w:separator/>
      </w:r>
    </w:p>
  </w:footnote>
  <w:footnote w:type="continuationSeparator" w:id="0">
    <w:p w:rsidR="003327DD" w:rsidRDefault="003327DD" w:rsidP="004D3CC3">
      <w:pPr>
        <w:spacing w:line="240" w:lineRule="auto"/>
      </w:pPr>
      <w:r>
        <w:continuationSeparator/>
      </w:r>
    </w:p>
  </w:footnote>
  <w:footnote w:type="continuationNotice" w:id="1">
    <w:p w:rsidR="003327DD" w:rsidRDefault="003327DD">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7CC" w:rsidRDefault="001207CC" w:rsidP="007C7EFC">
    <w:pPr>
      <w:pStyle w:val="HeaderDocument"/>
    </w:pPr>
    <w:fldSimple w:instr=" DOCPROPERTY  University  \* MERGEFORMAT ">
      <w:r>
        <w:t>Universidad Nacional</w:t>
      </w:r>
    </w:fldSimple>
  </w:p>
  <w:p w:rsidR="001207CC" w:rsidRPr="007C7EFC" w:rsidRDefault="001207CC"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07CC" w:rsidRPr="007C7EFC" w:rsidRDefault="001207CC"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6">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9">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2">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3"/>
  </w:num>
  <w:num w:numId="5">
    <w:abstractNumId w:val="10"/>
  </w:num>
  <w:num w:numId="6">
    <w:abstractNumId w:val="16"/>
  </w:num>
  <w:num w:numId="7">
    <w:abstractNumId w:val="1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7"/>
  </w:num>
  <w:num w:numId="12">
    <w:abstractNumId w:val="19"/>
  </w:num>
  <w:num w:numId="13">
    <w:abstractNumId w:val="20"/>
  </w:num>
  <w:num w:numId="14">
    <w:abstractNumId w:val="0"/>
  </w:num>
  <w:num w:numId="15">
    <w:abstractNumId w:val="1"/>
  </w:num>
  <w:num w:numId="16">
    <w:abstractNumId w:val="23"/>
  </w:num>
  <w:num w:numId="17">
    <w:abstractNumId w:val="21"/>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34B"/>
    <w:rsid w:val="002924D6"/>
    <w:rsid w:val="002A5549"/>
    <w:rsid w:val="002A5D84"/>
    <w:rsid w:val="002A6888"/>
    <w:rsid w:val="002B1BBB"/>
    <w:rsid w:val="002C0DA1"/>
    <w:rsid w:val="002C4CAF"/>
    <w:rsid w:val="002C7EE0"/>
    <w:rsid w:val="002D097B"/>
    <w:rsid w:val="002D3421"/>
    <w:rsid w:val="002D6899"/>
    <w:rsid w:val="002E4E5E"/>
    <w:rsid w:val="002E7DDC"/>
    <w:rsid w:val="002F34E2"/>
    <w:rsid w:val="00301C74"/>
    <w:rsid w:val="003020D5"/>
    <w:rsid w:val="00306A41"/>
    <w:rsid w:val="0030775C"/>
    <w:rsid w:val="00311F48"/>
    <w:rsid w:val="00313EA3"/>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6E7"/>
    <w:rsid w:val="004B078B"/>
    <w:rsid w:val="004B4010"/>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15AE"/>
    <w:rsid w:val="006341FB"/>
    <w:rsid w:val="00634A2D"/>
    <w:rsid w:val="00635F33"/>
    <w:rsid w:val="00636AE3"/>
    <w:rsid w:val="00637A16"/>
    <w:rsid w:val="006401F4"/>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666E"/>
    <w:rsid w:val="007C05A8"/>
    <w:rsid w:val="007C2284"/>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01CD"/>
    <w:rsid w:val="00CA267A"/>
    <w:rsid w:val="00CA2EAE"/>
    <w:rsid w:val="00CA331D"/>
    <w:rsid w:val="00CA4E14"/>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18E5998E-BEA6-40FC-B5BB-5AC6BAF27C43}" type="presOf" srcId="{4FB88B6F-5ED9-4DC5-8653-8ACD15CB8E9A}" destId="{A7F87E14-13BA-4443-A1EA-8918FA58FB4D}"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2067BDB9-44A8-4F5E-8295-3B2F0F836079}" type="presOf" srcId="{3191B895-4101-426A-B211-73C602CE6005}" destId="{8EFBB16C-9A17-48B8-A9F5-32E9ACD42439}" srcOrd="0" destOrd="0" presId="urn:microsoft.com/office/officeart/2005/8/layout/process1"/>
    <dgm:cxn modelId="{B05D53E2-B5C2-4BF5-B06D-698F6AFBB691}" type="presOf" srcId="{2CC10C10-A38E-482B-9003-BFE649B99BD7}" destId="{DAFE53BA-A880-40A1-B6A6-CD8BCD9B3F77}" srcOrd="1" destOrd="0" presId="urn:microsoft.com/office/officeart/2005/8/layout/process1"/>
    <dgm:cxn modelId="{A733CE09-0328-4B99-831A-5886C7F53162}" type="presOf" srcId="{86ACC8E4-3A40-410F-A97A-DB1E3F94189C}" destId="{CBD08FD5-83B8-4E52-B6C7-0C74553110C2}" srcOrd="1" destOrd="0" presId="urn:microsoft.com/office/officeart/2005/8/layout/process1"/>
    <dgm:cxn modelId="{88EE6588-AA56-4573-9CD3-ACCBF74E6900}" type="presOf" srcId="{2CC10C10-A38E-482B-9003-BFE649B99BD7}" destId="{BBEB9A2B-C446-4FB2-8CB3-02140FCE289E}" srcOrd="0" destOrd="0" presId="urn:microsoft.com/office/officeart/2005/8/layout/process1"/>
    <dgm:cxn modelId="{B904C8F7-3CC2-44C3-AB8C-E539E7AD1AF9}" type="presOf" srcId="{86ACC8E4-3A40-410F-A97A-DB1E3F94189C}" destId="{46E8DB74-7AA3-47B5-AB8E-09E3FB3FE5E3}" srcOrd="0" destOrd="0" presId="urn:microsoft.com/office/officeart/2005/8/layout/process1"/>
    <dgm:cxn modelId="{69F3846C-ED92-4F56-ACB2-CECDA8A34F2F}" type="presOf" srcId="{9CEA9DC4-6055-4CF2-9BEE-93D98CFB8EF7}" destId="{12F4001F-7FBB-45AF-BDF9-A7176AFC645D}"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1AA92DD1-D766-4C3E-8820-68D69310746C}" type="presOf" srcId="{5091F586-330F-4700-A126-9AC33A4EE55E}" destId="{C3B5F9A1-98F0-4206-A1AD-B7391B579AEC}" srcOrd="1" destOrd="0" presId="urn:microsoft.com/office/officeart/2005/8/layout/process1"/>
    <dgm:cxn modelId="{0DA1D0FB-D70C-4113-A060-A16BAD96C32B}" type="presOf" srcId="{25B150B5-342E-4E4B-AD2C-B2116E7DCF74}" destId="{27533378-6F13-4082-8BBB-22B5E7117CC0}" srcOrd="0" destOrd="0" presId="urn:microsoft.com/office/officeart/2005/8/layout/process1"/>
    <dgm:cxn modelId="{CD98A2B8-8B9B-44B4-A061-6CF50F7D971C}" type="presOf" srcId="{56A9DB38-7E47-4573-B651-754D898775EF}" destId="{A4E0265B-D7AE-4225-850B-0BD0D1998EF7}"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DC99916-D2A9-4DC8-AD6D-E62C292DD9FA}" type="presOf" srcId="{03227A0D-F74C-49B7-8C34-31E6F2E32557}" destId="{155104C5-6E9D-43E9-871D-394E58D3E816}" srcOrd="0" destOrd="0" presId="urn:microsoft.com/office/officeart/2005/8/layout/process1"/>
    <dgm:cxn modelId="{C8F65384-2858-4B71-B75E-EC28B7D963EF}" type="presOf" srcId="{56A9DB38-7E47-4573-B651-754D898775EF}" destId="{FD90A96B-5FB0-4F6F-B59B-919C934CBDC9}" srcOrd="1" destOrd="0" presId="urn:microsoft.com/office/officeart/2005/8/layout/process1"/>
    <dgm:cxn modelId="{A6380D8B-3476-4936-A3D5-261B29BDD527}" type="presOf" srcId="{F9E5AD84-5F1D-4A6C-A533-CEA3461C6CE6}" destId="{B5A0FDE1-1A36-4C7E-8A2C-F9A5C0B1F25C}" srcOrd="0" destOrd="0" presId="urn:microsoft.com/office/officeart/2005/8/layout/process1"/>
    <dgm:cxn modelId="{27F82A30-1A10-4404-9EE9-154638314A49}" type="presOf" srcId="{5091F586-330F-4700-A126-9AC33A4EE55E}" destId="{AA56951D-E679-444A-BE56-D6AAA61CF526}" srcOrd="0" destOrd="0" presId="urn:microsoft.com/office/officeart/2005/8/layout/process1"/>
    <dgm:cxn modelId="{74F94C7C-DDC1-4497-B965-4F79799574C0}" type="presParOf" srcId="{A7F87E14-13BA-4443-A1EA-8918FA58FB4D}" destId="{12F4001F-7FBB-45AF-BDF9-A7176AFC645D}" srcOrd="0" destOrd="0" presId="urn:microsoft.com/office/officeart/2005/8/layout/process1"/>
    <dgm:cxn modelId="{5A31AD29-1821-468B-9569-BE88CB93F81B}" type="presParOf" srcId="{A7F87E14-13BA-4443-A1EA-8918FA58FB4D}" destId="{BBEB9A2B-C446-4FB2-8CB3-02140FCE289E}" srcOrd="1" destOrd="0" presId="urn:microsoft.com/office/officeart/2005/8/layout/process1"/>
    <dgm:cxn modelId="{E97BC376-EBD6-499F-9E92-279F0FB33F05}" type="presParOf" srcId="{BBEB9A2B-C446-4FB2-8CB3-02140FCE289E}" destId="{DAFE53BA-A880-40A1-B6A6-CD8BCD9B3F77}" srcOrd="0" destOrd="0" presId="urn:microsoft.com/office/officeart/2005/8/layout/process1"/>
    <dgm:cxn modelId="{4808F8F7-DF61-4810-B269-72BE6A6FC450}" type="presParOf" srcId="{A7F87E14-13BA-4443-A1EA-8918FA58FB4D}" destId="{8EFBB16C-9A17-48B8-A9F5-32E9ACD42439}" srcOrd="2" destOrd="0" presId="urn:microsoft.com/office/officeart/2005/8/layout/process1"/>
    <dgm:cxn modelId="{B722D4F4-7CE1-4FDF-A2DC-7EFCB9E082BF}" type="presParOf" srcId="{A7F87E14-13BA-4443-A1EA-8918FA58FB4D}" destId="{AA56951D-E679-444A-BE56-D6AAA61CF526}" srcOrd="3" destOrd="0" presId="urn:microsoft.com/office/officeart/2005/8/layout/process1"/>
    <dgm:cxn modelId="{7F1C2585-E2CA-4C43-8374-52E6E3A135FF}" type="presParOf" srcId="{AA56951D-E679-444A-BE56-D6AAA61CF526}" destId="{C3B5F9A1-98F0-4206-A1AD-B7391B579AEC}" srcOrd="0" destOrd="0" presId="urn:microsoft.com/office/officeart/2005/8/layout/process1"/>
    <dgm:cxn modelId="{58FC1BD2-8E61-4BA1-919C-11FEF714E3B9}" type="presParOf" srcId="{A7F87E14-13BA-4443-A1EA-8918FA58FB4D}" destId="{27533378-6F13-4082-8BBB-22B5E7117CC0}" srcOrd="4" destOrd="0" presId="urn:microsoft.com/office/officeart/2005/8/layout/process1"/>
    <dgm:cxn modelId="{22BA3EC5-C582-4515-A067-258A145A599D}" type="presParOf" srcId="{A7F87E14-13BA-4443-A1EA-8918FA58FB4D}" destId="{A4E0265B-D7AE-4225-850B-0BD0D1998EF7}" srcOrd="5" destOrd="0" presId="urn:microsoft.com/office/officeart/2005/8/layout/process1"/>
    <dgm:cxn modelId="{1A51B31E-1D9C-48CF-9950-3F42435F546F}" type="presParOf" srcId="{A4E0265B-D7AE-4225-850B-0BD0D1998EF7}" destId="{FD90A96B-5FB0-4F6F-B59B-919C934CBDC9}" srcOrd="0" destOrd="0" presId="urn:microsoft.com/office/officeart/2005/8/layout/process1"/>
    <dgm:cxn modelId="{BCA6F021-C92E-4C43-AFF7-ADFBA891561F}" type="presParOf" srcId="{A7F87E14-13BA-4443-A1EA-8918FA58FB4D}" destId="{B5A0FDE1-1A36-4C7E-8A2C-F9A5C0B1F25C}" srcOrd="6" destOrd="0" presId="urn:microsoft.com/office/officeart/2005/8/layout/process1"/>
    <dgm:cxn modelId="{6B12F3AD-306A-4258-8F5A-376A5E0F80B2}" type="presParOf" srcId="{A7F87E14-13BA-4443-A1EA-8918FA58FB4D}" destId="{46E8DB74-7AA3-47B5-AB8E-09E3FB3FE5E3}" srcOrd="7" destOrd="0" presId="urn:microsoft.com/office/officeart/2005/8/layout/process1"/>
    <dgm:cxn modelId="{B6C40C03-D58F-4529-94F8-6E40B31B295B}" type="presParOf" srcId="{46E8DB74-7AA3-47B5-AB8E-09E3FB3FE5E3}" destId="{CBD08FD5-83B8-4E52-B6C7-0C74553110C2}" srcOrd="0" destOrd="0" presId="urn:microsoft.com/office/officeart/2005/8/layout/process1"/>
    <dgm:cxn modelId="{2F9C42C1-AA72-43C1-8C6A-A8C1623D0E1D}"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31CA"/>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897C66"/>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AA85456D-C0BA-472D-8C87-389F266F8ED9}">
  <ds:schemaRefs>
    <ds:schemaRef ds:uri="http://schemas.openxmlformats.org/officeDocument/2006/bibliography"/>
  </ds:schemaRefs>
</ds:datastoreItem>
</file>

<file path=customXml/itemProps2.xml><?xml version="1.0" encoding="utf-8"?>
<ds:datastoreItem xmlns:ds="http://schemas.openxmlformats.org/officeDocument/2006/customXml" ds:itemID="{F3288649-74F7-4B80-99E1-726E3CDC6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109</Pages>
  <Words>18973</Words>
  <Characters>104357</Characters>
  <Application>Microsoft Office Word</Application>
  <DocSecurity>0</DocSecurity>
  <Lines>869</Lines>
  <Paragraphs>246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123084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2</cp:revision>
  <cp:lastPrinted>2012-05-31T04:36:00Z</cp:lastPrinted>
  <dcterms:created xsi:type="dcterms:W3CDTF">2014-04-23T03:48:00Z</dcterms:created>
  <dcterms:modified xsi:type="dcterms:W3CDTF">2014-04-23T03:48:00Z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