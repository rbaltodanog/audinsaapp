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4C0D76"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3D3971"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3D3971"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3D3971" w:rsidP="00C52690">
      <w:pPr>
        <w:jc w:val="center"/>
        <w:rPr>
          <w:szCs w:val="24"/>
          <w:lang w:val="es-ES_tradnl" w:eastAsia="es-CR"/>
        </w:rPr>
      </w:pPr>
      <w:fldSimple w:instr=" DOCPROPERTY  &quot;Author 2&quot;  \* MERGEFORMAT ">
        <w:r w:rsidR="00C330CC" w:rsidRPr="00B316B9">
          <w:rPr>
            <w:szCs w:val="24"/>
            <w:lang w:val="es-ES_tradnl" w:eastAsia="es-CR"/>
          </w:rPr>
          <w:t>Ing. Daniela Campos Ulate</w:t>
        </w:r>
      </w:fldSimple>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3D3971"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3D3971"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3D3971"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3D3971" w:rsidP="00AD0B2F">
      <w:pPr>
        <w:jc w:val="center"/>
        <w:rPr>
          <w:b/>
          <w:sz w:val="28"/>
          <w:szCs w:val="28"/>
          <w:lang w:val="es-ES"/>
        </w:rPr>
      </w:pPr>
      <w:fldSimple w:instr=" DOCPROPERTY  &quot;Author 2&quot;  \* MERGEFORMAT ">
        <w:r w:rsidR="00B316B9">
          <w:rPr>
            <w:b/>
            <w:sz w:val="28"/>
            <w:szCs w:val="28"/>
            <w:lang w:val="es-ES"/>
          </w:rPr>
          <w:t>Ing. Daniela Campos Ulate</w:t>
        </w:r>
      </w:fldSimple>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3D3971"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bookmarkStart w:id="5" w:name="_Toc384671478"/>
      <w:r w:rsidRPr="00140A56">
        <w:lastRenderedPageBreak/>
        <w:t>Dedicatoria</w:t>
      </w:r>
      <w:bookmarkEnd w:id="2"/>
      <w:bookmarkEnd w:id="3"/>
      <w:bookmarkEnd w:id="4"/>
      <w:bookmarkEnd w:id="5"/>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bookmarkStart w:id="6" w:name="_Toc384671479"/>
      <w:ins w:id="7" w:author="Personal" w:date="2014-03-17T21:01:00Z">
        <w:r w:rsidRPr="00480604">
          <w:lastRenderedPageBreak/>
          <w:t>Agradecimientos</w:t>
        </w:r>
      </w:ins>
      <w:bookmarkEnd w:id="6"/>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8" w:name="_Toc347565928"/>
      <w:bookmarkStart w:id="9" w:name="_Toc347566065"/>
      <w:bookmarkStart w:id="10" w:name="_Toc347566208"/>
      <w:bookmarkStart w:id="11" w:name="_Toc384671480"/>
      <w:r w:rsidRPr="00143A2B">
        <w:lastRenderedPageBreak/>
        <w:t>Resumen ejecutivo</w:t>
      </w:r>
      <w:bookmarkEnd w:id="8"/>
      <w:bookmarkEnd w:id="9"/>
      <w:bookmarkEnd w:id="10"/>
      <w:bookmarkEnd w:id="11"/>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B633E6" w:rsidRDefault="00443A45" w:rsidP="00B633E6">
      <w:pPr>
        <w:pStyle w:val="t1"/>
      </w:pPr>
      <w:bookmarkStart w:id="12" w:name="_Toc384671481"/>
      <w:bookmarkStart w:id="13" w:name="_Toc347565929"/>
      <w:bookmarkStart w:id="14" w:name="_Toc347566066"/>
      <w:bookmarkStart w:id="15" w:name="_Toc347566209"/>
      <w:r>
        <w:lastRenderedPageBreak/>
        <w:t>Resumen de capítulos</w:t>
      </w:r>
      <w:bookmarkEnd w:id="12"/>
    </w:p>
    <w:p w:rsidR="00B633E6" w:rsidRPr="00B633E6" w:rsidRDefault="00B633E6" w:rsidP="00443A45">
      <w:pPr>
        <w:pStyle w:val="12"/>
      </w:pPr>
      <w:bookmarkStart w:id="16" w:name="_Toc384671482"/>
      <w:r w:rsidRPr="00B633E6">
        <w:t>Capítulo 1</w:t>
      </w:r>
      <w:bookmarkEnd w:id="16"/>
    </w:p>
    <w:p w:rsidR="00B633E6" w:rsidRDefault="00B633E6" w:rsidP="00443A45">
      <w:pPr>
        <w:ind w:firstLine="708"/>
      </w:pPr>
      <w:r w:rsidRPr="00443A45">
        <w:rPr>
          <w:highlight w:val="yellow"/>
        </w:rPr>
        <w:t>En este capítulo se determina la descripción del proyecto de graduación, así como también los antecedentes que lo justifican. Se menciona la problemática a resolver.</w:t>
      </w:r>
      <w:r w:rsidR="00443A45">
        <w:rPr>
          <w:highlight w:val="yellow"/>
        </w:rPr>
        <w:t xml:space="preserve"> </w:t>
      </w:r>
      <w:r w:rsidRPr="00443A45">
        <w:rPr>
          <w:highlight w:val="yellow"/>
        </w:rPr>
        <w:t>Finalmente</w:t>
      </w:r>
      <w:r w:rsidR="00443A45">
        <w:rPr>
          <w:highlight w:val="yellow"/>
        </w:rPr>
        <w:t xml:space="preserve"> </w:t>
      </w:r>
      <w:r w:rsidRPr="00443A45">
        <w:rPr>
          <w:highlight w:val="yellow"/>
        </w:rPr>
        <w:t>se describen los objetivos, tanto el general como los específicos.</w:t>
      </w:r>
    </w:p>
    <w:p w:rsidR="00B633E6" w:rsidRPr="00443A45" w:rsidRDefault="00B633E6" w:rsidP="00443A45">
      <w:pPr>
        <w:pStyle w:val="12"/>
      </w:pPr>
      <w:bookmarkStart w:id="17" w:name="_Toc384671483"/>
      <w:r w:rsidRPr="00B633E6">
        <w:t>Capítulo 2</w:t>
      </w:r>
      <w:bookmarkEnd w:id="17"/>
    </w:p>
    <w:p w:rsidR="00B633E6" w:rsidRPr="00443A45" w:rsidRDefault="007A057F" w:rsidP="00443A45">
      <w:pPr>
        <w:ind w:firstLine="708"/>
        <w:rPr>
          <w:highlight w:val="yellow"/>
        </w:rPr>
      </w:pPr>
      <w:r w:rsidRPr="00443A45">
        <w:rPr>
          <w:highlight w:val="yellow"/>
        </w:rPr>
        <w:t>D</w:t>
      </w:r>
      <w:r w:rsidR="00B633E6" w:rsidRPr="00443A45">
        <w:rPr>
          <w:highlight w:val="yellow"/>
        </w:rPr>
        <w:t>escribe</w:t>
      </w:r>
      <w:r w:rsidRPr="00443A45">
        <w:rPr>
          <w:highlight w:val="yellow"/>
        </w:rPr>
        <w:t xml:space="preserve"> el marco referencial del </w:t>
      </w:r>
      <w:r w:rsidR="00443A45" w:rsidRPr="00443A45">
        <w:rPr>
          <w:highlight w:val="yellow"/>
        </w:rPr>
        <w:t>proyecto. Incluye</w:t>
      </w:r>
      <w:r w:rsidRPr="00443A45">
        <w:rPr>
          <w:highlight w:val="yellow"/>
        </w:rPr>
        <w:t xml:space="preserve"> la visión y misión de la empresa Audinsa S.A. </w:t>
      </w:r>
      <w:r w:rsidR="00B633E6" w:rsidRPr="00443A45">
        <w:rPr>
          <w:highlight w:val="yellow"/>
        </w:rPr>
        <w:t xml:space="preserve">Finalmente </w:t>
      </w:r>
      <w:r w:rsidRPr="00443A45">
        <w:rPr>
          <w:highlight w:val="yellow"/>
        </w:rPr>
        <w:t>detalla el marco contextual y metodológico utilizado en el desarrollo</w:t>
      </w:r>
      <w:r w:rsidR="00B633E6" w:rsidRPr="00443A45">
        <w:rPr>
          <w:highlight w:val="yellow"/>
        </w:rPr>
        <w:t>.</w:t>
      </w:r>
    </w:p>
    <w:p w:rsidR="00B633E6" w:rsidRPr="00B633E6" w:rsidRDefault="00B633E6" w:rsidP="00443A45">
      <w:pPr>
        <w:pStyle w:val="12"/>
      </w:pPr>
      <w:bookmarkStart w:id="18" w:name="_Toc384671484"/>
      <w:r w:rsidRPr="00B633E6">
        <w:t>Capítulo 3</w:t>
      </w:r>
      <w:bookmarkEnd w:id="18"/>
    </w:p>
    <w:p w:rsidR="007A057F" w:rsidRPr="00443A45" w:rsidRDefault="007A057F" w:rsidP="00443A45">
      <w:pPr>
        <w:ind w:firstLine="708"/>
        <w:rPr>
          <w:highlight w:val="yellow"/>
        </w:rPr>
      </w:pPr>
      <w:r w:rsidRPr="007A057F">
        <w:rPr>
          <w:highlight w:val="yellow"/>
        </w:rPr>
        <w:t xml:space="preserve">Contiene los detalles de las diferentes </w:t>
      </w:r>
      <w:r w:rsidR="00443A45">
        <w:rPr>
          <w:highlight w:val="yellow"/>
        </w:rPr>
        <w:t>fases para la</w:t>
      </w:r>
      <w:r w:rsidR="00B633E6" w:rsidRPr="00443A45">
        <w:rPr>
          <w:highlight w:val="yellow"/>
        </w:rPr>
        <w:t xml:space="preserve"> elaboración del sistema, definidas según la metodología de desarrollo utilizada.</w:t>
      </w:r>
      <w:r w:rsidR="00407357" w:rsidRPr="00443A45">
        <w:rPr>
          <w:highlight w:val="yellow"/>
        </w:rPr>
        <w:t xml:space="preserve"> </w:t>
      </w:r>
      <w:r w:rsidRPr="00443A45">
        <w:rPr>
          <w:highlight w:val="yellow"/>
        </w:rPr>
        <w:t>Demostrando aspectos como la factibilidad del proyecto, definición de necesidades, creación de diseños y elaboración de pruebas, con sus respectivos resultados.</w:t>
      </w:r>
    </w:p>
    <w:p w:rsidR="00B633E6" w:rsidRPr="00407357" w:rsidRDefault="00B633E6" w:rsidP="00443A45">
      <w:pPr>
        <w:pStyle w:val="12"/>
      </w:pPr>
      <w:bookmarkStart w:id="19" w:name="_Toc384671485"/>
      <w:r w:rsidRPr="007A057F">
        <w:t>Capítulo 4</w:t>
      </w:r>
      <w:bookmarkEnd w:id="19"/>
    </w:p>
    <w:p w:rsidR="00B633E6" w:rsidRPr="00443A45" w:rsidRDefault="00407357" w:rsidP="00443A45">
      <w:pPr>
        <w:ind w:firstLine="708"/>
        <w:rPr>
          <w:highlight w:val="yellow"/>
        </w:rPr>
      </w:pPr>
      <w:r>
        <w:rPr>
          <w:highlight w:val="yellow"/>
        </w:rPr>
        <w:t xml:space="preserve">Dedicado al  análisis de </w:t>
      </w:r>
      <w:r w:rsidR="00B633E6" w:rsidRPr="00443A45">
        <w:rPr>
          <w:highlight w:val="yellow"/>
        </w:rPr>
        <w:t xml:space="preserve">los objetivos planteados </w:t>
      </w:r>
      <w:r>
        <w:rPr>
          <w:highlight w:val="yellow"/>
        </w:rPr>
        <w:t>en el</w:t>
      </w:r>
      <w:r w:rsidR="00B633E6" w:rsidRPr="00443A45">
        <w:rPr>
          <w:highlight w:val="yellow"/>
        </w:rPr>
        <w:t xml:space="preserve"> proyecto, y se indica la medida de cumplimiento de cada uno de ellos valora</w:t>
      </w:r>
      <w:r>
        <w:rPr>
          <w:highlight w:val="yellow"/>
        </w:rPr>
        <w:t>ndo</w:t>
      </w:r>
      <w:r w:rsidR="00B633E6" w:rsidRPr="00443A45">
        <w:rPr>
          <w:highlight w:val="yellow"/>
        </w:rPr>
        <w:t xml:space="preserve"> los resultados obtenidos con la implementación del sistema realizado. </w:t>
      </w:r>
    </w:p>
    <w:p w:rsidR="00B633E6" w:rsidRPr="00407357" w:rsidRDefault="00B633E6" w:rsidP="00443A45">
      <w:pPr>
        <w:pStyle w:val="12"/>
      </w:pPr>
      <w:bookmarkStart w:id="20" w:name="_Toc384671486"/>
      <w:r w:rsidRPr="00407357">
        <w:t>Capítulo 5</w:t>
      </w:r>
      <w:bookmarkEnd w:id="20"/>
    </w:p>
    <w:p w:rsidR="00B633E6" w:rsidRPr="00443A45" w:rsidRDefault="00407357" w:rsidP="00443A45">
      <w:pPr>
        <w:ind w:firstLine="708"/>
        <w:rPr>
          <w:highlight w:val="yellow"/>
        </w:rPr>
      </w:pPr>
      <w:r>
        <w:rPr>
          <w:highlight w:val="yellow"/>
        </w:rPr>
        <w:t>E</w:t>
      </w:r>
      <w:r w:rsidR="00B633E6" w:rsidRPr="00443A45">
        <w:rPr>
          <w:highlight w:val="yellow"/>
        </w:rPr>
        <w:t xml:space="preserve">ste </w:t>
      </w:r>
      <w:r>
        <w:rPr>
          <w:highlight w:val="yellow"/>
        </w:rPr>
        <w:t xml:space="preserve">último </w:t>
      </w:r>
      <w:r w:rsidR="00B633E6" w:rsidRPr="00443A45">
        <w:rPr>
          <w:highlight w:val="yellow"/>
        </w:rPr>
        <w:t>capítulo muestra</w:t>
      </w:r>
      <w:r>
        <w:rPr>
          <w:highlight w:val="yellow"/>
        </w:rPr>
        <w:t xml:space="preserve"> </w:t>
      </w:r>
      <w:r w:rsidR="00B633E6" w:rsidRPr="00443A45">
        <w:rPr>
          <w:highlight w:val="yellow"/>
        </w:rPr>
        <w:t>las conclusiones a las que se llegaron con la realización de este proyecto</w:t>
      </w:r>
      <w:r>
        <w:rPr>
          <w:highlight w:val="yellow"/>
        </w:rPr>
        <w:t xml:space="preserve"> </w:t>
      </w:r>
      <w:r w:rsidR="00B633E6" w:rsidRPr="00443A45">
        <w:rPr>
          <w:highlight w:val="yellow"/>
        </w:rPr>
        <w:t xml:space="preserve">de graduación, </w:t>
      </w:r>
      <w:r w:rsidR="00443A45">
        <w:rPr>
          <w:highlight w:val="yellow"/>
        </w:rPr>
        <w:t xml:space="preserve">así </w:t>
      </w:r>
      <w:r>
        <w:rPr>
          <w:highlight w:val="yellow"/>
        </w:rPr>
        <w:t>mismo</w:t>
      </w:r>
      <w:r w:rsidR="00443A45">
        <w:rPr>
          <w:highlight w:val="yellow"/>
        </w:rPr>
        <w:t xml:space="preserve"> </w:t>
      </w:r>
      <w:r w:rsidR="00B633E6" w:rsidRPr="00443A45">
        <w:rPr>
          <w:highlight w:val="yellow"/>
        </w:rPr>
        <w:t>se detallan una serie de recomendaciones para</w:t>
      </w:r>
      <w:r>
        <w:rPr>
          <w:highlight w:val="yellow"/>
        </w:rPr>
        <w:t xml:space="preserve"> </w:t>
      </w:r>
      <w:r w:rsidR="00B633E6" w:rsidRPr="00443A45">
        <w:rPr>
          <w:highlight w:val="yellow"/>
        </w:rPr>
        <w:t xml:space="preserve">implantar mejoras a mediano y largo plazo </w:t>
      </w:r>
      <w:r>
        <w:rPr>
          <w:highlight w:val="yellow"/>
        </w:rPr>
        <w:t>sobre el aplicativo desarrollado.</w:t>
      </w:r>
    </w:p>
    <w:p w:rsidR="00B633E6" w:rsidRDefault="00B633E6">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21" w:name="_Toc384671487"/>
      <w:r w:rsidRPr="00140A56">
        <w:lastRenderedPageBreak/>
        <w:t>Palabras Claves</w:t>
      </w:r>
      <w:bookmarkEnd w:id="13"/>
      <w:bookmarkEnd w:id="14"/>
      <w:bookmarkEnd w:id="15"/>
      <w:bookmarkEnd w:id="21"/>
    </w:p>
    <w:p w:rsidR="00E2205E" w:rsidRDefault="00E2205E" w:rsidP="00AD0B2F">
      <w:pPr>
        <w:rPr>
          <w:highlight w:val="lightGray"/>
        </w:rPr>
      </w:pPr>
      <w:r w:rsidRPr="00E2205E">
        <w:t>Tecnología</w:t>
      </w:r>
      <w:r w:rsidR="00D161C9">
        <w:t>,</w:t>
      </w:r>
      <w:r>
        <w:t xml:space="preserve"> móvil,</w:t>
      </w:r>
      <w:r w:rsidRPr="00E2205E">
        <w:t xml:space="preserve"> diagnóstico</w:t>
      </w:r>
      <w:r>
        <w:t>,</w:t>
      </w:r>
      <w:r w:rsidRPr="00E2205E">
        <w:t xml:space="preserve"> audiométrico</w:t>
      </w:r>
      <w:r>
        <w:t>,</w:t>
      </w:r>
      <w:r w:rsidR="00407357">
        <w:t xml:space="preserve"> </w:t>
      </w:r>
      <w:proofErr w:type="spellStart"/>
      <w:r>
        <w:t>android</w:t>
      </w:r>
      <w:proofErr w:type="spellEnd"/>
      <w:r>
        <w:t>,</w:t>
      </w:r>
      <w:r w:rsidR="00702C7D">
        <w:t xml:space="preserve"> pruebas</w:t>
      </w:r>
      <w:r w:rsidR="00D161C9">
        <w:t>,</w:t>
      </w:r>
      <w:r w:rsidR="00702C7D">
        <w:t xml:space="preserve"> </w:t>
      </w:r>
      <w:proofErr w:type="spellStart"/>
      <w:r w:rsidR="00702C7D">
        <w:t>audiométricas</w:t>
      </w:r>
      <w:proofErr w:type="spellEnd"/>
      <w:r w:rsidR="00702C7D">
        <w:t>, clínica</w:t>
      </w:r>
      <w:r w:rsidR="008A1FBC">
        <w:t>, salud</w:t>
      </w:r>
      <w:r w:rsidRPr="00E2205E">
        <w:t>.</w:t>
      </w:r>
      <w:r w:rsidRPr="00E2205E">
        <w:rPr>
          <w:highlight w:val="lightGray"/>
        </w:rPr>
        <w:t xml:space="preserve"> </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2" w:name="_Toc336537839" w:displacedByCustomXml="next"/>
    <w:bookmarkStart w:id="23" w:name="_Toc335825821" w:displacedByCustomXml="next"/>
    <w:bookmarkStart w:id="24" w:name="_Toc335824877" w:displacedByCustomXml="next"/>
    <w:bookmarkStart w:id="25" w:name="_Toc335824808" w:displacedByCustomXml="next"/>
    <w:bookmarkStart w:id="26" w:name="_Toc335824737" w:displacedByCustomXml="next"/>
    <w:bookmarkStart w:id="27" w:name="_Toc335824666" w:displacedByCustomXml="next"/>
    <w:bookmarkStart w:id="28" w:name="_Toc326160189" w:displacedByCustomXml="next"/>
    <w:bookmarkStart w:id="29" w:name="_Toc325817509" w:displacedByCustomXml="next"/>
    <w:bookmarkStart w:id="30" w:name="_Toc324267300" w:displacedByCustomXml="next"/>
    <w:bookmarkStart w:id="31" w:name="_Toc324267230" w:displacedByCustomXml="next"/>
    <w:bookmarkStart w:id="32" w:name="_Toc324267090" w:displacedByCustomXml="next"/>
    <w:bookmarkStart w:id="33" w:name="_Toc324186774" w:displacedByCustomXml="next"/>
    <w:bookmarkStart w:id="34" w:name="_Toc324185764" w:displacedByCustomXml="next"/>
    <w:bookmarkStart w:id="35" w:name="_Toc324017558" w:displacedByCustomXml="next"/>
    <w:bookmarkStart w:id="36" w:name="_Toc324014940" w:displacedByCustomXml="next"/>
    <w:bookmarkStart w:id="37" w:name="_Toc324014350" w:displacedByCustomXml="next"/>
    <w:bookmarkStart w:id="38" w:name="_Toc324014096" w:displacedByCustomXml="next"/>
    <w:bookmarkStart w:id="39" w:name="_Toc324258755" w:displacedByCustomXml="next"/>
    <w:bookmarkStart w:id="40" w:name="_Toc324260819" w:displacedByCustomXml="next"/>
    <w:bookmarkStart w:id="41" w:name="_Toc324261765" w:displacedByCustomXml="next"/>
    <w:bookmarkStart w:id="42" w:name="_Toc324262208" w:displacedByCustomXml="next"/>
    <w:bookmarkStart w:id="43" w:name="_Toc324848862" w:displacedByCustomXml="next"/>
    <w:bookmarkStart w:id="44" w:name="_Toc324865113" w:displacedByCustomXml="next"/>
    <w:bookmarkStart w:id="45" w:name="_Toc325312280" w:displacedByCustomXml="next"/>
    <w:bookmarkStart w:id="46" w:name="_Toc325312420" w:displacedByCustomXml="next"/>
    <w:bookmarkStart w:id="47" w:name="_Toc326180317" w:displacedByCustomXml="next"/>
    <w:bookmarkStart w:id="48" w:name="_Toc335830474" w:displacedByCustomXml="next"/>
    <w:bookmarkStart w:id="49" w:name="_Toc347565930" w:displacedByCustomXml="next"/>
    <w:bookmarkStart w:id="50" w:name="_Toc347566067" w:displacedByCustomXml="next"/>
    <w:bookmarkStart w:id="51" w:name="_Toc347566210" w:displacedByCustomXml="next"/>
    <w:bookmarkStart w:id="52" w:name="_Toc384671488"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3" w:name="_Toc347565931" w:displacedByCustomXml="next"/>
        <w:bookmarkEnd w:id="53" w:displacedByCustomXml="next"/>
        <w:bookmarkEnd w:id="22"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51" w:displacedByCustomXml="next"/>
        <w:bookmarkEnd w:id="5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49" w:displacedByCustomXml="next"/>
            <w:bookmarkEnd w:id="50" w:displacedByCustomXml="next"/>
          </w:sdtContent>
        </w:sdt>
        <w:p w:rsidR="001F13E7"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4" w:name="_Toc347565932"/>
          <w:bookmarkEnd w:id="54"/>
          <w:r w:rsidR="001F13E7" w:rsidRPr="00984271">
            <w:rPr>
              <w:rStyle w:val="Hyperlink"/>
              <w:noProof/>
            </w:rPr>
            <w:fldChar w:fldCharType="begin"/>
          </w:r>
          <w:r w:rsidR="001F13E7" w:rsidRPr="00984271">
            <w:rPr>
              <w:rStyle w:val="Hyperlink"/>
              <w:noProof/>
            </w:rPr>
            <w:instrText xml:space="preserve"> </w:instrText>
          </w:r>
          <w:r w:rsidR="001F13E7">
            <w:rPr>
              <w:noProof/>
            </w:rPr>
            <w:instrText>HYPERLINK \l "_Toc384671478"</w:instrText>
          </w:r>
          <w:r w:rsidR="001F13E7" w:rsidRPr="00984271">
            <w:rPr>
              <w:rStyle w:val="Hyperlink"/>
              <w:noProof/>
            </w:rPr>
            <w:instrText xml:space="preserve"> </w:instrText>
          </w:r>
          <w:r w:rsidR="001F13E7" w:rsidRPr="00984271">
            <w:rPr>
              <w:rStyle w:val="Hyperlink"/>
              <w:noProof/>
            </w:rPr>
            <w:fldChar w:fldCharType="separate"/>
          </w:r>
          <w:r w:rsidR="001F13E7" w:rsidRPr="00984271">
            <w:rPr>
              <w:rStyle w:val="Hyperlink"/>
              <w:noProof/>
            </w:rPr>
            <w:t>1.</w:t>
          </w:r>
          <w:r w:rsidR="001F13E7">
            <w:rPr>
              <w:rFonts w:asciiTheme="minorHAnsi" w:eastAsiaTheme="minorEastAsia" w:hAnsiTheme="minorHAnsi" w:cstheme="minorBidi"/>
              <w:noProof/>
              <w:sz w:val="22"/>
              <w:szCs w:val="22"/>
              <w:lang w:eastAsia="es-CR"/>
            </w:rPr>
            <w:tab/>
          </w:r>
          <w:r w:rsidR="001F13E7" w:rsidRPr="00984271">
            <w:rPr>
              <w:rStyle w:val="Hyperlink"/>
              <w:noProof/>
            </w:rPr>
            <w:t>Dedicatoria</w:t>
          </w:r>
          <w:r w:rsidR="001F13E7">
            <w:rPr>
              <w:noProof/>
              <w:webHidden/>
            </w:rPr>
            <w:tab/>
          </w:r>
          <w:r w:rsidR="001F13E7">
            <w:rPr>
              <w:noProof/>
              <w:webHidden/>
            </w:rPr>
            <w:fldChar w:fldCharType="begin"/>
          </w:r>
          <w:r w:rsidR="001F13E7">
            <w:rPr>
              <w:noProof/>
              <w:webHidden/>
            </w:rPr>
            <w:instrText xml:space="preserve"> PAGEREF _Toc384671478 \h </w:instrText>
          </w:r>
          <w:r w:rsidR="001F13E7">
            <w:rPr>
              <w:noProof/>
              <w:webHidden/>
            </w:rPr>
          </w:r>
          <w:r w:rsidR="001F13E7">
            <w:rPr>
              <w:noProof/>
              <w:webHidden/>
            </w:rPr>
            <w:fldChar w:fldCharType="separate"/>
          </w:r>
          <w:r w:rsidR="001F13E7">
            <w:rPr>
              <w:noProof/>
              <w:webHidden/>
            </w:rPr>
            <w:t>1</w:t>
          </w:r>
          <w:r w:rsidR="001F13E7">
            <w:rPr>
              <w:noProof/>
              <w:webHidden/>
            </w:rPr>
            <w:fldChar w:fldCharType="end"/>
          </w:r>
          <w:r w:rsidR="001F13E7" w:rsidRPr="00984271">
            <w:rPr>
              <w:rStyle w:val="Hyperlink"/>
              <w:noProof/>
            </w:rPr>
            <w:fldChar w:fldCharType="end"/>
          </w:r>
        </w:p>
        <w:p w:rsidR="001F13E7" w:rsidRDefault="004C0D7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79" w:history="1">
            <w:r w:rsidR="001F13E7" w:rsidRPr="00984271">
              <w:rPr>
                <w:rStyle w:val="Hyperlink"/>
                <w:noProof/>
              </w:rPr>
              <w:t>2.</w:t>
            </w:r>
            <w:r w:rsidR="001F13E7">
              <w:rPr>
                <w:rFonts w:asciiTheme="minorHAnsi" w:eastAsiaTheme="minorEastAsia" w:hAnsiTheme="minorHAnsi" w:cstheme="minorBidi"/>
                <w:noProof/>
                <w:sz w:val="22"/>
                <w:szCs w:val="22"/>
                <w:lang w:eastAsia="es-CR"/>
              </w:rPr>
              <w:tab/>
            </w:r>
            <w:r w:rsidR="001F13E7" w:rsidRPr="00984271">
              <w:rPr>
                <w:rStyle w:val="Hyperlink"/>
                <w:noProof/>
              </w:rPr>
              <w:t>Agradecimientos</w:t>
            </w:r>
            <w:r w:rsidR="001F13E7">
              <w:rPr>
                <w:noProof/>
                <w:webHidden/>
              </w:rPr>
              <w:tab/>
            </w:r>
            <w:r w:rsidR="001F13E7">
              <w:rPr>
                <w:noProof/>
                <w:webHidden/>
              </w:rPr>
              <w:fldChar w:fldCharType="begin"/>
            </w:r>
            <w:r w:rsidR="001F13E7">
              <w:rPr>
                <w:noProof/>
                <w:webHidden/>
              </w:rPr>
              <w:instrText xml:space="preserve"> PAGEREF _Toc384671479 \h </w:instrText>
            </w:r>
            <w:r w:rsidR="001F13E7">
              <w:rPr>
                <w:noProof/>
                <w:webHidden/>
              </w:rPr>
            </w:r>
            <w:r w:rsidR="001F13E7">
              <w:rPr>
                <w:noProof/>
                <w:webHidden/>
              </w:rPr>
              <w:fldChar w:fldCharType="separate"/>
            </w:r>
            <w:r w:rsidR="001F13E7">
              <w:rPr>
                <w:noProof/>
                <w:webHidden/>
              </w:rPr>
              <w:t>2</w:t>
            </w:r>
            <w:r w:rsidR="001F13E7">
              <w:rPr>
                <w:noProof/>
                <w:webHidden/>
              </w:rPr>
              <w:fldChar w:fldCharType="end"/>
            </w:r>
          </w:hyperlink>
        </w:p>
        <w:p w:rsidR="001F13E7" w:rsidRDefault="004C0D7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0" w:history="1">
            <w:r w:rsidR="001F13E7" w:rsidRPr="00984271">
              <w:rPr>
                <w:rStyle w:val="Hyperlink"/>
                <w:noProof/>
              </w:rPr>
              <w:t>3.</w:t>
            </w:r>
            <w:r w:rsidR="001F13E7">
              <w:rPr>
                <w:rFonts w:asciiTheme="minorHAnsi" w:eastAsiaTheme="minorEastAsia" w:hAnsiTheme="minorHAnsi" w:cstheme="minorBidi"/>
                <w:noProof/>
                <w:sz w:val="22"/>
                <w:szCs w:val="22"/>
                <w:lang w:eastAsia="es-CR"/>
              </w:rPr>
              <w:tab/>
            </w:r>
            <w:r w:rsidR="001F13E7" w:rsidRPr="00984271">
              <w:rPr>
                <w:rStyle w:val="Hyperlink"/>
                <w:noProof/>
              </w:rPr>
              <w:t>Resumen ejecutivo</w:t>
            </w:r>
            <w:r w:rsidR="001F13E7">
              <w:rPr>
                <w:noProof/>
                <w:webHidden/>
              </w:rPr>
              <w:tab/>
            </w:r>
            <w:r w:rsidR="001F13E7">
              <w:rPr>
                <w:noProof/>
                <w:webHidden/>
              </w:rPr>
              <w:fldChar w:fldCharType="begin"/>
            </w:r>
            <w:r w:rsidR="001F13E7">
              <w:rPr>
                <w:noProof/>
                <w:webHidden/>
              </w:rPr>
              <w:instrText xml:space="preserve"> PAGEREF _Toc384671480 \h </w:instrText>
            </w:r>
            <w:r w:rsidR="001F13E7">
              <w:rPr>
                <w:noProof/>
                <w:webHidden/>
              </w:rPr>
            </w:r>
            <w:r w:rsidR="001F13E7">
              <w:rPr>
                <w:noProof/>
                <w:webHidden/>
              </w:rPr>
              <w:fldChar w:fldCharType="separate"/>
            </w:r>
            <w:r w:rsidR="001F13E7">
              <w:rPr>
                <w:noProof/>
                <w:webHidden/>
              </w:rPr>
              <w:t>3</w:t>
            </w:r>
            <w:r w:rsidR="001F13E7">
              <w:rPr>
                <w:noProof/>
                <w:webHidden/>
              </w:rPr>
              <w:fldChar w:fldCharType="end"/>
            </w:r>
          </w:hyperlink>
        </w:p>
        <w:p w:rsidR="001F13E7" w:rsidRDefault="004C0D7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1" w:history="1">
            <w:r w:rsidR="001F13E7" w:rsidRPr="00984271">
              <w:rPr>
                <w:rStyle w:val="Hyperlink"/>
                <w:noProof/>
              </w:rPr>
              <w:t>4.</w:t>
            </w:r>
            <w:r w:rsidR="001F13E7">
              <w:rPr>
                <w:rFonts w:asciiTheme="minorHAnsi" w:eastAsiaTheme="minorEastAsia" w:hAnsiTheme="minorHAnsi" w:cstheme="minorBidi"/>
                <w:noProof/>
                <w:sz w:val="22"/>
                <w:szCs w:val="22"/>
                <w:lang w:eastAsia="es-CR"/>
              </w:rPr>
              <w:tab/>
            </w:r>
            <w:r w:rsidR="001F13E7" w:rsidRPr="00984271">
              <w:rPr>
                <w:rStyle w:val="Hyperlink"/>
                <w:noProof/>
              </w:rPr>
              <w:t>Resumen de capítulos</w:t>
            </w:r>
            <w:r w:rsidR="001F13E7">
              <w:rPr>
                <w:noProof/>
                <w:webHidden/>
              </w:rPr>
              <w:tab/>
            </w:r>
            <w:r w:rsidR="001F13E7">
              <w:rPr>
                <w:noProof/>
                <w:webHidden/>
              </w:rPr>
              <w:fldChar w:fldCharType="begin"/>
            </w:r>
            <w:r w:rsidR="001F13E7">
              <w:rPr>
                <w:noProof/>
                <w:webHidden/>
              </w:rPr>
              <w:instrText xml:space="preserve"> PAGEREF _Toc384671481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2" w:history="1">
            <w:r w:rsidR="001F13E7" w:rsidRPr="00984271">
              <w:rPr>
                <w:rStyle w:val="Hyperlink"/>
                <w:noProof/>
              </w:rPr>
              <w:t>4.1.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_Toc384671482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3" w:history="1">
            <w:r w:rsidR="001F13E7" w:rsidRPr="00984271">
              <w:rPr>
                <w:rStyle w:val="Hyperlink"/>
                <w:noProof/>
              </w:rPr>
              <w:t>4.2.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_Toc384671483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4" w:history="1">
            <w:r w:rsidR="001F13E7" w:rsidRPr="00984271">
              <w:rPr>
                <w:rStyle w:val="Hyperlink"/>
                <w:noProof/>
              </w:rPr>
              <w:t>4.3.</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_Toc384671484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5" w:history="1">
            <w:r w:rsidR="001F13E7" w:rsidRPr="00984271">
              <w:rPr>
                <w:rStyle w:val="Hyperlink"/>
                <w:noProof/>
              </w:rPr>
              <w:t>4.4.</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_Toc384671485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86" w:history="1">
            <w:r w:rsidR="001F13E7" w:rsidRPr="00984271">
              <w:rPr>
                <w:rStyle w:val="Hyperlink"/>
                <w:noProof/>
              </w:rPr>
              <w:t>4.5.</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_Toc384671486 \h </w:instrText>
            </w:r>
            <w:r w:rsidR="001F13E7">
              <w:rPr>
                <w:noProof/>
                <w:webHidden/>
              </w:rPr>
            </w:r>
            <w:r w:rsidR="001F13E7">
              <w:rPr>
                <w:noProof/>
                <w:webHidden/>
              </w:rPr>
              <w:fldChar w:fldCharType="separate"/>
            </w:r>
            <w:r w:rsidR="001F13E7">
              <w:rPr>
                <w:noProof/>
                <w:webHidden/>
              </w:rPr>
              <w:t>4</w:t>
            </w:r>
            <w:r w:rsidR="001F13E7">
              <w:rPr>
                <w:noProof/>
                <w:webHidden/>
              </w:rPr>
              <w:fldChar w:fldCharType="end"/>
            </w:r>
          </w:hyperlink>
        </w:p>
        <w:p w:rsidR="001F13E7" w:rsidRDefault="004C0D7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7" w:history="1">
            <w:r w:rsidR="001F13E7" w:rsidRPr="00984271">
              <w:rPr>
                <w:rStyle w:val="Hyperlink"/>
                <w:noProof/>
              </w:rPr>
              <w:t>5.</w:t>
            </w:r>
            <w:r w:rsidR="001F13E7">
              <w:rPr>
                <w:rFonts w:asciiTheme="minorHAnsi" w:eastAsiaTheme="minorEastAsia" w:hAnsiTheme="minorHAnsi" w:cstheme="minorBidi"/>
                <w:noProof/>
                <w:sz w:val="22"/>
                <w:szCs w:val="22"/>
                <w:lang w:eastAsia="es-CR"/>
              </w:rPr>
              <w:tab/>
            </w:r>
            <w:r w:rsidR="001F13E7" w:rsidRPr="00984271">
              <w:rPr>
                <w:rStyle w:val="Hyperlink"/>
                <w:noProof/>
              </w:rPr>
              <w:t>Palabras Claves</w:t>
            </w:r>
            <w:r w:rsidR="001F13E7">
              <w:rPr>
                <w:noProof/>
                <w:webHidden/>
              </w:rPr>
              <w:tab/>
            </w:r>
            <w:r w:rsidR="001F13E7">
              <w:rPr>
                <w:noProof/>
                <w:webHidden/>
              </w:rPr>
              <w:fldChar w:fldCharType="begin"/>
            </w:r>
            <w:r w:rsidR="001F13E7">
              <w:rPr>
                <w:noProof/>
                <w:webHidden/>
              </w:rPr>
              <w:instrText xml:space="preserve"> PAGEREF _Toc384671487 \h </w:instrText>
            </w:r>
            <w:r w:rsidR="001F13E7">
              <w:rPr>
                <w:noProof/>
                <w:webHidden/>
              </w:rPr>
            </w:r>
            <w:r w:rsidR="001F13E7">
              <w:rPr>
                <w:noProof/>
                <w:webHidden/>
              </w:rPr>
              <w:fldChar w:fldCharType="separate"/>
            </w:r>
            <w:r w:rsidR="001F13E7">
              <w:rPr>
                <w:noProof/>
                <w:webHidden/>
              </w:rPr>
              <w:t>5</w:t>
            </w:r>
            <w:r w:rsidR="001F13E7">
              <w:rPr>
                <w:noProof/>
                <w:webHidden/>
              </w:rPr>
              <w:fldChar w:fldCharType="end"/>
            </w:r>
          </w:hyperlink>
        </w:p>
        <w:p w:rsidR="001F13E7" w:rsidRDefault="004C0D7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8" w:history="1">
            <w:r w:rsidR="001F13E7" w:rsidRPr="00984271">
              <w:rPr>
                <w:rStyle w:val="Hyperlink"/>
                <w:noProof/>
              </w:rPr>
              <w:t>6.</w:t>
            </w:r>
            <w:r w:rsidR="001F13E7">
              <w:rPr>
                <w:rFonts w:asciiTheme="minorHAnsi" w:eastAsiaTheme="minorEastAsia" w:hAnsiTheme="minorHAnsi" w:cstheme="minorBidi"/>
                <w:noProof/>
                <w:sz w:val="22"/>
                <w:szCs w:val="22"/>
                <w:lang w:eastAsia="es-CR"/>
              </w:rPr>
              <w:tab/>
            </w:r>
            <w:r w:rsidR="001F13E7" w:rsidRPr="00984271">
              <w:rPr>
                <w:rStyle w:val="Hyperlink"/>
                <w:noProof/>
              </w:rPr>
              <w:t>Índice general</w:t>
            </w:r>
            <w:r w:rsidR="001F13E7">
              <w:rPr>
                <w:noProof/>
                <w:webHidden/>
              </w:rPr>
              <w:tab/>
            </w:r>
            <w:r w:rsidR="001F13E7">
              <w:rPr>
                <w:noProof/>
                <w:webHidden/>
              </w:rPr>
              <w:fldChar w:fldCharType="begin"/>
            </w:r>
            <w:r w:rsidR="001F13E7">
              <w:rPr>
                <w:noProof/>
                <w:webHidden/>
              </w:rPr>
              <w:instrText xml:space="preserve"> PAGEREF _Toc384671488 \h </w:instrText>
            </w:r>
            <w:r w:rsidR="001F13E7">
              <w:rPr>
                <w:noProof/>
                <w:webHidden/>
              </w:rPr>
            </w:r>
            <w:r w:rsidR="001F13E7">
              <w:rPr>
                <w:noProof/>
                <w:webHidden/>
              </w:rPr>
              <w:fldChar w:fldCharType="separate"/>
            </w:r>
            <w:r w:rsidR="001F13E7">
              <w:rPr>
                <w:noProof/>
                <w:webHidden/>
              </w:rPr>
              <w:t>6</w:t>
            </w:r>
            <w:r w:rsidR="001F13E7">
              <w:rPr>
                <w:noProof/>
                <w:webHidden/>
              </w:rPr>
              <w:fldChar w:fldCharType="end"/>
            </w:r>
          </w:hyperlink>
        </w:p>
        <w:p w:rsidR="001F13E7" w:rsidRDefault="004C0D7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89" w:history="1">
            <w:r w:rsidR="001F13E7" w:rsidRPr="00984271">
              <w:rPr>
                <w:rStyle w:val="Hyperlink"/>
                <w:noProof/>
              </w:rPr>
              <w:t>7.</w:t>
            </w:r>
            <w:r w:rsidR="001F13E7">
              <w:rPr>
                <w:rFonts w:asciiTheme="minorHAnsi" w:eastAsiaTheme="minorEastAsia" w:hAnsiTheme="minorHAnsi" w:cstheme="minorBidi"/>
                <w:noProof/>
                <w:sz w:val="22"/>
                <w:szCs w:val="22"/>
                <w:lang w:eastAsia="es-CR"/>
              </w:rPr>
              <w:tab/>
            </w:r>
            <w:r w:rsidR="001F13E7" w:rsidRPr="00984271">
              <w:rPr>
                <w:rStyle w:val="Hyperlink"/>
                <w:noProof/>
              </w:rPr>
              <w:t>Índices de ilustraciones, gráficas y figuras</w:t>
            </w:r>
            <w:r w:rsidR="001F13E7">
              <w:rPr>
                <w:noProof/>
                <w:webHidden/>
              </w:rPr>
              <w:tab/>
            </w:r>
            <w:r w:rsidR="001F13E7">
              <w:rPr>
                <w:noProof/>
                <w:webHidden/>
              </w:rPr>
              <w:fldChar w:fldCharType="begin"/>
            </w:r>
            <w:r w:rsidR="001F13E7">
              <w:rPr>
                <w:noProof/>
                <w:webHidden/>
              </w:rPr>
              <w:instrText xml:space="preserve"> PAGEREF _Toc384671489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0" w:history="1">
            <w:r w:rsidR="001F13E7" w:rsidRPr="00984271">
              <w:rPr>
                <w:rStyle w:val="Hyperlink"/>
                <w:noProof/>
              </w:rPr>
              <w:t>7.1.</w:t>
            </w:r>
            <w:r w:rsidR="001F13E7">
              <w:rPr>
                <w:rFonts w:asciiTheme="minorHAnsi" w:eastAsiaTheme="minorEastAsia" w:hAnsiTheme="minorHAnsi" w:cstheme="minorBidi"/>
                <w:noProof/>
                <w:sz w:val="22"/>
                <w:szCs w:val="22"/>
                <w:lang w:eastAsia="es-CR"/>
              </w:rPr>
              <w:tab/>
            </w:r>
            <w:r w:rsidR="001F13E7" w:rsidRPr="00984271">
              <w:rPr>
                <w:rStyle w:val="Hyperlink"/>
                <w:noProof/>
              </w:rPr>
              <w:t>Índice de ilustraciones</w:t>
            </w:r>
            <w:r w:rsidR="001F13E7">
              <w:rPr>
                <w:noProof/>
                <w:webHidden/>
              </w:rPr>
              <w:tab/>
            </w:r>
            <w:r w:rsidR="001F13E7">
              <w:rPr>
                <w:noProof/>
                <w:webHidden/>
              </w:rPr>
              <w:fldChar w:fldCharType="begin"/>
            </w:r>
            <w:r w:rsidR="001F13E7">
              <w:rPr>
                <w:noProof/>
                <w:webHidden/>
              </w:rPr>
              <w:instrText xml:space="preserve"> PAGEREF _Toc384671490 \h </w:instrText>
            </w:r>
            <w:r w:rsidR="001F13E7">
              <w:rPr>
                <w:noProof/>
                <w:webHidden/>
              </w:rPr>
            </w:r>
            <w:r w:rsidR="001F13E7">
              <w:rPr>
                <w:noProof/>
                <w:webHidden/>
              </w:rPr>
              <w:fldChar w:fldCharType="separate"/>
            </w:r>
            <w:r w:rsidR="001F13E7">
              <w:rPr>
                <w:noProof/>
                <w:webHidden/>
              </w:rPr>
              <w:t>10</w:t>
            </w:r>
            <w:r w:rsidR="001F13E7">
              <w:rPr>
                <w:noProof/>
                <w:webHidden/>
              </w:rPr>
              <w:fldChar w:fldCharType="end"/>
            </w:r>
          </w:hyperlink>
        </w:p>
        <w:p w:rsidR="001F13E7" w:rsidRDefault="004C0D7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1" w:history="1">
            <w:r w:rsidR="001F13E7" w:rsidRPr="00984271">
              <w:rPr>
                <w:rStyle w:val="Hyperlink"/>
                <w:noProof/>
              </w:rPr>
              <w:t>8.</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1</w:t>
            </w:r>
            <w:r w:rsidR="001F13E7">
              <w:rPr>
                <w:noProof/>
                <w:webHidden/>
              </w:rPr>
              <w:tab/>
            </w:r>
            <w:r w:rsidR="001F13E7">
              <w:rPr>
                <w:noProof/>
                <w:webHidden/>
              </w:rPr>
              <w:fldChar w:fldCharType="begin"/>
            </w:r>
            <w:r w:rsidR="001F13E7">
              <w:rPr>
                <w:noProof/>
                <w:webHidden/>
              </w:rPr>
              <w:instrText xml:space="preserve"> PAGEREF _Toc384671491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2" w:history="1">
            <w:r w:rsidR="001F13E7" w:rsidRPr="00984271">
              <w:rPr>
                <w:rStyle w:val="Hyperlink"/>
                <w:noProof/>
              </w:rPr>
              <w:t>8.1.</w:t>
            </w:r>
            <w:r w:rsidR="001F13E7">
              <w:rPr>
                <w:rFonts w:asciiTheme="minorHAnsi" w:eastAsiaTheme="minorEastAsia" w:hAnsiTheme="minorHAnsi" w:cstheme="minorBidi"/>
                <w:noProof/>
                <w:sz w:val="22"/>
                <w:szCs w:val="22"/>
                <w:lang w:eastAsia="es-CR"/>
              </w:rPr>
              <w:tab/>
            </w:r>
            <w:r w:rsidR="001F13E7" w:rsidRPr="00984271">
              <w:rPr>
                <w:rStyle w:val="Hyperlink"/>
                <w:noProof/>
              </w:rPr>
              <w:t>Antecedentes</w:t>
            </w:r>
            <w:r w:rsidR="001F13E7">
              <w:rPr>
                <w:noProof/>
                <w:webHidden/>
              </w:rPr>
              <w:tab/>
            </w:r>
            <w:r w:rsidR="001F13E7">
              <w:rPr>
                <w:noProof/>
                <w:webHidden/>
              </w:rPr>
              <w:fldChar w:fldCharType="begin"/>
            </w:r>
            <w:r w:rsidR="001F13E7">
              <w:rPr>
                <w:noProof/>
                <w:webHidden/>
              </w:rPr>
              <w:instrText xml:space="preserve"> PAGEREF _Toc384671492 \h </w:instrText>
            </w:r>
            <w:r w:rsidR="001F13E7">
              <w:rPr>
                <w:noProof/>
                <w:webHidden/>
              </w:rPr>
            </w:r>
            <w:r w:rsidR="001F13E7">
              <w:rPr>
                <w:noProof/>
                <w:webHidden/>
              </w:rPr>
              <w:fldChar w:fldCharType="separate"/>
            </w:r>
            <w:r w:rsidR="001F13E7">
              <w:rPr>
                <w:noProof/>
                <w:webHidden/>
              </w:rPr>
              <w:t>12</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3" w:history="1">
            <w:r w:rsidR="001F13E7" w:rsidRPr="00984271">
              <w:rPr>
                <w:rStyle w:val="Hyperlink"/>
                <w:noProof/>
              </w:rPr>
              <w:t>8.2.</w:t>
            </w:r>
            <w:r w:rsidR="001F13E7">
              <w:rPr>
                <w:rFonts w:asciiTheme="minorHAnsi" w:eastAsiaTheme="minorEastAsia" w:hAnsiTheme="minorHAnsi" w:cstheme="minorBidi"/>
                <w:noProof/>
                <w:sz w:val="22"/>
                <w:szCs w:val="22"/>
                <w:lang w:eastAsia="es-CR"/>
              </w:rPr>
              <w:tab/>
            </w:r>
            <w:r w:rsidR="001F13E7" w:rsidRPr="00984271">
              <w:rPr>
                <w:rStyle w:val="Hyperlink"/>
                <w:noProof/>
              </w:rPr>
              <w:t>Justificación</w:t>
            </w:r>
            <w:r w:rsidR="001F13E7">
              <w:rPr>
                <w:noProof/>
                <w:webHidden/>
              </w:rPr>
              <w:tab/>
            </w:r>
            <w:r w:rsidR="001F13E7">
              <w:rPr>
                <w:noProof/>
                <w:webHidden/>
              </w:rPr>
              <w:fldChar w:fldCharType="begin"/>
            </w:r>
            <w:r w:rsidR="001F13E7">
              <w:rPr>
                <w:noProof/>
                <w:webHidden/>
              </w:rPr>
              <w:instrText xml:space="preserve"> PAGEREF _Toc384671493 \h </w:instrText>
            </w:r>
            <w:r w:rsidR="001F13E7">
              <w:rPr>
                <w:noProof/>
                <w:webHidden/>
              </w:rPr>
            </w:r>
            <w:r w:rsidR="001F13E7">
              <w:rPr>
                <w:noProof/>
                <w:webHidden/>
              </w:rPr>
              <w:fldChar w:fldCharType="separate"/>
            </w:r>
            <w:r w:rsidR="001F13E7">
              <w:rPr>
                <w:noProof/>
                <w:webHidden/>
              </w:rPr>
              <w:t>13</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4" w:history="1">
            <w:r w:rsidR="001F13E7" w:rsidRPr="00984271">
              <w:rPr>
                <w:rStyle w:val="Hyperlink"/>
                <w:noProof/>
              </w:rPr>
              <w:t>8.3.</w:t>
            </w:r>
            <w:r w:rsidR="001F13E7">
              <w:rPr>
                <w:rFonts w:asciiTheme="minorHAnsi" w:eastAsiaTheme="minorEastAsia" w:hAnsiTheme="minorHAnsi" w:cstheme="minorBidi"/>
                <w:noProof/>
                <w:sz w:val="22"/>
                <w:szCs w:val="22"/>
                <w:lang w:eastAsia="es-CR"/>
              </w:rPr>
              <w:tab/>
            </w:r>
            <w:r w:rsidR="001F13E7" w:rsidRPr="00984271">
              <w:rPr>
                <w:rStyle w:val="Hyperlink"/>
                <w:noProof/>
              </w:rPr>
              <w:t>Problemática a resolver</w:t>
            </w:r>
            <w:r w:rsidR="001F13E7">
              <w:rPr>
                <w:noProof/>
                <w:webHidden/>
              </w:rPr>
              <w:tab/>
            </w:r>
            <w:r w:rsidR="001F13E7">
              <w:rPr>
                <w:noProof/>
                <w:webHidden/>
              </w:rPr>
              <w:fldChar w:fldCharType="begin"/>
            </w:r>
            <w:r w:rsidR="001F13E7">
              <w:rPr>
                <w:noProof/>
                <w:webHidden/>
              </w:rPr>
              <w:instrText xml:space="preserve"> PAGEREF _Toc384671494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5" w:history="1">
            <w:r w:rsidR="001F13E7" w:rsidRPr="00984271">
              <w:rPr>
                <w:rStyle w:val="Hyperlink"/>
                <w:noProof/>
              </w:rPr>
              <w:t>8.4.</w:t>
            </w:r>
            <w:r w:rsidR="001F13E7">
              <w:rPr>
                <w:rFonts w:asciiTheme="minorHAnsi" w:eastAsiaTheme="minorEastAsia" w:hAnsiTheme="minorHAnsi" w:cstheme="minorBidi"/>
                <w:noProof/>
                <w:sz w:val="22"/>
                <w:szCs w:val="22"/>
                <w:lang w:eastAsia="es-CR"/>
              </w:rPr>
              <w:tab/>
            </w:r>
            <w:r w:rsidR="001F13E7" w:rsidRPr="00984271">
              <w:rPr>
                <w:rStyle w:val="Hyperlink"/>
                <w:noProof/>
              </w:rPr>
              <w:t>Objetivos</w:t>
            </w:r>
            <w:r w:rsidR="001F13E7">
              <w:rPr>
                <w:noProof/>
                <w:webHidden/>
              </w:rPr>
              <w:tab/>
            </w:r>
            <w:r w:rsidR="001F13E7">
              <w:rPr>
                <w:noProof/>
                <w:webHidden/>
              </w:rPr>
              <w:fldChar w:fldCharType="begin"/>
            </w:r>
            <w:r w:rsidR="001F13E7">
              <w:rPr>
                <w:noProof/>
                <w:webHidden/>
              </w:rPr>
              <w:instrText xml:space="preserve"> PAGEREF _Toc384671495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6" w:history="1">
            <w:r w:rsidR="001F13E7" w:rsidRPr="00984271">
              <w:rPr>
                <w:rStyle w:val="Hyperlink"/>
                <w:noProof/>
              </w:rPr>
              <w:t>8.4.1.</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_Toc384671496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497" w:history="1">
            <w:r w:rsidR="001F13E7" w:rsidRPr="00984271">
              <w:rPr>
                <w:rStyle w:val="Hyperlink"/>
                <w:noProof/>
              </w:rPr>
              <w:t>8.4.2.</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_Toc384671497 \h </w:instrText>
            </w:r>
            <w:r w:rsidR="001F13E7">
              <w:rPr>
                <w:noProof/>
                <w:webHidden/>
              </w:rPr>
            </w:r>
            <w:r w:rsidR="001F13E7">
              <w:rPr>
                <w:noProof/>
                <w:webHidden/>
              </w:rPr>
              <w:fldChar w:fldCharType="separate"/>
            </w:r>
            <w:r w:rsidR="001F13E7">
              <w:rPr>
                <w:noProof/>
                <w:webHidden/>
              </w:rPr>
              <w:t>14</w:t>
            </w:r>
            <w:r w:rsidR="001F13E7">
              <w:rPr>
                <w:noProof/>
                <w:webHidden/>
              </w:rPr>
              <w:fldChar w:fldCharType="end"/>
            </w:r>
          </w:hyperlink>
        </w:p>
        <w:p w:rsidR="001F13E7" w:rsidRDefault="004C0D76">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4671498" w:history="1">
            <w:r w:rsidR="001F13E7" w:rsidRPr="00984271">
              <w:rPr>
                <w:rStyle w:val="Hyperlink"/>
                <w:noProof/>
              </w:rPr>
              <w:t>9.</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2</w:t>
            </w:r>
            <w:r w:rsidR="001F13E7">
              <w:rPr>
                <w:noProof/>
                <w:webHidden/>
              </w:rPr>
              <w:tab/>
            </w:r>
            <w:r w:rsidR="001F13E7">
              <w:rPr>
                <w:noProof/>
                <w:webHidden/>
              </w:rPr>
              <w:fldChar w:fldCharType="begin"/>
            </w:r>
            <w:r w:rsidR="001F13E7">
              <w:rPr>
                <w:noProof/>
                <w:webHidden/>
              </w:rPr>
              <w:instrText xml:space="preserve"> PAGEREF _Toc384671498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499" w:history="1">
            <w:r w:rsidR="001F13E7" w:rsidRPr="00984271">
              <w:rPr>
                <w:rStyle w:val="Hyperlink"/>
                <w:noProof/>
              </w:rPr>
              <w:t>9.1.</w:t>
            </w:r>
            <w:r w:rsidR="001F13E7">
              <w:rPr>
                <w:rFonts w:asciiTheme="minorHAnsi" w:eastAsiaTheme="minorEastAsia" w:hAnsiTheme="minorHAnsi" w:cstheme="minorBidi"/>
                <w:noProof/>
                <w:sz w:val="22"/>
                <w:szCs w:val="22"/>
                <w:lang w:eastAsia="es-CR"/>
              </w:rPr>
              <w:tab/>
            </w:r>
            <w:r w:rsidR="001F13E7" w:rsidRPr="00984271">
              <w:rPr>
                <w:rStyle w:val="Hyperlink"/>
                <w:noProof/>
              </w:rPr>
              <w:t>Marco Referencial</w:t>
            </w:r>
            <w:r w:rsidR="001F13E7">
              <w:rPr>
                <w:noProof/>
                <w:webHidden/>
              </w:rPr>
              <w:tab/>
            </w:r>
            <w:r w:rsidR="001F13E7">
              <w:rPr>
                <w:noProof/>
                <w:webHidden/>
              </w:rPr>
              <w:fldChar w:fldCharType="begin"/>
            </w:r>
            <w:r w:rsidR="001F13E7">
              <w:rPr>
                <w:noProof/>
                <w:webHidden/>
              </w:rPr>
              <w:instrText xml:space="preserve"> PAGEREF _Toc384671499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0" w:history="1">
            <w:r w:rsidR="001F13E7" w:rsidRPr="00984271">
              <w:rPr>
                <w:rStyle w:val="Hyperlink"/>
                <w:noProof/>
                <w:lang w:eastAsia="es-CR"/>
              </w:rPr>
              <w:t>9.1.1.</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Misión</w:t>
            </w:r>
            <w:r w:rsidR="001F13E7">
              <w:rPr>
                <w:noProof/>
                <w:webHidden/>
              </w:rPr>
              <w:tab/>
            </w:r>
            <w:r w:rsidR="001F13E7">
              <w:rPr>
                <w:noProof/>
                <w:webHidden/>
              </w:rPr>
              <w:fldChar w:fldCharType="begin"/>
            </w:r>
            <w:r w:rsidR="001F13E7">
              <w:rPr>
                <w:noProof/>
                <w:webHidden/>
              </w:rPr>
              <w:instrText xml:space="preserve"> PAGEREF _Toc384671500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1" w:history="1">
            <w:r w:rsidR="001F13E7" w:rsidRPr="00984271">
              <w:rPr>
                <w:rStyle w:val="Hyperlink"/>
                <w:noProof/>
                <w:lang w:eastAsia="es-CR"/>
              </w:rPr>
              <w:t>9.1.2.</w:t>
            </w:r>
            <w:r w:rsidR="001F13E7">
              <w:rPr>
                <w:rFonts w:asciiTheme="minorHAnsi" w:eastAsiaTheme="minorEastAsia" w:hAnsiTheme="minorHAnsi" w:cstheme="minorBidi"/>
                <w:noProof/>
                <w:sz w:val="22"/>
                <w:szCs w:val="22"/>
                <w:lang w:eastAsia="es-CR"/>
              </w:rPr>
              <w:tab/>
            </w:r>
            <w:r w:rsidR="001F13E7" w:rsidRPr="00984271">
              <w:rPr>
                <w:rStyle w:val="Hyperlink"/>
                <w:noProof/>
                <w:lang w:eastAsia="es-CR"/>
              </w:rPr>
              <w:t>Visión</w:t>
            </w:r>
            <w:r w:rsidR="001F13E7">
              <w:rPr>
                <w:noProof/>
                <w:webHidden/>
              </w:rPr>
              <w:tab/>
            </w:r>
            <w:r w:rsidR="001F13E7">
              <w:rPr>
                <w:noProof/>
                <w:webHidden/>
              </w:rPr>
              <w:fldChar w:fldCharType="begin"/>
            </w:r>
            <w:r w:rsidR="001F13E7">
              <w:rPr>
                <w:noProof/>
                <w:webHidden/>
              </w:rPr>
              <w:instrText xml:space="preserve"> PAGEREF _Toc384671501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02" w:history="1">
            <w:r w:rsidR="001F13E7" w:rsidRPr="00984271">
              <w:rPr>
                <w:rStyle w:val="Hyperlink"/>
                <w:noProof/>
              </w:rPr>
              <w:t>9.2.</w:t>
            </w:r>
            <w:r w:rsidR="001F13E7">
              <w:rPr>
                <w:rFonts w:asciiTheme="minorHAnsi" w:eastAsiaTheme="minorEastAsia" w:hAnsiTheme="minorHAnsi" w:cstheme="minorBidi"/>
                <w:noProof/>
                <w:sz w:val="22"/>
                <w:szCs w:val="22"/>
                <w:lang w:eastAsia="es-CR"/>
              </w:rPr>
              <w:tab/>
            </w:r>
            <w:r w:rsidR="001F13E7" w:rsidRPr="00984271">
              <w:rPr>
                <w:rStyle w:val="Hyperlink"/>
                <w:noProof/>
              </w:rPr>
              <w:t>Marco Conceptual</w:t>
            </w:r>
            <w:r w:rsidR="001F13E7">
              <w:rPr>
                <w:noProof/>
                <w:webHidden/>
              </w:rPr>
              <w:tab/>
            </w:r>
            <w:r w:rsidR="001F13E7">
              <w:rPr>
                <w:noProof/>
                <w:webHidden/>
              </w:rPr>
              <w:fldChar w:fldCharType="begin"/>
            </w:r>
            <w:r w:rsidR="001F13E7">
              <w:rPr>
                <w:noProof/>
                <w:webHidden/>
              </w:rPr>
              <w:instrText xml:space="preserve"> PAGEREF _Toc384671502 \h </w:instrText>
            </w:r>
            <w:r w:rsidR="001F13E7">
              <w:rPr>
                <w:noProof/>
                <w:webHidden/>
              </w:rPr>
            </w:r>
            <w:r w:rsidR="001F13E7">
              <w:rPr>
                <w:noProof/>
                <w:webHidden/>
              </w:rPr>
              <w:fldChar w:fldCharType="separate"/>
            </w:r>
            <w:r w:rsidR="001F13E7">
              <w:rPr>
                <w:noProof/>
                <w:webHidden/>
              </w:rPr>
              <w:t>16</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3" w:history="1">
            <w:r w:rsidR="001F13E7" w:rsidRPr="00984271">
              <w:rPr>
                <w:rStyle w:val="Hyperlink"/>
                <w:noProof/>
              </w:rPr>
              <w:t>9.2.1.</w:t>
            </w:r>
            <w:r w:rsidR="001F13E7">
              <w:rPr>
                <w:rFonts w:asciiTheme="minorHAnsi" w:eastAsiaTheme="minorEastAsia" w:hAnsiTheme="minorHAnsi" w:cstheme="minorBidi"/>
                <w:noProof/>
                <w:sz w:val="22"/>
                <w:szCs w:val="22"/>
                <w:lang w:eastAsia="es-CR"/>
              </w:rPr>
              <w:tab/>
            </w:r>
            <w:r w:rsidR="001F13E7" w:rsidRPr="00984271">
              <w:rPr>
                <w:rStyle w:val="Hyperlink"/>
                <w:noProof/>
              </w:rPr>
              <w:t>El sonido</w:t>
            </w:r>
            <w:r w:rsidR="001F13E7">
              <w:rPr>
                <w:noProof/>
                <w:webHidden/>
              </w:rPr>
              <w:tab/>
            </w:r>
            <w:r w:rsidR="001F13E7">
              <w:rPr>
                <w:noProof/>
                <w:webHidden/>
              </w:rPr>
              <w:fldChar w:fldCharType="begin"/>
            </w:r>
            <w:r w:rsidR="001F13E7">
              <w:rPr>
                <w:noProof/>
                <w:webHidden/>
              </w:rPr>
              <w:instrText xml:space="preserve"> PAGEREF _Toc384671503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4" w:history="1">
            <w:r w:rsidR="001F13E7" w:rsidRPr="00984271">
              <w:rPr>
                <w:rStyle w:val="Hyperlink"/>
                <w:noProof/>
              </w:rPr>
              <w:t>9.2.2.</w:t>
            </w:r>
            <w:r w:rsidR="001F13E7">
              <w:rPr>
                <w:rFonts w:asciiTheme="minorHAnsi" w:eastAsiaTheme="minorEastAsia" w:hAnsiTheme="minorHAnsi" w:cstheme="minorBidi"/>
                <w:noProof/>
                <w:sz w:val="22"/>
                <w:szCs w:val="22"/>
                <w:lang w:eastAsia="es-CR"/>
              </w:rPr>
              <w:tab/>
            </w:r>
            <w:r w:rsidR="001F13E7" w:rsidRPr="00984271">
              <w:rPr>
                <w:rStyle w:val="Hyperlink"/>
                <w:noProof/>
              </w:rPr>
              <w:t>Frecuencia</w:t>
            </w:r>
            <w:r w:rsidR="001F13E7">
              <w:rPr>
                <w:noProof/>
                <w:webHidden/>
              </w:rPr>
              <w:tab/>
            </w:r>
            <w:r w:rsidR="001F13E7">
              <w:rPr>
                <w:noProof/>
                <w:webHidden/>
              </w:rPr>
              <w:fldChar w:fldCharType="begin"/>
            </w:r>
            <w:r w:rsidR="001F13E7">
              <w:rPr>
                <w:noProof/>
                <w:webHidden/>
              </w:rPr>
              <w:instrText xml:space="preserve"> PAGEREF _Toc384671504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5" w:history="1">
            <w:r w:rsidR="001F13E7" w:rsidRPr="00984271">
              <w:rPr>
                <w:rStyle w:val="Hyperlink"/>
                <w:noProof/>
              </w:rPr>
              <w:t>9.2.3.</w:t>
            </w:r>
            <w:r w:rsidR="001F13E7">
              <w:rPr>
                <w:rFonts w:asciiTheme="minorHAnsi" w:eastAsiaTheme="minorEastAsia" w:hAnsiTheme="minorHAnsi" w:cstheme="minorBidi"/>
                <w:noProof/>
                <w:sz w:val="22"/>
                <w:szCs w:val="22"/>
                <w:lang w:eastAsia="es-CR"/>
              </w:rPr>
              <w:tab/>
            </w:r>
            <w:r w:rsidR="001F13E7" w:rsidRPr="00984271">
              <w:rPr>
                <w:rStyle w:val="Hyperlink"/>
                <w:noProof/>
              </w:rPr>
              <w:t>Decibel</w:t>
            </w:r>
            <w:r w:rsidR="001F13E7">
              <w:rPr>
                <w:noProof/>
                <w:webHidden/>
              </w:rPr>
              <w:tab/>
            </w:r>
            <w:r w:rsidR="001F13E7">
              <w:rPr>
                <w:noProof/>
                <w:webHidden/>
              </w:rPr>
              <w:fldChar w:fldCharType="begin"/>
            </w:r>
            <w:r w:rsidR="001F13E7">
              <w:rPr>
                <w:noProof/>
                <w:webHidden/>
              </w:rPr>
              <w:instrText xml:space="preserve"> PAGEREF _Toc384671505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6" w:history="1">
            <w:r w:rsidR="001F13E7" w:rsidRPr="00984271">
              <w:rPr>
                <w:rStyle w:val="Hyperlink"/>
                <w:noProof/>
              </w:rPr>
              <w:t>9.2.4.</w:t>
            </w:r>
            <w:r w:rsidR="001F13E7">
              <w:rPr>
                <w:rFonts w:asciiTheme="minorHAnsi" w:eastAsiaTheme="minorEastAsia" w:hAnsiTheme="minorHAnsi" w:cstheme="minorBidi"/>
                <w:noProof/>
                <w:sz w:val="22"/>
                <w:szCs w:val="22"/>
                <w:lang w:eastAsia="es-CR"/>
              </w:rPr>
              <w:tab/>
            </w:r>
            <w:r w:rsidR="001F13E7" w:rsidRPr="00984271">
              <w:rPr>
                <w:rStyle w:val="Hyperlink"/>
                <w:noProof/>
              </w:rPr>
              <w:t>Hertz</w:t>
            </w:r>
            <w:r w:rsidR="001F13E7">
              <w:rPr>
                <w:noProof/>
                <w:webHidden/>
              </w:rPr>
              <w:tab/>
            </w:r>
            <w:r w:rsidR="001F13E7">
              <w:rPr>
                <w:noProof/>
                <w:webHidden/>
              </w:rPr>
              <w:fldChar w:fldCharType="begin"/>
            </w:r>
            <w:r w:rsidR="001F13E7">
              <w:rPr>
                <w:noProof/>
                <w:webHidden/>
              </w:rPr>
              <w:instrText xml:space="preserve"> PAGEREF _Toc384671506 \h </w:instrText>
            </w:r>
            <w:r w:rsidR="001F13E7">
              <w:rPr>
                <w:noProof/>
                <w:webHidden/>
              </w:rPr>
            </w:r>
            <w:r w:rsidR="001F13E7">
              <w:rPr>
                <w:noProof/>
                <w:webHidden/>
              </w:rPr>
              <w:fldChar w:fldCharType="separate"/>
            </w:r>
            <w:r w:rsidR="001F13E7">
              <w:rPr>
                <w:noProof/>
                <w:webHidden/>
              </w:rPr>
              <w:t>17</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7" w:history="1">
            <w:r w:rsidR="001F13E7" w:rsidRPr="00984271">
              <w:rPr>
                <w:rStyle w:val="Hyperlink"/>
                <w:noProof/>
              </w:rPr>
              <w:t>9.2.5.</w:t>
            </w:r>
            <w:r w:rsidR="001F13E7">
              <w:rPr>
                <w:rFonts w:asciiTheme="minorHAnsi" w:eastAsiaTheme="minorEastAsia" w:hAnsiTheme="minorHAnsi" w:cstheme="minorBidi"/>
                <w:noProof/>
                <w:sz w:val="22"/>
                <w:szCs w:val="22"/>
                <w:lang w:eastAsia="es-CR"/>
              </w:rPr>
              <w:tab/>
            </w:r>
            <w:r w:rsidR="001F13E7" w:rsidRPr="00984271">
              <w:rPr>
                <w:rStyle w:val="Hyperlink"/>
                <w:noProof/>
              </w:rPr>
              <w:t>Anatomía y fisiología del oído</w:t>
            </w:r>
            <w:r w:rsidR="001F13E7">
              <w:rPr>
                <w:noProof/>
                <w:webHidden/>
              </w:rPr>
              <w:tab/>
            </w:r>
            <w:r w:rsidR="001F13E7">
              <w:rPr>
                <w:noProof/>
                <w:webHidden/>
              </w:rPr>
              <w:fldChar w:fldCharType="begin"/>
            </w:r>
            <w:r w:rsidR="001F13E7">
              <w:rPr>
                <w:noProof/>
                <w:webHidden/>
              </w:rPr>
              <w:instrText xml:space="preserve"> PAGEREF _Toc384671507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8" w:history="1">
            <w:r w:rsidR="001F13E7" w:rsidRPr="00984271">
              <w:rPr>
                <w:rStyle w:val="Hyperlink"/>
                <w:noProof/>
              </w:rPr>
              <w:t>9.2.6.</w:t>
            </w:r>
            <w:r w:rsidR="001F13E7">
              <w:rPr>
                <w:rFonts w:asciiTheme="minorHAnsi" w:eastAsiaTheme="minorEastAsia" w:hAnsiTheme="minorHAnsi" w:cstheme="minorBidi"/>
                <w:noProof/>
                <w:sz w:val="22"/>
                <w:szCs w:val="22"/>
                <w:lang w:eastAsia="es-CR"/>
              </w:rPr>
              <w:tab/>
            </w:r>
            <w:r w:rsidR="001F13E7" w:rsidRPr="00984271">
              <w:rPr>
                <w:rStyle w:val="Hyperlink"/>
                <w:noProof/>
              </w:rPr>
              <w:t>Oído externo</w:t>
            </w:r>
            <w:r w:rsidR="001F13E7">
              <w:rPr>
                <w:noProof/>
                <w:webHidden/>
              </w:rPr>
              <w:tab/>
            </w:r>
            <w:r w:rsidR="001F13E7">
              <w:rPr>
                <w:noProof/>
                <w:webHidden/>
              </w:rPr>
              <w:fldChar w:fldCharType="begin"/>
            </w:r>
            <w:r w:rsidR="001F13E7">
              <w:rPr>
                <w:noProof/>
                <w:webHidden/>
              </w:rPr>
              <w:instrText xml:space="preserve"> PAGEREF _Toc384671508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09" w:history="1">
            <w:r w:rsidR="001F13E7" w:rsidRPr="00984271">
              <w:rPr>
                <w:rStyle w:val="Hyperlink"/>
                <w:noProof/>
              </w:rPr>
              <w:t>9.2.7.</w:t>
            </w:r>
            <w:r w:rsidR="001F13E7">
              <w:rPr>
                <w:rFonts w:asciiTheme="minorHAnsi" w:eastAsiaTheme="minorEastAsia" w:hAnsiTheme="minorHAnsi" w:cstheme="minorBidi"/>
                <w:noProof/>
                <w:sz w:val="22"/>
                <w:szCs w:val="22"/>
                <w:lang w:eastAsia="es-CR"/>
              </w:rPr>
              <w:tab/>
            </w:r>
            <w:r w:rsidR="001F13E7" w:rsidRPr="00984271">
              <w:rPr>
                <w:rStyle w:val="Hyperlink"/>
                <w:noProof/>
              </w:rPr>
              <w:t>Oído medio</w:t>
            </w:r>
            <w:r w:rsidR="001F13E7">
              <w:rPr>
                <w:noProof/>
                <w:webHidden/>
              </w:rPr>
              <w:tab/>
            </w:r>
            <w:r w:rsidR="001F13E7">
              <w:rPr>
                <w:noProof/>
                <w:webHidden/>
              </w:rPr>
              <w:fldChar w:fldCharType="begin"/>
            </w:r>
            <w:r w:rsidR="001F13E7">
              <w:rPr>
                <w:noProof/>
                <w:webHidden/>
              </w:rPr>
              <w:instrText xml:space="preserve"> PAGEREF _Toc384671509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0" w:history="1">
            <w:r w:rsidR="001F13E7" w:rsidRPr="00984271">
              <w:rPr>
                <w:rStyle w:val="Hyperlink"/>
                <w:noProof/>
              </w:rPr>
              <w:t>9.2.8.</w:t>
            </w:r>
            <w:r w:rsidR="001F13E7">
              <w:rPr>
                <w:rFonts w:asciiTheme="minorHAnsi" w:eastAsiaTheme="minorEastAsia" w:hAnsiTheme="minorHAnsi" w:cstheme="minorBidi"/>
                <w:noProof/>
                <w:sz w:val="22"/>
                <w:szCs w:val="22"/>
                <w:lang w:eastAsia="es-CR"/>
              </w:rPr>
              <w:tab/>
            </w:r>
            <w:r w:rsidR="001F13E7" w:rsidRPr="00984271">
              <w:rPr>
                <w:rStyle w:val="Hyperlink"/>
                <w:noProof/>
              </w:rPr>
              <w:t>Oído interno</w:t>
            </w:r>
            <w:r w:rsidR="001F13E7">
              <w:rPr>
                <w:noProof/>
                <w:webHidden/>
              </w:rPr>
              <w:tab/>
            </w:r>
            <w:r w:rsidR="001F13E7">
              <w:rPr>
                <w:noProof/>
                <w:webHidden/>
              </w:rPr>
              <w:fldChar w:fldCharType="begin"/>
            </w:r>
            <w:r w:rsidR="001F13E7">
              <w:rPr>
                <w:noProof/>
                <w:webHidden/>
              </w:rPr>
              <w:instrText xml:space="preserve"> PAGEREF _Toc384671510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11" w:history="1">
            <w:r w:rsidR="001F13E7" w:rsidRPr="00984271">
              <w:rPr>
                <w:rStyle w:val="Hyperlink"/>
                <w:noProof/>
              </w:rPr>
              <w:t>9.2.9.</w:t>
            </w:r>
            <w:r w:rsidR="001F13E7">
              <w:rPr>
                <w:rFonts w:asciiTheme="minorHAnsi" w:eastAsiaTheme="minorEastAsia" w:hAnsiTheme="minorHAnsi" w:cstheme="minorBidi"/>
                <w:noProof/>
                <w:sz w:val="22"/>
                <w:szCs w:val="22"/>
                <w:lang w:eastAsia="es-CR"/>
              </w:rPr>
              <w:tab/>
            </w:r>
            <w:r w:rsidR="001F13E7" w:rsidRPr="00984271">
              <w:rPr>
                <w:rStyle w:val="Hyperlink"/>
                <w:noProof/>
              </w:rPr>
              <w:t>Nivel de intensidad y umbrales del sonido</w:t>
            </w:r>
            <w:r w:rsidR="001F13E7">
              <w:rPr>
                <w:noProof/>
                <w:webHidden/>
              </w:rPr>
              <w:tab/>
            </w:r>
            <w:r w:rsidR="001F13E7">
              <w:rPr>
                <w:noProof/>
                <w:webHidden/>
              </w:rPr>
              <w:fldChar w:fldCharType="begin"/>
            </w:r>
            <w:r w:rsidR="001F13E7">
              <w:rPr>
                <w:noProof/>
                <w:webHidden/>
              </w:rPr>
              <w:instrText xml:space="preserve"> PAGEREF _Toc384671511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2" w:history="1">
            <w:r w:rsidR="001F13E7" w:rsidRPr="00984271">
              <w:rPr>
                <w:rStyle w:val="Hyperlink"/>
                <w:noProof/>
              </w:rPr>
              <w:t>9.2.9.1.</w:t>
            </w:r>
            <w:r w:rsidR="001F13E7">
              <w:rPr>
                <w:rFonts w:asciiTheme="minorHAnsi" w:eastAsiaTheme="minorEastAsia" w:hAnsiTheme="minorHAnsi" w:cstheme="minorBidi"/>
                <w:noProof/>
                <w:sz w:val="22"/>
                <w:szCs w:val="22"/>
                <w:lang w:eastAsia="es-CR"/>
              </w:rPr>
              <w:tab/>
            </w:r>
            <w:r w:rsidR="001F13E7" w:rsidRPr="00984271">
              <w:rPr>
                <w:rStyle w:val="Hyperlink"/>
                <w:noProof/>
              </w:rPr>
              <w:t>Ondas sonoras</w:t>
            </w:r>
            <w:r w:rsidR="001F13E7">
              <w:rPr>
                <w:noProof/>
                <w:webHidden/>
              </w:rPr>
              <w:tab/>
            </w:r>
            <w:r w:rsidR="001F13E7">
              <w:rPr>
                <w:noProof/>
                <w:webHidden/>
              </w:rPr>
              <w:fldChar w:fldCharType="begin"/>
            </w:r>
            <w:r w:rsidR="001F13E7">
              <w:rPr>
                <w:noProof/>
                <w:webHidden/>
              </w:rPr>
              <w:instrText xml:space="preserve"> PAGEREF _Toc384671512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3" w:history="1">
            <w:r w:rsidR="001F13E7" w:rsidRPr="00984271">
              <w:rPr>
                <w:rStyle w:val="Hyperlink"/>
                <w:noProof/>
              </w:rPr>
              <w:t>9.2.9.2.</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absolutos</w:t>
            </w:r>
            <w:r w:rsidR="001F13E7">
              <w:rPr>
                <w:noProof/>
                <w:webHidden/>
              </w:rPr>
              <w:tab/>
            </w:r>
            <w:r w:rsidR="001F13E7">
              <w:rPr>
                <w:noProof/>
                <w:webHidden/>
              </w:rPr>
              <w:fldChar w:fldCharType="begin"/>
            </w:r>
            <w:r w:rsidR="001F13E7">
              <w:rPr>
                <w:noProof/>
                <w:webHidden/>
              </w:rPr>
              <w:instrText xml:space="preserve"> PAGEREF _Toc384671513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4" w:history="1">
            <w:r w:rsidR="001F13E7" w:rsidRPr="00984271">
              <w:rPr>
                <w:rStyle w:val="Hyperlink"/>
                <w:noProof/>
              </w:rPr>
              <w:t>9.2.9.3.</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 audibilidad</w:t>
            </w:r>
            <w:r w:rsidR="001F13E7">
              <w:rPr>
                <w:noProof/>
                <w:webHidden/>
              </w:rPr>
              <w:tab/>
            </w:r>
            <w:r w:rsidR="001F13E7">
              <w:rPr>
                <w:noProof/>
                <w:webHidden/>
              </w:rPr>
              <w:fldChar w:fldCharType="begin"/>
            </w:r>
            <w:r w:rsidR="001F13E7">
              <w:rPr>
                <w:noProof/>
                <w:webHidden/>
              </w:rPr>
              <w:instrText xml:space="preserve"> PAGEREF _Toc384671514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5" w:history="1">
            <w:r w:rsidR="001F13E7" w:rsidRPr="00984271">
              <w:rPr>
                <w:rStyle w:val="Hyperlink"/>
                <w:noProof/>
              </w:rPr>
              <w:t>9.2.9.4.</w:t>
            </w:r>
            <w:r w:rsidR="001F13E7">
              <w:rPr>
                <w:rFonts w:asciiTheme="minorHAnsi" w:eastAsiaTheme="minorEastAsia" w:hAnsiTheme="minorHAnsi" w:cstheme="minorBidi"/>
                <w:noProof/>
                <w:sz w:val="22"/>
                <w:szCs w:val="22"/>
                <w:lang w:eastAsia="es-CR"/>
              </w:rPr>
              <w:tab/>
            </w:r>
            <w:r w:rsidR="001F13E7" w:rsidRPr="00984271">
              <w:rPr>
                <w:rStyle w:val="Hyperlink"/>
                <w:noProof/>
              </w:rPr>
              <w:t>Umbrales de frecuencia</w:t>
            </w:r>
            <w:r w:rsidR="001F13E7">
              <w:rPr>
                <w:noProof/>
                <w:webHidden/>
              </w:rPr>
              <w:tab/>
            </w:r>
            <w:r w:rsidR="001F13E7">
              <w:rPr>
                <w:noProof/>
                <w:webHidden/>
              </w:rPr>
              <w:fldChar w:fldCharType="begin"/>
            </w:r>
            <w:r w:rsidR="001F13E7">
              <w:rPr>
                <w:noProof/>
                <w:webHidden/>
              </w:rPr>
              <w:instrText xml:space="preserve"> PAGEREF _Toc384671515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6" w:history="1">
            <w:r w:rsidR="001F13E7" w:rsidRPr="00984271">
              <w:rPr>
                <w:rStyle w:val="Hyperlink"/>
                <w:noProof/>
              </w:rPr>
              <w:t>9.2.9.5.</w:t>
            </w:r>
            <w:r w:rsidR="001F13E7">
              <w:rPr>
                <w:rFonts w:asciiTheme="minorHAnsi" w:eastAsiaTheme="minorEastAsia" w:hAnsiTheme="minorHAnsi" w:cstheme="minorBidi"/>
                <w:noProof/>
                <w:sz w:val="22"/>
                <w:szCs w:val="22"/>
                <w:lang w:eastAsia="es-CR"/>
              </w:rPr>
              <w:tab/>
            </w:r>
            <w:r w:rsidR="001F13E7" w:rsidRPr="00984271">
              <w:rPr>
                <w:rStyle w:val="Hyperlink"/>
                <w:noProof/>
              </w:rPr>
              <w:t>Umbral del dolor</w:t>
            </w:r>
            <w:r w:rsidR="001F13E7">
              <w:rPr>
                <w:noProof/>
                <w:webHidden/>
              </w:rPr>
              <w:tab/>
            </w:r>
            <w:r w:rsidR="001F13E7">
              <w:rPr>
                <w:noProof/>
                <w:webHidden/>
              </w:rPr>
              <w:fldChar w:fldCharType="begin"/>
            </w:r>
            <w:r w:rsidR="001F13E7">
              <w:rPr>
                <w:noProof/>
                <w:webHidden/>
              </w:rPr>
              <w:instrText xml:space="preserve"> PAGEREF _Toc384671516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7" w:history="1">
            <w:r w:rsidR="001F13E7" w:rsidRPr="00984271">
              <w:rPr>
                <w:rStyle w:val="Hyperlink"/>
                <w:noProof/>
              </w:rPr>
              <w:t>9.2.10.</w:t>
            </w:r>
            <w:r w:rsidR="001F13E7">
              <w:rPr>
                <w:rFonts w:asciiTheme="minorHAnsi" w:eastAsiaTheme="minorEastAsia" w:hAnsiTheme="minorHAnsi" w:cstheme="minorBidi"/>
                <w:noProof/>
                <w:sz w:val="22"/>
                <w:szCs w:val="22"/>
                <w:lang w:eastAsia="es-CR"/>
              </w:rPr>
              <w:tab/>
            </w:r>
            <w:r w:rsidR="001F13E7" w:rsidRPr="00984271">
              <w:rPr>
                <w:rStyle w:val="Hyperlink"/>
                <w:noProof/>
              </w:rPr>
              <w:t>Efectos nocivos del ruido en la audición</w:t>
            </w:r>
            <w:r w:rsidR="001F13E7">
              <w:rPr>
                <w:noProof/>
                <w:webHidden/>
              </w:rPr>
              <w:tab/>
            </w:r>
            <w:r w:rsidR="001F13E7">
              <w:rPr>
                <w:noProof/>
                <w:webHidden/>
              </w:rPr>
              <w:fldChar w:fldCharType="begin"/>
            </w:r>
            <w:r w:rsidR="001F13E7">
              <w:rPr>
                <w:noProof/>
                <w:webHidden/>
              </w:rPr>
              <w:instrText xml:space="preserve"> PAGEREF _Toc384671517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8" w:history="1">
            <w:r w:rsidR="001F13E7" w:rsidRPr="00984271">
              <w:rPr>
                <w:rStyle w:val="Hyperlink"/>
                <w:noProof/>
              </w:rPr>
              <w:t>9.2.10.1.</w:t>
            </w:r>
            <w:r w:rsidR="001F13E7">
              <w:rPr>
                <w:rFonts w:asciiTheme="minorHAnsi" w:eastAsiaTheme="minorEastAsia" w:hAnsiTheme="minorHAnsi" w:cstheme="minorBidi"/>
                <w:noProof/>
                <w:sz w:val="22"/>
                <w:szCs w:val="22"/>
                <w:lang w:eastAsia="es-CR"/>
              </w:rPr>
              <w:tab/>
            </w:r>
            <w:r w:rsidR="001F13E7" w:rsidRPr="00984271">
              <w:rPr>
                <w:rStyle w:val="Hyperlink"/>
                <w:noProof/>
              </w:rPr>
              <w:t>Trauma acústico (hipoacusia)</w:t>
            </w:r>
            <w:r w:rsidR="001F13E7">
              <w:rPr>
                <w:noProof/>
                <w:webHidden/>
              </w:rPr>
              <w:tab/>
            </w:r>
            <w:r w:rsidR="001F13E7">
              <w:rPr>
                <w:noProof/>
                <w:webHidden/>
              </w:rPr>
              <w:fldChar w:fldCharType="begin"/>
            </w:r>
            <w:r w:rsidR="001F13E7">
              <w:rPr>
                <w:noProof/>
                <w:webHidden/>
              </w:rPr>
              <w:instrText xml:space="preserve"> PAGEREF _Toc384671518 \h </w:instrText>
            </w:r>
            <w:r w:rsidR="001F13E7">
              <w:rPr>
                <w:noProof/>
                <w:webHidden/>
              </w:rPr>
            </w:r>
            <w:r w:rsidR="001F13E7">
              <w:rPr>
                <w:noProof/>
                <w:webHidden/>
              </w:rPr>
              <w:fldChar w:fldCharType="separate"/>
            </w:r>
            <w:r w:rsidR="001F13E7">
              <w:rPr>
                <w:noProof/>
                <w:webHidden/>
              </w:rPr>
              <w:t>19</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19" w:history="1">
            <w:r w:rsidR="001F13E7" w:rsidRPr="00984271">
              <w:rPr>
                <w:rStyle w:val="Hyperlink"/>
                <w:noProof/>
              </w:rPr>
              <w:t>9.2.10.2.</w:t>
            </w:r>
            <w:r w:rsidR="001F13E7">
              <w:rPr>
                <w:rFonts w:asciiTheme="minorHAnsi" w:eastAsiaTheme="minorEastAsia" w:hAnsiTheme="minorHAnsi" w:cstheme="minorBidi"/>
                <w:noProof/>
                <w:sz w:val="22"/>
                <w:szCs w:val="22"/>
                <w:lang w:eastAsia="es-CR"/>
              </w:rPr>
              <w:tab/>
            </w:r>
            <w:r w:rsidR="001F13E7" w:rsidRPr="00984271">
              <w:rPr>
                <w:rStyle w:val="Hyperlink"/>
                <w:noProof/>
              </w:rPr>
              <w:t>Acúfenos</w:t>
            </w:r>
            <w:r w:rsidR="001F13E7">
              <w:rPr>
                <w:noProof/>
                <w:webHidden/>
              </w:rPr>
              <w:tab/>
            </w:r>
            <w:r w:rsidR="001F13E7">
              <w:rPr>
                <w:noProof/>
                <w:webHidden/>
              </w:rPr>
              <w:fldChar w:fldCharType="begin"/>
            </w:r>
            <w:r w:rsidR="001F13E7">
              <w:rPr>
                <w:noProof/>
                <w:webHidden/>
              </w:rPr>
              <w:instrText xml:space="preserve"> PAGEREF _Toc384671519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0" w:history="1">
            <w:r w:rsidR="001F13E7" w:rsidRPr="00984271">
              <w:rPr>
                <w:rStyle w:val="Hyperlink"/>
                <w:noProof/>
              </w:rPr>
              <w:t>9.2.10.3.</w:t>
            </w:r>
            <w:r w:rsidR="001F13E7">
              <w:rPr>
                <w:rFonts w:asciiTheme="minorHAnsi" w:eastAsiaTheme="minorEastAsia" w:hAnsiTheme="minorHAnsi" w:cstheme="minorBidi"/>
                <w:noProof/>
                <w:sz w:val="22"/>
                <w:szCs w:val="22"/>
                <w:lang w:eastAsia="es-CR"/>
              </w:rPr>
              <w:tab/>
            </w:r>
            <w:r w:rsidR="001F13E7" w:rsidRPr="00984271">
              <w:rPr>
                <w:rStyle w:val="Hyperlink"/>
                <w:noProof/>
              </w:rPr>
              <w:t>Desplazamiento temporal de la audición – TTS</w:t>
            </w:r>
            <w:r w:rsidR="001F13E7">
              <w:rPr>
                <w:noProof/>
                <w:webHidden/>
              </w:rPr>
              <w:tab/>
            </w:r>
            <w:r w:rsidR="001F13E7">
              <w:rPr>
                <w:noProof/>
                <w:webHidden/>
              </w:rPr>
              <w:fldChar w:fldCharType="begin"/>
            </w:r>
            <w:r w:rsidR="001F13E7">
              <w:rPr>
                <w:noProof/>
                <w:webHidden/>
              </w:rPr>
              <w:instrText xml:space="preserve"> PAGEREF _Toc384671520 \h </w:instrText>
            </w:r>
            <w:r w:rsidR="001F13E7">
              <w:rPr>
                <w:noProof/>
                <w:webHidden/>
              </w:rPr>
            </w:r>
            <w:r w:rsidR="001F13E7">
              <w:rPr>
                <w:noProof/>
                <w:webHidden/>
              </w:rPr>
              <w:fldChar w:fldCharType="separate"/>
            </w:r>
            <w:r w:rsidR="001F13E7">
              <w:rPr>
                <w:noProof/>
                <w:webHidden/>
              </w:rPr>
              <w:t>20</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1" w:history="1">
            <w:r w:rsidR="001F13E7" w:rsidRPr="00984271">
              <w:rPr>
                <w:rStyle w:val="Hyperlink"/>
                <w:noProof/>
              </w:rPr>
              <w:t>9.2.10.4.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w:t>
            </w:r>
            <w:r w:rsidR="001F13E7">
              <w:rPr>
                <w:noProof/>
                <w:webHidden/>
              </w:rPr>
              <w:tab/>
            </w:r>
            <w:r w:rsidR="001F13E7">
              <w:rPr>
                <w:noProof/>
                <w:webHidden/>
              </w:rPr>
              <w:fldChar w:fldCharType="begin"/>
            </w:r>
            <w:r w:rsidR="001F13E7">
              <w:rPr>
                <w:noProof/>
                <w:webHidden/>
              </w:rPr>
              <w:instrText xml:space="preserve"> PAGEREF _Toc384671521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2" w:history="1">
            <w:r w:rsidR="001F13E7" w:rsidRPr="00984271">
              <w:rPr>
                <w:rStyle w:val="Hyperlink"/>
                <w:noProof/>
              </w:rPr>
              <w:t>9.2.11.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w:t>
            </w:r>
            <w:r w:rsidR="001F13E7">
              <w:rPr>
                <w:noProof/>
                <w:webHidden/>
              </w:rPr>
              <w:tab/>
            </w:r>
            <w:r w:rsidR="001F13E7">
              <w:rPr>
                <w:noProof/>
                <w:webHidden/>
              </w:rPr>
              <w:fldChar w:fldCharType="begin"/>
            </w:r>
            <w:r w:rsidR="001F13E7">
              <w:rPr>
                <w:noProof/>
                <w:webHidden/>
              </w:rPr>
              <w:instrText xml:space="preserve"> PAGEREF _Toc384671522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3" w:history="1">
            <w:r w:rsidR="001F13E7" w:rsidRPr="00984271">
              <w:rPr>
                <w:rStyle w:val="Hyperlink"/>
                <w:noProof/>
              </w:rPr>
              <w:t>9.2.11.1.</w:t>
            </w:r>
            <w:r w:rsidR="001F13E7">
              <w:rPr>
                <w:rFonts w:asciiTheme="minorHAnsi" w:eastAsiaTheme="minorEastAsia" w:hAnsiTheme="minorHAnsi" w:cstheme="minorBidi"/>
                <w:noProof/>
                <w:sz w:val="22"/>
                <w:szCs w:val="22"/>
                <w:lang w:eastAsia="es-CR"/>
              </w:rPr>
              <w:tab/>
            </w:r>
            <w:r w:rsidR="001F13E7" w:rsidRPr="00984271">
              <w:rPr>
                <w:rStyle w:val="Hyperlink"/>
                <w:noProof/>
              </w:rPr>
              <w:t>Audiometría tonal</w:t>
            </w:r>
            <w:r w:rsidR="001F13E7">
              <w:rPr>
                <w:noProof/>
                <w:webHidden/>
              </w:rPr>
              <w:tab/>
            </w:r>
            <w:r w:rsidR="001F13E7">
              <w:rPr>
                <w:noProof/>
                <w:webHidden/>
              </w:rPr>
              <w:fldChar w:fldCharType="begin"/>
            </w:r>
            <w:r w:rsidR="001F13E7">
              <w:rPr>
                <w:noProof/>
                <w:webHidden/>
              </w:rPr>
              <w:instrText xml:space="preserve"> PAGEREF _Toc384671523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4" w:history="1">
            <w:r w:rsidR="001F13E7" w:rsidRPr="00984271">
              <w:rPr>
                <w:rStyle w:val="Hyperlink"/>
                <w:noProof/>
              </w:rPr>
              <w:t>9.2.11.2.</w:t>
            </w:r>
            <w:r w:rsidR="001F13E7">
              <w:rPr>
                <w:rFonts w:asciiTheme="minorHAnsi" w:eastAsiaTheme="minorEastAsia" w:hAnsiTheme="minorHAnsi" w:cstheme="minorBidi"/>
                <w:noProof/>
                <w:sz w:val="22"/>
                <w:szCs w:val="22"/>
                <w:lang w:eastAsia="es-CR"/>
              </w:rPr>
              <w:tab/>
            </w:r>
            <w:r w:rsidR="001F13E7" w:rsidRPr="00984271">
              <w:rPr>
                <w:rStyle w:val="Hyperlink"/>
                <w:noProof/>
              </w:rPr>
              <w:t>Logoaudiometría o audiometría vocal</w:t>
            </w:r>
            <w:r w:rsidR="001F13E7">
              <w:rPr>
                <w:noProof/>
                <w:webHidden/>
              </w:rPr>
              <w:tab/>
            </w:r>
            <w:r w:rsidR="001F13E7">
              <w:rPr>
                <w:noProof/>
                <w:webHidden/>
              </w:rPr>
              <w:fldChar w:fldCharType="begin"/>
            </w:r>
            <w:r w:rsidR="001F13E7">
              <w:rPr>
                <w:noProof/>
                <w:webHidden/>
              </w:rPr>
              <w:instrText xml:space="preserve"> PAGEREF _Toc384671524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5" w:history="1">
            <w:r w:rsidR="001F13E7" w:rsidRPr="00984271">
              <w:rPr>
                <w:rStyle w:val="Hyperlink"/>
                <w:noProof/>
              </w:rPr>
              <w:t>9.2.12.</w:t>
            </w:r>
            <w:r w:rsidR="001F13E7">
              <w:rPr>
                <w:rFonts w:asciiTheme="minorHAnsi" w:eastAsiaTheme="minorEastAsia" w:hAnsiTheme="minorHAnsi" w:cstheme="minorBidi"/>
                <w:noProof/>
                <w:sz w:val="22"/>
                <w:szCs w:val="22"/>
                <w:lang w:eastAsia="es-CR"/>
              </w:rPr>
              <w:tab/>
            </w:r>
            <w:r w:rsidR="001F13E7" w:rsidRPr="00984271">
              <w:rPr>
                <w:rStyle w:val="Hyperlink"/>
                <w:noProof/>
              </w:rPr>
              <w:t>Audiómetro</w:t>
            </w:r>
            <w:r w:rsidR="001F13E7">
              <w:rPr>
                <w:noProof/>
                <w:webHidden/>
              </w:rPr>
              <w:tab/>
            </w:r>
            <w:r w:rsidR="001F13E7">
              <w:rPr>
                <w:noProof/>
                <w:webHidden/>
              </w:rPr>
              <w:fldChar w:fldCharType="begin"/>
            </w:r>
            <w:r w:rsidR="001F13E7">
              <w:rPr>
                <w:noProof/>
                <w:webHidden/>
              </w:rPr>
              <w:instrText xml:space="preserve"> PAGEREF _Toc384671525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6" w:history="1">
            <w:r w:rsidR="001F13E7" w:rsidRPr="00984271">
              <w:rPr>
                <w:rStyle w:val="Hyperlink"/>
                <w:noProof/>
              </w:rPr>
              <w:t>9.2.13.</w:t>
            </w:r>
            <w:r w:rsidR="001F13E7">
              <w:rPr>
                <w:rFonts w:asciiTheme="minorHAnsi" w:eastAsiaTheme="minorEastAsia" w:hAnsiTheme="minorHAnsi" w:cstheme="minorBidi"/>
                <w:noProof/>
                <w:sz w:val="22"/>
                <w:szCs w:val="22"/>
                <w:lang w:eastAsia="es-CR"/>
              </w:rPr>
              <w:tab/>
            </w:r>
            <w:r w:rsidR="001F13E7" w:rsidRPr="00984271">
              <w:rPr>
                <w:rStyle w:val="Hyperlink"/>
                <w:noProof/>
              </w:rPr>
              <w:t>Audiograma o test auditivo</w:t>
            </w:r>
            <w:r w:rsidR="001F13E7">
              <w:rPr>
                <w:noProof/>
                <w:webHidden/>
              </w:rPr>
              <w:tab/>
            </w:r>
            <w:r w:rsidR="001F13E7">
              <w:rPr>
                <w:noProof/>
                <w:webHidden/>
              </w:rPr>
              <w:fldChar w:fldCharType="begin"/>
            </w:r>
            <w:r w:rsidR="001F13E7">
              <w:rPr>
                <w:noProof/>
                <w:webHidden/>
              </w:rPr>
              <w:instrText xml:space="preserve"> PAGEREF _Toc384671526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7" w:history="1">
            <w:r w:rsidR="001F13E7" w:rsidRPr="00984271">
              <w:rPr>
                <w:rStyle w:val="Hyperlink"/>
                <w:noProof/>
              </w:rPr>
              <w:t>9.2.14.</w:t>
            </w:r>
            <w:r w:rsidR="001F13E7">
              <w:rPr>
                <w:rFonts w:asciiTheme="minorHAnsi" w:eastAsiaTheme="minorEastAsia" w:hAnsiTheme="minorHAnsi" w:cstheme="minorBidi"/>
                <w:noProof/>
                <w:sz w:val="22"/>
                <w:szCs w:val="22"/>
                <w:lang w:eastAsia="es-CR"/>
              </w:rPr>
              <w:tab/>
            </w:r>
            <w:r w:rsidR="001F13E7" w:rsidRPr="00984271">
              <w:rPr>
                <w:rStyle w:val="Hyperlink"/>
                <w:noProof/>
              </w:rPr>
              <w:t>Los auriculares</w:t>
            </w:r>
            <w:r w:rsidR="001F13E7">
              <w:rPr>
                <w:noProof/>
                <w:webHidden/>
              </w:rPr>
              <w:tab/>
            </w:r>
            <w:r w:rsidR="001F13E7">
              <w:rPr>
                <w:noProof/>
                <w:webHidden/>
              </w:rPr>
              <w:fldChar w:fldCharType="begin"/>
            </w:r>
            <w:r w:rsidR="001F13E7">
              <w:rPr>
                <w:noProof/>
                <w:webHidden/>
              </w:rPr>
              <w:instrText xml:space="preserve"> PAGEREF _Toc384671527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8" w:history="1">
            <w:r w:rsidR="001F13E7" w:rsidRPr="00984271">
              <w:rPr>
                <w:rStyle w:val="Hyperlink"/>
                <w:noProof/>
              </w:rPr>
              <w:t>9.2.15.</w:t>
            </w:r>
            <w:r w:rsidR="001F13E7">
              <w:rPr>
                <w:rFonts w:asciiTheme="minorHAnsi" w:eastAsiaTheme="minorEastAsia" w:hAnsiTheme="minorHAnsi" w:cstheme="minorBidi"/>
                <w:noProof/>
                <w:sz w:val="22"/>
                <w:szCs w:val="22"/>
                <w:lang w:eastAsia="es-CR"/>
              </w:rPr>
              <w:tab/>
            </w:r>
            <w:r w:rsidR="001F13E7" w:rsidRPr="00984271">
              <w:rPr>
                <w:rStyle w:val="Hyperlink"/>
                <w:noProof/>
              </w:rPr>
              <w:t>Los Generalidades de audífonos</w:t>
            </w:r>
            <w:r w:rsidR="001F13E7">
              <w:rPr>
                <w:noProof/>
                <w:webHidden/>
              </w:rPr>
              <w:tab/>
            </w:r>
            <w:r w:rsidR="001F13E7">
              <w:rPr>
                <w:noProof/>
                <w:webHidden/>
              </w:rPr>
              <w:fldChar w:fldCharType="begin"/>
            </w:r>
            <w:r w:rsidR="001F13E7">
              <w:rPr>
                <w:noProof/>
                <w:webHidden/>
              </w:rPr>
              <w:instrText xml:space="preserve"> PAGEREF _Toc384671528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29" w:history="1">
            <w:r w:rsidR="001F13E7" w:rsidRPr="00984271">
              <w:rPr>
                <w:rStyle w:val="Hyperlink"/>
                <w:rFonts w:eastAsia="Calibri"/>
                <w:noProof/>
                <w:lang w:eastAsia="es-CR"/>
              </w:rPr>
              <w:t>9.2.15.1.</w:t>
            </w:r>
            <w:r w:rsidR="001F13E7">
              <w:rPr>
                <w:rFonts w:asciiTheme="minorHAnsi" w:eastAsiaTheme="minorEastAsia" w:hAnsiTheme="minorHAnsi" w:cstheme="minorBidi"/>
                <w:noProof/>
                <w:sz w:val="22"/>
                <w:szCs w:val="22"/>
                <w:lang w:eastAsia="es-CR"/>
              </w:rPr>
              <w:tab/>
            </w:r>
            <w:r w:rsidR="001F13E7" w:rsidRPr="00984271">
              <w:rPr>
                <w:rStyle w:val="Hyperlink"/>
                <w:noProof/>
              </w:rPr>
              <w:t>Diseños</w:t>
            </w:r>
            <w:r w:rsidR="001F13E7">
              <w:rPr>
                <w:noProof/>
                <w:webHidden/>
              </w:rPr>
              <w:tab/>
            </w:r>
            <w:r w:rsidR="001F13E7">
              <w:rPr>
                <w:noProof/>
                <w:webHidden/>
              </w:rPr>
              <w:fldChar w:fldCharType="begin"/>
            </w:r>
            <w:r w:rsidR="001F13E7">
              <w:rPr>
                <w:noProof/>
                <w:webHidden/>
              </w:rPr>
              <w:instrText xml:space="preserve"> PAGEREF _Toc384671529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0" w:history="1">
            <w:r w:rsidR="001F13E7" w:rsidRPr="00984271">
              <w:rPr>
                <w:rStyle w:val="Hyperlink"/>
                <w:noProof/>
              </w:rPr>
              <w:t>9.2.15.2.</w:t>
            </w:r>
            <w:r w:rsidR="001F13E7">
              <w:rPr>
                <w:rFonts w:asciiTheme="minorHAnsi" w:eastAsiaTheme="minorEastAsia" w:hAnsiTheme="minorHAnsi" w:cstheme="minorBidi"/>
                <w:noProof/>
                <w:sz w:val="22"/>
                <w:szCs w:val="22"/>
                <w:lang w:eastAsia="es-CR"/>
              </w:rPr>
              <w:tab/>
            </w:r>
            <w:r w:rsidR="001F13E7" w:rsidRPr="00984271">
              <w:rPr>
                <w:rStyle w:val="Hyperlink"/>
                <w:noProof/>
              </w:rPr>
              <w:t>Características técnicas</w:t>
            </w:r>
            <w:r w:rsidR="001F13E7">
              <w:rPr>
                <w:noProof/>
                <w:webHidden/>
              </w:rPr>
              <w:tab/>
            </w:r>
            <w:r w:rsidR="001F13E7">
              <w:rPr>
                <w:noProof/>
                <w:webHidden/>
              </w:rPr>
              <w:fldChar w:fldCharType="begin"/>
            </w:r>
            <w:r w:rsidR="001F13E7">
              <w:rPr>
                <w:noProof/>
                <w:webHidden/>
              </w:rPr>
              <w:instrText xml:space="preserve"> PAGEREF _Toc384671530 \h </w:instrText>
            </w:r>
            <w:r w:rsidR="001F13E7">
              <w:rPr>
                <w:noProof/>
                <w:webHidden/>
              </w:rPr>
            </w:r>
            <w:r w:rsidR="001F13E7">
              <w:rPr>
                <w:noProof/>
                <w:webHidden/>
              </w:rPr>
              <w:fldChar w:fldCharType="separate"/>
            </w:r>
            <w:r w:rsidR="001F13E7">
              <w:rPr>
                <w:noProof/>
                <w:webHidden/>
              </w:rPr>
              <w:t>24</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1" w:history="1">
            <w:r w:rsidR="001F13E7" w:rsidRPr="00984271">
              <w:rPr>
                <w:rStyle w:val="Hyperlink"/>
                <w:noProof/>
              </w:rPr>
              <w:t>9.2.16.</w:t>
            </w:r>
            <w:r w:rsidR="001F13E7">
              <w:rPr>
                <w:rFonts w:asciiTheme="minorHAnsi" w:eastAsiaTheme="minorEastAsia" w:hAnsiTheme="minorHAnsi" w:cstheme="minorBidi"/>
                <w:noProof/>
                <w:sz w:val="22"/>
                <w:szCs w:val="22"/>
                <w:lang w:eastAsia="es-CR"/>
              </w:rPr>
              <w:tab/>
            </w:r>
            <w:r w:rsidR="001F13E7" w:rsidRPr="00984271">
              <w:rPr>
                <w:rStyle w:val="Hyperlink"/>
                <w:noProof/>
              </w:rPr>
              <w:t>Sistema operativo móvil o SO móvil</w:t>
            </w:r>
            <w:r w:rsidR="001F13E7">
              <w:rPr>
                <w:noProof/>
                <w:webHidden/>
              </w:rPr>
              <w:tab/>
            </w:r>
            <w:r w:rsidR="001F13E7">
              <w:rPr>
                <w:noProof/>
                <w:webHidden/>
              </w:rPr>
              <w:fldChar w:fldCharType="begin"/>
            </w:r>
            <w:r w:rsidR="001F13E7">
              <w:rPr>
                <w:noProof/>
                <w:webHidden/>
              </w:rPr>
              <w:instrText xml:space="preserve"> PAGEREF _Toc384671531 \h </w:instrText>
            </w:r>
            <w:r w:rsidR="001F13E7">
              <w:rPr>
                <w:noProof/>
                <w:webHidden/>
              </w:rPr>
            </w:r>
            <w:r w:rsidR="001F13E7">
              <w:rPr>
                <w:noProof/>
                <w:webHidden/>
              </w:rPr>
              <w:fldChar w:fldCharType="separate"/>
            </w:r>
            <w:r w:rsidR="001F13E7">
              <w:rPr>
                <w:noProof/>
                <w:webHidden/>
              </w:rPr>
              <w:t>25</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2" w:history="1">
            <w:r w:rsidR="001F13E7" w:rsidRPr="00984271">
              <w:rPr>
                <w:rStyle w:val="Hyperlink"/>
                <w:noProof/>
              </w:rPr>
              <w:t>9.2.16.1.</w:t>
            </w:r>
            <w:r w:rsidR="001F13E7">
              <w:rPr>
                <w:rFonts w:asciiTheme="minorHAnsi" w:eastAsiaTheme="minorEastAsia" w:hAnsiTheme="minorHAnsi" w:cstheme="minorBidi"/>
                <w:noProof/>
                <w:sz w:val="22"/>
                <w:szCs w:val="22"/>
                <w:lang w:eastAsia="es-CR"/>
              </w:rPr>
              <w:tab/>
            </w:r>
            <w:r w:rsidR="001F13E7" w:rsidRPr="00984271">
              <w:rPr>
                <w:rStyle w:val="Hyperlink"/>
                <w:noProof/>
              </w:rPr>
              <w:t>Middleware</w:t>
            </w:r>
            <w:r w:rsidR="001F13E7">
              <w:rPr>
                <w:noProof/>
                <w:webHidden/>
              </w:rPr>
              <w:tab/>
            </w:r>
            <w:r w:rsidR="001F13E7">
              <w:rPr>
                <w:noProof/>
                <w:webHidden/>
              </w:rPr>
              <w:fldChar w:fldCharType="begin"/>
            </w:r>
            <w:r w:rsidR="001F13E7">
              <w:rPr>
                <w:noProof/>
                <w:webHidden/>
              </w:rPr>
              <w:instrText xml:space="preserve"> PAGEREF _Toc384671532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3" w:history="1">
            <w:r w:rsidR="001F13E7" w:rsidRPr="00984271">
              <w:rPr>
                <w:rStyle w:val="Hyperlink"/>
                <w:noProof/>
              </w:rPr>
              <w:t>9.2.16.2.</w:t>
            </w:r>
            <w:r w:rsidR="001F13E7">
              <w:rPr>
                <w:rFonts w:asciiTheme="minorHAnsi" w:eastAsiaTheme="minorEastAsia" w:hAnsiTheme="minorHAnsi" w:cstheme="minorBidi"/>
                <w:noProof/>
                <w:sz w:val="22"/>
                <w:szCs w:val="22"/>
                <w:lang w:eastAsia="es-CR"/>
              </w:rPr>
              <w:tab/>
            </w:r>
            <w:r w:rsidR="001F13E7" w:rsidRPr="00984271">
              <w:rPr>
                <w:rStyle w:val="Hyperlink"/>
                <w:noProof/>
              </w:rPr>
              <w:t>Sistemas operativos móviles más conocidos</w:t>
            </w:r>
            <w:r w:rsidR="001F13E7">
              <w:rPr>
                <w:noProof/>
                <w:webHidden/>
              </w:rPr>
              <w:tab/>
            </w:r>
            <w:r w:rsidR="001F13E7">
              <w:rPr>
                <w:noProof/>
                <w:webHidden/>
              </w:rPr>
              <w:fldChar w:fldCharType="begin"/>
            </w:r>
            <w:r w:rsidR="001F13E7">
              <w:rPr>
                <w:noProof/>
                <w:webHidden/>
              </w:rPr>
              <w:instrText xml:space="preserve"> PAGEREF _Toc384671533 \h </w:instrText>
            </w:r>
            <w:r w:rsidR="001F13E7">
              <w:rPr>
                <w:noProof/>
                <w:webHidden/>
              </w:rPr>
            </w:r>
            <w:r w:rsidR="001F13E7">
              <w:rPr>
                <w:noProof/>
                <w:webHidden/>
              </w:rPr>
              <w:fldChar w:fldCharType="separate"/>
            </w:r>
            <w:r w:rsidR="001F13E7">
              <w:rPr>
                <w:noProof/>
                <w:webHidden/>
              </w:rPr>
              <w:t>26</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4" w:history="1">
            <w:r w:rsidR="001F13E7" w:rsidRPr="00984271">
              <w:rPr>
                <w:rStyle w:val="Hyperlink"/>
                <w:noProof/>
              </w:rPr>
              <w:t>9.3.</w:t>
            </w:r>
            <w:r w:rsidR="001F13E7">
              <w:rPr>
                <w:rFonts w:asciiTheme="minorHAnsi" w:eastAsiaTheme="minorEastAsia" w:hAnsiTheme="minorHAnsi" w:cstheme="minorBidi"/>
                <w:noProof/>
                <w:sz w:val="22"/>
                <w:szCs w:val="22"/>
                <w:lang w:eastAsia="es-CR"/>
              </w:rPr>
              <w:tab/>
            </w:r>
            <w:r w:rsidR="001F13E7" w:rsidRPr="00984271">
              <w:rPr>
                <w:rStyle w:val="Hyperlink"/>
                <w:noProof/>
              </w:rPr>
              <w:t>Marco Metodológico</w:t>
            </w:r>
            <w:r w:rsidR="001F13E7">
              <w:rPr>
                <w:noProof/>
                <w:webHidden/>
              </w:rPr>
              <w:tab/>
            </w:r>
            <w:r w:rsidR="001F13E7">
              <w:rPr>
                <w:noProof/>
                <w:webHidden/>
              </w:rPr>
              <w:fldChar w:fldCharType="begin"/>
            </w:r>
            <w:r w:rsidR="001F13E7">
              <w:rPr>
                <w:noProof/>
                <w:webHidden/>
              </w:rPr>
              <w:instrText xml:space="preserve"> PAGEREF _Toc384671534 \h </w:instrText>
            </w:r>
            <w:r w:rsidR="001F13E7">
              <w:rPr>
                <w:noProof/>
                <w:webHidden/>
              </w:rPr>
            </w:r>
            <w:r w:rsidR="001F13E7">
              <w:rPr>
                <w:noProof/>
                <w:webHidden/>
              </w:rPr>
              <w:fldChar w:fldCharType="separate"/>
            </w:r>
            <w:r w:rsidR="001F13E7">
              <w:rPr>
                <w:noProof/>
                <w:webHidden/>
              </w:rPr>
              <w:t>27</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5" w:history="1">
            <w:r w:rsidR="001F13E7" w:rsidRPr="00984271">
              <w:rPr>
                <w:rStyle w:val="Hyperlink"/>
                <w:noProof/>
              </w:rPr>
              <w:t>9.3.1.</w:t>
            </w:r>
            <w:r w:rsidR="001F13E7">
              <w:rPr>
                <w:rFonts w:asciiTheme="minorHAnsi" w:eastAsiaTheme="minorEastAsia" w:hAnsiTheme="minorHAnsi" w:cstheme="minorBidi"/>
                <w:noProof/>
                <w:sz w:val="22"/>
                <w:szCs w:val="22"/>
                <w:lang w:eastAsia="es-CR"/>
              </w:rPr>
              <w:tab/>
            </w:r>
            <w:r w:rsidR="001F13E7" w:rsidRPr="00984271">
              <w:rPr>
                <w:rStyle w:val="Hyperlink"/>
                <w:noProof/>
              </w:rPr>
              <w:t>Metodología ágil para el desarrollo de software móvil</w:t>
            </w:r>
            <w:r w:rsidR="001F13E7">
              <w:rPr>
                <w:noProof/>
                <w:webHidden/>
              </w:rPr>
              <w:tab/>
            </w:r>
            <w:r w:rsidR="001F13E7">
              <w:rPr>
                <w:noProof/>
                <w:webHidden/>
              </w:rPr>
              <w:fldChar w:fldCharType="begin"/>
            </w:r>
            <w:r w:rsidR="001F13E7">
              <w:rPr>
                <w:noProof/>
                <w:webHidden/>
              </w:rPr>
              <w:instrText xml:space="preserve"> PAGEREF _Toc384671535 \h </w:instrText>
            </w:r>
            <w:r w:rsidR="001F13E7">
              <w:rPr>
                <w:noProof/>
                <w:webHidden/>
              </w:rPr>
            </w:r>
            <w:r w:rsidR="001F13E7">
              <w:rPr>
                <w:noProof/>
                <w:webHidden/>
              </w:rPr>
              <w:fldChar w:fldCharType="separate"/>
            </w:r>
            <w:r w:rsidR="001F13E7">
              <w:rPr>
                <w:noProof/>
                <w:webHidden/>
              </w:rPr>
              <w:t>28</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36" w:history="1">
            <w:r w:rsidR="001F13E7" w:rsidRPr="00984271">
              <w:rPr>
                <w:rStyle w:val="Hyperlink"/>
                <w:noProof/>
              </w:rPr>
              <w:t>10.</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3</w:t>
            </w:r>
            <w:r w:rsidR="001F13E7">
              <w:rPr>
                <w:noProof/>
                <w:webHidden/>
              </w:rPr>
              <w:tab/>
            </w:r>
            <w:r w:rsidR="001F13E7">
              <w:rPr>
                <w:noProof/>
                <w:webHidden/>
              </w:rPr>
              <w:fldChar w:fldCharType="begin"/>
            </w:r>
            <w:r w:rsidR="001F13E7">
              <w:rPr>
                <w:noProof/>
                <w:webHidden/>
              </w:rPr>
              <w:instrText xml:space="preserve"> PAGEREF _Toc384671536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37" w:history="1">
            <w:r w:rsidR="001F13E7" w:rsidRPr="00984271">
              <w:rPr>
                <w:rStyle w:val="Hyperlink"/>
                <w:noProof/>
              </w:rPr>
              <w:t>10.1.</w:t>
            </w:r>
            <w:r w:rsidR="001F13E7">
              <w:rPr>
                <w:rFonts w:asciiTheme="minorHAnsi" w:eastAsiaTheme="minorEastAsia" w:hAnsiTheme="minorHAnsi" w:cstheme="minorBidi"/>
                <w:noProof/>
                <w:sz w:val="22"/>
                <w:szCs w:val="22"/>
                <w:lang w:eastAsia="es-CR"/>
              </w:rPr>
              <w:tab/>
            </w:r>
            <w:r w:rsidR="001F13E7" w:rsidRPr="00984271">
              <w:rPr>
                <w:rStyle w:val="Hyperlink"/>
                <w:noProof/>
              </w:rPr>
              <w:t>Procedimiento Metodológico</w:t>
            </w:r>
            <w:r w:rsidR="001F13E7">
              <w:rPr>
                <w:noProof/>
                <w:webHidden/>
              </w:rPr>
              <w:tab/>
            </w:r>
            <w:r w:rsidR="001F13E7">
              <w:rPr>
                <w:noProof/>
                <w:webHidden/>
              </w:rPr>
              <w:fldChar w:fldCharType="begin"/>
            </w:r>
            <w:r w:rsidR="001F13E7">
              <w:rPr>
                <w:noProof/>
                <w:webHidden/>
              </w:rPr>
              <w:instrText xml:space="preserve"> PAGEREF _Toc384671537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8" w:history="1">
            <w:r w:rsidR="001F13E7" w:rsidRPr="00984271">
              <w:rPr>
                <w:rStyle w:val="Hyperlink"/>
                <w:noProof/>
              </w:rPr>
              <w:t>10.1.1.</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exploración</w:t>
            </w:r>
            <w:r w:rsidR="001F13E7">
              <w:rPr>
                <w:noProof/>
                <w:webHidden/>
              </w:rPr>
              <w:tab/>
            </w:r>
            <w:r w:rsidR="001F13E7">
              <w:rPr>
                <w:noProof/>
                <w:webHidden/>
              </w:rPr>
              <w:fldChar w:fldCharType="begin"/>
            </w:r>
            <w:r w:rsidR="001F13E7">
              <w:rPr>
                <w:noProof/>
                <w:webHidden/>
              </w:rPr>
              <w:instrText xml:space="preserve"> PAGEREF _Toc384671538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39" w:history="1">
            <w:r w:rsidR="001F13E7" w:rsidRPr="00984271">
              <w:rPr>
                <w:rStyle w:val="Hyperlink"/>
                <w:noProof/>
              </w:rPr>
              <w:t>10.1.1.1.</w:t>
            </w:r>
            <w:r w:rsidR="001F13E7">
              <w:rPr>
                <w:rFonts w:asciiTheme="minorHAnsi" w:eastAsiaTheme="minorEastAsia" w:hAnsiTheme="minorHAnsi" w:cstheme="minorBidi"/>
                <w:noProof/>
                <w:sz w:val="22"/>
                <w:szCs w:val="22"/>
                <w:lang w:eastAsia="es-CR"/>
              </w:rPr>
              <w:tab/>
            </w:r>
            <w:r w:rsidR="001F13E7" w:rsidRPr="00984271">
              <w:rPr>
                <w:rStyle w:val="Hyperlink"/>
                <w:noProof/>
              </w:rPr>
              <w:t>Contacto inicial</w:t>
            </w:r>
            <w:r w:rsidR="001F13E7">
              <w:rPr>
                <w:noProof/>
                <w:webHidden/>
              </w:rPr>
              <w:tab/>
            </w:r>
            <w:r w:rsidR="001F13E7">
              <w:rPr>
                <w:noProof/>
                <w:webHidden/>
              </w:rPr>
              <w:fldChar w:fldCharType="begin"/>
            </w:r>
            <w:r w:rsidR="001F13E7">
              <w:rPr>
                <w:noProof/>
                <w:webHidden/>
              </w:rPr>
              <w:instrText xml:space="preserve"> PAGEREF _Toc384671539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0" w:history="1">
            <w:r w:rsidR="001F13E7" w:rsidRPr="00984271">
              <w:rPr>
                <w:rStyle w:val="Hyperlink"/>
                <w:noProof/>
              </w:rPr>
              <w:t>10.1.1.2.</w:t>
            </w:r>
            <w:r w:rsidR="001F13E7">
              <w:rPr>
                <w:rFonts w:asciiTheme="minorHAnsi" w:eastAsiaTheme="minorEastAsia" w:hAnsiTheme="minorHAnsi" w:cstheme="minorBidi"/>
                <w:noProof/>
                <w:sz w:val="22"/>
                <w:szCs w:val="22"/>
                <w:lang w:eastAsia="es-CR"/>
              </w:rPr>
              <w:tab/>
            </w:r>
            <w:r w:rsidR="001F13E7" w:rsidRPr="00984271">
              <w:rPr>
                <w:rStyle w:val="Hyperlink"/>
                <w:noProof/>
              </w:rPr>
              <w:t>Realización del plan de trabajo</w:t>
            </w:r>
            <w:r w:rsidR="001F13E7">
              <w:rPr>
                <w:noProof/>
                <w:webHidden/>
              </w:rPr>
              <w:tab/>
            </w:r>
            <w:r w:rsidR="001F13E7">
              <w:rPr>
                <w:noProof/>
                <w:webHidden/>
              </w:rPr>
              <w:fldChar w:fldCharType="begin"/>
            </w:r>
            <w:r w:rsidR="001F13E7">
              <w:rPr>
                <w:noProof/>
                <w:webHidden/>
              </w:rPr>
              <w:instrText xml:space="preserve"> PAGEREF _Toc384671540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1" w:history="1">
            <w:r w:rsidR="001F13E7" w:rsidRPr="00984271">
              <w:rPr>
                <w:rStyle w:val="Hyperlink"/>
                <w:noProof/>
              </w:rPr>
              <w:t>10.1.1.3.</w:t>
            </w:r>
            <w:r w:rsidR="001F13E7">
              <w:rPr>
                <w:rFonts w:asciiTheme="minorHAnsi" w:eastAsiaTheme="minorEastAsia" w:hAnsiTheme="minorHAnsi" w:cstheme="minorBidi"/>
                <w:noProof/>
                <w:sz w:val="22"/>
                <w:szCs w:val="22"/>
                <w:lang w:eastAsia="es-CR"/>
              </w:rPr>
              <w:tab/>
            </w:r>
            <w:r w:rsidR="001F13E7" w:rsidRPr="00984271">
              <w:rPr>
                <w:rStyle w:val="Hyperlink"/>
                <w:noProof/>
              </w:rPr>
              <w:t>Estudio de factibilidad</w:t>
            </w:r>
            <w:r w:rsidR="001F13E7">
              <w:rPr>
                <w:noProof/>
                <w:webHidden/>
              </w:rPr>
              <w:tab/>
            </w:r>
            <w:r w:rsidR="001F13E7">
              <w:rPr>
                <w:noProof/>
                <w:webHidden/>
              </w:rPr>
              <w:fldChar w:fldCharType="begin"/>
            </w:r>
            <w:r w:rsidR="001F13E7">
              <w:rPr>
                <w:noProof/>
                <w:webHidden/>
              </w:rPr>
              <w:instrText xml:space="preserve"> PAGEREF _Toc384671541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C0D7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2" w:history="1">
            <w:r w:rsidR="001F13E7" w:rsidRPr="00984271">
              <w:rPr>
                <w:rStyle w:val="Hyperlink"/>
                <w:noProof/>
              </w:rPr>
              <w:t>10.1.1.3.1.</w:t>
            </w:r>
            <w:r w:rsidR="001F13E7">
              <w:rPr>
                <w:rFonts w:asciiTheme="minorHAnsi" w:eastAsiaTheme="minorEastAsia" w:hAnsiTheme="minorHAnsi" w:cstheme="minorBidi"/>
                <w:noProof/>
                <w:sz w:val="22"/>
                <w:szCs w:val="22"/>
                <w:lang w:eastAsia="es-CR"/>
              </w:rPr>
              <w:tab/>
            </w:r>
            <w:r w:rsidR="001F13E7" w:rsidRPr="00984271">
              <w:rPr>
                <w:rStyle w:val="Hyperlink"/>
                <w:noProof/>
              </w:rPr>
              <w:t>Técnica</w:t>
            </w:r>
            <w:r w:rsidR="001F13E7">
              <w:rPr>
                <w:noProof/>
                <w:webHidden/>
              </w:rPr>
              <w:tab/>
            </w:r>
            <w:r w:rsidR="001F13E7">
              <w:rPr>
                <w:noProof/>
                <w:webHidden/>
              </w:rPr>
              <w:fldChar w:fldCharType="begin"/>
            </w:r>
            <w:r w:rsidR="001F13E7">
              <w:rPr>
                <w:noProof/>
                <w:webHidden/>
              </w:rPr>
              <w:instrText xml:space="preserve"> PAGEREF _Toc384671542 \h </w:instrText>
            </w:r>
            <w:r w:rsidR="001F13E7">
              <w:rPr>
                <w:noProof/>
                <w:webHidden/>
              </w:rPr>
            </w:r>
            <w:r w:rsidR="001F13E7">
              <w:rPr>
                <w:noProof/>
                <w:webHidden/>
              </w:rPr>
              <w:fldChar w:fldCharType="separate"/>
            </w:r>
            <w:r w:rsidR="001F13E7">
              <w:rPr>
                <w:noProof/>
                <w:webHidden/>
              </w:rPr>
              <w:t>32</w:t>
            </w:r>
            <w:r w:rsidR="001F13E7">
              <w:rPr>
                <w:noProof/>
                <w:webHidden/>
              </w:rPr>
              <w:fldChar w:fldCharType="end"/>
            </w:r>
          </w:hyperlink>
        </w:p>
        <w:p w:rsidR="001F13E7" w:rsidRDefault="004C0D7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3" w:history="1">
            <w:r w:rsidR="001F13E7" w:rsidRPr="00984271">
              <w:rPr>
                <w:rStyle w:val="Hyperlink"/>
                <w:noProof/>
              </w:rPr>
              <w:t>10.1.1.3.2.</w:t>
            </w:r>
            <w:r w:rsidR="001F13E7">
              <w:rPr>
                <w:rFonts w:asciiTheme="minorHAnsi" w:eastAsiaTheme="minorEastAsia" w:hAnsiTheme="minorHAnsi" w:cstheme="minorBidi"/>
                <w:noProof/>
                <w:sz w:val="22"/>
                <w:szCs w:val="22"/>
                <w:lang w:eastAsia="es-CR"/>
              </w:rPr>
              <w:tab/>
            </w:r>
            <w:r w:rsidR="001F13E7" w:rsidRPr="00984271">
              <w:rPr>
                <w:rStyle w:val="Hyperlink"/>
                <w:noProof/>
              </w:rPr>
              <w:t>Operativa</w:t>
            </w:r>
            <w:r w:rsidR="001F13E7">
              <w:rPr>
                <w:noProof/>
                <w:webHidden/>
              </w:rPr>
              <w:tab/>
            </w:r>
            <w:r w:rsidR="001F13E7">
              <w:rPr>
                <w:noProof/>
                <w:webHidden/>
              </w:rPr>
              <w:fldChar w:fldCharType="begin"/>
            </w:r>
            <w:r w:rsidR="001F13E7">
              <w:rPr>
                <w:noProof/>
                <w:webHidden/>
              </w:rPr>
              <w:instrText xml:space="preserve"> PAGEREF _Toc384671543 \h </w:instrText>
            </w:r>
            <w:r w:rsidR="001F13E7">
              <w:rPr>
                <w:noProof/>
                <w:webHidden/>
              </w:rPr>
            </w:r>
            <w:r w:rsidR="001F13E7">
              <w:rPr>
                <w:noProof/>
                <w:webHidden/>
              </w:rPr>
              <w:fldChar w:fldCharType="separate"/>
            </w:r>
            <w:r w:rsidR="001F13E7">
              <w:rPr>
                <w:noProof/>
                <w:webHidden/>
              </w:rPr>
              <w:t>33</w:t>
            </w:r>
            <w:r w:rsidR="001F13E7">
              <w:rPr>
                <w:noProof/>
                <w:webHidden/>
              </w:rPr>
              <w:fldChar w:fldCharType="end"/>
            </w:r>
          </w:hyperlink>
        </w:p>
        <w:p w:rsidR="001F13E7" w:rsidRDefault="004C0D7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4" w:history="1">
            <w:r w:rsidR="001F13E7" w:rsidRPr="00984271">
              <w:rPr>
                <w:rStyle w:val="Hyperlink"/>
                <w:noProof/>
              </w:rPr>
              <w:t>10.1.1.3.3.</w:t>
            </w:r>
            <w:r w:rsidR="001F13E7">
              <w:rPr>
                <w:rFonts w:asciiTheme="minorHAnsi" w:eastAsiaTheme="minorEastAsia" w:hAnsiTheme="minorHAnsi" w:cstheme="minorBidi"/>
                <w:noProof/>
                <w:sz w:val="22"/>
                <w:szCs w:val="22"/>
                <w:lang w:eastAsia="es-CR"/>
              </w:rPr>
              <w:tab/>
            </w:r>
            <w:r w:rsidR="001F13E7" w:rsidRPr="00984271">
              <w:rPr>
                <w:rStyle w:val="Hyperlink"/>
                <w:noProof/>
              </w:rPr>
              <w:t>Financiera</w:t>
            </w:r>
            <w:r w:rsidR="001F13E7">
              <w:rPr>
                <w:noProof/>
                <w:webHidden/>
              </w:rPr>
              <w:tab/>
            </w:r>
            <w:r w:rsidR="001F13E7">
              <w:rPr>
                <w:noProof/>
                <w:webHidden/>
              </w:rPr>
              <w:fldChar w:fldCharType="begin"/>
            </w:r>
            <w:r w:rsidR="001F13E7">
              <w:rPr>
                <w:noProof/>
                <w:webHidden/>
              </w:rPr>
              <w:instrText xml:space="preserve"> PAGEREF _Toc384671544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4C0D76">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5" w:history="1">
            <w:r w:rsidR="001F13E7" w:rsidRPr="00984271">
              <w:rPr>
                <w:rStyle w:val="Hyperlink"/>
                <w:noProof/>
              </w:rPr>
              <w:t>10.1.1.3.3.1.</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recursos humanos</w:t>
            </w:r>
            <w:r w:rsidR="001F13E7">
              <w:rPr>
                <w:noProof/>
                <w:webHidden/>
              </w:rPr>
              <w:tab/>
            </w:r>
            <w:r w:rsidR="001F13E7">
              <w:rPr>
                <w:noProof/>
                <w:webHidden/>
              </w:rPr>
              <w:fldChar w:fldCharType="begin"/>
            </w:r>
            <w:r w:rsidR="001F13E7">
              <w:rPr>
                <w:noProof/>
                <w:webHidden/>
              </w:rPr>
              <w:instrText xml:space="preserve"> PAGEREF _Toc384671545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4C0D76">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4671546" w:history="1">
            <w:r w:rsidR="001F13E7" w:rsidRPr="00984271">
              <w:rPr>
                <w:rStyle w:val="Hyperlink"/>
                <w:noProof/>
              </w:rPr>
              <w:t>10.1.1.3.3.2.</w:t>
            </w:r>
            <w:r w:rsidR="001F13E7">
              <w:rPr>
                <w:rFonts w:asciiTheme="minorHAnsi" w:eastAsiaTheme="minorEastAsia" w:hAnsiTheme="minorHAnsi" w:cstheme="minorBidi"/>
                <w:noProof/>
                <w:sz w:val="22"/>
                <w:szCs w:val="22"/>
                <w:lang w:eastAsia="es-CR"/>
              </w:rPr>
              <w:tab/>
            </w:r>
            <w:r w:rsidR="001F13E7" w:rsidRPr="00984271">
              <w:rPr>
                <w:rStyle w:val="Hyperlink"/>
                <w:noProof/>
              </w:rPr>
              <w:t>Costo de equipos y software a utilizar</w:t>
            </w:r>
            <w:r w:rsidR="001F13E7">
              <w:rPr>
                <w:noProof/>
                <w:webHidden/>
              </w:rPr>
              <w:tab/>
            </w:r>
            <w:r w:rsidR="001F13E7">
              <w:rPr>
                <w:noProof/>
                <w:webHidden/>
              </w:rPr>
              <w:fldChar w:fldCharType="begin"/>
            </w:r>
            <w:r w:rsidR="001F13E7">
              <w:rPr>
                <w:noProof/>
                <w:webHidden/>
              </w:rPr>
              <w:instrText xml:space="preserve"> PAGEREF _Toc384671546 \h </w:instrText>
            </w:r>
            <w:r w:rsidR="001F13E7">
              <w:rPr>
                <w:noProof/>
                <w:webHidden/>
              </w:rPr>
            </w:r>
            <w:r w:rsidR="001F13E7">
              <w:rPr>
                <w:noProof/>
                <w:webHidden/>
              </w:rPr>
              <w:fldChar w:fldCharType="separate"/>
            </w:r>
            <w:r w:rsidR="001F13E7">
              <w:rPr>
                <w:noProof/>
                <w:webHidden/>
              </w:rPr>
              <w:t>34</w:t>
            </w:r>
            <w:r w:rsidR="001F13E7">
              <w:rPr>
                <w:noProof/>
                <w:webHidden/>
              </w:rPr>
              <w:fldChar w:fldCharType="end"/>
            </w:r>
          </w:hyperlink>
        </w:p>
        <w:p w:rsidR="001F13E7" w:rsidRDefault="004C0D7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47" w:history="1">
            <w:r w:rsidR="001F13E7" w:rsidRPr="00984271">
              <w:rPr>
                <w:rStyle w:val="Hyperlink"/>
                <w:noProof/>
              </w:rPr>
              <w:t>10.1.1.3.4.</w:t>
            </w:r>
            <w:r w:rsidR="001F13E7">
              <w:rPr>
                <w:rFonts w:asciiTheme="minorHAnsi" w:eastAsiaTheme="minorEastAsia" w:hAnsiTheme="minorHAnsi" w:cstheme="minorBidi"/>
                <w:noProof/>
                <w:sz w:val="22"/>
                <w:szCs w:val="22"/>
                <w:lang w:eastAsia="es-CR"/>
              </w:rPr>
              <w:tab/>
            </w:r>
            <w:r w:rsidR="001F13E7" w:rsidRPr="00984271">
              <w:rPr>
                <w:rStyle w:val="Hyperlink"/>
                <w:noProof/>
              </w:rPr>
              <w:t>Legal</w:t>
            </w:r>
            <w:r w:rsidR="001F13E7">
              <w:rPr>
                <w:noProof/>
                <w:webHidden/>
              </w:rPr>
              <w:tab/>
            </w:r>
            <w:r w:rsidR="001F13E7">
              <w:rPr>
                <w:noProof/>
                <w:webHidden/>
              </w:rPr>
              <w:fldChar w:fldCharType="begin"/>
            </w:r>
            <w:r w:rsidR="001F13E7">
              <w:rPr>
                <w:noProof/>
                <w:webHidden/>
              </w:rPr>
              <w:instrText xml:space="preserve"> PAGEREF _Toc384671547 \h </w:instrText>
            </w:r>
            <w:r w:rsidR="001F13E7">
              <w:rPr>
                <w:noProof/>
                <w:webHidden/>
              </w:rPr>
            </w:r>
            <w:r w:rsidR="001F13E7">
              <w:rPr>
                <w:noProof/>
                <w:webHidden/>
              </w:rPr>
              <w:fldChar w:fldCharType="separate"/>
            </w:r>
            <w:r w:rsidR="001F13E7">
              <w:rPr>
                <w:noProof/>
                <w:webHidden/>
              </w:rPr>
              <w:t>35</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8" w:history="1">
            <w:r w:rsidR="001F13E7" w:rsidRPr="00984271">
              <w:rPr>
                <w:rStyle w:val="Hyperlink"/>
                <w:noProof/>
              </w:rPr>
              <w:t>10.1.2.</w:t>
            </w:r>
            <w:r w:rsidR="001F13E7">
              <w:rPr>
                <w:rFonts w:asciiTheme="minorHAnsi" w:eastAsiaTheme="minorEastAsia" w:hAnsiTheme="minorHAnsi" w:cstheme="minorBidi"/>
                <w:noProof/>
                <w:sz w:val="22"/>
                <w:szCs w:val="22"/>
                <w:lang w:eastAsia="es-CR"/>
              </w:rPr>
              <w:tab/>
            </w:r>
            <w:r w:rsidR="001F13E7" w:rsidRPr="00984271">
              <w:rPr>
                <w:rStyle w:val="Hyperlink"/>
                <w:noProof/>
              </w:rPr>
              <w:t>Mobile-D – Fase de inicialización</w:t>
            </w:r>
            <w:r w:rsidR="001F13E7">
              <w:rPr>
                <w:noProof/>
                <w:webHidden/>
              </w:rPr>
              <w:tab/>
            </w:r>
            <w:r w:rsidR="001F13E7">
              <w:rPr>
                <w:noProof/>
                <w:webHidden/>
              </w:rPr>
              <w:fldChar w:fldCharType="begin"/>
            </w:r>
            <w:r w:rsidR="001F13E7">
              <w:rPr>
                <w:noProof/>
                <w:webHidden/>
              </w:rPr>
              <w:instrText xml:space="preserve"> PAGEREF _Toc384671548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49"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Definición de requerimientos</w:t>
            </w:r>
            <w:r w:rsidR="001F13E7">
              <w:rPr>
                <w:noProof/>
                <w:webHidden/>
              </w:rPr>
              <w:tab/>
            </w:r>
            <w:r w:rsidR="001F13E7">
              <w:rPr>
                <w:noProof/>
                <w:webHidden/>
              </w:rPr>
              <w:fldChar w:fldCharType="begin"/>
            </w:r>
            <w:r w:rsidR="001F13E7">
              <w:rPr>
                <w:noProof/>
                <w:webHidden/>
              </w:rPr>
              <w:instrText xml:space="preserve"> PAGEREF _Toc384671549 \h </w:instrText>
            </w:r>
            <w:r w:rsidR="001F13E7">
              <w:rPr>
                <w:noProof/>
                <w:webHidden/>
              </w:rPr>
            </w:r>
            <w:r w:rsidR="001F13E7">
              <w:rPr>
                <w:noProof/>
                <w:webHidden/>
              </w:rPr>
              <w:fldChar w:fldCharType="separate"/>
            </w:r>
            <w:r w:rsidR="001F13E7">
              <w:rPr>
                <w:noProof/>
                <w:webHidden/>
              </w:rPr>
              <w:t>36</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0" w:history="1">
            <w:r w:rsidR="001F13E7" w:rsidRPr="00984271">
              <w:rPr>
                <w:rStyle w:val="Hyperlink"/>
                <w:noProof/>
              </w:rPr>
              <w:t>10.1.2.2.</w:t>
            </w:r>
            <w:r w:rsidR="001F13E7">
              <w:rPr>
                <w:rFonts w:asciiTheme="minorHAnsi" w:eastAsiaTheme="minorEastAsia" w:hAnsiTheme="minorHAnsi" w:cstheme="minorBidi"/>
                <w:noProof/>
                <w:sz w:val="22"/>
                <w:szCs w:val="22"/>
                <w:lang w:eastAsia="es-CR"/>
              </w:rPr>
              <w:tab/>
            </w:r>
            <w:r w:rsidR="001F13E7" w:rsidRPr="00984271">
              <w:rPr>
                <w:rStyle w:val="Hyperlink"/>
                <w:noProof/>
              </w:rPr>
              <w:t>Diseño conceptual de la solución</w:t>
            </w:r>
            <w:r w:rsidR="001F13E7">
              <w:rPr>
                <w:noProof/>
                <w:webHidden/>
              </w:rPr>
              <w:tab/>
            </w:r>
            <w:r w:rsidR="001F13E7">
              <w:rPr>
                <w:noProof/>
                <w:webHidden/>
              </w:rPr>
              <w:fldChar w:fldCharType="begin"/>
            </w:r>
            <w:r w:rsidR="001F13E7">
              <w:rPr>
                <w:noProof/>
                <w:webHidden/>
              </w:rPr>
              <w:instrText xml:space="preserve"> PAGEREF _Toc384671550 \h </w:instrText>
            </w:r>
            <w:r w:rsidR="001F13E7">
              <w:rPr>
                <w:noProof/>
                <w:webHidden/>
              </w:rPr>
            </w:r>
            <w:r w:rsidR="001F13E7">
              <w:rPr>
                <w:noProof/>
                <w:webHidden/>
              </w:rPr>
              <w:fldChar w:fldCharType="separate"/>
            </w:r>
            <w:r w:rsidR="001F13E7">
              <w:rPr>
                <w:noProof/>
                <w:webHidden/>
              </w:rPr>
              <w:t>40</w:t>
            </w:r>
            <w:r w:rsidR="001F13E7">
              <w:rPr>
                <w:noProof/>
                <w:webHidden/>
              </w:rPr>
              <w:fldChar w:fldCharType="end"/>
            </w:r>
          </w:hyperlink>
        </w:p>
        <w:p w:rsidR="001F13E7" w:rsidRDefault="004C0D7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1" w:history="1">
            <w:r w:rsidR="001F13E7" w:rsidRPr="00984271">
              <w:rPr>
                <w:rStyle w:val="Hyperlink"/>
                <w:noProof/>
              </w:rPr>
              <w:t>10.1.2.2.1.</w:t>
            </w:r>
            <w:r w:rsidR="001F13E7">
              <w:rPr>
                <w:rFonts w:asciiTheme="minorHAnsi" w:eastAsiaTheme="minorEastAsia" w:hAnsiTheme="minorHAnsi" w:cstheme="minorBidi"/>
                <w:noProof/>
                <w:sz w:val="22"/>
                <w:szCs w:val="22"/>
                <w:lang w:eastAsia="es-CR"/>
              </w:rPr>
              <w:tab/>
            </w:r>
            <w:r w:rsidR="001F13E7" w:rsidRPr="00984271">
              <w:rPr>
                <w:rStyle w:val="Hyperlink"/>
                <w:noProof/>
              </w:rPr>
              <w:t>Casos de uso</w:t>
            </w:r>
            <w:r w:rsidR="001F13E7">
              <w:rPr>
                <w:noProof/>
                <w:webHidden/>
              </w:rPr>
              <w:tab/>
            </w:r>
            <w:r w:rsidR="001F13E7">
              <w:rPr>
                <w:noProof/>
                <w:webHidden/>
              </w:rPr>
              <w:fldChar w:fldCharType="begin"/>
            </w:r>
            <w:r w:rsidR="001F13E7">
              <w:rPr>
                <w:noProof/>
                <w:webHidden/>
              </w:rPr>
              <w:instrText xml:space="preserve"> PAGEREF _Toc384671551 \h </w:instrText>
            </w:r>
            <w:r w:rsidR="001F13E7">
              <w:rPr>
                <w:noProof/>
                <w:webHidden/>
              </w:rPr>
            </w:r>
            <w:r w:rsidR="001F13E7">
              <w:rPr>
                <w:noProof/>
                <w:webHidden/>
              </w:rPr>
              <w:fldChar w:fldCharType="separate"/>
            </w:r>
            <w:r w:rsidR="001F13E7">
              <w:rPr>
                <w:noProof/>
                <w:webHidden/>
              </w:rPr>
              <w:t>41</w:t>
            </w:r>
            <w:r w:rsidR="001F13E7">
              <w:rPr>
                <w:noProof/>
                <w:webHidden/>
              </w:rPr>
              <w:fldChar w:fldCharType="end"/>
            </w:r>
          </w:hyperlink>
        </w:p>
        <w:p w:rsidR="001F13E7" w:rsidRDefault="004C0D76">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4671552" w:history="1">
            <w:r w:rsidR="001F13E7" w:rsidRPr="00984271">
              <w:rPr>
                <w:rStyle w:val="Hyperlink"/>
                <w:noProof/>
              </w:rPr>
              <w:t>10.1.2.2.2.</w:t>
            </w:r>
            <w:r w:rsidR="001F13E7">
              <w:rPr>
                <w:rFonts w:asciiTheme="minorHAnsi" w:eastAsiaTheme="minorEastAsia" w:hAnsiTheme="minorHAnsi" w:cstheme="minorBidi"/>
                <w:noProof/>
                <w:sz w:val="22"/>
                <w:szCs w:val="22"/>
                <w:lang w:eastAsia="es-CR"/>
              </w:rPr>
              <w:tab/>
            </w:r>
            <w:r w:rsidR="001F13E7" w:rsidRPr="00984271">
              <w:rPr>
                <w:rStyle w:val="Hyperlink"/>
                <w:noProof/>
              </w:rPr>
              <w:t>Diagrama de clases</w:t>
            </w:r>
            <w:r w:rsidR="001F13E7">
              <w:rPr>
                <w:noProof/>
                <w:webHidden/>
              </w:rPr>
              <w:tab/>
            </w:r>
            <w:r w:rsidR="001F13E7">
              <w:rPr>
                <w:noProof/>
                <w:webHidden/>
              </w:rPr>
              <w:fldChar w:fldCharType="begin"/>
            </w:r>
            <w:r w:rsidR="001F13E7">
              <w:rPr>
                <w:noProof/>
                <w:webHidden/>
              </w:rPr>
              <w:instrText xml:space="preserve"> PAGEREF _Toc384671552 \h </w:instrText>
            </w:r>
            <w:r w:rsidR="001F13E7">
              <w:rPr>
                <w:noProof/>
                <w:webHidden/>
              </w:rPr>
            </w:r>
            <w:r w:rsidR="001F13E7">
              <w:rPr>
                <w:noProof/>
                <w:webHidden/>
              </w:rPr>
              <w:fldChar w:fldCharType="separate"/>
            </w:r>
            <w:r w:rsidR="001F13E7">
              <w:rPr>
                <w:noProof/>
                <w:webHidden/>
              </w:rPr>
              <w:t>42</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3" w:history="1">
            <w:r w:rsidR="001F13E7" w:rsidRPr="00984271">
              <w:rPr>
                <w:rStyle w:val="Hyperlink"/>
                <w:noProof/>
              </w:rPr>
              <w:t>10.1.2.1.</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interfaces</w:t>
            </w:r>
            <w:r w:rsidR="001F13E7">
              <w:rPr>
                <w:noProof/>
                <w:webHidden/>
              </w:rPr>
              <w:tab/>
            </w:r>
            <w:r w:rsidR="001F13E7">
              <w:rPr>
                <w:noProof/>
                <w:webHidden/>
              </w:rPr>
              <w:fldChar w:fldCharType="begin"/>
            </w:r>
            <w:r w:rsidR="001F13E7">
              <w:rPr>
                <w:noProof/>
                <w:webHidden/>
              </w:rPr>
              <w:instrText xml:space="preserve"> PAGEREF _Toc384671553 \h </w:instrText>
            </w:r>
            <w:r w:rsidR="001F13E7">
              <w:rPr>
                <w:noProof/>
                <w:webHidden/>
              </w:rPr>
            </w:r>
            <w:r w:rsidR="001F13E7">
              <w:rPr>
                <w:noProof/>
                <w:webHidden/>
              </w:rPr>
              <w:fldChar w:fldCharType="separate"/>
            </w:r>
            <w:r w:rsidR="001F13E7">
              <w:rPr>
                <w:noProof/>
                <w:webHidden/>
              </w:rPr>
              <w:t>43</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4" w:history="1">
            <w:r w:rsidR="001F13E7" w:rsidRPr="00984271">
              <w:rPr>
                <w:rStyle w:val="Hyperlink"/>
                <w:noProof/>
              </w:rPr>
              <w:t>10.1.3.</w:t>
            </w:r>
            <w:r w:rsidR="001F13E7">
              <w:rPr>
                <w:rFonts w:asciiTheme="minorHAnsi" w:eastAsiaTheme="minorEastAsia" w:hAnsiTheme="minorHAnsi" w:cstheme="minorBidi"/>
                <w:noProof/>
                <w:sz w:val="22"/>
                <w:szCs w:val="22"/>
                <w:lang w:eastAsia="es-CR"/>
              </w:rPr>
              <w:tab/>
            </w:r>
            <w:r w:rsidR="001F13E7" w:rsidRPr="00984271">
              <w:rPr>
                <w:rStyle w:val="Hyperlink"/>
                <w:noProof/>
              </w:rPr>
              <w:t>Diseño de base de datos</w:t>
            </w:r>
            <w:r w:rsidR="001F13E7">
              <w:rPr>
                <w:noProof/>
                <w:webHidden/>
              </w:rPr>
              <w:tab/>
            </w:r>
            <w:r w:rsidR="001F13E7">
              <w:rPr>
                <w:noProof/>
                <w:webHidden/>
              </w:rPr>
              <w:fldChar w:fldCharType="begin"/>
            </w:r>
            <w:r w:rsidR="001F13E7">
              <w:rPr>
                <w:noProof/>
                <w:webHidden/>
              </w:rPr>
              <w:instrText xml:space="preserve"> PAGEREF _Toc384671554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5" w:history="1">
            <w:r w:rsidR="001F13E7" w:rsidRPr="00984271">
              <w:rPr>
                <w:rStyle w:val="Hyperlink"/>
                <w:noProof/>
              </w:rPr>
              <w:t>10.1.4.</w:t>
            </w:r>
            <w:r w:rsidR="001F13E7">
              <w:rPr>
                <w:rFonts w:asciiTheme="minorHAnsi" w:eastAsiaTheme="minorEastAsia" w:hAnsiTheme="minorHAnsi" w:cstheme="minorBidi"/>
                <w:noProof/>
                <w:sz w:val="22"/>
                <w:szCs w:val="22"/>
                <w:lang w:eastAsia="es-CR"/>
              </w:rPr>
              <w:tab/>
            </w:r>
            <w:r w:rsidR="001F13E7" w:rsidRPr="00984271">
              <w:rPr>
                <w:rStyle w:val="Hyperlink"/>
                <w:noProof/>
              </w:rPr>
              <w:t>Pruebas</w:t>
            </w:r>
            <w:r w:rsidR="001F13E7">
              <w:rPr>
                <w:noProof/>
                <w:webHidden/>
              </w:rPr>
              <w:tab/>
            </w:r>
            <w:r w:rsidR="001F13E7">
              <w:rPr>
                <w:noProof/>
                <w:webHidden/>
              </w:rPr>
              <w:fldChar w:fldCharType="begin"/>
            </w:r>
            <w:r w:rsidR="001F13E7">
              <w:rPr>
                <w:noProof/>
                <w:webHidden/>
              </w:rPr>
              <w:instrText xml:space="preserve"> PAGEREF _Toc384671555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6" w:history="1">
            <w:r w:rsidR="001F13E7" w:rsidRPr="00984271">
              <w:rPr>
                <w:rStyle w:val="Hyperlink"/>
                <w:noProof/>
              </w:rPr>
              <w:t>10.1.5.</w:t>
            </w:r>
            <w:r w:rsidR="001F13E7">
              <w:rPr>
                <w:rFonts w:asciiTheme="minorHAnsi" w:eastAsiaTheme="minorEastAsia" w:hAnsiTheme="minorHAnsi" w:cstheme="minorBidi"/>
                <w:noProof/>
                <w:sz w:val="22"/>
                <w:szCs w:val="22"/>
                <w:lang w:eastAsia="es-CR"/>
              </w:rPr>
              <w:tab/>
            </w:r>
            <w:r w:rsidR="001F13E7" w:rsidRPr="00984271">
              <w:rPr>
                <w:rStyle w:val="Hyperlink"/>
                <w:noProof/>
              </w:rPr>
              <w:t>Planificación</w:t>
            </w:r>
            <w:r w:rsidR="001F13E7">
              <w:rPr>
                <w:noProof/>
                <w:webHidden/>
              </w:rPr>
              <w:tab/>
            </w:r>
            <w:r w:rsidR="001F13E7">
              <w:rPr>
                <w:noProof/>
                <w:webHidden/>
              </w:rPr>
              <w:fldChar w:fldCharType="begin"/>
            </w:r>
            <w:r w:rsidR="001F13E7">
              <w:rPr>
                <w:noProof/>
                <w:webHidden/>
              </w:rPr>
              <w:instrText xml:space="preserve"> PAGEREF _Toc384671556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57" w:history="1">
            <w:r w:rsidR="001F13E7" w:rsidRPr="00984271">
              <w:rPr>
                <w:rStyle w:val="Hyperlink"/>
                <w:noProof/>
              </w:rPr>
              <w:t>10.1.6.</w:t>
            </w:r>
            <w:r w:rsidR="001F13E7">
              <w:rPr>
                <w:rFonts w:asciiTheme="minorHAnsi" w:eastAsiaTheme="minorEastAsia" w:hAnsiTheme="minorHAnsi" w:cstheme="minorBidi"/>
                <w:noProof/>
                <w:sz w:val="22"/>
                <w:szCs w:val="22"/>
                <w:lang w:eastAsia="es-CR"/>
              </w:rPr>
              <w:tab/>
            </w:r>
            <w:r w:rsidR="001F13E7" w:rsidRPr="00984271">
              <w:rPr>
                <w:rStyle w:val="Hyperlink"/>
                <w:noProof/>
              </w:rPr>
              <w:t>Resultados</w:t>
            </w:r>
            <w:r w:rsidR="001F13E7">
              <w:rPr>
                <w:noProof/>
                <w:webHidden/>
              </w:rPr>
              <w:tab/>
            </w:r>
            <w:r w:rsidR="001F13E7">
              <w:rPr>
                <w:noProof/>
                <w:webHidden/>
              </w:rPr>
              <w:fldChar w:fldCharType="begin"/>
            </w:r>
            <w:r w:rsidR="001F13E7">
              <w:rPr>
                <w:noProof/>
                <w:webHidden/>
              </w:rPr>
              <w:instrText xml:space="preserve"> PAGEREF _Toc384671557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58" w:history="1">
            <w:r w:rsidR="001F13E7" w:rsidRPr="00984271">
              <w:rPr>
                <w:rStyle w:val="Hyperlink"/>
                <w:noProof/>
              </w:rPr>
              <w:t>11.</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4</w:t>
            </w:r>
            <w:r w:rsidR="001F13E7">
              <w:rPr>
                <w:noProof/>
                <w:webHidden/>
              </w:rPr>
              <w:tab/>
            </w:r>
            <w:r w:rsidR="001F13E7">
              <w:rPr>
                <w:noProof/>
                <w:webHidden/>
              </w:rPr>
              <w:fldChar w:fldCharType="begin"/>
            </w:r>
            <w:r w:rsidR="001F13E7">
              <w:rPr>
                <w:noProof/>
                <w:webHidden/>
              </w:rPr>
              <w:instrText xml:space="preserve"> PAGEREF _Toc384671558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59" w:history="1">
            <w:r w:rsidR="001F13E7" w:rsidRPr="00984271">
              <w:rPr>
                <w:rStyle w:val="Hyperlink"/>
                <w:noProof/>
              </w:rPr>
              <w:t>11.1.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Retrospectivo o Análisis de Resultados</w:t>
            </w:r>
            <w:r w:rsidR="001F13E7">
              <w:rPr>
                <w:noProof/>
                <w:webHidden/>
              </w:rPr>
              <w:tab/>
            </w:r>
            <w:r w:rsidR="001F13E7">
              <w:rPr>
                <w:noProof/>
                <w:webHidden/>
              </w:rPr>
              <w:fldChar w:fldCharType="begin"/>
            </w:r>
            <w:r w:rsidR="001F13E7">
              <w:rPr>
                <w:noProof/>
                <w:webHidden/>
              </w:rPr>
              <w:instrText xml:space="preserve"> PAGEREF _Toc384671559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0" w:history="1">
            <w:r w:rsidR="001F13E7" w:rsidRPr="00984271">
              <w:rPr>
                <w:rStyle w:val="Hyperlink"/>
                <w:noProof/>
              </w:rPr>
              <w:t>11.2.</w:t>
            </w:r>
            <w:r w:rsidR="001F13E7">
              <w:rPr>
                <w:rFonts w:asciiTheme="minorHAnsi" w:eastAsiaTheme="minorEastAsia" w:hAnsiTheme="minorHAnsi" w:cstheme="minorBidi"/>
                <w:noProof/>
                <w:sz w:val="22"/>
                <w:szCs w:val="22"/>
                <w:lang w:eastAsia="es-CR"/>
              </w:rPr>
              <w:tab/>
            </w:r>
            <w:r w:rsidR="001F13E7" w:rsidRPr="00984271">
              <w:rPr>
                <w:rStyle w:val="Hyperlink"/>
                <w:noProof/>
              </w:rPr>
              <w:t>General</w:t>
            </w:r>
            <w:r w:rsidR="001F13E7">
              <w:rPr>
                <w:noProof/>
                <w:webHidden/>
              </w:rPr>
              <w:tab/>
            </w:r>
            <w:r w:rsidR="001F13E7">
              <w:rPr>
                <w:noProof/>
                <w:webHidden/>
              </w:rPr>
              <w:fldChar w:fldCharType="begin"/>
            </w:r>
            <w:r w:rsidR="001F13E7">
              <w:rPr>
                <w:noProof/>
                <w:webHidden/>
              </w:rPr>
              <w:instrText xml:space="preserve"> PAGEREF _Toc384671560 \h </w:instrText>
            </w:r>
            <w:r w:rsidR="001F13E7">
              <w:rPr>
                <w:noProof/>
                <w:webHidden/>
              </w:rPr>
            </w:r>
            <w:r w:rsidR="001F13E7">
              <w:rPr>
                <w:noProof/>
                <w:webHidden/>
              </w:rPr>
              <w:fldChar w:fldCharType="separate"/>
            </w:r>
            <w:r w:rsidR="001F13E7">
              <w:rPr>
                <w:noProof/>
                <w:webHidden/>
              </w:rPr>
              <w:t>46</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1" w:history="1">
            <w:r w:rsidR="001F13E7" w:rsidRPr="00984271">
              <w:rPr>
                <w:rStyle w:val="Hyperlink"/>
                <w:noProof/>
              </w:rPr>
              <w:t>11.2.1.</w:t>
            </w:r>
            <w:r w:rsidR="001F13E7">
              <w:rPr>
                <w:rFonts w:asciiTheme="minorHAnsi" w:eastAsiaTheme="minorEastAsia" w:hAnsiTheme="minorHAnsi" w:cstheme="minorBidi"/>
                <w:noProof/>
                <w:sz w:val="22"/>
                <w:szCs w:val="22"/>
                <w:lang w:eastAsia="es-CR"/>
              </w:rPr>
              <w:tab/>
            </w:r>
            <w:r w:rsidR="001F13E7" w:rsidRPr="00984271">
              <w:rPr>
                <w:rStyle w:val="Hyperlink"/>
                <w:noProof/>
              </w:rPr>
              <w:t>Específicos</w:t>
            </w:r>
            <w:r w:rsidR="001F13E7">
              <w:rPr>
                <w:noProof/>
                <w:webHidden/>
              </w:rPr>
              <w:tab/>
            </w:r>
            <w:r w:rsidR="001F13E7">
              <w:rPr>
                <w:noProof/>
                <w:webHidden/>
              </w:rPr>
              <w:fldChar w:fldCharType="begin"/>
            </w:r>
            <w:r w:rsidR="001F13E7">
              <w:rPr>
                <w:noProof/>
                <w:webHidden/>
              </w:rPr>
              <w:instrText xml:space="preserve"> PAGEREF _Toc384671561 \h </w:instrText>
            </w:r>
            <w:r w:rsidR="001F13E7">
              <w:rPr>
                <w:noProof/>
                <w:webHidden/>
              </w:rPr>
            </w:r>
            <w:r w:rsidR="001F13E7">
              <w:rPr>
                <w:noProof/>
                <w:webHidden/>
              </w:rPr>
              <w:fldChar w:fldCharType="separate"/>
            </w:r>
            <w:r w:rsidR="001F13E7">
              <w:rPr>
                <w:noProof/>
                <w:webHidden/>
              </w:rPr>
              <w:t>48</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2" w:history="1">
            <w:r w:rsidR="001F13E7" w:rsidRPr="00984271">
              <w:rPr>
                <w:rStyle w:val="Hyperlink"/>
                <w:noProof/>
              </w:rPr>
              <w:t>12.</w:t>
            </w:r>
            <w:r w:rsidR="001F13E7">
              <w:rPr>
                <w:rFonts w:asciiTheme="minorHAnsi" w:eastAsiaTheme="minorEastAsia" w:hAnsiTheme="minorHAnsi" w:cstheme="minorBidi"/>
                <w:noProof/>
                <w:sz w:val="22"/>
                <w:szCs w:val="22"/>
                <w:lang w:eastAsia="es-CR"/>
              </w:rPr>
              <w:tab/>
            </w:r>
            <w:r w:rsidR="001F13E7" w:rsidRPr="00984271">
              <w:rPr>
                <w:rStyle w:val="Hyperlink"/>
                <w:noProof/>
              </w:rPr>
              <w:t>CAPÍTULO 5</w:t>
            </w:r>
            <w:r w:rsidR="001F13E7">
              <w:rPr>
                <w:noProof/>
                <w:webHidden/>
              </w:rPr>
              <w:tab/>
            </w:r>
            <w:r w:rsidR="001F13E7">
              <w:rPr>
                <w:noProof/>
                <w:webHidden/>
              </w:rPr>
              <w:fldChar w:fldCharType="begin"/>
            </w:r>
            <w:r w:rsidR="001F13E7">
              <w:rPr>
                <w:noProof/>
                <w:webHidden/>
              </w:rPr>
              <w:instrText xml:space="preserve"> PAGEREF _Toc384671562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3" w:history="1">
            <w:r w:rsidR="001F13E7" w:rsidRPr="00984271">
              <w:rPr>
                <w:rStyle w:val="Hyperlink"/>
                <w:noProof/>
              </w:rPr>
              <w:t>12.1.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 y Recomendaciones</w:t>
            </w:r>
            <w:r w:rsidR="001F13E7">
              <w:rPr>
                <w:noProof/>
                <w:webHidden/>
              </w:rPr>
              <w:tab/>
            </w:r>
            <w:r w:rsidR="001F13E7">
              <w:rPr>
                <w:noProof/>
                <w:webHidden/>
              </w:rPr>
              <w:fldChar w:fldCharType="begin"/>
            </w:r>
            <w:r w:rsidR="001F13E7">
              <w:rPr>
                <w:noProof/>
                <w:webHidden/>
              </w:rPr>
              <w:instrText xml:space="preserve"> PAGEREF _Toc384671563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4" w:history="1">
            <w:r w:rsidR="001F13E7" w:rsidRPr="00984271">
              <w:rPr>
                <w:rStyle w:val="Hyperlink"/>
                <w:noProof/>
              </w:rPr>
              <w:t>12.1.1.</w:t>
            </w:r>
            <w:r w:rsidR="001F13E7">
              <w:rPr>
                <w:rFonts w:asciiTheme="minorHAnsi" w:eastAsiaTheme="minorEastAsia" w:hAnsiTheme="minorHAnsi" w:cstheme="minorBidi"/>
                <w:noProof/>
                <w:sz w:val="22"/>
                <w:szCs w:val="22"/>
                <w:lang w:eastAsia="es-CR"/>
              </w:rPr>
              <w:tab/>
            </w:r>
            <w:r w:rsidR="001F13E7" w:rsidRPr="00984271">
              <w:rPr>
                <w:rStyle w:val="Hyperlink"/>
                <w:noProof/>
              </w:rPr>
              <w:t>Conclusiones</w:t>
            </w:r>
            <w:r w:rsidR="001F13E7">
              <w:rPr>
                <w:noProof/>
                <w:webHidden/>
              </w:rPr>
              <w:tab/>
            </w:r>
            <w:r w:rsidR="001F13E7">
              <w:rPr>
                <w:noProof/>
                <w:webHidden/>
              </w:rPr>
              <w:fldChar w:fldCharType="begin"/>
            </w:r>
            <w:r w:rsidR="001F13E7">
              <w:rPr>
                <w:noProof/>
                <w:webHidden/>
              </w:rPr>
              <w:instrText xml:space="preserve"> PAGEREF _Toc384671564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65" w:history="1">
            <w:r w:rsidR="001F13E7" w:rsidRPr="00984271">
              <w:rPr>
                <w:rStyle w:val="Hyperlink"/>
                <w:noProof/>
              </w:rPr>
              <w:t>12.1.2.</w:t>
            </w:r>
            <w:r w:rsidR="001F13E7">
              <w:rPr>
                <w:rFonts w:asciiTheme="minorHAnsi" w:eastAsiaTheme="minorEastAsia" w:hAnsiTheme="minorHAnsi" w:cstheme="minorBidi"/>
                <w:noProof/>
                <w:sz w:val="22"/>
                <w:szCs w:val="22"/>
                <w:lang w:eastAsia="es-CR"/>
              </w:rPr>
              <w:tab/>
            </w:r>
            <w:r w:rsidR="001F13E7" w:rsidRPr="00984271">
              <w:rPr>
                <w:rStyle w:val="Hyperlink"/>
                <w:noProof/>
              </w:rPr>
              <w:t>Recomendaciones</w:t>
            </w:r>
            <w:r w:rsidR="001F13E7">
              <w:rPr>
                <w:noProof/>
                <w:webHidden/>
              </w:rPr>
              <w:tab/>
            </w:r>
            <w:r w:rsidR="001F13E7">
              <w:rPr>
                <w:noProof/>
                <w:webHidden/>
              </w:rPr>
              <w:fldChar w:fldCharType="begin"/>
            </w:r>
            <w:r w:rsidR="001F13E7">
              <w:rPr>
                <w:noProof/>
                <w:webHidden/>
              </w:rPr>
              <w:instrText xml:space="preserve"> PAGEREF _Toc384671565 \h </w:instrText>
            </w:r>
            <w:r w:rsidR="001F13E7">
              <w:rPr>
                <w:noProof/>
                <w:webHidden/>
              </w:rPr>
            </w:r>
            <w:r w:rsidR="001F13E7">
              <w:rPr>
                <w:noProof/>
                <w:webHidden/>
              </w:rPr>
              <w:fldChar w:fldCharType="separate"/>
            </w:r>
            <w:r w:rsidR="001F13E7">
              <w:rPr>
                <w:noProof/>
                <w:webHidden/>
              </w:rPr>
              <w:t>75</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6" w:history="1">
            <w:r w:rsidR="001F13E7" w:rsidRPr="00984271">
              <w:rPr>
                <w:rStyle w:val="Hyperlink"/>
                <w:noProof/>
              </w:rPr>
              <w:t>13.</w:t>
            </w:r>
            <w:r w:rsidR="001F13E7">
              <w:rPr>
                <w:rFonts w:asciiTheme="minorHAnsi" w:eastAsiaTheme="minorEastAsia" w:hAnsiTheme="minorHAnsi" w:cstheme="minorBidi"/>
                <w:noProof/>
                <w:sz w:val="22"/>
                <w:szCs w:val="22"/>
                <w:lang w:eastAsia="es-CR"/>
              </w:rPr>
              <w:tab/>
            </w:r>
            <w:r w:rsidR="001F13E7" w:rsidRPr="00984271">
              <w:rPr>
                <w:rStyle w:val="Hyperlink"/>
                <w:noProof/>
              </w:rPr>
              <w:t>Bibliografía</w:t>
            </w:r>
            <w:r w:rsidR="001F13E7">
              <w:rPr>
                <w:noProof/>
                <w:webHidden/>
              </w:rPr>
              <w:tab/>
            </w:r>
            <w:r w:rsidR="001F13E7">
              <w:rPr>
                <w:noProof/>
                <w:webHidden/>
              </w:rPr>
              <w:fldChar w:fldCharType="begin"/>
            </w:r>
            <w:r w:rsidR="001F13E7">
              <w:rPr>
                <w:noProof/>
                <w:webHidden/>
              </w:rPr>
              <w:instrText xml:space="preserve"> PAGEREF _Toc384671566 \h </w:instrText>
            </w:r>
            <w:r w:rsidR="001F13E7">
              <w:rPr>
                <w:noProof/>
                <w:webHidden/>
              </w:rPr>
            </w:r>
            <w:r w:rsidR="001F13E7">
              <w:rPr>
                <w:noProof/>
                <w:webHidden/>
              </w:rPr>
              <w:fldChar w:fldCharType="separate"/>
            </w:r>
            <w:r w:rsidR="001F13E7">
              <w:rPr>
                <w:noProof/>
                <w:webHidden/>
              </w:rPr>
              <w:t>77</w:t>
            </w:r>
            <w:r w:rsidR="001F13E7">
              <w:rPr>
                <w:noProof/>
                <w:webHidden/>
              </w:rPr>
              <w:fldChar w:fldCharType="end"/>
            </w:r>
          </w:hyperlink>
        </w:p>
        <w:p w:rsidR="001F13E7" w:rsidRDefault="004C0D76">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4671567" w:history="1">
            <w:r w:rsidR="001F13E7" w:rsidRPr="00984271">
              <w:rPr>
                <w:rStyle w:val="Hyperlink"/>
                <w:noProof/>
              </w:rPr>
              <w:t>14.</w:t>
            </w:r>
            <w:r w:rsidR="001F13E7">
              <w:rPr>
                <w:rFonts w:asciiTheme="minorHAnsi" w:eastAsiaTheme="minorEastAsia" w:hAnsiTheme="minorHAnsi" w:cstheme="minorBidi"/>
                <w:noProof/>
                <w:sz w:val="22"/>
                <w:szCs w:val="22"/>
                <w:lang w:eastAsia="es-CR"/>
              </w:rPr>
              <w:tab/>
            </w:r>
            <w:r w:rsidR="001F13E7" w:rsidRPr="00984271">
              <w:rPr>
                <w:rStyle w:val="Hyperlink"/>
                <w:noProof/>
              </w:rPr>
              <w:t>Anexos</w:t>
            </w:r>
            <w:r w:rsidR="001F13E7">
              <w:rPr>
                <w:noProof/>
                <w:webHidden/>
              </w:rPr>
              <w:tab/>
            </w:r>
            <w:r w:rsidR="001F13E7">
              <w:rPr>
                <w:noProof/>
                <w:webHidden/>
              </w:rPr>
              <w:fldChar w:fldCharType="begin"/>
            </w:r>
            <w:r w:rsidR="001F13E7">
              <w:rPr>
                <w:noProof/>
                <w:webHidden/>
              </w:rPr>
              <w:instrText xml:space="preserve"> PAGEREF _Toc384671567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8" w:history="1">
            <w:r w:rsidR="001F13E7" w:rsidRPr="00984271">
              <w:rPr>
                <w:rStyle w:val="Hyperlink"/>
                <w:noProof/>
              </w:rPr>
              <w:t>14.1.</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aceptación de tutor</w:t>
            </w:r>
            <w:r w:rsidR="001F13E7">
              <w:rPr>
                <w:noProof/>
                <w:webHidden/>
              </w:rPr>
              <w:tab/>
            </w:r>
            <w:r w:rsidR="001F13E7">
              <w:rPr>
                <w:noProof/>
                <w:webHidden/>
              </w:rPr>
              <w:fldChar w:fldCharType="begin"/>
            </w:r>
            <w:r w:rsidR="001F13E7">
              <w:rPr>
                <w:noProof/>
                <w:webHidden/>
              </w:rPr>
              <w:instrText xml:space="preserve"> PAGEREF _Toc384671568 \h </w:instrText>
            </w:r>
            <w:r w:rsidR="001F13E7">
              <w:rPr>
                <w:noProof/>
                <w:webHidden/>
              </w:rPr>
            </w:r>
            <w:r w:rsidR="001F13E7">
              <w:rPr>
                <w:noProof/>
                <w:webHidden/>
              </w:rPr>
              <w:fldChar w:fldCharType="separate"/>
            </w:r>
            <w:r w:rsidR="001F13E7">
              <w:rPr>
                <w:noProof/>
                <w:webHidden/>
              </w:rPr>
              <w:t>79</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69" w:history="1">
            <w:r w:rsidR="001F13E7" w:rsidRPr="00984271">
              <w:rPr>
                <w:rStyle w:val="Hyperlink"/>
                <w:noProof/>
              </w:rPr>
              <w:t>14.2.</w:t>
            </w:r>
            <w:r w:rsidR="001F13E7">
              <w:rPr>
                <w:rFonts w:asciiTheme="minorHAnsi" w:eastAsiaTheme="minorEastAsia" w:hAnsiTheme="minorHAnsi" w:cstheme="minorBidi"/>
                <w:noProof/>
                <w:sz w:val="22"/>
                <w:szCs w:val="22"/>
                <w:lang w:eastAsia="es-CR"/>
              </w:rPr>
              <w:tab/>
            </w:r>
            <w:r w:rsidR="001F13E7" w:rsidRPr="00984271">
              <w:rPr>
                <w:rStyle w:val="Hyperlink"/>
                <w:noProof/>
              </w:rPr>
              <w:t>Carta de apoyo de la empresa</w:t>
            </w:r>
            <w:r w:rsidR="001F13E7">
              <w:rPr>
                <w:noProof/>
                <w:webHidden/>
              </w:rPr>
              <w:tab/>
            </w:r>
            <w:r w:rsidR="001F13E7">
              <w:rPr>
                <w:noProof/>
                <w:webHidden/>
              </w:rPr>
              <w:fldChar w:fldCharType="begin"/>
            </w:r>
            <w:r w:rsidR="001F13E7">
              <w:rPr>
                <w:noProof/>
                <w:webHidden/>
              </w:rPr>
              <w:instrText xml:space="preserve"> PAGEREF _Toc384671569 \h </w:instrText>
            </w:r>
            <w:r w:rsidR="001F13E7">
              <w:rPr>
                <w:noProof/>
                <w:webHidden/>
              </w:rPr>
            </w:r>
            <w:r w:rsidR="001F13E7">
              <w:rPr>
                <w:noProof/>
                <w:webHidden/>
              </w:rPr>
              <w:fldChar w:fldCharType="separate"/>
            </w:r>
            <w:r w:rsidR="001F13E7">
              <w:rPr>
                <w:noProof/>
                <w:webHidden/>
              </w:rPr>
              <w:t>80</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0" w:history="1">
            <w:r w:rsidR="001F13E7" w:rsidRPr="00984271">
              <w:rPr>
                <w:rStyle w:val="Hyperlink"/>
                <w:noProof/>
              </w:rPr>
              <w:t>14.3.</w:t>
            </w:r>
            <w:r w:rsidR="001F13E7">
              <w:rPr>
                <w:rFonts w:asciiTheme="minorHAnsi" w:eastAsiaTheme="minorEastAsia" w:hAnsiTheme="minorHAnsi" w:cstheme="minorBidi"/>
                <w:noProof/>
                <w:sz w:val="22"/>
                <w:szCs w:val="22"/>
                <w:lang w:eastAsia="es-CR"/>
              </w:rPr>
              <w:tab/>
            </w:r>
            <w:r w:rsidR="001F13E7" w:rsidRPr="00984271">
              <w:rPr>
                <w:rStyle w:val="Hyperlink"/>
                <w:noProof/>
              </w:rPr>
              <w:t>Instrumento encuesta</w:t>
            </w:r>
            <w:r w:rsidR="001F13E7">
              <w:rPr>
                <w:noProof/>
                <w:webHidden/>
              </w:rPr>
              <w:tab/>
            </w:r>
            <w:r w:rsidR="001F13E7">
              <w:rPr>
                <w:noProof/>
                <w:webHidden/>
              </w:rPr>
              <w:fldChar w:fldCharType="begin"/>
            </w:r>
            <w:r w:rsidR="001F13E7">
              <w:rPr>
                <w:noProof/>
                <w:webHidden/>
              </w:rPr>
              <w:instrText xml:space="preserve"> PAGEREF _Toc384671570 \h </w:instrText>
            </w:r>
            <w:r w:rsidR="001F13E7">
              <w:rPr>
                <w:noProof/>
                <w:webHidden/>
              </w:rPr>
            </w:r>
            <w:r w:rsidR="001F13E7">
              <w:rPr>
                <w:noProof/>
                <w:webHidden/>
              </w:rPr>
              <w:fldChar w:fldCharType="separate"/>
            </w:r>
            <w:r w:rsidR="001F13E7">
              <w:rPr>
                <w:noProof/>
                <w:webHidden/>
              </w:rPr>
              <w:t>81</w:t>
            </w:r>
            <w:r w:rsidR="001F13E7">
              <w:rPr>
                <w:noProof/>
                <w:webHidden/>
              </w:rPr>
              <w:fldChar w:fldCharType="end"/>
            </w:r>
          </w:hyperlink>
        </w:p>
        <w:p w:rsidR="001F13E7" w:rsidRDefault="004C0D76">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4671571" w:history="1">
            <w:r w:rsidR="001F13E7" w:rsidRPr="00984271">
              <w:rPr>
                <w:rStyle w:val="Hyperlink"/>
                <w:noProof/>
              </w:rPr>
              <w:t>14.4.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aplicaciones similares</w:t>
            </w:r>
            <w:r w:rsidR="001F13E7">
              <w:rPr>
                <w:noProof/>
                <w:webHidden/>
              </w:rPr>
              <w:tab/>
            </w:r>
            <w:r w:rsidR="001F13E7">
              <w:rPr>
                <w:noProof/>
                <w:webHidden/>
              </w:rPr>
              <w:fldChar w:fldCharType="begin"/>
            </w:r>
            <w:r w:rsidR="001F13E7">
              <w:rPr>
                <w:noProof/>
                <w:webHidden/>
              </w:rPr>
              <w:instrText xml:space="preserve"> PAGEREF _Toc384671571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2" w:history="1">
            <w:r w:rsidR="001F13E7" w:rsidRPr="00984271">
              <w:rPr>
                <w:rStyle w:val="Hyperlink"/>
                <w:noProof/>
              </w:rPr>
              <w:t>14.4.1.</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uHear</w:t>
            </w:r>
            <w:r w:rsidR="001F13E7">
              <w:rPr>
                <w:noProof/>
                <w:webHidden/>
              </w:rPr>
              <w:tab/>
            </w:r>
            <w:r w:rsidR="001F13E7">
              <w:rPr>
                <w:noProof/>
                <w:webHidden/>
              </w:rPr>
              <w:fldChar w:fldCharType="begin"/>
            </w:r>
            <w:r w:rsidR="001F13E7">
              <w:rPr>
                <w:noProof/>
                <w:webHidden/>
              </w:rPr>
              <w:instrText xml:space="preserve"> PAGEREF _Toc384671572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3" w:history="1">
            <w:r w:rsidR="001F13E7" w:rsidRPr="00984271">
              <w:rPr>
                <w:rStyle w:val="Hyperlink"/>
                <w:noProof/>
              </w:rPr>
              <w:t>14.4.2.</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en línea</w:t>
            </w:r>
            <w:r w:rsidR="001F13E7">
              <w:rPr>
                <w:noProof/>
                <w:webHidden/>
              </w:rPr>
              <w:tab/>
            </w:r>
            <w:r w:rsidR="001F13E7">
              <w:rPr>
                <w:noProof/>
                <w:webHidden/>
              </w:rPr>
              <w:fldChar w:fldCharType="begin"/>
            </w:r>
            <w:r w:rsidR="001F13E7">
              <w:rPr>
                <w:noProof/>
                <w:webHidden/>
              </w:rPr>
              <w:instrText xml:space="preserve"> PAGEREF _Toc384671573 \h </w:instrText>
            </w:r>
            <w:r w:rsidR="001F13E7">
              <w:rPr>
                <w:noProof/>
                <w:webHidden/>
              </w:rPr>
            </w:r>
            <w:r w:rsidR="001F13E7">
              <w:rPr>
                <w:noProof/>
                <w:webHidden/>
              </w:rPr>
              <w:fldChar w:fldCharType="separate"/>
            </w:r>
            <w:r w:rsidR="001F13E7">
              <w:rPr>
                <w:noProof/>
                <w:webHidden/>
              </w:rPr>
              <w:t>87</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4" w:history="1">
            <w:r w:rsidR="001F13E7" w:rsidRPr="00984271">
              <w:rPr>
                <w:rStyle w:val="Hyperlink"/>
                <w:noProof/>
              </w:rPr>
              <w:t>14.4.3.</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auditivo</w:t>
            </w:r>
            <w:r w:rsidR="001F13E7">
              <w:rPr>
                <w:noProof/>
                <w:webHidden/>
              </w:rPr>
              <w:tab/>
            </w:r>
            <w:r w:rsidR="001F13E7">
              <w:rPr>
                <w:noProof/>
                <w:webHidden/>
              </w:rPr>
              <w:fldChar w:fldCharType="begin"/>
            </w:r>
            <w:r w:rsidR="001F13E7">
              <w:rPr>
                <w:noProof/>
                <w:webHidden/>
              </w:rPr>
              <w:instrText xml:space="preserve"> PAGEREF _Toc384671574 \h </w:instrText>
            </w:r>
            <w:r w:rsidR="001F13E7">
              <w:rPr>
                <w:noProof/>
                <w:webHidden/>
              </w:rPr>
            </w:r>
            <w:r w:rsidR="001F13E7">
              <w:rPr>
                <w:noProof/>
                <w:webHidden/>
              </w:rPr>
              <w:fldChar w:fldCharType="separate"/>
            </w:r>
            <w:r w:rsidR="001F13E7">
              <w:rPr>
                <w:noProof/>
                <w:webHidden/>
              </w:rPr>
              <w:t>89</w:t>
            </w:r>
            <w:r w:rsidR="001F13E7">
              <w:rPr>
                <w:noProof/>
                <w:webHidden/>
              </w:rPr>
              <w:fldChar w:fldCharType="end"/>
            </w:r>
          </w:hyperlink>
        </w:p>
        <w:p w:rsidR="001F13E7" w:rsidRDefault="004C0D76">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4671575" w:history="1">
            <w:r w:rsidR="001F13E7" w:rsidRPr="00984271">
              <w:rPr>
                <w:rStyle w:val="Hyperlink"/>
                <w:noProof/>
              </w:rPr>
              <w:t>14.4.4.</w:t>
            </w:r>
            <w:r w:rsidR="001F13E7">
              <w:rPr>
                <w:rFonts w:asciiTheme="minorHAnsi" w:eastAsiaTheme="minorEastAsia" w:hAnsiTheme="minorHAnsi" w:cstheme="minorBidi"/>
                <w:noProof/>
                <w:sz w:val="22"/>
                <w:szCs w:val="22"/>
                <w:lang w:eastAsia="es-CR"/>
              </w:rPr>
              <w:tab/>
            </w:r>
            <w:r w:rsidR="001F13E7" w:rsidRPr="00984271">
              <w:rPr>
                <w:rStyle w:val="Hyperlink"/>
                <w:noProof/>
              </w:rPr>
              <w:t>Análisis de la aplicación Test Your Hearing – Android</w:t>
            </w:r>
            <w:r w:rsidR="001F13E7">
              <w:rPr>
                <w:noProof/>
                <w:webHidden/>
              </w:rPr>
              <w:tab/>
            </w:r>
            <w:r w:rsidR="001F13E7">
              <w:rPr>
                <w:noProof/>
                <w:webHidden/>
              </w:rPr>
              <w:fldChar w:fldCharType="begin"/>
            </w:r>
            <w:r w:rsidR="001F13E7">
              <w:rPr>
                <w:noProof/>
                <w:webHidden/>
              </w:rPr>
              <w:instrText xml:space="preserve"> PAGEREF _Toc384671575 \h </w:instrText>
            </w:r>
            <w:r w:rsidR="001F13E7">
              <w:rPr>
                <w:noProof/>
                <w:webHidden/>
              </w:rPr>
            </w:r>
            <w:r w:rsidR="001F13E7">
              <w:rPr>
                <w:noProof/>
                <w:webHidden/>
              </w:rPr>
              <w:fldChar w:fldCharType="separate"/>
            </w:r>
            <w:r w:rsidR="001F13E7">
              <w:rPr>
                <w:noProof/>
                <w:webHidden/>
              </w:rPr>
              <w:t>91</w:t>
            </w:r>
            <w:r w:rsidR="001F13E7">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55" w:name="_Toc347565933"/>
      <w:bookmarkStart w:id="56" w:name="_Toc384671489"/>
      <w:r w:rsidRPr="00F76769">
        <w:lastRenderedPageBreak/>
        <w:t>Índices</w:t>
      </w:r>
      <w:r>
        <w:t xml:space="preserve"> de ilustraciones, gráficas y figuras</w:t>
      </w:r>
      <w:bookmarkEnd w:id="55"/>
      <w:bookmarkEnd w:id="56"/>
    </w:p>
    <w:p w:rsidR="00AD0B2F" w:rsidRDefault="00AD0B2F" w:rsidP="00AD0B2F">
      <w:pPr>
        <w:pStyle w:val="12"/>
      </w:pPr>
      <w:bookmarkStart w:id="57" w:name="_Toc347565934"/>
      <w:bookmarkStart w:id="58" w:name="_Toc384671490"/>
      <w:r w:rsidRPr="00F76769">
        <w:t>Índice de</w:t>
      </w:r>
      <w:r>
        <w:t xml:space="preserve"> </w:t>
      </w:r>
      <w:r w:rsidRPr="00F76769">
        <w:t>ilustraciones</w:t>
      </w:r>
      <w:bookmarkEnd w:id="57"/>
      <w:bookmarkEnd w:id="58"/>
    </w:p>
    <w:p w:rsidR="001F13E7"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4671620" w:history="1">
        <w:r w:rsidR="001F13E7" w:rsidRPr="00F51ECE">
          <w:rPr>
            <w:rStyle w:val="Hyperlink"/>
            <w:rFonts w:eastAsia="Calibri"/>
            <w:noProof/>
          </w:rPr>
          <w:t>Ilustración 1 – Oído medio</w:t>
        </w:r>
        <w:r w:rsidR="001F13E7">
          <w:rPr>
            <w:noProof/>
            <w:webHidden/>
          </w:rPr>
          <w:tab/>
        </w:r>
        <w:r w:rsidR="001F13E7">
          <w:rPr>
            <w:noProof/>
            <w:webHidden/>
          </w:rPr>
          <w:fldChar w:fldCharType="begin"/>
        </w:r>
        <w:r w:rsidR="001F13E7">
          <w:rPr>
            <w:noProof/>
            <w:webHidden/>
          </w:rPr>
          <w:instrText xml:space="preserve"> PAGEREF _Toc384671620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21" w:history="1">
        <w:r w:rsidR="001F13E7" w:rsidRPr="00F51ECE">
          <w:rPr>
            <w:rStyle w:val="Hyperlink"/>
            <w:rFonts w:eastAsia="Calibri"/>
            <w:noProof/>
          </w:rPr>
          <w:t>Ilustración 2 – Oído interno</w:t>
        </w:r>
        <w:r w:rsidR="001F13E7">
          <w:rPr>
            <w:noProof/>
            <w:webHidden/>
          </w:rPr>
          <w:tab/>
        </w:r>
        <w:r w:rsidR="001F13E7">
          <w:rPr>
            <w:noProof/>
            <w:webHidden/>
          </w:rPr>
          <w:fldChar w:fldCharType="begin"/>
        </w:r>
        <w:r w:rsidR="001F13E7">
          <w:rPr>
            <w:noProof/>
            <w:webHidden/>
          </w:rPr>
          <w:instrText xml:space="preserve"> PAGEREF _Toc384671621 \h </w:instrText>
        </w:r>
        <w:r w:rsidR="001F13E7">
          <w:rPr>
            <w:noProof/>
            <w:webHidden/>
          </w:rPr>
        </w:r>
        <w:r w:rsidR="001F13E7">
          <w:rPr>
            <w:noProof/>
            <w:webHidden/>
          </w:rPr>
          <w:fldChar w:fldCharType="separate"/>
        </w:r>
        <w:r w:rsidR="001F13E7">
          <w:rPr>
            <w:noProof/>
            <w:webHidden/>
          </w:rPr>
          <w:t>18</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22" w:history="1">
        <w:r w:rsidR="001F13E7" w:rsidRPr="00F51ECE">
          <w:rPr>
            <w:rStyle w:val="Hyperlink"/>
            <w:rFonts w:eastAsia="Calibri"/>
            <w:noProof/>
          </w:rPr>
          <w:t>Ilustración 3 – Umbrales del sonido</w:t>
        </w:r>
        <w:r w:rsidR="001F13E7">
          <w:rPr>
            <w:noProof/>
            <w:webHidden/>
          </w:rPr>
          <w:tab/>
        </w:r>
        <w:r w:rsidR="001F13E7">
          <w:rPr>
            <w:noProof/>
            <w:webHidden/>
          </w:rPr>
          <w:fldChar w:fldCharType="begin"/>
        </w:r>
        <w:r w:rsidR="001F13E7">
          <w:rPr>
            <w:noProof/>
            <w:webHidden/>
          </w:rPr>
          <w:instrText xml:space="preserve"> PAGEREF _Toc384671622 \h </w:instrText>
        </w:r>
        <w:r w:rsidR="001F13E7">
          <w:rPr>
            <w:noProof/>
            <w:webHidden/>
          </w:rPr>
        </w:r>
        <w:r w:rsidR="001F13E7">
          <w:rPr>
            <w:noProof/>
            <w:webHidden/>
          </w:rPr>
          <w:fldChar w:fldCharType="separate"/>
        </w:r>
        <w:r w:rsidR="001F13E7">
          <w:rPr>
            <w:noProof/>
            <w:webHidden/>
          </w:rPr>
          <w:t>21</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23" w:history="1">
        <w:r w:rsidR="001F13E7" w:rsidRPr="00F51ECE">
          <w:rPr>
            <w:rStyle w:val="Hyperlink"/>
            <w:rFonts w:eastAsia="Calibri"/>
            <w:noProof/>
          </w:rPr>
          <w:t>Ilustración 4 – Audiómetro eléctrico</w:t>
        </w:r>
        <w:r w:rsidR="001F13E7">
          <w:rPr>
            <w:noProof/>
            <w:webHidden/>
          </w:rPr>
          <w:tab/>
        </w:r>
        <w:r w:rsidR="001F13E7">
          <w:rPr>
            <w:noProof/>
            <w:webHidden/>
          </w:rPr>
          <w:fldChar w:fldCharType="begin"/>
        </w:r>
        <w:r w:rsidR="001F13E7">
          <w:rPr>
            <w:noProof/>
            <w:webHidden/>
          </w:rPr>
          <w:instrText xml:space="preserve"> PAGEREF _Toc384671623 \h </w:instrText>
        </w:r>
        <w:r w:rsidR="001F13E7">
          <w:rPr>
            <w:noProof/>
            <w:webHidden/>
          </w:rPr>
        </w:r>
        <w:r w:rsidR="001F13E7">
          <w:rPr>
            <w:noProof/>
            <w:webHidden/>
          </w:rPr>
          <w:fldChar w:fldCharType="separate"/>
        </w:r>
        <w:r w:rsidR="001F13E7">
          <w:rPr>
            <w:noProof/>
            <w:webHidden/>
          </w:rPr>
          <w:t>22</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24" w:history="1">
        <w:r w:rsidR="001F13E7" w:rsidRPr="00F51ECE">
          <w:rPr>
            <w:rStyle w:val="Hyperlink"/>
            <w:rFonts w:eastAsia="Calibri"/>
            <w:noProof/>
            <w:lang w:val="en-US"/>
          </w:rPr>
          <w:t>Ilustración 5 – Audiograma</w:t>
        </w:r>
        <w:r w:rsidR="001F13E7">
          <w:rPr>
            <w:noProof/>
            <w:webHidden/>
          </w:rPr>
          <w:tab/>
        </w:r>
        <w:r w:rsidR="001F13E7">
          <w:rPr>
            <w:noProof/>
            <w:webHidden/>
          </w:rPr>
          <w:fldChar w:fldCharType="begin"/>
        </w:r>
        <w:r w:rsidR="001F13E7">
          <w:rPr>
            <w:noProof/>
            <w:webHidden/>
          </w:rPr>
          <w:instrText xml:space="preserve"> PAGEREF _Toc384671624 \h </w:instrText>
        </w:r>
        <w:r w:rsidR="001F13E7">
          <w:rPr>
            <w:noProof/>
            <w:webHidden/>
          </w:rPr>
        </w:r>
        <w:r w:rsidR="001F13E7">
          <w:rPr>
            <w:noProof/>
            <w:webHidden/>
          </w:rPr>
          <w:fldChar w:fldCharType="separate"/>
        </w:r>
        <w:r w:rsidR="001F13E7">
          <w:rPr>
            <w:noProof/>
            <w:webHidden/>
          </w:rPr>
          <w:t>23</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25" w:history="1">
        <w:r w:rsidR="001F13E7" w:rsidRPr="00F51ECE">
          <w:rPr>
            <w:rStyle w:val="Hyperlink"/>
            <w:rFonts w:eastAsia="Calibri"/>
            <w:noProof/>
          </w:rPr>
          <w:t>Ilustración 6 – Fase de inicialización</w:t>
        </w:r>
        <w:r w:rsidR="001F13E7">
          <w:rPr>
            <w:noProof/>
            <w:webHidden/>
          </w:rPr>
          <w:tab/>
        </w:r>
        <w:r w:rsidR="001F13E7">
          <w:rPr>
            <w:noProof/>
            <w:webHidden/>
          </w:rPr>
          <w:fldChar w:fldCharType="begin"/>
        </w:r>
        <w:r w:rsidR="001F13E7">
          <w:rPr>
            <w:noProof/>
            <w:webHidden/>
          </w:rPr>
          <w:instrText xml:space="preserve"> PAGEREF _Toc384671625 \h </w:instrText>
        </w:r>
        <w:r w:rsidR="001F13E7">
          <w:rPr>
            <w:noProof/>
            <w:webHidden/>
          </w:rPr>
        </w:r>
        <w:r w:rsidR="001F13E7">
          <w:rPr>
            <w:noProof/>
            <w:webHidden/>
          </w:rPr>
          <w:fldChar w:fldCharType="separate"/>
        </w:r>
        <w:r w:rsidR="001F13E7">
          <w:rPr>
            <w:noProof/>
            <w:webHidden/>
          </w:rPr>
          <w:t>30</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26" w:history="1">
        <w:r w:rsidR="001F13E7" w:rsidRPr="00F51ECE">
          <w:rPr>
            <w:rStyle w:val="Hyperlink"/>
            <w:rFonts w:eastAsia="Calibri"/>
            <w:noProof/>
          </w:rPr>
          <w:t>Ilustración 7 – Fase de productización</w:t>
        </w:r>
        <w:r w:rsidR="001F13E7">
          <w:rPr>
            <w:noProof/>
            <w:webHidden/>
          </w:rPr>
          <w:tab/>
        </w:r>
        <w:r w:rsidR="001F13E7">
          <w:rPr>
            <w:noProof/>
            <w:webHidden/>
          </w:rPr>
          <w:fldChar w:fldCharType="begin"/>
        </w:r>
        <w:r w:rsidR="001F13E7">
          <w:rPr>
            <w:noProof/>
            <w:webHidden/>
          </w:rPr>
          <w:instrText xml:space="preserve"> PAGEREF _Toc384671626 \h </w:instrText>
        </w:r>
        <w:r w:rsidR="001F13E7">
          <w:rPr>
            <w:noProof/>
            <w:webHidden/>
          </w:rPr>
        </w:r>
        <w:r w:rsidR="001F13E7">
          <w:rPr>
            <w:noProof/>
            <w:webHidden/>
          </w:rPr>
          <w:fldChar w:fldCharType="separate"/>
        </w:r>
        <w:r w:rsidR="001F13E7">
          <w:rPr>
            <w:noProof/>
            <w:webHidden/>
          </w:rPr>
          <w:t>31</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27" w:history="1">
        <w:r w:rsidR="001F13E7" w:rsidRPr="00F51ECE">
          <w:rPr>
            <w:rStyle w:val="Hyperlink"/>
            <w:rFonts w:eastAsia="Calibri"/>
            <w:noProof/>
          </w:rPr>
          <w:t>Ilustración 8 – Soporte de la aplicación en las operaciones básicas de la Clínica Audinsa</w:t>
        </w:r>
        <w:r w:rsidR="001F13E7">
          <w:rPr>
            <w:noProof/>
            <w:webHidden/>
          </w:rPr>
          <w:tab/>
        </w:r>
        <w:r w:rsidR="001F13E7">
          <w:rPr>
            <w:noProof/>
            <w:webHidden/>
          </w:rPr>
          <w:fldChar w:fldCharType="begin"/>
        </w:r>
        <w:r w:rsidR="001F13E7">
          <w:rPr>
            <w:noProof/>
            <w:webHidden/>
          </w:rPr>
          <w:instrText xml:space="preserve"> PAGEREF _Toc384671627 \h </w:instrText>
        </w:r>
        <w:r w:rsidR="001F13E7">
          <w:rPr>
            <w:noProof/>
            <w:webHidden/>
          </w:rPr>
        </w:r>
        <w:r w:rsidR="001F13E7">
          <w:rPr>
            <w:noProof/>
            <w:webHidden/>
          </w:rPr>
          <w:fldChar w:fldCharType="separate"/>
        </w:r>
        <w:r w:rsidR="001F13E7">
          <w:rPr>
            <w:noProof/>
            <w:webHidden/>
          </w:rPr>
          <w:t>33</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28" w:history="1">
        <w:r w:rsidR="001F13E7" w:rsidRPr="00F51ECE">
          <w:rPr>
            <w:rStyle w:val="Hyperlink"/>
            <w:rFonts w:eastAsia="Calibri"/>
            <w:noProof/>
          </w:rPr>
          <w:t>Ilustración 9 – Módulos de la aplicación</w:t>
        </w:r>
        <w:r w:rsidR="001F13E7">
          <w:rPr>
            <w:noProof/>
            <w:webHidden/>
          </w:rPr>
          <w:tab/>
        </w:r>
        <w:r w:rsidR="001F13E7">
          <w:rPr>
            <w:noProof/>
            <w:webHidden/>
          </w:rPr>
          <w:fldChar w:fldCharType="begin"/>
        </w:r>
        <w:r w:rsidR="001F13E7">
          <w:rPr>
            <w:noProof/>
            <w:webHidden/>
          </w:rPr>
          <w:instrText xml:space="preserve"> PAGEREF _Toc384671628 \h </w:instrText>
        </w:r>
        <w:r w:rsidR="001F13E7">
          <w:rPr>
            <w:noProof/>
            <w:webHidden/>
          </w:rPr>
        </w:r>
        <w:r w:rsidR="001F13E7">
          <w:rPr>
            <w:noProof/>
            <w:webHidden/>
          </w:rPr>
          <w:fldChar w:fldCharType="separate"/>
        </w:r>
        <w:r w:rsidR="001F13E7">
          <w:rPr>
            <w:noProof/>
            <w:webHidden/>
          </w:rPr>
          <w:t>40</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29" w:history="1">
        <w:r w:rsidR="001F13E7" w:rsidRPr="00F51ECE">
          <w:rPr>
            <w:rStyle w:val="Hyperlink"/>
            <w:rFonts w:eastAsia="Calibri"/>
            <w:noProof/>
          </w:rPr>
          <w:t>Ilustración 10 – Casos de uso</w:t>
        </w:r>
        <w:r w:rsidR="001F13E7">
          <w:rPr>
            <w:noProof/>
            <w:webHidden/>
          </w:rPr>
          <w:tab/>
        </w:r>
        <w:r w:rsidR="001F13E7">
          <w:rPr>
            <w:noProof/>
            <w:webHidden/>
          </w:rPr>
          <w:fldChar w:fldCharType="begin"/>
        </w:r>
        <w:r w:rsidR="001F13E7">
          <w:rPr>
            <w:noProof/>
            <w:webHidden/>
          </w:rPr>
          <w:instrText xml:space="preserve"> PAGEREF _Toc384671629 \h </w:instrText>
        </w:r>
        <w:r w:rsidR="001F13E7">
          <w:rPr>
            <w:noProof/>
            <w:webHidden/>
          </w:rPr>
        </w:r>
        <w:r w:rsidR="001F13E7">
          <w:rPr>
            <w:noProof/>
            <w:webHidden/>
          </w:rPr>
          <w:fldChar w:fldCharType="separate"/>
        </w:r>
        <w:r w:rsidR="001F13E7">
          <w:rPr>
            <w:noProof/>
            <w:webHidden/>
          </w:rPr>
          <w:t>41</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30" w:history="1">
        <w:r w:rsidR="001F13E7" w:rsidRPr="00F51ECE">
          <w:rPr>
            <w:rStyle w:val="Hyperlink"/>
            <w:rFonts w:eastAsia="Calibri"/>
            <w:noProof/>
          </w:rPr>
          <w:t>Ilustración 11 – Diagrama de clases</w:t>
        </w:r>
        <w:r w:rsidR="001F13E7">
          <w:rPr>
            <w:noProof/>
            <w:webHidden/>
          </w:rPr>
          <w:tab/>
        </w:r>
        <w:r w:rsidR="001F13E7">
          <w:rPr>
            <w:noProof/>
            <w:webHidden/>
          </w:rPr>
          <w:fldChar w:fldCharType="begin"/>
        </w:r>
        <w:r w:rsidR="001F13E7">
          <w:rPr>
            <w:noProof/>
            <w:webHidden/>
          </w:rPr>
          <w:instrText xml:space="preserve"> PAGEREF _Toc384671630 \h </w:instrText>
        </w:r>
        <w:r w:rsidR="001F13E7">
          <w:rPr>
            <w:noProof/>
            <w:webHidden/>
          </w:rPr>
        </w:r>
        <w:r w:rsidR="001F13E7">
          <w:rPr>
            <w:noProof/>
            <w:webHidden/>
          </w:rPr>
          <w:fldChar w:fldCharType="separate"/>
        </w:r>
        <w:r w:rsidR="001F13E7">
          <w:rPr>
            <w:noProof/>
            <w:webHidden/>
          </w:rPr>
          <w:t>42</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31" w:history="1">
        <w:r w:rsidR="001F13E7" w:rsidRPr="00F51ECE">
          <w:rPr>
            <w:rStyle w:val="Hyperlink"/>
            <w:rFonts w:eastAsia="Calibri"/>
            <w:noProof/>
          </w:rPr>
          <w:t>Ilustración 12 – Diseño conceptual de la solución</w:t>
        </w:r>
        <w:r w:rsidR="001F13E7">
          <w:rPr>
            <w:noProof/>
            <w:webHidden/>
          </w:rPr>
          <w:tab/>
        </w:r>
        <w:r w:rsidR="001F13E7">
          <w:rPr>
            <w:noProof/>
            <w:webHidden/>
          </w:rPr>
          <w:fldChar w:fldCharType="begin"/>
        </w:r>
        <w:r w:rsidR="001F13E7">
          <w:rPr>
            <w:noProof/>
            <w:webHidden/>
          </w:rPr>
          <w:instrText xml:space="preserve"> PAGEREF _Toc384671631 \h </w:instrText>
        </w:r>
        <w:r w:rsidR="001F13E7">
          <w:rPr>
            <w:noProof/>
            <w:webHidden/>
          </w:rPr>
        </w:r>
        <w:r w:rsidR="001F13E7">
          <w:rPr>
            <w:noProof/>
            <w:webHidden/>
          </w:rPr>
          <w:fldChar w:fldCharType="separate"/>
        </w:r>
        <w:r w:rsidR="001F13E7">
          <w:rPr>
            <w:noProof/>
            <w:webHidden/>
          </w:rPr>
          <w:t>44</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32" w:history="1">
        <w:r w:rsidR="001F13E7" w:rsidRPr="00F51ECE">
          <w:rPr>
            <w:rStyle w:val="Hyperlink"/>
            <w:rFonts w:eastAsia="Calibri"/>
            <w:noProof/>
          </w:rPr>
          <w:t>Ilustración 13 – Diseño de base de Datos</w:t>
        </w:r>
        <w:r w:rsidR="001F13E7">
          <w:rPr>
            <w:noProof/>
            <w:webHidden/>
          </w:rPr>
          <w:tab/>
        </w:r>
        <w:r w:rsidR="001F13E7">
          <w:rPr>
            <w:noProof/>
            <w:webHidden/>
          </w:rPr>
          <w:fldChar w:fldCharType="begin"/>
        </w:r>
        <w:r w:rsidR="001F13E7">
          <w:rPr>
            <w:noProof/>
            <w:webHidden/>
          </w:rPr>
          <w:instrText xml:space="preserve"> PAGEREF _Toc384671632 \h </w:instrText>
        </w:r>
        <w:r w:rsidR="001F13E7">
          <w:rPr>
            <w:noProof/>
            <w:webHidden/>
          </w:rPr>
        </w:r>
        <w:r w:rsidR="001F13E7">
          <w:rPr>
            <w:noProof/>
            <w:webHidden/>
          </w:rPr>
          <w:fldChar w:fldCharType="separate"/>
        </w:r>
        <w:r w:rsidR="001F13E7">
          <w:rPr>
            <w:noProof/>
            <w:webHidden/>
          </w:rPr>
          <w:t>45</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33" w:history="1">
        <w:r w:rsidR="001F13E7" w:rsidRPr="00F51ECE">
          <w:rPr>
            <w:rStyle w:val="Hyperlink"/>
            <w:rFonts w:eastAsia="Calibri"/>
            <w:noProof/>
          </w:rPr>
          <w:t>Ilustración 14 – Aplicación Audinsa Audiología instalada en un dispositivo inteligente</w:t>
        </w:r>
        <w:r w:rsidR="001F13E7">
          <w:rPr>
            <w:noProof/>
            <w:webHidden/>
          </w:rPr>
          <w:tab/>
        </w:r>
        <w:r w:rsidR="001F13E7">
          <w:rPr>
            <w:noProof/>
            <w:webHidden/>
          </w:rPr>
          <w:fldChar w:fldCharType="begin"/>
        </w:r>
        <w:r w:rsidR="001F13E7">
          <w:rPr>
            <w:noProof/>
            <w:webHidden/>
          </w:rPr>
          <w:instrText xml:space="preserve"> PAGEREF _Toc384671633 \h </w:instrText>
        </w:r>
        <w:r w:rsidR="001F13E7">
          <w:rPr>
            <w:noProof/>
            <w:webHidden/>
          </w:rPr>
        </w:r>
        <w:r w:rsidR="001F13E7">
          <w:rPr>
            <w:noProof/>
            <w:webHidden/>
          </w:rPr>
          <w:fldChar w:fldCharType="separate"/>
        </w:r>
        <w:r w:rsidR="001F13E7">
          <w:rPr>
            <w:noProof/>
            <w:webHidden/>
          </w:rPr>
          <w:t>53</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34" w:history="1">
        <w:r w:rsidR="001F13E7" w:rsidRPr="00F51ECE">
          <w:rPr>
            <w:rStyle w:val="Hyperlink"/>
            <w:rFonts w:eastAsia="Calibri"/>
            <w:noProof/>
          </w:rPr>
          <w:t>Ilustración 15 – Aplicación Audinsa Audiología pantalla de inicio</w:t>
        </w:r>
        <w:r w:rsidR="001F13E7">
          <w:rPr>
            <w:noProof/>
            <w:webHidden/>
          </w:rPr>
          <w:tab/>
        </w:r>
        <w:r w:rsidR="001F13E7">
          <w:rPr>
            <w:noProof/>
            <w:webHidden/>
          </w:rPr>
          <w:fldChar w:fldCharType="begin"/>
        </w:r>
        <w:r w:rsidR="001F13E7">
          <w:rPr>
            <w:noProof/>
            <w:webHidden/>
          </w:rPr>
          <w:instrText xml:space="preserve"> PAGEREF _Toc384671634 \h </w:instrText>
        </w:r>
        <w:r w:rsidR="001F13E7">
          <w:rPr>
            <w:noProof/>
            <w:webHidden/>
          </w:rPr>
        </w:r>
        <w:r w:rsidR="001F13E7">
          <w:rPr>
            <w:noProof/>
            <w:webHidden/>
          </w:rPr>
          <w:fldChar w:fldCharType="separate"/>
        </w:r>
        <w:r w:rsidR="001F13E7">
          <w:rPr>
            <w:noProof/>
            <w:webHidden/>
          </w:rPr>
          <w:t>54</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35" w:history="1">
        <w:r w:rsidR="001F13E7" w:rsidRPr="00F51ECE">
          <w:rPr>
            <w:rStyle w:val="Hyperlink"/>
            <w:rFonts w:eastAsia="Calibri"/>
            <w:noProof/>
          </w:rPr>
          <w:t>Ilustración 16 – Aplicación Audinsa Audiología pantalla de creación de perfil</w:t>
        </w:r>
        <w:r w:rsidR="001F13E7">
          <w:rPr>
            <w:noProof/>
            <w:webHidden/>
          </w:rPr>
          <w:tab/>
        </w:r>
        <w:r w:rsidR="001F13E7">
          <w:rPr>
            <w:noProof/>
            <w:webHidden/>
          </w:rPr>
          <w:fldChar w:fldCharType="begin"/>
        </w:r>
        <w:r w:rsidR="001F13E7">
          <w:rPr>
            <w:noProof/>
            <w:webHidden/>
          </w:rPr>
          <w:instrText xml:space="preserve"> PAGEREF _Toc384671635 \h </w:instrText>
        </w:r>
        <w:r w:rsidR="001F13E7">
          <w:rPr>
            <w:noProof/>
            <w:webHidden/>
          </w:rPr>
        </w:r>
        <w:r w:rsidR="001F13E7">
          <w:rPr>
            <w:noProof/>
            <w:webHidden/>
          </w:rPr>
          <w:fldChar w:fldCharType="separate"/>
        </w:r>
        <w:r w:rsidR="001F13E7">
          <w:rPr>
            <w:noProof/>
            <w:webHidden/>
          </w:rPr>
          <w:t>55</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36" w:history="1">
        <w:r w:rsidR="001F13E7" w:rsidRPr="00F51ECE">
          <w:rPr>
            <w:rStyle w:val="Hyperlink"/>
            <w:rFonts w:eastAsia="Calibri"/>
            <w:noProof/>
          </w:rPr>
          <w:t>Ilustración 17 – Aplicación Audinsa Audiología , pantalla con perfil creado</w:t>
        </w:r>
        <w:r w:rsidR="001F13E7">
          <w:rPr>
            <w:noProof/>
            <w:webHidden/>
          </w:rPr>
          <w:tab/>
        </w:r>
        <w:r w:rsidR="001F13E7">
          <w:rPr>
            <w:noProof/>
            <w:webHidden/>
          </w:rPr>
          <w:fldChar w:fldCharType="begin"/>
        </w:r>
        <w:r w:rsidR="001F13E7">
          <w:rPr>
            <w:noProof/>
            <w:webHidden/>
          </w:rPr>
          <w:instrText xml:space="preserve"> PAGEREF _Toc384671636 \h </w:instrText>
        </w:r>
        <w:r w:rsidR="001F13E7">
          <w:rPr>
            <w:noProof/>
            <w:webHidden/>
          </w:rPr>
        </w:r>
        <w:r w:rsidR="001F13E7">
          <w:rPr>
            <w:noProof/>
            <w:webHidden/>
          </w:rPr>
          <w:fldChar w:fldCharType="separate"/>
        </w:r>
        <w:r w:rsidR="001F13E7">
          <w:rPr>
            <w:noProof/>
            <w:webHidden/>
          </w:rPr>
          <w:t>56</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37" w:history="1">
        <w:r w:rsidR="001F13E7" w:rsidRPr="00F51ECE">
          <w:rPr>
            <w:rStyle w:val="Hyperlink"/>
            <w:rFonts w:eastAsia="Calibri"/>
            <w:noProof/>
          </w:rPr>
          <w:t>Ilustración 18 – Aplicación Audinsa Audiología, pantalla con listado de exámenes</w:t>
        </w:r>
        <w:r w:rsidR="001F13E7">
          <w:rPr>
            <w:noProof/>
            <w:webHidden/>
          </w:rPr>
          <w:tab/>
        </w:r>
        <w:r w:rsidR="001F13E7">
          <w:rPr>
            <w:noProof/>
            <w:webHidden/>
          </w:rPr>
          <w:fldChar w:fldCharType="begin"/>
        </w:r>
        <w:r w:rsidR="001F13E7">
          <w:rPr>
            <w:noProof/>
            <w:webHidden/>
          </w:rPr>
          <w:instrText xml:space="preserve"> PAGEREF _Toc384671637 \h </w:instrText>
        </w:r>
        <w:r w:rsidR="001F13E7">
          <w:rPr>
            <w:noProof/>
            <w:webHidden/>
          </w:rPr>
        </w:r>
        <w:r w:rsidR="001F13E7">
          <w:rPr>
            <w:noProof/>
            <w:webHidden/>
          </w:rPr>
          <w:fldChar w:fldCharType="separate"/>
        </w:r>
        <w:r w:rsidR="001F13E7">
          <w:rPr>
            <w:noProof/>
            <w:webHidden/>
          </w:rPr>
          <w:t>57</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38" w:history="1">
        <w:r w:rsidR="001F13E7" w:rsidRPr="00F51ECE">
          <w:rPr>
            <w:rStyle w:val="Hyperlink"/>
            <w:rFonts w:eastAsia="Calibri"/>
            <w:noProof/>
          </w:rPr>
          <w:t>Ilustración 19 – Aplicación Audinsa Audiología, pantalla con menú de opciones</w:t>
        </w:r>
        <w:r w:rsidR="001F13E7">
          <w:rPr>
            <w:noProof/>
            <w:webHidden/>
          </w:rPr>
          <w:tab/>
        </w:r>
        <w:r w:rsidR="001F13E7">
          <w:rPr>
            <w:noProof/>
            <w:webHidden/>
          </w:rPr>
          <w:fldChar w:fldCharType="begin"/>
        </w:r>
        <w:r w:rsidR="001F13E7">
          <w:rPr>
            <w:noProof/>
            <w:webHidden/>
          </w:rPr>
          <w:instrText xml:space="preserve"> PAGEREF _Toc384671638 \h </w:instrText>
        </w:r>
        <w:r w:rsidR="001F13E7">
          <w:rPr>
            <w:noProof/>
            <w:webHidden/>
          </w:rPr>
        </w:r>
        <w:r w:rsidR="001F13E7">
          <w:rPr>
            <w:noProof/>
            <w:webHidden/>
          </w:rPr>
          <w:fldChar w:fldCharType="separate"/>
        </w:r>
        <w:r w:rsidR="001F13E7">
          <w:rPr>
            <w:noProof/>
            <w:webHidden/>
          </w:rPr>
          <w:t>58</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39" w:history="1">
        <w:r w:rsidR="001F13E7" w:rsidRPr="00F51ECE">
          <w:rPr>
            <w:rStyle w:val="Hyperlink"/>
            <w:rFonts w:eastAsia="Calibri"/>
            <w:noProof/>
          </w:rPr>
          <w:t>Ilustración 20 – Aplicación Audinsa Audiología, pantalla instrucciones de examen Sensibilidad de oído.</w:t>
        </w:r>
        <w:r w:rsidR="001F13E7">
          <w:rPr>
            <w:noProof/>
            <w:webHidden/>
          </w:rPr>
          <w:tab/>
        </w:r>
        <w:r w:rsidR="001F13E7">
          <w:rPr>
            <w:noProof/>
            <w:webHidden/>
          </w:rPr>
          <w:fldChar w:fldCharType="begin"/>
        </w:r>
        <w:r w:rsidR="001F13E7">
          <w:rPr>
            <w:noProof/>
            <w:webHidden/>
          </w:rPr>
          <w:instrText xml:space="preserve"> PAGEREF _Toc384671639 \h </w:instrText>
        </w:r>
        <w:r w:rsidR="001F13E7">
          <w:rPr>
            <w:noProof/>
            <w:webHidden/>
          </w:rPr>
        </w:r>
        <w:r w:rsidR="001F13E7">
          <w:rPr>
            <w:noProof/>
            <w:webHidden/>
          </w:rPr>
          <w:fldChar w:fldCharType="separate"/>
        </w:r>
        <w:r w:rsidR="001F13E7">
          <w:rPr>
            <w:noProof/>
            <w:webHidden/>
          </w:rPr>
          <w:t>59</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40" w:history="1">
        <w:r w:rsidR="001F13E7" w:rsidRPr="00F51ECE">
          <w:rPr>
            <w:rStyle w:val="Hyperlink"/>
            <w:rFonts w:eastAsia="Calibri"/>
            <w:noProof/>
          </w:rPr>
          <w:t>Ilustración 21 – Aplicación Audinsa Audiología, pantalla instrucciones de examen Cuestionario.</w:t>
        </w:r>
        <w:r w:rsidR="001F13E7">
          <w:rPr>
            <w:noProof/>
            <w:webHidden/>
          </w:rPr>
          <w:tab/>
        </w:r>
        <w:r w:rsidR="001F13E7">
          <w:rPr>
            <w:noProof/>
            <w:webHidden/>
          </w:rPr>
          <w:fldChar w:fldCharType="begin"/>
        </w:r>
        <w:r w:rsidR="001F13E7">
          <w:rPr>
            <w:noProof/>
            <w:webHidden/>
          </w:rPr>
          <w:instrText xml:space="preserve"> PAGEREF _Toc384671640 \h </w:instrText>
        </w:r>
        <w:r w:rsidR="001F13E7">
          <w:rPr>
            <w:noProof/>
            <w:webHidden/>
          </w:rPr>
        </w:r>
        <w:r w:rsidR="001F13E7">
          <w:rPr>
            <w:noProof/>
            <w:webHidden/>
          </w:rPr>
          <w:fldChar w:fldCharType="separate"/>
        </w:r>
        <w:r w:rsidR="001F13E7">
          <w:rPr>
            <w:noProof/>
            <w:webHidden/>
          </w:rPr>
          <w:t>61</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41" w:history="1">
        <w:r w:rsidR="001F13E7" w:rsidRPr="00F51ECE">
          <w:rPr>
            <w:rStyle w:val="Hyperlink"/>
            <w:rFonts w:eastAsia="Calibri"/>
            <w:noProof/>
          </w:rPr>
          <w:t>Ilustración 22 – Aplicación Audinsa Audiología, pantalla del examen Cuestionario.</w:t>
        </w:r>
        <w:r w:rsidR="001F13E7">
          <w:rPr>
            <w:noProof/>
            <w:webHidden/>
          </w:rPr>
          <w:tab/>
        </w:r>
        <w:r w:rsidR="001F13E7">
          <w:rPr>
            <w:noProof/>
            <w:webHidden/>
          </w:rPr>
          <w:fldChar w:fldCharType="begin"/>
        </w:r>
        <w:r w:rsidR="001F13E7">
          <w:rPr>
            <w:noProof/>
            <w:webHidden/>
          </w:rPr>
          <w:instrText xml:space="preserve"> PAGEREF _Toc384671641 \h </w:instrText>
        </w:r>
        <w:r w:rsidR="001F13E7">
          <w:rPr>
            <w:noProof/>
            <w:webHidden/>
          </w:rPr>
        </w:r>
        <w:r w:rsidR="001F13E7">
          <w:rPr>
            <w:noProof/>
            <w:webHidden/>
          </w:rPr>
          <w:fldChar w:fldCharType="separate"/>
        </w:r>
        <w:r w:rsidR="001F13E7">
          <w:rPr>
            <w:noProof/>
            <w:webHidden/>
          </w:rPr>
          <w:t>62</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42" w:history="1">
        <w:r w:rsidR="001F13E7" w:rsidRPr="00F51ECE">
          <w:rPr>
            <w:rStyle w:val="Hyperlink"/>
            <w:rFonts w:eastAsia="Calibri"/>
            <w:noProof/>
          </w:rPr>
          <w:t>Ilustración 23 – Aplicación Audinsa Audiología, pantalla resultado de examen Cuestionario.</w:t>
        </w:r>
        <w:r w:rsidR="001F13E7">
          <w:rPr>
            <w:noProof/>
            <w:webHidden/>
          </w:rPr>
          <w:tab/>
        </w:r>
        <w:r w:rsidR="001F13E7">
          <w:rPr>
            <w:noProof/>
            <w:webHidden/>
          </w:rPr>
          <w:fldChar w:fldCharType="begin"/>
        </w:r>
        <w:r w:rsidR="001F13E7">
          <w:rPr>
            <w:noProof/>
            <w:webHidden/>
          </w:rPr>
          <w:instrText xml:space="preserve"> PAGEREF _Toc384671642 \h </w:instrText>
        </w:r>
        <w:r w:rsidR="001F13E7">
          <w:rPr>
            <w:noProof/>
            <w:webHidden/>
          </w:rPr>
        </w:r>
        <w:r w:rsidR="001F13E7">
          <w:rPr>
            <w:noProof/>
            <w:webHidden/>
          </w:rPr>
          <w:fldChar w:fldCharType="separate"/>
        </w:r>
        <w:r w:rsidR="001F13E7">
          <w:rPr>
            <w:noProof/>
            <w:webHidden/>
          </w:rPr>
          <w:t>63</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43" w:history="1">
        <w:r w:rsidR="001F13E7" w:rsidRPr="00F51ECE">
          <w:rPr>
            <w:rStyle w:val="Hyperlink"/>
            <w:rFonts w:eastAsia="Calibri"/>
            <w:noProof/>
          </w:rPr>
          <w:t>Ilustración 24 – Aplicación Audinsa Audiología, pantalla Acciones sobre el  perfil.</w:t>
        </w:r>
        <w:r w:rsidR="001F13E7">
          <w:rPr>
            <w:noProof/>
            <w:webHidden/>
          </w:rPr>
          <w:tab/>
        </w:r>
        <w:r w:rsidR="001F13E7">
          <w:rPr>
            <w:noProof/>
            <w:webHidden/>
          </w:rPr>
          <w:fldChar w:fldCharType="begin"/>
        </w:r>
        <w:r w:rsidR="001F13E7">
          <w:rPr>
            <w:noProof/>
            <w:webHidden/>
          </w:rPr>
          <w:instrText xml:space="preserve"> PAGEREF _Toc384671643 \h </w:instrText>
        </w:r>
        <w:r w:rsidR="001F13E7">
          <w:rPr>
            <w:noProof/>
            <w:webHidden/>
          </w:rPr>
        </w:r>
        <w:r w:rsidR="001F13E7">
          <w:rPr>
            <w:noProof/>
            <w:webHidden/>
          </w:rPr>
          <w:fldChar w:fldCharType="separate"/>
        </w:r>
        <w:r w:rsidR="001F13E7">
          <w:rPr>
            <w:noProof/>
            <w:webHidden/>
          </w:rPr>
          <w:t>70</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44" w:history="1">
        <w:r w:rsidR="001F13E7" w:rsidRPr="00F51ECE">
          <w:rPr>
            <w:rStyle w:val="Hyperlink"/>
            <w:rFonts w:eastAsia="Calibri"/>
            <w:noProof/>
          </w:rPr>
          <w:t>Ilustración 25 – Aplicación Audinsa Audiología, pantalla confirmación  del eliminación del perfil.</w:t>
        </w:r>
        <w:r w:rsidR="001F13E7">
          <w:rPr>
            <w:noProof/>
            <w:webHidden/>
          </w:rPr>
          <w:tab/>
        </w:r>
        <w:r w:rsidR="001F13E7">
          <w:rPr>
            <w:noProof/>
            <w:webHidden/>
          </w:rPr>
          <w:fldChar w:fldCharType="begin"/>
        </w:r>
        <w:r w:rsidR="001F13E7">
          <w:rPr>
            <w:noProof/>
            <w:webHidden/>
          </w:rPr>
          <w:instrText xml:space="preserve"> PAGEREF _Toc384671644 \h </w:instrText>
        </w:r>
        <w:r w:rsidR="001F13E7">
          <w:rPr>
            <w:noProof/>
            <w:webHidden/>
          </w:rPr>
        </w:r>
        <w:r w:rsidR="001F13E7">
          <w:rPr>
            <w:noProof/>
            <w:webHidden/>
          </w:rPr>
          <w:fldChar w:fldCharType="separate"/>
        </w:r>
        <w:r w:rsidR="001F13E7">
          <w:rPr>
            <w:noProof/>
            <w:webHidden/>
          </w:rPr>
          <w:t>71</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45" w:history="1">
        <w:r w:rsidR="001F13E7" w:rsidRPr="00F51ECE">
          <w:rPr>
            <w:rStyle w:val="Hyperlink"/>
            <w:rFonts w:eastAsia="Calibri"/>
            <w:noProof/>
          </w:rPr>
          <w:t>Ilustración 26 – Aplicación Audinsa Audiología, pantalla perfil eliminado satisfactoriamente.</w:t>
        </w:r>
        <w:r w:rsidR="001F13E7">
          <w:rPr>
            <w:noProof/>
            <w:webHidden/>
          </w:rPr>
          <w:tab/>
        </w:r>
        <w:r w:rsidR="001F13E7">
          <w:rPr>
            <w:noProof/>
            <w:webHidden/>
          </w:rPr>
          <w:fldChar w:fldCharType="begin"/>
        </w:r>
        <w:r w:rsidR="001F13E7">
          <w:rPr>
            <w:noProof/>
            <w:webHidden/>
          </w:rPr>
          <w:instrText xml:space="preserve"> PAGEREF _Toc384671645 \h </w:instrText>
        </w:r>
        <w:r w:rsidR="001F13E7">
          <w:rPr>
            <w:noProof/>
            <w:webHidden/>
          </w:rPr>
        </w:r>
        <w:r w:rsidR="001F13E7">
          <w:rPr>
            <w:noProof/>
            <w:webHidden/>
          </w:rPr>
          <w:fldChar w:fldCharType="separate"/>
        </w:r>
        <w:r w:rsidR="001F13E7">
          <w:rPr>
            <w:noProof/>
            <w:webHidden/>
          </w:rPr>
          <w:t>72</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46" w:history="1">
        <w:r w:rsidR="001F13E7" w:rsidRPr="00F51ECE">
          <w:rPr>
            <w:rStyle w:val="Hyperlink"/>
            <w:rFonts w:eastAsia="Calibri"/>
            <w:noProof/>
          </w:rPr>
          <w:t>Ilustración 27 – Imágenes de a</w:t>
        </w:r>
        <w:r w:rsidR="001F13E7" w:rsidRPr="00F51ECE">
          <w:rPr>
            <w:rStyle w:val="Hyperlink"/>
            <w:rFonts w:eastAsia="Calibri"/>
            <w:noProof/>
            <w:lang w:eastAsia="es-CR"/>
          </w:rPr>
          <w:t>plicación basada en tecnología móvil para conocer el estado auditivo</w:t>
        </w:r>
        <w:r w:rsidR="001F13E7">
          <w:rPr>
            <w:noProof/>
            <w:webHidden/>
          </w:rPr>
          <w:tab/>
        </w:r>
        <w:r w:rsidR="001F13E7">
          <w:rPr>
            <w:noProof/>
            <w:webHidden/>
          </w:rPr>
          <w:fldChar w:fldCharType="begin"/>
        </w:r>
        <w:r w:rsidR="001F13E7">
          <w:rPr>
            <w:noProof/>
            <w:webHidden/>
          </w:rPr>
          <w:instrText xml:space="preserve"> PAGEREF _Toc384671646 \h </w:instrText>
        </w:r>
        <w:r w:rsidR="001F13E7">
          <w:rPr>
            <w:noProof/>
            <w:webHidden/>
          </w:rPr>
        </w:r>
        <w:r w:rsidR="001F13E7">
          <w:rPr>
            <w:noProof/>
            <w:webHidden/>
          </w:rPr>
          <w:fldChar w:fldCharType="separate"/>
        </w:r>
        <w:r w:rsidR="001F13E7">
          <w:rPr>
            <w:noProof/>
            <w:webHidden/>
          </w:rPr>
          <w:t>73</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47" w:history="1">
        <w:r w:rsidR="001F13E7" w:rsidRPr="00F51ECE">
          <w:rPr>
            <w:rStyle w:val="Hyperlink"/>
            <w:rFonts w:eastAsia="Calibri"/>
            <w:noProof/>
          </w:rPr>
          <w:t>Ilustración 28 - Pantalla principal uHear Aplicación uHear</w:t>
        </w:r>
        <w:r w:rsidR="001F13E7">
          <w:rPr>
            <w:noProof/>
            <w:webHidden/>
          </w:rPr>
          <w:tab/>
        </w:r>
        <w:r w:rsidR="001F13E7">
          <w:rPr>
            <w:noProof/>
            <w:webHidden/>
          </w:rPr>
          <w:fldChar w:fldCharType="begin"/>
        </w:r>
        <w:r w:rsidR="001F13E7">
          <w:rPr>
            <w:noProof/>
            <w:webHidden/>
          </w:rPr>
          <w:instrText xml:space="preserve"> PAGEREF _Toc384671647 \h </w:instrText>
        </w:r>
        <w:r w:rsidR="001F13E7">
          <w:rPr>
            <w:noProof/>
            <w:webHidden/>
          </w:rPr>
        </w:r>
        <w:r w:rsidR="001F13E7">
          <w:rPr>
            <w:noProof/>
            <w:webHidden/>
          </w:rPr>
          <w:fldChar w:fldCharType="separate"/>
        </w:r>
        <w:r w:rsidR="001F13E7">
          <w:rPr>
            <w:noProof/>
            <w:webHidden/>
          </w:rPr>
          <w:t>83</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48" w:history="1">
        <w:r w:rsidR="001F13E7" w:rsidRPr="00F51ECE">
          <w:rPr>
            <w:rStyle w:val="Hyperlink"/>
            <w:rFonts w:eastAsia="Calibri"/>
            <w:noProof/>
          </w:rPr>
          <w:t>Ilustración 29 – Sensibilidad de oído uHear – Prueba en ejecución Aplicación uHear</w:t>
        </w:r>
        <w:r w:rsidR="001F13E7">
          <w:rPr>
            <w:noProof/>
            <w:webHidden/>
          </w:rPr>
          <w:tab/>
        </w:r>
        <w:r w:rsidR="001F13E7">
          <w:rPr>
            <w:noProof/>
            <w:webHidden/>
          </w:rPr>
          <w:fldChar w:fldCharType="begin"/>
        </w:r>
        <w:r w:rsidR="001F13E7">
          <w:rPr>
            <w:noProof/>
            <w:webHidden/>
          </w:rPr>
          <w:instrText xml:space="preserve"> PAGEREF _Toc384671648 \h </w:instrText>
        </w:r>
        <w:r w:rsidR="001F13E7">
          <w:rPr>
            <w:noProof/>
            <w:webHidden/>
          </w:rPr>
        </w:r>
        <w:r w:rsidR="001F13E7">
          <w:rPr>
            <w:noProof/>
            <w:webHidden/>
          </w:rPr>
          <w:fldChar w:fldCharType="separate"/>
        </w:r>
        <w:r w:rsidR="001F13E7">
          <w:rPr>
            <w:noProof/>
            <w:webHidden/>
          </w:rPr>
          <w:t>84</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49" w:history="1">
        <w:r w:rsidR="001F13E7" w:rsidRPr="00F51ECE">
          <w:rPr>
            <w:rStyle w:val="Hyperlink"/>
            <w:rFonts w:eastAsia="Calibri"/>
            <w:noProof/>
          </w:rPr>
          <w:t>Ilustración 30 – Pantalla de resultados examen de sensibilidad de oído</w:t>
        </w:r>
        <w:r w:rsidR="001F13E7">
          <w:rPr>
            <w:noProof/>
            <w:webHidden/>
          </w:rPr>
          <w:tab/>
        </w:r>
        <w:r w:rsidR="001F13E7">
          <w:rPr>
            <w:noProof/>
            <w:webHidden/>
          </w:rPr>
          <w:fldChar w:fldCharType="begin"/>
        </w:r>
        <w:r w:rsidR="001F13E7">
          <w:rPr>
            <w:noProof/>
            <w:webHidden/>
          </w:rPr>
          <w:instrText xml:space="preserve"> PAGEREF _Toc384671649 \h </w:instrText>
        </w:r>
        <w:r w:rsidR="001F13E7">
          <w:rPr>
            <w:noProof/>
            <w:webHidden/>
          </w:rPr>
        </w:r>
        <w:r w:rsidR="001F13E7">
          <w:rPr>
            <w:noProof/>
            <w:webHidden/>
          </w:rPr>
          <w:fldChar w:fldCharType="separate"/>
        </w:r>
        <w:r w:rsidR="001F13E7">
          <w:rPr>
            <w:noProof/>
            <w:webHidden/>
          </w:rPr>
          <w:t>85</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50" w:history="1">
        <w:r w:rsidR="001F13E7" w:rsidRPr="00F51ECE">
          <w:rPr>
            <w:rStyle w:val="Hyperlink"/>
            <w:rFonts w:eastAsia="Calibri"/>
            <w:noProof/>
          </w:rPr>
          <w:t>Ilustración 31 – Pantalla de resultados uHear</w:t>
        </w:r>
        <w:r w:rsidR="001F13E7">
          <w:rPr>
            <w:noProof/>
            <w:webHidden/>
          </w:rPr>
          <w:tab/>
        </w:r>
        <w:r w:rsidR="001F13E7">
          <w:rPr>
            <w:noProof/>
            <w:webHidden/>
          </w:rPr>
          <w:fldChar w:fldCharType="begin"/>
        </w:r>
        <w:r w:rsidR="001F13E7">
          <w:rPr>
            <w:noProof/>
            <w:webHidden/>
          </w:rPr>
          <w:instrText xml:space="preserve"> PAGEREF _Toc384671650 \h </w:instrText>
        </w:r>
        <w:r w:rsidR="001F13E7">
          <w:rPr>
            <w:noProof/>
            <w:webHidden/>
          </w:rPr>
        </w:r>
        <w:r w:rsidR="001F13E7">
          <w:rPr>
            <w:noProof/>
            <w:webHidden/>
          </w:rPr>
          <w:fldChar w:fldCharType="separate"/>
        </w:r>
        <w:r w:rsidR="001F13E7">
          <w:rPr>
            <w:noProof/>
            <w:webHidden/>
          </w:rPr>
          <w:t>85</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51" w:history="1">
        <w:r w:rsidR="001F13E7" w:rsidRPr="00F51ECE">
          <w:rPr>
            <w:rStyle w:val="Hyperlink"/>
            <w:rFonts w:eastAsia="Calibri"/>
            <w:noProof/>
          </w:rPr>
          <w:t>Ilustración 32 – Pantalla de resultados guardados</w:t>
        </w:r>
        <w:r w:rsidR="001F13E7">
          <w:rPr>
            <w:noProof/>
            <w:webHidden/>
          </w:rPr>
          <w:tab/>
        </w:r>
        <w:r w:rsidR="001F13E7">
          <w:rPr>
            <w:noProof/>
            <w:webHidden/>
          </w:rPr>
          <w:fldChar w:fldCharType="begin"/>
        </w:r>
        <w:r w:rsidR="001F13E7">
          <w:rPr>
            <w:noProof/>
            <w:webHidden/>
          </w:rPr>
          <w:instrText xml:space="preserve"> PAGEREF _Toc384671651 \h </w:instrText>
        </w:r>
        <w:r w:rsidR="001F13E7">
          <w:rPr>
            <w:noProof/>
            <w:webHidden/>
          </w:rPr>
        </w:r>
        <w:r w:rsidR="001F13E7">
          <w:rPr>
            <w:noProof/>
            <w:webHidden/>
          </w:rPr>
          <w:fldChar w:fldCharType="separate"/>
        </w:r>
        <w:r w:rsidR="001F13E7">
          <w:rPr>
            <w:noProof/>
            <w:webHidden/>
          </w:rPr>
          <w:t>86</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52" w:history="1">
        <w:r w:rsidR="001F13E7" w:rsidRPr="00F51ECE">
          <w:rPr>
            <w:rStyle w:val="Hyperlink"/>
            <w:rFonts w:eastAsia="Calibri"/>
            <w:noProof/>
          </w:rPr>
          <w:t>Ilustración 33 – Consejos auditivos</w:t>
        </w:r>
        <w:r w:rsidR="001F13E7">
          <w:rPr>
            <w:noProof/>
            <w:webHidden/>
          </w:rPr>
          <w:tab/>
        </w:r>
        <w:r w:rsidR="001F13E7">
          <w:rPr>
            <w:noProof/>
            <w:webHidden/>
          </w:rPr>
          <w:fldChar w:fldCharType="begin"/>
        </w:r>
        <w:r w:rsidR="001F13E7">
          <w:rPr>
            <w:noProof/>
            <w:webHidden/>
          </w:rPr>
          <w:instrText xml:space="preserve"> PAGEREF _Toc384671652 \h </w:instrText>
        </w:r>
        <w:r w:rsidR="001F13E7">
          <w:rPr>
            <w:noProof/>
            <w:webHidden/>
          </w:rPr>
        </w:r>
        <w:r w:rsidR="001F13E7">
          <w:rPr>
            <w:noProof/>
            <w:webHidden/>
          </w:rPr>
          <w:fldChar w:fldCharType="separate"/>
        </w:r>
        <w:r w:rsidR="001F13E7">
          <w:rPr>
            <w:noProof/>
            <w:webHidden/>
          </w:rPr>
          <w:t>86</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53" w:history="1">
        <w:r w:rsidR="001F13E7" w:rsidRPr="00F51ECE">
          <w:rPr>
            <w:rStyle w:val="Hyperlink"/>
            <w:rFonts w:eastAsia="Calibri"/>
            <w:noProof/>
          </w:rPr>
          <w:t>Ilustración 34 – Ubicación de centros especializados</w:t>
        </w:r>
        <w:r w:rsidR="001F13E7">
          <w:rPr>
            <w:noProof/>
            <w:webHidden/>
          </w:rPr>
          <w:tab/>
        </w:r>
        <w:r w:rsidR="001F13E7">
          <w:rPr>
            <w:noProof/>
            <w:webHidden/>
          </w:rPr>
          <w:fldChar w:fldCharType="begin"/>
        </w:r>
        <w:r w:rsidR="001F13E7">
          <w:rPr>
            <w:noProof/>
            <w:webHidden/>
          </w:rPr>
          <w:instrText xml:space="preserve"> PAGEREF _Toc384671653 \h </w:instrText>
        </w:r>
        <w:r w:rsidR="001F13E7">
          <w:rPr>
            <w:noProof/>
            <w:webHidden/>
          </w:rPr>
        </w:r>
        <w:r w:rsidR="001F13E7">
          <w:rPr>
            <w:noProof/>
            <w:webHidden/>
          </w:rPr>
          <w:fldChar w:fldCharType="separate"/>
        </w:r>
        <w:r w:rsidR="001F13E7">
          <w:rPr>
            <w:noProof/>
            <w:webHidden/>
          </w:rPr>
          <w:t>87</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54" w:history="1">
        <w:r w:rsidR="001F13E7" w:rsidRPr="00F51ECE">
          <w:rPr>
            <w:rStyle w:val="Hyperlink"/>
            <w:rFonts w:eastAsia="Calibri"/>
            <w:noProof/>
          </w:rPr>
          <w:t>Ilustración 35 – Aplicación test en línea: Flujo de imágenes</w:t>
        </w:r>
        <w:r w:rsidR="001F13E7">
          <w:rPr>
            <w:noProof/>
            <w:webHidden/>
          </w:rPr>
          <w:tab/>
        </w:r>
        <w:r w:rsidR="001F13E7">
          <w:rPr>
            <w:noProof/>
            <w:webHidden/>
          </w:rPr>
          <w:fldChar w:fldCharType="begin"/>
        </w:r>
        <w:r w:rsidR="001F13E7">
          <w:rPr>
            <w:noProof/>
            <w:webHidden/>
          </w:rPr>
          <w:instrText xml:space="preserve"> PAGEREF _Toc384671654 \h </w:instrText>
        </w:r>
        <w:r w:rsidR="001F13E7">
          <w:rPr>
            <w:noProof/>
            <w:webHidden/>
          </w:rPr>
        </w:r>
        <w:r w:rsidR="001F13E7">
          <w:rPr>
            <w:noProof/>
            <w:webHidden/>
          </w:rPr>
          <w:fldChar w:fldCharType="separate"/>
        </w:r>
        <w:r w:rsidR="001F13E7">
          <w:rPr>
            <w:noProof/>
            <w:webHidden/>
          </w:rPr>
          <w:t>88</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55" w:history="1">
        <w:r w:rsidR="001F13E7" w:rsidRPr="00F51ECE">
          <w:rPr>
            <w:rStyle w:val="Hyperlink"/>
            <w:rFonts w:eastAsia="Calibri"/>
            <w:noProof/>
          </w:rPr>
          <w:t>Ilustración 36 – Aplicación test auditivo Test Auditivo de Phonak</w:t>
        </w:r>
        <w:r w:rsidR="001F13E7">
          <w:rPr>
            <w:noProof/>
            <w:webHidden/>
          </w:rPr>
          <w:tab/>
        </w:r>
        <w:r w:rsidR="001F13E7">
          <w:rPr>
            <w:noProof/>
            <w:webHidden/>
          </w:rPr>
          <w:fldChar w:fldCharType="begin"/>
        </w:r>
        <w:r w:rsidR="001F13E7">
          <w:rPr>
            <w:noProof/>
            <w:webHidden/>
          </w:rPr>
          <w:instrText xml:space="preserve"> PAGEREF _Toc384671655 \h </w:instrText>
        </w:r>
        <w:r w:rsidR="001F13E7">
          <w:rPr>
            <w:noProof/>
            <w:webHidden/>
          </w:rPr>
        </w:r>
        <w:r w:rsidR="001F13E7">
          <w:rPr>
            <w:noProof/>
            <w:webHidden/>
          </w:rPr>
          <w:fldChar w:fldCharType="separate"/>
        </w:r>
        <w:r w:rsidR="001F13E7">
          <w:rPr>
            <w:noProof/>
            <w:webHidden/>
          </w:rPr>
          <w:t>90</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56" w:history="1">
        <w:r w:rsidR="001F13E7" w:rsidRPr="00F51ECE">
          <w:rPr>
            <w:rStyle w:val="Hyperlink"/>
            <w:rFonts w:eastAsia="Calibri"/>
            <w:noProof/>
            <w:lang w:val="en-US"/>
          </w:rPr>
          <w:t>Ilustración 37 – Pantalla principal Test your hearing</w:t>
        </w:r>
        <w:r w:rsidR="001F13E7">
          <w:rPr>
            <w:noProof/>
            <w:webHidden/>
          </w:rPr>
          <w:tab/>
        </w:r>
        <w:r w:rsidR="001F13E7">
          <w:rPr>
            <w:noProof/>
            <w:webHidden/>
          </w:rPr>
          <w:fldChar w:fldCharType="begin"/>
        </w:r>
        <w:r w:rsidR="001F13E7">
          <w:rPr>
            <w:noProof/>
            <w:webHidden/>
          </w:rPr>
          <w:instrText xml:space="preserve"> PAGEREF _Toc384671656 \h </w:instrText>
        </w:r>
        <w:r w:rsidR="001F13E7">
          <w:rPr>
            <w:noProof/>
            <w:webHidden/>
          </w:rPr>
        </w:r>
        <w:r w:rsidR="001F13E7">
          <w:rPr>
            <w:noProof/>
            <w:webHidden/>
          </w:rPr>
          <w:fldChar w:fldCharType="separate"/>
        </w:r>
        <w:r w:rsidR="001F13E7">
          <w:rPr>
            <w:noProof/>
            <w:webHidden/>
          </w:rPr>
          <w:t>91</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57" w:history="1">
        <w:r w:rsidR="001F13E7" w:rsidRPr="00F51ECE">
          <w:rPr>
            <w:rStyle w:val="Hyperlink"/>
            <w:rFonts w:eastAsia="Calibri"/>
            <w:noProof/>
          </w:rPr>
          <w:t>Ilustración 38 – Interfaz de la prueba de rango de frecuencias</w:t>
        </w:r>
        <w:r w:rsidR="001F13E7">
          <w:rPr>
            <w:noProof/>
            <w:webHidden/>
          </w:rPr>
          <w:tab/>
        </w:r>
        <w:r w:rsidR="001F13E7">
          <w:rPr>
            <w:noProof/>
            <w:webHidden/>
          </w:rPr>
          <w:fldChar w:fldCharType="begin"/>
        </w:r>
        <w:r w:rsidR="001F13E7">
          <w:rPr>
            <w:noProof/>
            <w:webHidden/>
          </w:rPr>
          <w:instrText xml:space="preserve"> PAGEREF _Toc384671657 \h </w:instrText>
        </w:r>
        <w:r w:rsidR="001F13E7">
          <w:rPr>
            <w:noProof/>
            <w:webHidden/>
          </w:rPr>
        </w:r>
        <w:r w:rsidR="001F13E7">
          <w:rPr>
            <w:noProof/>
            <w:webHidden/>
          </w:rPr>
          <w:fldChar w:fldCharType="separate"/>
        </w:r>
        <w:r w:rsidR="001F13E7">
          <w:rPr>
            <w:noProof/>
            <w:webHidden/>
          </w:rPr>
          <w:t>91</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58" w:history="1">
        <w:r w:rsidR="001F13E7" w:rsidRPr="00F51ECE">
          <w:rPr>
            <w:rStyle w:val="Hyperlink"/>
            <w:rFonts w:eastAsia="Calibri"/>
            <w:noProof/>
          </w:rPr>
          <w:t>Ilustración 39 – Pantalla de resultados de rango de frecuencias</w:t>
        </w:r>
        <w:r w:rsidR="001F13E7">
          <w:rPr>
            <w:noProof/>
            <w:webHidden/>
          </w:rPr>
          <w:tab/>
        </w:r>
        <w:r w:rsidR="001F13E7">
          <w:rPr>
            <w:noProof/>
            <w:webHidden/>
          </w:rPr>
          <w:fldChar w:fldCharType="begin"/>
        </w:r>
        <w:r w:rsidR="001F13E7">
          <w:rPr>
            <w:noProof/>
            <w:webHidden/>
          </w:rPr>
          <w:instrText xml:space="preserve"> PAGEREF _Toc384671658 \h </w:instrText>
        </w:r>
        <w:r w:rsidR="001F13E7">
          <w:rPr>
            <w:noProof/>
            <w:webHidden/>
          </w:rPr>
        </w:r>
        <w:r w:rsidR="001F13E7">
          <w:rPr>
            <w:noProof/>
            <w:webHidden/>
          </w:rPr>
          <w:fldChar w:fldCharType="separate"/>
        </w:r>
        <w:r w:rsidR="001F13E7">
          <w:rPr>
            <w:noProof/>
            <w:webHidden/>
          </w:rPr>
          <w:t>92</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59" w:history="1">
        <w:r w:rsidR="001F13E7" w:rsidRPr="00F51ECE">
          <w:rPr>
            <w:rStyle w:val="Hyperlink"/>
            <w:rFonts w:eastAsia="Calibri"/>
            <w:noProof/>
          </w:rPr>
          <w:t>Ilustración 40 – Interfaz diferenciación de frecuencias</w:t>
        </w:r>
        <w:r w:rsidR="001F13E7">
          <w:rPr>
            <w:noProof/>
            <w:webHidden/>
          </w:rPr>
          <w:tab/>
        </w:r>
        <w:r w:rsidR="001F13E7">
          <w:rPr>
            <w:noProof/>
            <w:webHidden/>
          </w:rPr>
          <w:fldChar w:fldCharType="begin"/>
        </w:r>
        <w:r w:rsidR="001F13E7">
          <w:rPr>
            <w:noProof/>
            <w:webHidden/>
          </w:rPr>
          <w:instrText xml:space="preserve"> PAGEREF _Toc384671659 \h </w:instrText>
        </w:r>
        <w:r w:rsidR="001F13E7">
          <w:rPr>
            <w:noProof/>
            <w:webHidden/>
          </w:rPr>
        </w:r>
        <w:r w:rsidR="001F13E7">
          <w:rPr>
            <w:noProof/>
            <w:webHidden/>
          </w:rPr>
          <w:fldChar w:fldCharType="separate"/>
        </w:r>
        <w:r w:rsidR="001F13E7">
          <w:rPr>
            <w:noProof/>
            <w:webHidden/>
          </w:rPr>
          <w:t>93</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60" w:history="1">
        <w:r w:rsidR="001F13E7" w:rsidRPr="00F51ECE">
          <w:rPr>
            <w:rStyle w:val="Hyperlink"/>
            <w:rFonts w:eastAsia="Calibri"/>
            <w:noProof/>
          </w:rPr>
          <w:t>Ilustración 41 – Gráfico representativo diferenciación de frecuencias</w:t>
        </w:r>
        <w:r w:rsidR="001F13E7">
          <w:rPr>
            <w:noProof/>
            <w:webHidden/>
          </w:rPr>
          <w:tab/>
        </w:r>
        <w:r w:rsidR="001F13E7">
          <w:rPr>
            <w:noProof/>
            <w:webHidden/>
          </w:rPr>
          <w:fldChar w:fldCharType="begin"/>
        </w:r>
        <w:r w:rsidR="001F13E7">
          <w:rPr>
            <w:noProof/>
            <w:webHidden/>
          </w:rPr>
          <w:instrText xml:space="preserve"> PAGEREF _Toc384671660 \h </w:instrText>
        </w:r>
        <w:r w:rsidR="001F13E7">
          <w:rPr>
            <w:noProof/>
            <w:webHidden/>
          </w:rPr>
        </w:r>
        <w:r w:rsidR="001F13E7">
          <w:rPr>
            <w:noProof/>
            <w:webHidden/>
          </w:rPr>
          <w:fldChar w:fldCharType="separate"/>
        </w:r>
        <w:r w:rsidR="001F13E7">
          <w:rPr>
            <w:noProof/>
            <w:webHidden/>
          </w:rPr>
          <w:t>93</w:t>
        </w:r>
        <w:r w:rsidR="001F13E7">
          <w:rPr>
            <w:noProof/>
            <w:webHidden/>
          </w:rPr>
          <w:fldChar w:fldCharType="end"/>
        </w:r>
      </w:hyperlink>
    </w:p>
    <w:p w:rsidR="001F13E7" w:rsidRDefault="004C0D76">
      <w:pPr>
        <w:pStyle w:val="TableofFigures"/>
        <w:tabs>
          <w:tab w:val="right" w:leader="dot" w:pos="10250"/>
        </w:tabs>
        <w:rPr>
          <w:rFonts w:asciiTheme="minorHAnsi" w:eastAsiaTheme="minorEastAsia" w:hAnsiTheme="minorHAnsi" w:cstheme="minorBidi"/>
          <w:noProof/>
          <w:sz w:val="22"/>
          <w:szCs w:val="22"/>
          <w:lang w:eastAsia="es-CR"/>
        </w:rPr>
      </w:pPr>
      <w:hyperlink w:anchor="_Toc384671661" w:history="1">
        <w:r w:rsidR="001F13E7" w:rsidRPr="00F51ECE">
          <w:rPr>
            <w:rStyle w:val="Hyperlink"/>
            <w:rFonts w:eastAsia="Calibri"/>
            <w:noProof/>
          </w:rPr>
          <w:t>Ilustración 42 – Pantalla de resultados de diferenciación de frecuencias Aplicación Test your hearing</w:t>
        </w:r>
        <w:r w:rsidR="001F13E7">
          <w:rPr>
            <w:noProof/>
            <w:webHidden/>
          </w:rPr>
          <w:tab/>
        </w:r>
        <w:r w:rsidR="001F13E7">
          <w:rPr>
            <w:noProof/>
            <w:webHidden/>
          </w:rPr>
          <w:fldChar w:fldCharType="begin"/>
        </w:r>
        <w:r w:rsidR="001F13E7">
          <w:rPr>
            <w:noProof/>
            <w:webHidden/>
          </w:rPr>
          <w:instrText xml:space="preserve"> PAGEREF _Toc384671661 \h </w:instrText>
        </w:r>
        <w:r w:rsidR="001F13E7">
          <w:rPr>
            <w:noProof/>
            <w:webHidden/>
          </w:rPr>
        </w:r>
        <w:r w:rsidR="001F13E7">
          <w:rPr>
            <w:noProof/>
            <w:webHidden/>
          </w:rPr>
          <w:fldChar w:fldCharType="separate"/>
        </w:r>
        <w:r w:rsidR="001F13E7">
          <w:rPr>
            <w:noProof/>
            <w:webHidden/>
          </w:rPr>
          <w:t>94</w:t>
        </w:r>
        <w:r w:rsidR="001F13E7">
          <w:rPr>
            <w:noProof/>
            <w:webHidden/>
          </w:rPr>
          <w:fldChar w:fldCharType="end"/>
        </w:r>
      </w:hyperlink>
    </w:p>
    <w:p w:rsidR="00AD0B2F" w:rsidRPr="00731493" w:rsidRDefault="00245F9B" w:rsidP="00731493">
      <w:pPr>
        <w:pStyle w:val="TableofFigures"/>
        <w:tabs>
          <w:tab w:val="right" w:leader="dot" w:pos="10250"/>
        </w:tabs>
        <w:rPr>
          <w:rFonts w:asciiTheme="minorHAnsi" w:eastAsiaTheme="minorEastAsia" w:hAnsiTheme="minorHAnsi" w:cstheme="minorBidi"/>
          <w:noProof/>
          <w:sz w:val="22"/>
          <w:szCs w:val="22"/>
          <w:lang w:val="en-US" w:eastAsia="en-US"/>
        </w:rPr>
      </w:pPr>
      <w:r>
        <w:fldChar w:fldCharType="end"/>
      </w:r>
      <w:r w:rsidR="00AD0B2F" w:rsidRPr="002256C9">
        <w:rPr>
          <w:lang w:val="en-US"/>
        </w:rPr>
        <w:t xml:space="preserve"> </w:t>
      </w:r>
      <w:r w:rsidR="00AD0B2F" w:rsidRPr="002256C9">
        <w:rPr>
          <w:lang w:val="en-US"/>
        </w:rPr>
        <w:br w:type="page"/>
      </w:r>
    </w:p>
    <w:p w:rsidR="00AD0B2F" w:rsidRPr="00993CDF" w:rsidRDefault="00AD0B2F" w:rsidP="00AD0B2F">
      <w:pPr>
        <w:pStyle w:val="t1"/>
      </w:pPr>
      <w:bookmarkStart w:id="59" w:name="_Toc347565935"/>
      <w:bookmarkStart w:id="60" w:name="_Toc384671491"/>
      <w:r>
        <w:lastRenderedPageBreak/>
        <w:t>CAPÍTULO 1</w:t>
      </w:r>
      <w:bookmarkEnd w:id="59"/>
      <w:bookmarkEnd w:id="60"/>
      <w:r w:rsidRPr="00993CDF">
        <w:t xml:space="preserve"> </w:t>
      </w:r>
    </w:p>
    <w:p w:rsidR="00AD0B2F" w:rsidRPr="00A87132" w:rsidRDefault="00AD0B2F" w:rsidP="00AD0B2F">
      <w:pPr>
        <w:pStyle w:val="12"/>
      </w:pPr>
      <w:bookmarkStart w:id="61" w:name="_Toc347565936"/>
      <w:bookmarkStart w:id="62" w:name="_Toc384671492"/>
      <w:r w:rsidRPr="00A87132">
        <w:t>Antecedentes</w:t>
      </w:r>
      <w:bookmarkEnd w:id="61"/>
      <w:bookmarkEnd w:id="62"/>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xml:space="preserve">, la cual ha recibido una muy </w:t>
      </w:r>
      <w:r w:rsidRPr="00143A2B">
        <w:rPr>
          <w:lang w:eastAsia="es-CR"/>
        </w:rPr>
        <w:lastRenderedPageBreak/>
        <w:t>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63" w:name="_Toc347565937"/>
      <w:bookmarkStart w:id="64" w:name="_Toc384671493"/>
      <w:r w:rsidRPr="00143A2B">
        <w:t>Justificación</w:t>
      </w:r>
      <w:bookmarkEnd w:id="63"/>
      <w:bookmarkEnd w:id="64"/>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 xml:space="preserve">Cabe destacar que la solución no trata de remplazar el análisis del experto, sino de apoyar la información generada por los instrumentos ya existentes con la variante de que se desarrolla en una </w:t>
      </w:r>
      <w:r w:rsidRPr="00143A2B">
        <w:rPr>
          <w:lang w:eastAsia="es-CR"/>
        </w:rPr>
        <w:lastRenderedPageBreak/>
        <w:t>plataforma móvil, para que el usuario que desee solicite luego un examen o asesoría con el personal de la Clínica Audinsa.</w:t>
      </w:r>
    </w:p>
    <w:p w:rsidR="00AD0B2F" w:rsidRPr="00143A2B" w:rsidRDefault="00AD0B2F" w:rsidP="00AD0B2F">
      <w:pPr>
        <w:pStyle w:val="12"/>
      </w:pPr>
      <w:bookmarkStart w:id="65" w:name="_Toc347565938"/>
      <w:bookmarkStart w:id="66" w:name="_Toc384671494"/>
      <w:r w:rsidRPr="00143A2B">
        <w:t>Problemática a resolver</w:t>
      </w:r>
      <w:bookmarkEnd w:id="65"/>
      <w:bookmarkEnd w:id="66"/>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En síntesis la clínica Audinsa tiene la necesidad de incorporar la tecnología móvil para mejorar el servicio que brinda y con esto permitir a las personas realizar de manera personalizada su diagnóstico sobre su estado auditivo dándole al negocio la oportunidad de atraer posibles clientes.</w:t>
      </w:r>
    </w:p>
    <w:p w:rsidR="00AD0B2F" w:rsidRDefault="00AD0B2F" w:rsidP="00AD0B2F">
      <w:pPr>
        <w:pStyle w:val="12"/>
      </w:pPr>
      <w:bookmarkStart w:id="67" w:name="_Toc347565939"/>
      <w:bookmarkStart w:id="68" w:name="_Toc384671495"/>
      <w:r w:rsidRPr="00C233AA">
        <w:t>Objetivos</w:t>
      </w:r>
      <w:bookmarkEnd w:id="67"/>
      <w:bookmarkEnd w:id="68"/>
    </w:p>
    <w:p w:rsidR="00AD0B2F" w:rsidRPr="00C233AA" w:rsidRDefault="00AD0B2F" w:rsidP="00AD0B2F">
      <w:pPr>
        <w:pStyle w:val="13"/>
        <w:tabs>
          <w:tab w:val="left" w:pos="1134"/>
        </w:tabs>
      </w:pPr>
      <w:bookmarkStart w:id="69" w:name="_Toc347565940"/>
      <w:bookmarkStart w:id="70" w:name="_Toc384671496"/>
      <w:r w:rsidRPr="00C233AA">
        <w:t>General</w:t>
      </w:r>
      <w:bookmarkEnd w:id="69"/>
      <w:bookmarkEnd w:id="70"/>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1" w:name="_Toc347565941"/>
      <w:bookmarkStart w:id="72" w:name="_Toc384671497"/>
      <w:r w:rsidRPr="007B05B4">
        <w:t>Específicos</w:t>
      </w:r>
      <w:bookmarkEnd w:id="71"/>
      <w:bookmarkEnd w:id="72"/>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E2ACA" w:rsidRDefault="0019327D" w:rsidP="003451B9">
      <w:pPr>
        <w:pStyle w:val="ListParagraph"/>
        <w:numPr>
          <w:ilvl w:val="0"/>
          <w:numId w:val="4"/>
        </w:numPr>
        <w:rPr>
          <w:highlight w:val="yellow"/>
          <w:lang w:eastAsia="es-CR"/>
        </w:rPr>
      </w:pPr>
      <w:r w:rsidRPr="003E2ACA">
        <w:rPr>
          <w:highlight w:val="yellow"/>
          <w:lang w:eastAsia="es-CR"/>
        </w:rPr>
        <w:lastRenderedPageBreak/>
        <w:t>Determinar la utilización de aplicacio</w:t>
      </w:r>
      <w:r w:rsidR="00DA439E" w:rsidRPr="003E2ACA">
        <w:rPr>
          <w:highlight w:val="yellow"/>
          <w:lang w:eastAsia="es-CR"/>
        </w:rPr>
        <w:t>nes móviles relacionadas al di</w:t>
      </w:r>
      <w:r w:rsidR="00DA439E"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w:t>
      </w:r>
      <w:r w:rsidR="00DA439E" w:rsidRPr="003E2ACA">
        <w:rPr>
          <w:highlight w:val="yellow"/>
          <w:lang w:eastAsia="es-CR"/>
        </w:rPr>
        <w:t>re los 25 y 35 años durante el ú</w:t>
      </w:r>
      <w:r w:rsidRPr="003E2ACA">
        <w:rPr>
          <w:highlight w:val="yellow"/>
          <w:lang w:eastAsia="es-CR"/>
        </w:rPr>
        <w:t>ltimo semestre del 2012.</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443A45" w:rsidRDefault="00AD0B2F" w:rsidP="003451B9">
      <w:pPr>
        <w:pStyle w:val="ListParagraph"/>
        <w:numPr>
          <w:ilvl w:val="0"/>
          <w:numId w:val="4"/>
        </w:numPr>
        <w:rPr>
          <w:highlight w:val="yellow"/>
          <w:lang w:eastAsia="es-CR"/>
        </w:rPr>
      </w:pPr>
      <w:r w:rsidRPr="00443A45">
        <w:rPr>
          <w:highlight w:val="yellow"/>
          <w:lang w:eastAsia="es-CR"/>
        </w:rPr>
        <w:t xml:space="preserve">Identificar el equipo </w:t>
      </w:r>
      <w:r w:rsidR="00D558ED" w:rsidRPr="00D161C9">
        <w:rPr>
          <w:highlight w:val="yellow"/>
          <w:lang w:eastAsia="es-CR"/>
        </w:rPr>
        <w:t>auricular</w:t>
      </w:r>
      <w:r w:rsidR="00D558ED" w:rsidRPr="00443A45">
        <w:rPr>
          <w:highlight w:val="yellow"/>
          <w:lang w:eastAsia="es-CR"/>
        </w:rPr>
        <w:t xml:space="preserve"> </w:t>
      </w:r>
      <w:r w:rsidRPr="00443A45">
        <w:rPr>
          <w:highlight w:val="yellow"/>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443A45" w:rsidRDefault="00AD0B2F" w:rsidP="003451B9">
      <w:pPr>
        <w:pStyle w:val="ListParagraph"/>
        <w:numPr>
          <w:ilvl w:val="0"/>
          <w:numId w:val="4"/>
        </w:numPr>
        <w:rPr>
          <w:highlight w:val="yellow"/>
          <w:lang w:eastAsia="es-CR"/>
        </w:rPr>
      </w:pPr>
      <w:r w:rsidRPr="00443A45">
        <w:rPr>
          <w:highlight w:val="yellow"/>
          <w:lang w:eastAsia="es-CR"/>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Default="00AD0B2F" w:rsidP="00AD0B2F">
      <w:pPr>
        <w:spacing w:after="200" w:line="276" w:lineRule="auto"/>
        <w:jc w:val="left"/>
        <w:rPr>
          <w:rFonts w:eastAsiaTheme="minorHAnsi"/>
          <w:b/>
          <w:bCs/>
          <w:color w:val="000000"/>
          <w:sz w:val="23"/>
          <w:szCs w:val="23"/>
          <w:lang w:eastAsia="en-US"/>
        </w:rPr>
      </w:pPr>
    </w:p>
    <w:p w:rsidR="00AD0B2F" w:rsidRPr="008574D5" w:rsidRDefault="00AD0B2F" w:rsidP="00AD0B2F">
      <w:pPr>
        <w:pStyle w:val="t1"/>
        <w:rPr>
          <w:szCs w:val="23"/>
        </w:rPr>
      </w:pPr>
      <w:bookmarkStart w:id="73" w:name="_Toc347565942"/>
      <w:bookmarkStart w:id="74" w:name="_Toc384671498"/>
      <w:r w:rsidRPr="008574D5">
        <w:rPr>
          <w:szCs w:val="23"/>
        </w:rPr>
        <w:t>CAPÍTULO 2</w:t>
      </w:r>
      <w:bookmarkEnd w:id="73"/>
      <w:bookmarkEnd w:id="74"/>
      <w:r w:rsidRPr="008574D5">
        <w:rPr>
          <w:szCs w:val="23"/>
        </w:rPr>
        <w:t xml:space="preserve">  </w:t>
      </w:r>
    </w:p>
    <w:p w:rsidR="00AD0B2F" w:rsidRDefault="00AD0B2F" w:rsidP="003451B9">
      <w:pPr>
        <w:pStyle w:val="12"/>
        <w:numPr>
          <w:ilvl w:val="1"/>
          <w:numId w:val="8"/>
        </w:numPr>
      </w:pPr>
      <w:bookmarkStart w:id="75" w:name="_Toc347565943"/>
      <w:bookmarkStart w:id="76" w:name="_Toc384671499"/>
      <w:r>
        <w:t>Marco Referencial</w:t>
      </w:r>
      <w:bookmarkEnd w:id="75"/>
      <w:bookmarkEnd w:id="76"/>
    </w:p>
    <w:p w:rsidR="003324A2" w:rsidRPr="00143A2B" w:rsidRDefault="00D03E52" w:rsidP="003324A2">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77" w:name="_Toc347565944"/>
      <w:bookmarkStart w:id="78" w:name="_Toc384671500"/>
      <w:r w:rsidRPr="00143A2B">
        <w:rPr>
          <w:lang w:eastAsia="es-CR"/>
        </w:rPr>
        <w:t>Misión</w:t>
      </w:r>
      <w:bookmarkEnd w:id="77"/>
      <w:bookmarkEnd w:id="78"/>
    </w:p>
    <w:p w:rsidR="003324A2" w:rsidRPr="00143A2B" w:rsidRDefault="003324A2" w:rsidP="003324A2">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79" w:name="_Toc347565945"/>
      <w:bookmarkStart w:id="80" w:name="_Toc384671501"/>
      <w:r w:rsidRPr="00143A2B">
        <w:rPr>
          <w:lang w:eastAsia="es-CR"/>
        </w:rPr>
        <w:t>Visión</w:t>
      </w:r>
      <w:bookmarkEnd w:id="79"/>
      <w:bookmarkEnd w:id="80"/>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81" w:name="_Toc347565946"/>
      <w:bookmarkStart w:id="82" w:name="_Toc384671502"/>
      <w:r w:rsidRPr="00993CDF">
        <w:t>Marco Conceptual</w:t>
      </w:r>
      <w:bookmarkEnd w:id="81"/>
      <w:bookmarkEnd w:id="82"/>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3"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w:t>
      </w:r>
      <w:r w:rsidRPr="00430584">
        <w:rPr>
          <w:lang w:eastAsia="es-CR"/>
        </w:rPr>
        <w:lastRenderedPageBreak/>
        <w:t xml:space="preserve">millones de personas que usen aplicaciones </w:t>
      </w:r>
      <w:r w:rsidR="00143A2B" w:rsidRPr="00430584">
        <w:rPr>
          <w:lang w:eastAsia="es-CR"/>
        </w:rPr>
        <w:t>médicas</w:t>
      </w:r>
      <w:r w:rsidRPr="00430584">
        <w:rPr>
          <w:lang w:eastAsia="es-CR"/>
        </w:rPr>
        <w:t xml:space="preserve"> en sus dispositivos móviles</w:t>
      </w:r>
      <w:bookmarkEnd w:id="83"/>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(Editor Aplicaciones 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4" w:name="_Toc335825840"/>
      <w:bookmarkStart w:id="85" w:name="_Toc347565947"/>
      <w:bookmarkStart w:id="86" w:name="_Toc384671503"/>
      <w:r w:rsidRPr="007B05B4">
        <w:t>El sonido</w:t>
      </w:r>
      <w:bookmarkEnd w:id="84"/>
      <w:bookmarkEnd w:id="85"/>
      <w:bookmarkEnd w:id="86"/>
    </w:p>
    <w:p w:rsidR="00AD0B2F" w:rsidRDefault="00AD0B2F" w:rsidP="00AD0B2F">
      <w:pPr>
        <w:ind w:firstLine="708"/>
        <w:rPr>
          <w:lang w:eastAsia="es-CR"/>
        </w:rPr>
      </w:pPr>
      <w:bookmarkStart w:id="87"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7"/>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88" w:name="_Toc335825841"/>
      <w:bookmarkStart w:id="89" w:name="_Toc347565948"/>
      <w:bookmarkStart w:id="90" w:name="_Toc384671504"/>
      <w:r w:rsidRPr="007B05B4">
        <w:t>Frecuencia</w:t>
      </w:r>
      <w:bookmarkEnd w:id="88"/>
      <w:bookmarkEnd w:id="89"/>
      <w:bookmarkEnd w:id="90"/>
    </w:p>
    <w:p w:rsidR="00AD0B2F" w:rsidRDefault="00AD0B2F" w:rsidP="00AD0B2F">
      <w:pPr>
        <w:ind w:firstLine="708"/>
        <w:rPr>
          <w:lang w:eastAsia="es-CR"/>
        </w:rPr>
      </w:pPr>
      <w:bookmarkStart w:id="91" w:name="_Ref324257141"/>
      <w:r>
        <w:rPr>
          <w:lang w:eastAsia="es-CR"/>
        </w:rPr>
        <w:t xml:space="preserve">Corresponde a la medición del tiempo entre dos repeticiones. Es el número de vibraciones u oscilaciones completas que se efectúan en 1 segundo </w:t>
      </w:r>
      <w:bookmarkEnd w:id="91"/>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2" w:name="_Toc335825842"/>
      <w:bookmarkStart w:id="93" w:name="_Toc347565949"/>
      <w:bookmarkStart w:id="94" w:name="_Toc384671505"/>
      <w:r w:rsidRPr="007B05B4">
        <w:t>Decibel</w:t>
      </w:r>
      <w:bookmarkEnd w:id="92"/>
      <w:bookmarkEnd w:id="93"/>
      <w:bookmarkEnd w:id="94"/>
    </w:p>
    <w:p w:rsidR="00AD0B2F" w:rsidRDefault="00AD0B2F" w:rsidP="00AD0B2F">
      <w:pPr>
        <w:ind w:firstLine="708"/>
        <w:rPr>
          <w:lang w:eastAsia="es-CR"/>
        </w:rPr>
      </w:pPr>
      <w:bookmarkStart w:id="95" w:name="_Ref324257323"/>
      <w:r>
        <w:rPr>
          <w:lang w:eastAsia="es-CR"/>
        </w:rPr>
        <w:t xml:space="preserve">El decibelio es la principal unidad de medida utilizada para el nivel de potencia o nivel de intensidad del </w:t>
      </w:r>
      <w:r w:rsidRPr="00B541FB">
        <w:rPr>
          <w:lang w:eastAsia="es-CR"/>
        </w:rPr>
        <w:t>sonido</w:t>
      </w:r>
      <w:bookmarkEnd w:id="95"/>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96" w:name="_Toc335825843"/>
      <w:bookmarkStart w:id="97" w:name="_Toc347565950"/>
      <w:bookmarkStart w:id="98" w:name="_Toc384671506"/>
      <w:r w:rsidRPr="007B05B4">
        <w:t>Hertz</w:t>
      </w:r>
      <w:bookmarkEnd w:id="96"/>
      <w:bookmarkEnd w:id="97"/>
      <w:bookmarkEnd w:id="98"/>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99" w:name="_Toc335825844"/>
      <w:bookmarkStart w:id="100" w:name="_Toc347565951"/>
      <w:bookmarkStart w:id="101" w:name="_Toc384671507"/>
      <w:r w:rsidRPr="007B05B4">
        <w:lastRenderedPageBreak/>
        <w:t>Anatomía y fisiología del oído</w:t>
      </w:r>
      <w:bookmarkEnd w:id="99"/>
      <w:bookmarkEnd w:id="100"/>
      <w:bookmarkEnd w:id="101"/>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2" w:name="_Toc335825845"/>
      <w:bookmarkStart w:id="103" w:name="_Toc347565952"/>
      <w:bookmarkStart w:id="104" w:name="_Toc384671508"/>
      <w:r w:rsidRPr="007B05B4">
        <w:t>Oído externo</w:t>
      </w:r>
      <w:bookmarkEnd w:id="102"/>
      <w:bookmarkEnd w:id="103"/>
      <w:bookmarkEnd w:id="104"/>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05" w:name="_Toc335825846"/>
      <w:bookmarkStart w:id="106" w:name="_Toc347565953"/>
      <w:bookmarkStart w:id="107" w:name="_Toc384671509"/>
      <w:r w:rsidRPr="007B05B4">
        <w:t>Oído medio</w:t>
      </w:r>
      <w:bookmarkEnd w:id="105"/>
      <w:bookmarkEnd w:id="106"/>
      <w:bookmarkEnd w:id="107"/>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0F20501" wp14:editId="6FB6D9F7">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C0D76" w:rsidRDefault="004C0D76" w:rsidP="00AD0B2F">
                            <w:pPr>
                              <w:pStyle w:val="Caption"/>
                            </w:pPr>
                            <w:bookmarkStart w:id="108" w:name="_Toc343369204"/>
                            <w:bookmarkStart w:id="109" w:name="_Toc384671620"/>
                            <w:r>
                              <w:t xml:space="preserve">Ilustración </w:t>
                            </w:r>
                            <w:fldSimple w:instr=" SEQ Ilustración \* ARABIC ">
                              <w:r>
                                <w:rPr>
                                  <w:noProof/>
                                </w:rPr>
                                <w:t>1</w:t>
                              </w:r>
                            </w:fldSimple>
                            <w:r>
                              <w:t xml:space="preserve"> – Oído medio</w:t>
                            </w:r>
                            <w:bookmarkEnd w:id="108"/>
                            <w:bookmarkEnd w:id="109"/>
                          </w:p>
                          <w:p w:rsidR="004C0D76" w:rsidRPr="009C6E38" w:rsidRDefault="004C0D76"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F03984" w:rsidRDefault="00F03984" w:rsidP="00AD0B2F">
                      <w:pPr>
                        <w:pStyle w:val="Caption"/>
                      </w:pPr>
                      <w:bookmarkStart w:id="111" w:name="_Toc343369204"/>
                      <w:bookmarkStart w:id="112" w:name="_Toc384671620"/>
                      <w:r>
                        <w:t xml:space="preserve">Ilustración </w:t>
                      </w:r>
                      <w:r w:rsidR="003D3971">
                        <w:fldChar w:fldCharType="begin"/>
                      </w:r>
                      <w:r w:rsidR="003D3971">
                        <w:instrText xml:space="preserve"> SEQ Ilustración \* ARABIC </w:instrText>
                      </w:r>
                      <w:r w:rsidR="003D3971">
                        <w:fldChar w:fldCharType="separate"/>
                      </w:r>
                      <w:r>
                        <w:rPr>
                          <w:noProof/>
                        </w:rPr>
                        <w:t>1</w:t>
                      </w:r>
                      <w:r w:rsidR="003D3971">
                        <w:rPr>
                          <w:noProof/>
                        </w:rPr>
                        <w:fldChar w:fldCharType="end"/>
                      </w:r>
                      <w:r>
                        <w:t xml:space="preserve"> – Oído medio</w:t>
                      </w:r>
                      <w:bookmarkEnd w:id="111"/>
                      <w:bookmarkEnd w:id="112"/>
                    </w:p>
                    <w:p w:rsidR="00F03984" w:rsidRPr="009C6E38" w:rsidRDefault="003D3971" w:rsidP="00AD0B2F">
                      <w:pPr>
                        <w:pStyle w:val="CaptionSource"/>
                      </w:pPr>
                      <w:sdt>
                        <w:sdtPr>
                          <w:id w:val="687257320"/>
                          <w:citation/>
                        </w:sdtPr>
                        <w:sdtEndPr/>
                        <w:sdtContent>
                          <w:r w:rsidR="00F03984">
                            <w:fldChar w:fldCharType="begin"/>
                          </w:r>
                          <w:r w:rsidR="00F03984">
                            <w:instrText xml:space="preserve"> CITATION Rod06 \l 5130 </w:instrText>
                          </w:r>
                          <w:r w:rsidR="00F03984">
                            <w:fldChar w:fldCharType="separate"/>
                          </w:r>
                          <w:r w:rsidR="00F03984">
                            <w:rPr>
                              <w:noProof/>
                            </w:rPr>
                            <w:t>(Rodríguez &amp; A'Gaytán, 2006)</w:t>
                          </w:r>
                          <w:r w:rsidR="00F03984">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54D4DA6E" wp14:editId="04CC97FD">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0" w:name="_Toc335825847"/>
      <w:bookmarkStart w:id="111" w:name="_Toc347565954"/>
      <w:bookmarkStart w:id="112" w:name="_Toc384671510"/>
      <w:r w:rsidRPr="007B05B4">
        <w:t>Oído interno</w:t>
      </w:r>
      <w:bookmarkEnd w:id="110"/>
      <w:bookmarkEnd w:id="111"/>
      <w:bookmarkEnd w:id="112"/>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37EF7936" wp14:editId="7909DE36">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3" w:name="_Toc343369205"/>
      <w:bookmarkStart w:id="114" w:name="_Toc384671621"/>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13"/>
      <w:bookmarkEnd w:id="114"/>
    </w:p>
    <w:p w:rsidR="00AD0B2F" w:rsidRPr="009C6E38" w:rsidRDefault="004C0D76"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15" w:name="_Toc324842969"/>
      <w:bookmarkStart w:id="116" w:name="_Toc335825848"/>
      <w:bookmarkStart w:id="117" w:name="_Toc347565955"/>
      <w:bookmarkStart w:id="118" w:name="_Toc384671511"/>
      <w:r w:rsidRPr="007B05B4">
        <w:lastRenderedPageBreak/>
        <w:t>Nivel de intensidad y umbrales del sonido</w:t>
      </w:r>
      <w:bookmarkEnd w:id="115"/>
      <w:bookmarkEnd w:id="116"/>
      <w:bookmarkEnd w:id="117"/>
      <w:bookmarkEnd w:id="118"/>
      <w:r w:rsidRPr="007B05B4">
        <w:t xml:space="preserve">  </w:t>
      </w:r>
    </w:p>
    <w:p w:rsidR="00AD0B2F" w:rsidRPr="00143A2B" w:rsidRDefault="00AD0B2F" w:rsidP="003451B9">
      <w:pPr>
        <w:pStyle w:val="13"/>
        <w:numPr>
          <w:ilvl w:val="3"/>
          <w:numId w:val="5"/>
        </w:numPr>
      </w:pPr>
      <w:bookmarkStart w:id="119" w:name="_Toc335825849"/>
      <w:bookmarkStart w:id="120" w:name="_Toc347565956"/>
      <w:bookmarkStart w:id="121" w:name="_Toc384671512"/>
      <w:r w:rsidRPr="00143A2B">
        <w:t>Ondas sonoras</w:t>
      </w:r>
      <w:bookmarkEnd w:id="119"/>
      <w:bookmarkEnd w:id="120"/>
      <w:bookmarkEnd w:id="121"/>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122" w:name="_Toc335825850"/>
      <w:bookmarkStart w:id="123" w:name="_Toc347565957"/>
      <w:bookmarkStart w:id="124" w:name="_Toc384671513"/>
      <w:r w:rsidRPr="00143A2B">
        <w:t>Umbrales absolutos</w:t>
      </w:r>
      <w:bookmarkEnd w:id="122"/>
      <w:bookmarkEnd w:id="123"/>
      <w:bookmarkEnd w:id="124"/>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25" w:name="_Toc324842971"/>
      <w:bookmarkStart w:id="126" w:name="_Toc335825851"/>
      <w:bookmarkStart w:id="127" w:name="_Toc347565958"/>
      <w:bookmarkStart w:id="128" w:name="_Toc384671514"/>
      <w:r w:rsidRPr="001533E9">
        <w:t>Umbral de audibilidad</w:t>
      </w:r>
      <w:bookmarkEnd w:id="125"/>
      <w:bookmarkEnd w:id="126"/>
      <w:bookmarkEnd w:id="127"/>
      <w:bookmarkEnd w:id="128"/>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29" w:name="_Toc324842972"/>
      <w:bookmarkStart w:id="130" w:name="_Toc335825852"/>
      <w:bookmarkStart w:id="131" w:name="_Toc347565959"/>
      <w:bookmarkStart w:id="132" w:name="_Toc384671515"/>
      <w:r w:rsidRPr="001533E9">
        <w:t>Umbrales de frecuencia</w:t>
      </w:r>
      <w:bookmarkEnd w:id="129"/>
      <w:bookmarkEnd w:id="130"/>
      <w:bookmarkEnd w:id="131"/>
      <w:bookmarkEnd w:id="132"/>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3" w:name="_Toc335825853"/>
      <w:bookmarkStart w:id="134" w:name="_Toc347565960"/>
      <w:bookmarkStart w:id="135" w:name="_Toc384671516"/>
      <w:r w:rsidRPr="00500CFF">
        <w:t>Umbral del dolor</w:t>
      </w:r>
      <w:bookmarkEnd w:id="133"/>
      <w:bookmarkEnd w:id="134"/>
      <w:bookmarkEnd w:id="135"/>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136" w:name="_Toc324842973"/>
      <w:bookmarkStart w:id="137" w:name="_Toc335825854"/>
      <w:bookmarkStart w:id="138" w:name="_Toc347565961"/>
      <w:bookmarkStart w:id="139" w:name="_Toc384671517"/>
      <w:r w:rsidRPr="00143A2B">
        <w:t>Efectos nocivos del</w:t>
      </w:r>
      <w:r w:rsidRPr="00595685">
        <w:t xml:space="preserve"> ruido en la audición</w:t>
      </w:r>
      <w:bookmarkEnd w:id="136"/>
      <w:bookmarkEnd w:id="137"/>
      <w:bookmarkEnd w:id="138"/>
      <w:bookmarkEnd w:id="139"/>
    </w:p>
    <w:p w:rsidR="00AD0B2F" w:rsidRPr="00595685" w:rsidRDefault="00AD0B2F" w:rsidP="003451B9">
      <w:pPr>
        <w:pStyle w:val="13"/>
        <w:numPr>
          <w:ilvl w:val="3"/>
          <w:numId w:val="5"/>
        </w:numPr>
        <w:rPr>
          <w:rStyle w:val="Heading3Char"/>
          <w:b/>
          <w:bCs/>
        </w:rPr>
      </w:pPr>
      <w:bookmarkStart w:id="140" w:name="_Toc324842974"/>
      <w:bookmarkStart w:id="141" w:name="_Toc335825855"/>
      <w:bookmarkStart w:id="142" w:name="_Toc347565962"/>
      <w:bookmarkStart w:id="143" w:name="_Toc384671518"/>
      <w:r w:rsidRPr="00244934">
        <w:rPr>
          <w:rStyle w:val="Heading3Char"/>
          <w:b/>
          <w:bCs/>
        </w:rPr>
        <w:t>Trauma acústico (hipoacusia)</w:t>
      </w:r>
      <w:bookmarkEnd w:id="140"/>
      <w:bookmarkEnd w:id="141"/>
      <w:bookmarkEnd w:id="142"/>
      <w:bookmarkEnd w:id="143"/>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4" w:name="_Toc324842975"/>
      <w:bookmarkStart w:id="145" w:name="_Toc335825856"/>
      <w:bookmarkStart w:id="146" w:name="_Toc347565963"/>
      <w:bookmarkStart w:id="147" w:name="_Toc384671519"/>
      <w:proofErr w:type="spellStart"/>
      <w:r w:rsidRPr="00244934">
        <w:rPr>
          <w:rStyle w:val="Heading3Char"/>
          <w:b/>
          <w:bCs/>
        </w:rPr>
        <w:lastRenderedPageBreak/>
        <w:t>Acúfenos</w:t>
      </w:r>
      <w:bookmarkEnd w:id="144"/>
      <w:bookmarkEnd w:id="145"/>
      <w:bookmarkEnd w:id="146"/>
      <w:bookmarkEnd w:id="147"/>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8" w:name="_Toc324842976"/>
      <w:bookmarkStart w:id="149" w:name="_Toc335825857"/>
      <w:bookmarkStart w:id="150" w:name="_Toc347565964"/>
      <w:bookmarkStart w:id="151" w:name="_Toc384671520"/>
      <w:r w:rsidRPr="00244934">
        <w:rPr>
          <w:rStyle w:val="Heading3Char"/>
          <w:b/>
          <w:bCs/>
        </w:rPr>
        <w:t>Desplazamiento temporal de la audición – TTS</w:t>
      </w:r>
      <w:bookmarkEnd w:id="148"/>
      <w:bookmarkEnd w:id="149"/>
      <w:bookmarkEnd w:id="150"/>
      <w:bookmarkEnd w:id="151"/>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 y esto es precisamente lo que medirá la herramienta a desarrollar buscando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Es decir, el</w:t>
      </w:r>
      <w:r w:rsidRPr="00F03BE7">
        <w:rPr>
          <w:lang w:eastAsia="es-CR"/>
        </w:rPr>
        <w:t xml:space="preserve"> sistema auditivo no </w:t>
      </w:r>
      <w:r>
        <w:rPr>
          <w:lang w:eastAsia="es-CR"/>
        </w:rPr>
        <w:t>emitirá</w:t>
      </w:r>
      <w:r w:rsidRPr="00F03BE7">
        <w:rPr>
          <w:lang w:eastAsia="es-CR"/>
        </w:rPr>
        <w:t xml:space="preserve"> señales con frecuencias menores a lo</w:t>
      </w:r>
      <w:r>
        <w:rPr>
          <w:lang w:eastAsia="es-CR"/>
        </w:rPr>
        <w:t xml:space="preserve">s 20 Hz o mayores a los 20 kHz o entre </w:t>
      </w:r>
      <w:r w:rsidRPr="00F03BE7">
        <w:rPr>
          <w:lang w:eastAsia="es-CR"/>
        </w:rPr>
        <w:t>16 Hz y 16 kHz</w:t>
      </w:r>
      <w:r>
        <w:rPr>
          <w:lang w:eastAsia="es-CR"/>
        </w:rPr>
        <w:t xml:space="preserve"> según la literatura</w:t>
      </w:r>
      <w:r w:rsidRPr="00F03BE7">
        <w:rPr>
          <w:lang w:eastAsia="es-CR"/>
        </w:rPr>
        <w:t xml:space="preserve">. </w:t>
      </w:r>
      <w:r>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A9EB668" wp14:editId="05C85FC5">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2" w:name="_Toc343369206"/>
      <w:bookmarkStart w:id="153" w:name="_Toc384671622"/>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52"/>
      <w:bookmarkEnd w:id="153"/>
    </w:p>
    <w:p w:rsidR="00E2208B" w:rsidRPr="00E2208B" w:rsidRDefault="004C0D76"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4" w:name="_Toc324842977"/>
      <w:bookmarkStart w:id="155" w:name="_Toc335825858"/>
      <w:bookmarkStart w:id="156" w:name="_Toc347565965"/>
      <w:bookmarkStart w:id="157" w:name="_Toc384671521"/>
      <w:r w:rsidRPr="00244934">
        <w:rPr>
          <w:rStyle w:val="Heading3Char"/>
          <w:b/>
          <w:bCs/>
        </w:rPr>
        <w:t>Análisis</w:t>
      </w:r>
      <w:bookmarkEnd w:id="154"/>
      <w:bookmarkEnd w:id="155"/>
      <w:bookmarkEnd w:id="156"/>
      <w:bookmarkEnd w:id="157"/>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58" w:name="_Toc335825859"/>
      <w:bookmarkStart w:id="159" w:name="_Toc347565966"/>
      <w:bookmarkStart w:id="160" w:name="_Toc384671522"/>
      <w:r w:rsidRPr="00595685">
        <w:t>Audiometría</w:t>
      </w:r>
      <w:bookmarkEnd w:id="158"/>
      <w:bookmarkEnd w:id="159"/>
      <w:bookmarkEnd w:id="160"/>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1" w:name="_Toc335825860"/>
      <w:bookmarkStart w:id="162" w:name="_Toc347565967"/>
      <w:bookmarkStart w:id="163" w:name="_Toc384671523"/>
      <w:r w:rsidRPr="00595685">
        <w:rPr>
          <w:rStyle w:val="Heading3Char"/>
          <w:b/>
          <w:bCs/>
        </w:rPr>
        <w:t>Audiometría tonal</w:t>
      </w:r>
      <w:bookmarkEnd w:id="161"/>
      <w:bookmarkEnd w:id="162"/>
      <w:bookmarkEnd w:id="163"/>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4" w:name="_Toc335825861"/>
      <w:bookmarkStart w:id="165" w:name="_Toc347565968"/>
      <w:bookmarkStart w:id="166" w:name="_Toc384671524"/>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164"/>
      <w:bookmarkEnd w:id="165"/>
      <w:bookmarkEnd w:id="166"/>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67" w:name="_Toc335825862"/>
      <w:bookmarkStart w:id="168" w:name="_Toc347565969"/>
      <w:bookmarkStart w:id="169" w:name="_Toc384671525"/>
      <w:r w:rsidRPr="00595685">
        <w:t>Audiómetro</w:t>
      </w:r>
      <w:bookmarkEnd w:id="167"/>
      <w:bookmarkEnd w:id="168"/>
      <w:bookmarkEnd w:id="169"/>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730EAD94" wp14:editId="1525FCA1">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0" w:name="_Toc343369207"/>
      <w:bookmarkStart w:id="171" w:name="_Toc384671623"/>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70"/>
      <w:bookmarkEnd w:id="171"/>
    </w:p>
    <w:p w:rsidR="00AD0B2F" w:rsidRPr="009C6E38" w:rsidRDefault="004C0D76"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2" w:name="_Toc335825863"/>
      <w:bookmarkStart w:id="173" w:name="_Toc347565970"/>
      <w:bookmarkStart w:id="174" w:name="_Toc384671526"/>
      <w:r w:rsidRPr="00595685">
        <w:lastRenderedPageBreak/>
        <w:t>Audiograma o test auditivo</w:t>
      </w:r>
      <w:bookmarkEnd w:id="172"/>
      <w:bookmarkEnd w:id="173"/>
      <w:bookmarkEnd w:id="174"/>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6D597BAF" wp14:editId="1CEAE88E">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75" w:name="_Toc343369208"/>
      <w:bookmarkStart w:id="176" w:name="_Toc384671624"/>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75"/>
      <w:bookmarkEnd w:id="176"/>
      <w:proofErr w:type="spellEnd"/>
    </w:p>
    <w:p w:rsidR="00AD0B2F" w:rsidRPr="00242683" w:rsidRDefault="004C0D76"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77" w:name="_Toc335825864"/>
      <w:bookmarkStart w:id="178" w:name="_Toc347565971"/>
      <w:bookmarkStart w:id="179" w:name="_Toc384671527"/>
      <w:r w:rsidRPr="00595685">
        <w:t>Los auriculares</w:t>
      </w:r>
      <w:bookmarkEnd w:id="177"/>
      <w:bookmarkEnd w:id="178"/>
      <w:bookmarkEnd w:id="179"/>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0" w:name="_Toc335825865"/>
      <w:bookmarkStart w:id="181" w:name="_Toc347565972"/>
      <w:bookmarkStart w:id="182" w:name="_Toc384671528"/>
      <w:r>
        <w:lastRenderedPageBreak/>
        <w:t xml:space="preserve">Los Generalidades de </w:t>
      </w:r>
      <w:r w:rsidRPr="007C7783">
        <w:t>audífonos</w:t>
      </w:r>
      <w:bookmarkEnd w:id="180"/>
      <w:bookmarkEnd w:id="181"/>
      <w:bookmarkEnd w:id="182"/>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3" w:name="_Toc335825866"/>
      <w:bookmarkStart w:id="184" w:name="_Toc347565973"/>
      <w:bookmarkStart w:id="185" w:name="_Toc384671529"/>
      <w:r>
        <w:t>Diseños</w:t>
      </w:r>
      <w:bookmarkEnd w:id="183"/>
      <w:bookmarkEnd w:id="184"/>
      <w:bookmarkEnd w:id="185"/>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86" w:name="_Toc335825867"/>
      <w:bookmarkStart w:id="187" w:name="_Toc347565974"/>
      <w:bookmarkStart w:id="188" w:name="_Ref384149258"/>
      <w:bookmarkStart w:id="189" w:name="_Toc384671530"/>
      <w:r w:rsidRPr="001533E9">
        <w:t>Características técnicas</w:t>
      </w:r>
      <w:bookmarkEnd w:id="186"/>
      <w:bookmarkEnd w:id="187"/>
      <w:bookmarkEnd w:id="188"/>
      <w:bookmarkEnd w:id="189"/>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0" w:name="_Toc335825868"/>
      <w:bookmarkStart w:id="191" w:name="_Toc347565975"/>
      <w:bookmarkStart w:id="192" w:name="_Ref384124828"/>
      <w:bookmarkStart w:id="193" w:name="_Ref384124832"/>
      <w:bookmarkStart w:id="194" w:name="_Toc384671531"/>
      <w:r w:rsidRPr="001F1CB1">
        <w:t>Sistema operativo móvil o SO móvil</w:t>
      </w:r>
      <w:bookmarkEnd w:id="190"/>
      <w:bookmarkEnd w:id="191"/>
      <w:bookmarkEnd w:id="192"/>
      <w:bookmarkEnd w:id="193"/>
      <w:bookmarkEnd w:id="194"/>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5" w:name="_Toc335825869"/>
      <w:bookmarkStart w:id="196" w:name="_Toc347565976"/>
      <w:bookmarkStart w:id="197" w:name="_Toc384671532"/>
      <w:r w:rsidRPr="001F1CB1">
        <w:t>Middleware</w:t>
      </w:r>
      <w:bookmarkEnd w:id="195"/>
      <w:bookmarkEnd w:id="196"/>
      <w:bookmarkEnd w:id="197"/>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198" w:name="_Toc335825870"/>
      <w:bookmarkStart w:id="199" w:name="_Toc347565977"/>
      <w:bookmarkStart w:id="200" w:name="_Toc384671533"/>
      <w:r w:rsidRPr="001F1CB1">
        <w:t>Sistemas operativos móviles más conocidos</w:t>
      </w:r>
      <w:bookmarkEnd w:id="198"/>
      <w:bookmarkEnd w:id="199"/>
      <w:bookmarkEnd w:id="200"/>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r w:rsidRPr="00FB33B8">
        <w:rPr>
          <w:b/>
          <w:lang w:eastAsia="es-CR"/>
        </w:rPr>
        <w:t>Android</w:t>
      </w:r>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Cada aplicación Android corre en su propio proceso con su propia.</w:t>
      </w:r>
    </w:p>
    <w:p w:rsidR="00AD0B2F" w:rsidRDefault="00AD0B2F" w:rsidP="003451B9">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p>
    <w:p w:rsidR="00AD0B2F" w:rsidRDefault="00AD0B2F" w:rsidP="003451B9">
      <w:pPr>
        <w:pStyle w:val="12"/>
        <w:numPr>
          <w:ilvl w:val="1"/>
          <w:numId w:val="8"/>
        </w:numPr>
      </w:pPr>
      <w:bookmarkStart w:id="201" w:name="_Toc347565978"/>
      <w:bookmarkStart w:id="202" w:name="_Toc384671534"/>
      <w:r>
        <w:t>Marco Metodológico</w:t>
      </w:r>
      <w:bookmarkEnd w:id="201"/>
      <w:bookmarkEnd w:id="202"/>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Cada iteración del ciclo de vida incluye: planificación, análisis de requerimientos,</w:t>
      </w:r>
      <w:r>
        <w:t xml:space="preserve"> </w:t>
      </w:r>
      <w:r w:rsidRPr="000E121B">
        <w:t xml:space="preserve">diseño, codificación, revisión y documentación. Cada iteración no debe añadir demasiada funcionalidad, para justificar el lanzamiento del producto al mercado, sino que la meta debe </w:t>
      </w:r>
      <w:r>
        <w:t xml:space="preserve">ser conseguir </w:t>
      </w:r>
      <w:r>
        <w:lastRenderedPageBreak/>
        <w:t>una</w:t>
      </w:r>
      <w:r w:rsidRPr="000E121B">
        <w:t xml:space="preserve"> versión funcional sin errores.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3" w:name="_Toc335332641"/>
      <w:bookmarkStart w:id="204" w:name="_Toc347565979"/>
      <w:bookmarkStart w:id="205" w:name="_Toc384671535"/>
      <w:r w:rsidRPr="00993CDF">
        <w:t>Metodología ágil para el desarrollo de software móvil</w:t>
      </w:r>
      <w:bookmarkEnd w:id="203"/>
      <w:bookmarkEnd w:id="204"/>
      <w:bookmarkEnd w:id="205"/>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 xml:space="preserve">Esta metodología se ajusta al proyecto pues el desarrollo ágil es justo lo necesario para dos programadores a lo largo de cada </w:t>
      </w:r>
      <w:r w:rsidRPr="0099408A">
        <w:t>fase</w:t>
      </w:r>
      <w:r>
        <w:t>:</w:t>
      </w:r>
    </w:p>
    <w:p w:rsidR="00AD0B2F" w:rsidRDefault="00AD0B2F" w:rsidP="00AD0B2F"/>
    <w:p w:rsidR="00AD0B2F" w:rsidRPr="009D5010" w:rsidRDefault="00AD0B2F" w:rsidP="00AD0B2F">
      <w:pPr>
        <w:ind w:firstLine="708"/>
        <w:rPr>
          <w:b/>
          <w:bCs/>
        </w:rPr>
      </w:pPr>
      <w:r>
        <w:rPr>
          <w:b/>
        </w:rPr>
        <w:lastRenderedPageBreak/>
        <w:t>E</w:t>
      </w:r>
      <w:r w:rsidRPr="00B870B6">
        <w:rPr>
          <w:b/>
        </w:rPr>
        <w:t>xploración</w:t>
      </w:r>
      <w:r w:rsidRPr="0099408A">
        <w:t>,</w:t>
      </w:r>
      <w:r>
        <w:t xml:space="preserve"> </w:t>
      </w:r>
      <w:r w:rsidR="00CC6517">
        <w:t xml:space="preserve">se realiza un estudio de factibilidad y </w:t>
      </w:r>
      <w:r>
        <w:t xml:space="preserve">se debe de establecer un plan de proyecto o cronograma de trabajo para este caso el mismo se ubica en el </w:t>
      </w:r>
      <w:r w:rsidRPr="009D5010">
        <w:t>apartado</w:t>
      </w:r>
      <w:r>
        <w:t xml:space="preserve">: </w:t>
      </w:r>
      <w:r w:rsidRPr="009D5010">
        <w:rPr>
          <w:bCs/>
        </w:rPr>
        <w:t>Plan de trabajo</w:t>
      </w:r>
      <w:r>
        <w:rPr>
          <w:bCs/>
        </w:rPr>
        <w:t xml:space="preserve"> de este documento.</w:t>
      </w:r>
    </w:p>
    <w:p w:rsidR="00AD0B2F" w:rsidRDefault="00AD0B2F" w:rsidP="00AD0B2F"/>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143A2B" w:rsidRDefault="00AD0B2F" w:rsidP="00AD0B2F">
      <w:pPr>
        <w:ind w:firstLine="708"/>
        <w:rPr>
          <w:lang w:val="en-US"/>
        </w:rPr>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Pr="00143A2B">
        <w:t xml:space="preserve"> q</w:t>
      </w:r>
      <w:r w:rsidR="000949C8" w:rsidRPr="00143A2B">
        <w:t>ue indique cuales</w:t>
      </w:r>
      <w:proofErr w:type="gramStart"/>
      <w:r w:rsidR="000949C8" w:rsidRPr="00143A2B">
        <w:t xml:space="preserve">,  </w:t>
      </w:r>
      <w:r w:rsidRPr="00143A2B">
        <w:t>,</w:t>
      </w:r>
      <w:proofErr w:type="gramEnd"/>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que se averiguaron en el apartado de Antecedentes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junto con el equipo auditivo más conveniente para realizar una prueba exitosa. A continuación se resume la fase de inicialización</w:t>
      </w:r>
      <w:r w:rsidRPr="00143A2B">
        <w:rPr>
          <w:lang w:val="en-US"/>
        </w:rPr>
        <w:t>:</w:t>
      </w:r>
    </w:p>
    <w:p w:rsidR="00AD0B2F" w:rsidRPr="00311F48" w:rsidRDefault="00AD0B2F" w:rsidP="00AD0B2F">
      <w:pPr>
        <w:jc w:val="center"/>
        <w:rPr>
          <w:highlight w:val="yellow"/>
          <w:lang w:val="en-US"/>
        </w:rPr>
      </w:pPr>
      <w:r w:rsidRPr="00311F48">
        <w:rPr>
          <w:noProof/>
          <w:highlight w:val="yellow"/>
          <w:lang w:eastAsia="es-CR"/>
        </w:rPr>
        <w:lastRenderedPageBreak/>
        <w:drawing>
          <wp:inline distT="0" distB="0" distL="0" distR="0" wp14:anchorId="71EE8437" wp14:editId="66532AC3">
            <wp:extent cx="6257925" cy="3562350"/>
            <wp:effectExtent l="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7925" cy="3562350"/>
                    </a:xfrm>
                    <a:prstGeom prst="rect">
                      <a:avLst/>
                    </a:prstGeom>
                  </pic:spPr>
                </pic:pic>
              </a:graphicData>
            </a:graphic>
          </wp:inline>
        </w:drawing>
      </w:r>
    </w:p>
    <w:p w:rsidR="00515636" w:rsidRDefault="00AD0B2F" w:rsidP="00AD0B2F">
      <w:pPr>
        <w:pStyle w:val="Caption"/>
      </w:pPr>
      <w:bookmarkStart w:id="206" w:name="_Toc335332662"/>
      <w:bookmarkStart w:id="207" w:name="_Toc343369209"/>
      <w:bookmarkStart w:id="208" w:name="_Toc384671625"/>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206"/>
      <w:bookmarkEnd w:id="207"/>
      <w:bookmarkEnd w:id="208"/>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t xml:space="preserve"> Seguidamente s</w:t>
      </w:r>
      <w:r w:rsidRPr="0099408A">
        <w:t>e preparan las pruebas de la iteración de antemano</w:t>
      </w:r>
      <w:r>
        <w:t xml:space="preserve">, es decir antes de terminar el desarrollo se debe de contar con la definición de las pruebas a realizar </w:t>
      </w:r>
      <w:r w:rsidRPr="0099408A">
        <w:t>(</w:t>
      </w:r>
      <w:r>
        <w:t>esta</w:t>
      </w:r>
      <w:r w:rsidRPr="0099408A">
        <w:t xml:space="preserve"> técnica </w:t>
      </w:r>
      <w:r>
        <w:t xml:space="preserve">es definida como </w:t>
      </w:r>
      <w:r w:rsidRPr="0099408A">
        <w:t>Test</w:t>
      </w:r>
      <w:r>
        <w:t xml:space="preserve"> </w:t>
      </w:r>
      <w:proofErr w:type="spellStart"/>
      <w:r w:rsidRPr="0099408A">
        <w:t>Driven</w:t>
      </w:r>
      <w:proofErr w:type="spellEnd"/>
      <w:r>
        <w:t xml:space="preserve"> </w:t>
      </w:r>
      <w:proofErr w:type="spellStart"/>
      <w:r w:rsidR="00547429">
        <w:t>Development</w:t>
      </w:r>
      <w:proofErr w:type="spellEnd"/>
      <w:r w:rsidRPr="0099408A">
        <w:t>).</w:t>
      </w:r>
      <w:r w:rsidRPr="00D8753F">
        <w:t xml:space="preserve"> </w:t>
      </w:r>
      <w:r>
        <w:t xml:space="preserve">Esta fase nos parece importante y funcional para el proyecto porque </w:t>
      </w:r>
      <w:r w:rsidRPr="0099408A">
        <w:t>se</w:t>
      </w:r>
      <w:r>
        <w:t xml:space="preserve"> </w:t>
      </w:r>
      <w:r w:rsidRPr="0099408A">
        <w:t>repite</w:t>
      </w:r>
      <w:r>
        <w:t xml:space="preserve"> </w:t>
      </w:r>
      <w:r w:rsidRPr="0099408A">
        <w:t>iterativamente</w:t>
      </w:r>
      <w:r>
        <w:t xml:space="preserve"> </w:t>
      </w:r>
      <w:r w:rsidRPr="0099408A">
        <w:t>hasta</w:t>
      </w:r>
      <w:r>
        <w:t xml:space="preserve"> </w:t>
      </w:r>
      <w:r w:rsidRPr="0099408A">
        <w:t>implementar</w:t>
      </w:r>
      <w:r>
        <w:t xml:space="preserve"> </w:t>
      </w:r>
      <w:r w:rsidRPr="0099408A">
        <w:t>todas</w:t>
      </w:r>
      <w:r>
        <w:t xml:space="preserve"> </w:t>
      </w:r>
      <w:r w:rsidRPr="0099408A">
        <w:t>las</w:t>
      </w:r>
      <w:r>
        <w:t xml:space="preserve"> </w:t>
      </w:r>
      <w:r w:rsidRPr="0099408A">
        <w:t>funcionalidades</w:t>
      </w:r>
      <w:r>
        <w:t xml:space="preserve"> generando un producto inicial.</w:t>
      </w:r>
    </w:p>
    <w:p w:rsidR="00AD0B2F" w:rsidRDefault="00AD0B2F" w:rsidP="00AD0B2F">
      <w:pPr>
        <w:ind w:firstLine="708"/>
      </w:pPr>
    </w:p>
    <w:p w:rsidR="00AD0B2F" w:rsidRPr="00143A2B" w:rsidRDefault="00AD0B2F" w:rsidP="00AD0B2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Pr="00143A2B">
        <w:rPr>
          <w:i/>
        </w:rPr>
        <w:t xml:space="preserve"> </w:t>
      </w:r>
      <w:r w:rsidRPr="00143A2B">
        <w:t xml:space="preserve">a realizar y el segundo día se establecerán las pruebas unitarias a implementar (Test </w:t>
      </w:r>
      <w:proofErr w:type="spellStart"/>
      <w:r w:rsidRPr="00143A2B">
        <w:t>Driven</w:t>
      </w:r>
      <w:proofErr w:type="spellEnd"/>
      <w:r w:rsidRPr="00143A2B">
        <w:t xml:space="preserve"> </w:t>
      </w:r>
      <w:proofErr w:type="spellStart"/>
      <w:r w:rsidRPr="00143A2B">
        <w:t>Development</w:t>
      </w:r>
      <w:proofErr w:type="spellEnd"/>
      <w:r w:rsidRPr="00143A2B">
        <w:t xml:space="preserve">). Los siguientes días se trabajarán en la realización de las historias escogidas y por último se libera la iteración. A continuación se presenta una ilustración de la fase de </w:t>
      </w:r>
      <w:proofErr w:type="spellStart"/>
      <w:r w:rsidRPr="00143A2B">
        <w:t>productización</w:t>
      </w:r>
      <w:proofErr w:type="spellEnd"/>
      <w:r w:rsidRPr="00143A2B">
        <w:t>:</w:t>
      </w:r>
    </w:p>
    <w:p w:rsidR="00AD0B2F" w:rsidRPr="00311F48" w:rsidRDefault="00AD0B2F" w:rsidP="00AD0B2F">
      <w:pPr>
        <w:jc w:val="center"/>
        <w:rPr>
          <w:highlight w:val="yellow"/>
        </w:rPr>
      </w:pPr>
      <w:r w:rsidRPr="001E250E">
        <w:rPr>
          <w:noProof/>
          <w:lang w:eastAsia="es-CR"/>
        </w:rPr>
        <w:lastRenderedPageBreak/>
        <w:drawing>
          <wp:inline distT="0" distB="0" distL="0" distR="0" wp14:anchorId="1F9C738D" wp14:editId="5009B39A">
            <wp:extent cx="4181475" cy="4352925"/>
            <wp:effectExtent l="0" t="0" r="9525" b="952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productizaci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1475" cy="4352925"/>
                    </a:xfrm>
                    <a:prstGeom prst="rect">
                      <a:avLst/>
                    </a:prstGeom>
                  </pic:spPr>
                </pic:pic>
              </a:graphicData>
            </a:graphic>
          </wp:inline>
        </w:drawing>
      </w:r>
    </w:p>
    <w:p w:rsidR="00515636" w:rsidRDefault="00AD0B2F" w:rsidP="00AD0B2F">
      <w:pPr>
        <w:pStyle w:val="Caption"/>
      </w:pPr>
      <w:bookmarkStart w:id="209" w:name="_Toc335332663"/>
      <w:bookmarkStart w:id="210" w:name="_Toc343369210"/>
      <w:bookmarkStart w:id="211" w:name="_Toc384671626"/>
      <w:r w:rsidRPr="00500CFF">
        <w:t xml:space="preserve">Ilustración </w:t>
      </w:r>
      <w:r w:rsidR="00245F9B">
        <w:fldChar w:fldCharType="begin"/>
      </w:r>
      <w:r>
        <w:instrText xml:space="preserve"> SEQ Ilustración \* ARABIC </w:instrText>
      </w:r>
      <w:r w:rsidR="00245F9B">
        <w:fldChar w:fldCharType="separate"/>
      </w:r>
      <w:r w:rsidR="00A9183A">
        <w:rPr>
          <w:noProof/>
        </w:rPr>
        <w:t>7</w:t>
      </w:r>
      <w:r w:rsidR="00245F9B">
        <w:rPr>
          <w:noProof/>
        </w:rPr>
        <w:fldChar w:fldCharType="end"/>
      </w:r>
      <w:r w:rsidRPr="00500CFF">
        <w:t xml:space="preserve"> – Fase de </w:t>
      </w:r>
      <w:proofErr w:type="spellStart"/>
      <w:r w:rsidRPr="00500CFF">
        <w:t>productización</w:t>
      </w:r>
      <w:bookmarkEnd w:id="209"/>
      <w:bookmarkEnd w:id="210"/>
      <w:bookmarkEnd w:id="211"/>
      <w:proofErr w:type="spellEnd"/>
    </w:p>
    <w:p w:rsidR="00AD0B2F" w:rsidRPr="00B1017C"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 dará la división de tareas por tanto se define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 se debe de contar con el test audiométrico terminado e integrado 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12" w:name="_Toc347565980"/>
      <w:bookmarkStart w:id="213" w:name="_Toc384671536"/>
      <w:r w:rsidRPr="00C442FB">
        <w:rPr>
          <w:szCs w:val="23"/>
        </w:rPr>
        <w:lastRenderedPageBreak/>
        <w:t>CAPÍTULO 3</w:t>
      </w:r>
      <w:bookmarkEnd w:id="212"/>
      <w:bookmarkEnd w:id="213"/>
    </w:p>
    <w:p w:rsidR="00AD0B2F" w:rsidRDefault="00AD0B2F" w:rsidP="00AD0B2F">
      <w:pPr>
        <w:pStyle w:val="12"/>
      </w:pPr>
      <w:bookmarkStart w:id="214" w:name="_Toc347565981"/>
      <w:bookmarkStart w:id="215" w:name="_Toc384671537"/>
      <w:r>
        <w:t xml:space="preserve">Procedimiento </w:t>
      </w:r>
      <w:r w:rsidRPr="00993CDF">
        <w:t>Metodológico</w:t>
      </w:r>
      <w:bookmarkEnd w:id="214"/>
      <w:bookmarkEnd w:id="215"/>
    </w:p>
    <w:p w:rsidR="00DE3DA9" w:rsidRDefault="00DE3DA9" w:rsidP="00AD0B2F">
      <w:pPr>
        <w:pStyle w:val="13"/>
        <w:tabs>
          <w:tab w:val="left" w:pos="1134"/>
        </w:tabs>
      </w:pPr>
      <w:bookmarkStart w:id="216" w:name="_Toc347565982"/>
      <w:bookmarkStart w:id="217" w:name="_Toc384671538"/>
      <w:r>
        <w:t>Mobile-D – Fase de exploración</w:t>
      </w:r>
      <w:bookmarkEnd w:id="216"/>
      <w:bookmarkEnd w:id="217"/>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18" w:name="_Toc347565983"/>
      <w:bookmarkStart w:id="219" w:name="_Toc384671539"/>
      <w:r>
        <w:t>Contacto inicial</w:t>
      </w:r>
      <w:bookmarkEnd w:id="218"/>
      <w:bookmarkEnd w:id="219"/>
    </w:p>
    <w:p w:rsidR="00051055" w:rsidRPr="00051055" w:rsidRDefault="002C0DA1" w:rsidP="00073592">
      <w:pPr>
        <w:ind w:firstLine="708"/>
        <w:rPr>
          <w:b/>
        </w:rPr>
      </w:pPr>
      <w:r>
        <w:t xml:space="preserve">El contacto inicial con la Clínica Audinsa se da mediante la Doctora Silvia Bonilla Berríos, la </w:t>
      </w:r>
      <w:proofErr w:type="spellStart"/>
      <w:r>
        <w:t>cuál</w:t>
      </w:r>
      <w:proofErr w:type="spellEnd"/>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20" w:name="_Toc347565984"/>
      <w:bookmarkStart w:id="221" w:name="_Toc384671540"/>
      <w:r>
        <w:t>Realización del plan de trabajo</w:t>
      </w:r>
      <w:bookmarkEnd w:id="220"/>
      <w:bookmarkEnd w:id="221"/>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22" w:name="_Toc337713594"/>
      <w:bookmarkStart w:id="223" w:name="_Toc347565985"/>
      <w:bookmarkStart w:id="224" w:name="_Toc384671541"/>
      <w:r w:rsidRPr="00CC6517">
        <w:t>Estudio de factibilidad</w:t>
      </w:r>
      <w:bookmarkEnd w:id="222"/>
      <w:bookmarkEnd w:id="223"/>
      <w:bookmarkEnd w:id="224"/>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5" w:name="_Toc337713595"/>
      <w:bookmarkStart w:id="226" w:name="_Toc347565986"/>
      <w:bookmarkStart w:id="227" w:name="_Toc384671542"/>
      <w:r w:rsidRPr="00CC6517">
        <w:t>Técnica</w:t>
      </w:r>
      <w:bookmarkEnd w:id="225"/>
      <w:bookmarkEnd w:id="226"/>
      <w:bookmarkEnd w:id="227"/>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w:t>
      </w:r>
      <w:r>
        <w:rPr>
          <w:szCs w:val="24"/>
          <w:lang w:eastAsia="es-CR"/>
        </w:rPr>
        <w:lastRenderedPageBreak/>
        <w:t>herramienta a su vez, permite la adquisición y soporte 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28" w:name="_Toc337713596"/>
      <w:bookmarkStart w:id="229" w:name="_Toc347565987"/>
      <w:bookmarkStart w:id="230" w:name="_Toc384671543"/>
      <w:r w:rsidRPr="00CC6517">
        <w:t>Operativa</w:t>
      </w:r>
      <w:bookmarkEnd w:id="228"/>
      <w:bookmarkEnd w:id="229"/>
      <w:bookmarkEnd w:id="230"/>
    </w:p>
    <w:p w:rsidR="00CC6517" w:rsidRDefault="00CC6517" w:rsidP="00CC6517">
      <w:pPr>
        <w:ind w:firstLine="708"/>
        <w:rPr>
          <w:szCs w:val="24"/>
          <w:lang w:eastAsia="es-CR"/>
        </w:rPr>
      </w:pPr>
      <w:r>
        <w:rPr>
          <w:szCs w:val="24"/>
          <w:lang w:eastAsia="es-CR"/>
        </w:rPr>
        <w:t xml:space="preserve">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w:t>
      </w:r>
      <w:commentRangeStart w:id="231"/>
      <w:r>
        <w:rPr>
          <w:szCs w:val="24"/>
          <w:lang w:eastAsia="es-CR"/>
        </w:rPr>
        <w:t>Clínica</w:t>
      </w:r>
      <w:commentRangeEnd w:id="231"/>
      <w:r w:rsidR="001116B2">
        <w:rPr>
          <w:rStyle w:val="CommentReference"/>
        </w:rPr>
        <w:commentReference w:id="231"/>
      </w:r>
      <w:r>
        <w:rPr>
          <w:szCs w:val="24"/>
          <w:lang w:eastAsia="es-CR"/>
        </w:rPr>
        <w:t>:</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1F3BEA72" wp14:editId="589DE68A">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3CA20EC7" wp14:editId="301DCF8C">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02AFECE1" wp14:editId="321F1E00">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6ECEAA8F" wp14:editId="09722883">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7B88E71A" wp14:editId="4E16D584">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5D0A1992" wp14:editId="6783D01A">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46D35C06" wp14:editId="357E1F35">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4280039A" wp14:editId="4417127F">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442D6D06" wp14:editId="1DBC65AF">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5F95B0A1" wp14:editId="0CA60A53">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58E6D2F7" wp14:editId="2A382C24">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480235D2" wp14:editId="17D7A3D7">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46B52DD2" wp14:editId="2FABAC67">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CC6517" w:rsidRDefault="00CC6517" w:rsidP="00CC6517">
      <w:pPr>
        <w:pStyle w:val="Caption"/>
        <w:rPr>
          <w:szCs w:val="18"/>
        </w:rPr>
      </w:pPr>
      <w:bookmarkStart w:id="232" w:name="_Toc337713616"/>
      <w:bookmarkStart w:id="233" w:name="_Toc343369211"/>
      <w:bookmarkStart w:id="234" w:name="_Toc384671627"/>
      <w:r>
        <w:rPr>
          <w:szCs w:val="18"/>
        </w:rPr>
        <w:t xml:space="preserve">Ilustración </w:t>
      </w:r>
      <w:r w:rsidR="00245F9B">
        <w:fldChar w:fldCharType="begin"/>
      </w:r>
      <w:r>
        <w:rPr>
          <w:szCs w:val="18"/>
        </w:rPr>
        <w:instrText xml:space="preserve"> SEQ Ilustración \* ARABIC </w:instrText>
      </w:r>
      <w:r w:rsidR="00245F9B">
        <w:fldChar w:fldCharType="separate"/>
      </w:r>
      <w:r w:rsidR="00A9183A">
        <w:rPr>
          <w:noProof/>
          <w:szCs w:val="18"/>
        </w:rPr>
        <w:t>8</w:t>
      </w:r>
      <w:r w:rsidR="00245F9B">
        <w:fldChar w:fldCharType="end"/>
      </w:r>
      <w:r>
        <w:rPr>
          <w:szCs w:val="18"/>
        </w:rPr>
        <w:t xml:space="preserve"> – Soporte de la aplicación en las operaciones básicas de la Clínica Audinsa</w:t>
      </w:r>
      <w:bookmarkEnd w:id="232"/>
      <w:bookmarkEnd w:id="233"/>
      <w:bookmarkEnd w:id="234"/>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El personal de la clínica no tiene que capacitarse en ningún aspecto, ya que la aplicación proveerá un servicio extra de audiología a los pacientes,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5" w:name="_Toc337713597"/>
      <w:bookmarkStart w:id="236" w:name="_Toc347565988"/>
      <w:bookmarkStart w:id="237" w:name="_Toc384671544"/>
      <w:r w:rsidRPr="00CC6517">
        <w:t>Financiera</w:t>
      </w:r>
      <w:bookmarkEnd w:id="235"/>
      <w:bookmarkEnd w:id="236"/>
      <w:bookmarkEnd w:id="237"/>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38" w:name="_Toc337713598"/>
      <w:bookmarkStart w:id="239" w:name="_Toc347565989"/>
      <w:bookmarkStart w:id="240" w:name="_Toc384671545"/>
      <w:r w:rsidRPr="00CC6517">
        <w:t>Costo de recursos humanos</w:t>
      </w:r>
      <w:bookmarkEnd w:id="238"/>
      <w:bookmarkEnd w:id="239"/>
      <w:bookmarkEnd w:id="240"/>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41" w:name="_Toc337713618"/>
      <w:r>
        <w:rPr>
          <w:szCs w:val="18"/>
        </w:rPr>
        <w:t xml:space="preserve">Tabla </w:t>
      </w:r>
      <w:r w:rsidR="00245F9B">
        <w:fldChar w:fldCharType="begin"/>
      </w:r>
      <w:r>
        <w:rPr>
          <w:szCs w:val="18"/>
        </w:rPr>
        <w:instrText xml:space="preserve"> SEQ Tabla \* ARABIC </w:instrText>
      </w:r>
      <w:r w:rsidR="00245F9B">
        <w:fldChar w:fldCharType="separate"/>
      </w:r>
      <w:r w:rsidR="00276AC4">
        <w:rPr>
          <w:noProof/>
          <w:szCs w:val="18"/>
        </w:rPr>
        <w:t>1</w:t>
      </w:r>
      <w:r w:rsidR="00245F9B">
        <w:fldChar w:fldCharType="end"/>
      </w:r>
      <w:r>
        <w:rPr>
          <w:szCs w:val="18"/>
        </w:rPr>
        <w:t xml:space="preserve"> – Costo de recursos humanos estimado</w:t>
      </w:r>
      <w:bookmarkEnd w:id="241"/>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2" w:name="_Toc337713599"/>
      <w:bookmarkStart w:id="243" w:name="_Toc347565990"/>
      <w:bookmarkStart w:id="244" w:name="_Toc384671546"/>
      <w:r w:rsidRPr="00CC6517">
        <w:t>Costo de equipos y software a utilizar</w:t>
      </w:r>
      <w:bookmarkEnd w:id="242"/>
      <w:bookmarkEnd w:id="243"/>
      <w:bookmarkEnd w:id="244"/>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$25</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F64DF3">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$3554</w:t>
            </w:r>
          </w:p>
        </w:tc>
      </w:tr>
    </w:tbl>
    <w:p w:rsidR="00CC6517" w:rsidRDefault="00CC6517" w:rsidP="00CC6517">
      <w:pPr>
        <w:pStyle w:val="Caption"/>
        <w:rPr>
          <w:szCs w:val="18"/>
        </w:rPr>
      </w:pPr>
      <w:bookmarkStart w:id="245" w:name="_Toc337713619"/>
      <w:r>
        <w:rPr>
          <w:szCs w:val="18"/>
        </w:rPr>
        <w:t xml:space="preserve">Tabla </w:t>
      </w:r>
      <w:r w:rsidR="00245F9B">
        <w:fldChar w:fldCharType="begin"/>
      </w:r>
      <w:r>
        <w:rPr>
          <w:szCs w:val="18"/>
        </w:rPr>
        <w:instrText xml:space="preserve"> SEQ Tabla \* ARABIC </w:instrText>
      </w:r>
      <w:r w:rsidR="00245F9B">
        <w:fldChar w:fldCharType="separate"/>
      </w:r>
      <w:r w:rsidR="00276AC4">
        <w:rPr>
          <w:noProof/>
          <w:szCs w:val="18"/>
        </w:rPr>
        <w:t>2</w:t>
      </w:r>
      <w:r w:rsidR="00245F9B">
        <w:fldChar w:fldCharType="end"/>
      </w:r>
      <w:r>
        <w:rPr>
          <w:szCs w:val="18"/>
        </w:rPr>
        <w:t xml:space="preserve"> – Costo de activos a utilizar</w:t>
      </w:r>
      <w:bookmarkEnd w:id="245"/>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en paralelo con el desarrollo de la aplicación.</w:t>
      </w:r>
    </w:p>
    <w:p w:rsidR="00CC6517" w:rsidRPr="001E250E" w:rsidRDefault="00CC6517" w:rsidP="003451B9">
      <w:pPr>
        <w:pStyle w:val="13"/>
        <w:numPr>
          <w:ilvl w:val="4"/>
          <w:numId w:val="5"/>
        </w:numPr>
        <w:tabs>
          <w:tab w:val="left" w:pos="1134"/>
        </w:tabs>
      </w:pPr>
      <w:bookmarkStart w:id="246" w:name="_Toc337713600"/>
      <w:bookmarkStart w:id="247" w:name="_Toc347565991"/>
      <w:bookmarkStart w:id="248" w:name="_Toc384671547"/>
      <w:r w:rsidRPr="001E250E">
        <w:t>Legal</w:t>
      </w:r>
      <w:bookmarkEnd w:id="246"/>
      <w:bookmarkEnd w:id="247"/>
      <w:bookmarkEnd w:id="248"/>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49" w:name="_Toc347565992"/>
      <w:bookmarkStart w:id="250" w:name="_Toc384671548"/>
      <w:r>
        <w:t>Mobile-D – Fase de inicialización</w:t>
      </w:r>
      <w:bookmarkEnd w:id="249"/>
      <w:bookmarkEnd w:id="250"/>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1" w:name="_Toc347565993"/>
      <w:bookmarkStart w:id="252" w:name="_Toc384671549"/>
      <w:r>
        <w:t>Definición de requerimientos</w:t>
      </w:r>
      <w:bookmarkEnd w:id="251"/>
      <w:bookmarkEnd w:id="252"/>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276AC4" w:rsidP="00276AC4">
      <w:pPr>
        <w:pStyle w:val="Caption"/>
      </w:pPr>
      <w:bookmarkStart w:id="253" w:name="_Ref384125019"/>
      <w:r>
        <w:t xml:space="preserve">Tabla </w:t>
      </w:r>
      <w:fldSimple w:instr=" SEQ Tabla \* ARABIC ">
        <w:r>
          <w:rPr>
            <w:noProof/>
          </w:rPr>
          <w:t>3</w:t>
        </w:r>
      </w:fldSimple>
      <w:r>
        <w:t xml:space="preserve"> - Comparación de aplicaciones de audiología existentes</w:t>
      </w:r>
      <w:bookmarkEnd w:id="253"/>
    </w:p>
    <w:p w:rsidR="00B548D6" w:rsidRPr="00B1017C" w:rsidRDefault="00B548D6" w:rsidP="00B548D6">
      <w:pPr>
        <w:pStyle w:val="Caption"/>
      </w:pPr>
      <w:r w:rsidRPr="00500CFF">
        <w:rPr>
          <w:sz w:val="16"/>
          <w:szCs w:val="16"/>
        </w:rPr>
        <w:t>Elaboración propia</w:t>
      </w:r>
    </w:p>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t>regresar</w:t>
      </w:r>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lastRenderedPageBreak/>
        <w:t>Pantallas con las instrucciones de los exámenes.</w:t>
      </w:r>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Acerca </w:t>
      </w:r>
      <w:commentRangeStart w:id="254"/>
      <w:r>
        <w:rPr>
          <w:rFonts w:ascii="Times New Roman" w:hAnsi="Times New Roman"/>
          <w:lang w:val="es-CR"/>
        </w:rPr>
        <w:t>de</w:t>
      </w:r>
      <w:commentRangeEnd w:id="254"/>
      <w:r>
        <w:rPr>
          <w:rStyle w:val="CommentReference"/>
          <w:rFonts w:ascii="Times New Roman" w:eastAsia="Times New Roman" w:hAnsi="Times New Roman" w:cs="Times New Roman"/>
          <w:kern w:val="0"/>
          <w:lang w:val="es-CR" w:eastAsia="es-ES" w:bidi="ar-SA"/>
        </w:rPr>
        <w:commentReference w:id="254"/>
      </w:r>
      <w:r>
        <w:rPr>
          <w:rFonts w:ascii="Times New Roman" w:hAnsi="Times New Roman"/>
          <w:lang w:val="es-CR"/>
        </w:rPr>
        <w:t>.</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commentRangeStart w:id="255"/>
      <w:r w:rsidRPr="00BE15D4">
        <w:rPr>
          <w:rFonts w:ascii="Times New Roman" w:hAnsi="Times New Roman"/>
          <w:lang w:val="es-CR"/>
        </w:rPr>
        <w:t>Especificación</w:t>
      </w:r>
      <w:commentRangeEnd w:id="255"/>
      <w:r w:rsidR="008232F0">
        <w:rPr>
          <w:rStyle w:val="CommentReference"/>
          <w:rFonts w:ascii="Times New Roman" w:eastAsia="Times New Roman" w:hAnsi="Times New Roman" w:cs="Times New Roman"/>
          <w:kern w:val="0"/>
          <w:lang w:val="es-CR" w:eastAsia="es-ES" w:bidi="ar-SA"/>
        </w:rPr>
        <w:commentReference w:id="255"/>
      </w:r>
      <w:r w:rsidRPr="00BE15D4">
        <w:rPr>
          <w:rFonts w:ascii="Times New Roman" w:hAnsi="Times New Roman"/>
          <w:lang w:val="es-CR"/>
        </w:rPr>
        <w:t xml:space="preserve"> de que esta prueba no pretende remplazar la visita a un especialista. </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Contacto / Soporte / Políticas de privacidad / Aspectos legales</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 xml:space="preserve">junto con su </w:t>
      </w:r>
      <w:commentRangeStart w:id="256"/>
      <w:r w:rsidR="006D73D9" w:rsidRPr="00BE15D4">
        <w:rPr>
          <w:rFonts w:ascii="Times New Roman" w:hAnsi="Times New Roman"/>
          <w:lang w:val="es-CR"/>
        </w:rPr>
        <w:t xml:space="preserve">duración </w:t>
      </w:r>
      <w:commentRangeEnd w:id="256"/>
      <w:r w:rsidR="008232F0">
        <w:rPr>
          <w:rStyle w:val="CommentReference"/>
          <w:rFonts w:ascii="Times New Roman" w:eastAsia="Times New Roman" w:hAnsi="Times New Roman" w:cs="Times New Roman"/>
          <w:kern w:val="0"/>
          <w:lang w:val="es-CR" w:eastAsia="es-ES" w:bidi="ar-SA"/>
        </w:rPr>
        <w:commentReference w:id="256"/>
      </w:r>
      <w:r w:rsidR="006D73D9" w:rsidRPr="00BE15D4">
        <w:rPr>
          <w:rFonts w:ascii="Times New Roman" w:hAnsi="Times New Roman"/>
          <w:lang w:val="es-CR"/>
        </w:rPr>
        <w:t>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REQ-FN-0)</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lastRenderedPageBreak/>
        <w:t>REQ-FN-8</w:t>
      </w:r>
      <w:r w:rsidR="006D73D9" w:rsidRPr="00BE15D4">
        <w:rPr>
          <w:rFonts w:ascii="Times New Roman" w:hAnsi="Times New Roman"/>
          <w:lang w:val="es-CR"/>
        </w:rPr>
        <w:t xml:space="preserve"> La pantalla de detalle de resultado debe contener:</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commentRangeStart w:id="257"/>
      <w:r w:rsidRPr="00BE15D4">
        <w:rPr>
          <w:rFonts w:ascii="Times New Roman" w:hAnsi="Times New Roman"/>
          <w:lang w:val="es-CR"/>
        </w:rPr>
        <w:t>La duración de la prueba.</w:t>
      </w:r>
      <w:commentRangeEnd w:id="257"/>
      <w:r w:rsidR="008232F0">
        <w:rPr>
          <w:rStyle w:val="CommentReference"/>
          <w:rFonts w:ascii="Times New Roman" w:eastAsia="Times New Roman" w:hAnsi="Times New Roman" w:cs="Times New Roman"/>
          <w:kern w:val="0"/>
          <w:lang w:val="es-CR" w:eastAsia="es-ES" w:bidi="ar-SA"/>
        </w:rPr>
        <w:commentReference w:id="257"/>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rFonts w:ascii="Times New Roman" w:hAnsi="Times New Roman"/>
          <w:lang w:val="es-CR"/>
        </w:rPr>
        <w:t>Borrar el resultado</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resultados se darán por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La cantidad de tonos es de</w:t>
      </w:r>
      <w:r w:rsidRPr="00BE15D4">
        <w:rPr>
          <w:rFonts w:ascii="Times New Roman" w:hAnsi="Times New Roman"/>
          <w:color w:val="FF0000"/>
          <w:lang w:val="es-CR"/>
        </w:rPr>
        <w:t xml:space="preserve"> </w:t>
      </w:r>
      <w:r w:rsidR="00FC65E9">
        <w:rPr>
          <w:rFonts w:ascii="Times New Roman" w:hAnsi="Times New Roman"/>
          <w:color w:val="FF0000"/>
          <w:lang w:val="es-CR"/>
        </w:rPr>
        <w:t>4 en cada oído.</w:t>
      </w:r>
      <w:r w:rsidR="00AD4392">
        <w:rPr>
          <w:rFonts w:ascii="Times New Roman" w:hAnsi="Times New Roman" w:cs="Times New Roman"/>
          <w:color w:val="FF0000"/>
          <w:lang w:val="es-CR"/>
        </w:rPr>
        <w:t xml:space="preserve">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1</w:t>
      </w:r>
      <w:r w:rsidR="006D73D9" w:rsidRPr="00BE15D4">
        <w:rPr>
          <w:rFonts w:ascii="Times New Roman" w:hAnsi="Times New Roman"/>
          <w:lang w:val="es-CR"/>
        </w:rPr>
        <w:t xml:space="preserve"> Habla en ruido-</w:t>
      </w:r>
      <w:r w:rsidR="006D73D9" w:rsidRPr="00BE15D4">
        <w:rPr>
          <w:lang w:val="es-CR"/>
        </w:rPr>
        <w:t xml:space="preserve"> La aplicación contendrá un </w:t>
      </w:r>
      <w:r w:rsidR="006D73D9" w:rsidRPr="00BE15D4">
        <w:rPr>
          <w:rFonts w:ascii="Times New Roman" w:hAnsi="Times New Roman"/>
          <w:lang w:val="es-CR"/>
        </w:rPr>
        <w:t>examen que debe:</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Medir la capacidad del paciente para escuchar claramente palabras aun cuando exista ruido en el ambiente.</w:t>
      </w:r>
    </w:p>
    <w:p w:rsidR="006D73D9" w:rsidRPr="00BE15D4" w:rsidRDefault="006D73D9" w:rsidP="003451B9">
      <w:pPr>
        <w:pStyle w:val="Standard"/>
        <w:numPr>
          <w:ilvl w:val="1"/>
          <w:numId w:val="9"/>
        </w:numPr>
        <w:spacing w:line="360" w:lineRule="auto"/>
        <w:ind w:firstLine="709"/>
        <w:jc w:val="both"/>
        <w:rPr>
          <w:rFonts w:ascii="Times New Roman" w:hAnsi="Times New Roman"/>
          <w:color w:val="FF0000"/>
          <w:lang w:val="es-CR"/>
        </w:rPr>
      </w:pPr>
      <w:r w:rsidRPr="00BE15D4">
        <w:rPr>
          <w:color w:val="FF0000"/>
          <w:lang w:val="es-CR"/>
        </w:rPr>
        <w:t>La cantidad de ruido y el volumen óptimo de las palabras será definida por el usuario</w:t>
      </w:r>
      <w:r w:rsidRPr="00BE15D4">
        <w:rPr>
          <w:rFonts w:ascii="Times New Roman" w:hAnsi="Times New Roman"/>
          <w:color w:val="FF0000"/>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 xml:space="preserve">La cantidad de </w:t>
      </w:r>
      <w:r w:rsidRPr="00BE15D4">
        <w:rPr>
          <w:rFonts w:ascii="Times New Roman" w:hAnsi="Times New Roman"/>
          <w:color w:val="FF0000"/>
          <w:lang w:val="es-CR"/>
        </w:rPr>
        <w:t>palabras</w:t>
      </w:r>
      <w:r w:rsidRPr="00BE15D4">
        <w:rPr>
          <w:color w:val="FF0000"/>
          <w:lang w:val="es-CR"/>
        </w:rPr>
        <w:t xml:space="preserve">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DA096B" w:rsidRPr="00BE15D4" w:rsidRDefault="00DA096B" w:rsidP="00DA096B">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DA096B">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lastRenderedPageBreak/>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4C112E">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00EE7A35">
        <w:rPr>
          <w:rFonts w:ascii="Times New Roman" w:hAnsi="Times New Roman"/>
        </w:rPr>
        <w:t>ó</w:t>
      </w:r>
      <w:r w:rsidRPr="00BE15D4">
        <w:rPr>
          <w:rFonts w:ascii="Times New Roman" w:hAnsi="Times New Roman"/>
        </w:rPr>
        <w:t>ptima</w:t>
      </w:r>
      <w:proofErr w:type="spellEnd"/>
      <w:r w:rsidRPr="00BE15D4">
        <w:rPr>
          <w:rFonts w:ascii="Times New Roman" w:hAnsi="Times New Roman"/>
        </w:rPr>
        <w:t>.</w:t>
      </w:r>
    </w:p>
    <w:p w:rsidR="004C112E" w:rsidRPr="004C112E" w:rsidRDefault="004C112E" w:rsidP="004C112E">
      <w:pPr>
        <w:pStyle w:val="Standard"/>
        <w:numPr>
          <w:ilvl w:val="5"/>
          <w:numId w:val="9"/>
        </w:numPr>
        <w:spacing w:line="360" w:lineRule="auto"/>
        <w:ind w:left="709" w:firstLine="709"/>
        <w:jc w:val="both"/>
        <w:rPr>
          <w:rFonts w:ascii="Times New Roman" w:hAnsi="Times New Roman"/>
        </w:rPr>
      </w:pPr>
      <w:proofErr w:type="spellStart"/>
      <w:r w:rsidRPr="004C112E">
        <w:rPr>
          <w:rFonts w:ascii="Times New Roman" w:hAnsi="Times New Roman"/>
        </w:rPr>
        <w:t>Escucha</w:t>
      </w:r>
      <w:proofErr w:type="spellEnd"/>
      <w:r w:rsidRPr="004C112E">
        <w:rPr>
          <w:rFonts w:ascii="Times New Roman" w:hAnsi="Times New Roman"/>
        </w:rPr>
        <w:t xml:space="preserve"> </w:t>
      </w:r>
      <w:proofErr w:type="spellStart"/>
      <w:r w:rsidRPr="004C112E">
        <w:rPr>
          <w:rFonts w:ascii="Times New Roman" w:hAnsi="Times New Roman"/>
        </w:rPr>
        <w:t>moderada</w:t>
      </w:r>
      <w:proofErr w:type="spellEnd"/>
      <w:r w:rsidRPr="004C112E">
        <w:rPr>
          <w:rFonts w:ascii="Times New Roman" w:hAnsi="Times New Roman"/>
        </w:rPr>
        <w:t>.</w:t>
      </w:r>
    </w:p>
    <w:p w:rsidR="006D73D9" w:rsidRPr="00BE15D4"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B941F6" w:rsidRDefault="00AD0B2F" w:rsidP="003451B9">
      <w:pPr>
        <w:pStyle w:val="13"/>
        <w:numPr>
          <w:ilvl w:val="3"/>
          <w:numId w:val="5"/>
        </w:numPr>
        <w:tabs>
          <w:tab w:val="left" w:pos="1134"/>
        </w:tabs>
      </w:pPr>
      <w:bookmarkStart w:id="258" w:name="_Toc347565994"/>
      <w:bookmarkStart w:id="259" w:name="_Toc384671550"/>
      <w:r w:rsidRPr="006D73D9">
        <w:t>Diseño conceptual de la solución</w:t>
      </w:r>
      <w:bookmarkEnd w:id="258"/>
      <w:bookmarkEnd w:id="259"/>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14:anchorId="6801C076" wp14:editId="26414EED">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260" w:name="_Toc343369212"/>
      <w:bookmarkStart w:id="261" w:name="_Toc384671628"/>
      <w:r>
        <w:t xml:space="preserve">Ilustración </w:t>
      </w:r>
      <w:r w:rsidR="00245F9B">
        <w:fldChar w:fldCharType="begin"/>
      </w:r>
      <w:r w:rsidR="00EB02B8">
        <w:instrText xml:space="preserve"> SEQ Ilustración \* ARABIC </w:instrText>
      </w:r>
      <w:r w:rsidR="00245F9B">
        <w:fldChar w:fldCharType="separate"/>
      </w:r>
      <w:r w:rsidR="00A9183A">
        <w:rPr>
          <w:noProof/>
        </w:rPr>
        <w:t>9</w:t>
      </w:r>
      <w:r w:rsidR="00245F9B">
        <w:rPr>
          <w:noProof/>
        </w:rPr>
        <w:fldChar w:fldCharType="end"/>
      </w:r>
      <w:r>
        <w:t xml:space="preserve"> – Módulos de la aplicación</w:t>
      </w:r>
      <w:bookmarkEnd w:id="260"/>
      <w:bookmarkEnd w:id="261"/>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2924D6" w:rsidRDefault="00955AAC" w:rsidP="00443A45">
      <w:pPr>
        <w:pStyle w:val="13"/>
        <w:numPr>
          <w:ilvl w:val="4"/>
          <w:numId w:val="20"/>
        </w:numPr>
        <w:ind w:left="0" w:firstLine="0"/>
        <w:jc w:val="left"/>
      </w:pPr>
      <w:bookmarkStart w:id="262" w:name="_Toc347565995"/>
      <w:bookmarkStart w:id="263" w:name="_Toc384671551"/>
      <w:r>
        <w:lastRenderedPageBreak/>
        <w:t>Casos de uso</w:t>
      </w:r>
      <w:bookmarkEnd w:id="262"/>
      <w:bookmarkEnd w:id="263"/>
    </w:p>
    <w:p w:rsidR="00822AE5" w:rsidRDefault="00822AE5" w:rsidP="002924D6">
      <w:pPr>
        <w:jc w:val="center"/>
      </w:pPr>
      <w:r>
        <w:rPr>
          <w:noProof/>
          <w:lang w:eastAsia="es-CR"/>
        </w:rPr>
        <w:drawing>
          <wp:inline distT="0" distB="0" distL="0" distR="0" wp14:anchorId="653A2D9E" wp14:editId="03F4EF87">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6695BB73" wp14:editId="19450777">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264" w:name="_Toc343369213"/>
      <w:bookmarkStart w:id="265" w:name="_Toc384671629"/>
      <w:r>
        <w:t xml:space="preserve">Ilustración </w:t>
      </w:r>
      <w:r w:rsidR="00245F9B">
        <w:fldChar w:fldCharType="begin"/>
      </w:r>
      <w:r w:rsidR="00EB02B8">
        <w:instrText xml:space="preserve"> SEQ Ilustración \* ARABIC </w:instrText>
      </w:r>
      <w:r w:rsidR="00245F9B">
        <w:fldChar w:fldCharType="separate"/>
      </w:r>
      <w:r w:rsidR="00A9183A">
        <w:rPr>
          <w:noProof/>
        </w:rPr>
        <w:t>10</w:t>
      </w:r>
      <w:r w:rsidR="00245F9B">
        <w:rPr>
          <w:noProof/>
        </w:rPr>
        <w:fldChar w:fldCharType="end"/>
      </w:r>
      <w:r>
        <w:t xml:space="preserve"> – Casos de uso</w:t>
      </w:r>
      <w:bookmarkEnd w:id="264"/>
      <w:bookmarkEnd w:id="265"/>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66" w:name="_Toc347565996"/>
      <w:bookmarkStart w:id="267" w:name="_Toc384671552"/>
      <w:r>
        <w:lastRenderedPageBreak/>
        <w:t>Diagrama de clases</w:t>
      </w:r>
      <w:bookmarkEnd w:id="266"/>
      <w:bookmarkEnd w:id="267"/>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14:anchorId="125EE1CF" wp14:editId="5D097EBD">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268" w:name="_Toc343369214"/>
      <w:bookmarkStart w:id="269" w:name="_Toc384671630"/>
      <w:r>
        <w:t xml:space="preserve">Ilustración </w:t>
      </w:r>
      <w:r w:rsidR="00245F9B">
        <w:fldChar w:fldCharType="begin"/>
      </w:r>
      <w:r w:rsidR="00EB02B8">
        <w:instrText xml:space="preserve"> SEQ Ilustración \* ARABIC </w:instrText>
      </w:r>
      <w:r w:rsidR="00245F9B">
        <w:fldChar w:fldCharType="separate"/>
      </w:r>
      <w:r w:rsidR="00324A74">
        <w:rPr>
          <w:noProof/>
        </w:rPr>
        <w:t>11</w:t>
      </w:r>
      <w:r w:rsidR="00245F9B">
        <w:rPr>
          <w:noProof/>
        </w:rPr>
        <w:fldChar w:fldCharType="end"/>
      </w:r>
      <w:r>
        <w:t xml:space="preserve"> – Diagrama de clases</w:t>
      </w:r>
      <w:bookmarkEnd w:id="268"/>
      <w:bookmarkEnd w:id="269"/>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270" w:name="_Toc347566000"/>
      <w:bookmarkStart w:id="271" w:name="_Toc384671553"/>
      <w:r w:rsidRPr="006D73D9">
        <w:lastRenderedPageBreak/>
        <w:t xml:space="preserve">Diseño </w:t>
      </w:r>
      <w:r>
        <w:t>de interfaces</w:t>
      </w:r>
      <w:bookmarkEnd w:id="270"/>
      <w:bookmarkEnd w:id="271"/>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DF376A" w:rsidP="00346DE4">
      <w:pPr>
        <w:jc w:val="center"/>
      </w:pPr>
      <w:r>
        <w:rPr>
          <w:noProof/>
          <w:lang w:eastAsia="es-CR"/>
        </w:rPr>
        <w:drawing>
          <wp:inline distT="0" distB="0" distL="0" distR="0" wp14:anchorId="50500FDF" wp14:editId="2A7DB77A">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55457" cy="3109459"/>
                    </a:xfrm>
                    <a:prstGeom prst="rect">
                      <a:avLst/>
                    </a:prstGeom>
                  </pic:spPr>
                </pic:pic>
              </a:graphicData>
            </a:graphic>
          </wp:inline>
        </w:drawing>
      </w:r>
      <w:r>
        <w:rPr>
          <w:noProof/>
          <w:lang w:val="en-US" w:eastAsia="en-US"/>
        </w:rPr>
        <w:t xml:space="preserve"> </w:t>
      </w:r>
      <w:r w:rsidR="003967C3">
        <w:rPr>
          <w:noProof/>
          <w:lang w:eastAsia="es-CR"/>
        </w:rPr>
        <w:drawing>
          <wp:inline distT="0" distB="0" distL="0" distR="0" wp14:anchorId="33F49884" wp14:editId="498BC796">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8912" cy="3104320"/>
                    </a:xfrm>
                    <a:prstGeom prst="rect">
                      <a:avLst/>
                    </a:prstGeom>
                  </pic:spPr>
                </pic:pic>
              </a:graphicData>
            </a:graphic>
          </wp:inline>
        </w:drawing>
      </w:r>
      <w:r w:rsidR="003967C3">
        <w:rPr>
          <w:rStyle w:val="CommentReference"/>
        </w:rPr>
        <w:t xml:space="preserve"> </w:t>
      </w:r>
    </w:p>
    <w:p w:rsidR="003B7E2A" w:rsidRDefault="00E06F24" w:rsidP="00346DE4">
      <w:pPr>
        <w:jc w:val="center"/>
      </w:pPr>
      <w:r>
        <w:rPr>
          <w:noProof/>
          <w:lang w:eastAsia="es-CR"/>
        </w:rPr>
        <w:drawing>
          <wp:inline distT="0" distB="0" distL="0" distR="0" wp14:anchorId="127491D9" wp14:editId="1D0BE8D5">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47571" cy="3102755"/>
                    </a:xfrm>
                    <a:prstGeom prst="rect">
                      <a:avLst/>
                    </a:prstGeom>
                  </pic:spPr>
                </pic:pic>
              </a:graphicData>
            </a:graphic>
          </wp:inline>
        </w:drawing>
      </w:r>
      <w:r>
        <w:rPr>
          <w:noProof/>
          <w:lang w:val="en-US" w:eastAsia="en-US"/>
        </w:rPr>
        <w:t xml:space="preserve"> </w:t>
      </w:r>
      <w:r w:rsidR="006B51F7">
        <w:rPr>
          <w:noProof/>
          <w:lang w:eastAsia="es-CR"/>
        </w:rPr>
        <w:drawing>
          <wp:inline distT="0" distB="0" distL="0" distR="0" wp14:anchorId="6CEFF34A" wp14:editId="4C555BC3">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39763" cy="3095327"/>
                    </a:xfrm>
                    <a:prstGeom prst="rect">
                      <a:avLst/>
                    </a:prstGeom>
                  </pic:spPr>
                </pic:pic>
              </a:graphicData>
            </a:graphic>
          </wp:inline>
        </w:drawing>
      </w:r>
    </w:p>
    <w:p w:rsidR="00EA003E" w:rsidRDefault="00BC6CAD" w:rsidP="00346DE4">
      <w:pPr>
        <w:jc w:val="center"/>
      </w:pPr>
      <w:r>
        <w:rPr>
          <w:noProof/>
          <w:lang w:eastAsia="es-CR"/>
        </w:rPr>
        <w:lastRenderedPageBreak/>
        <w:drawing>
          <wp:inline distT="0" distB="0" distL="0" distR="0" wp14:anchorId="01AE27AD" wp14:editId="1134D78A">
            <wp:extent cx="1862459" cy="3310608"/>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66675" cy="3318102"/>
                    </a:xfrm>
                    <a:prstGeom prst="rect">
                      <a:avLst/>
                    </a:prstGeom>
                  </pic:spPr>
                </pic:pic>
              </a:graphicData>
            </a:graphic>
          </wp:inline>
        </w:drawing>
      </w:r>
    </w:p>
    <w:p w:rsidR="00EA003E" w:rsidRDefault="00EA003E" w:rsidP="00EA003E">
      <w:pPr>
        <w:pStyle w:val="Caption"/>
      </w:pPr>
      <w:bookmarkStart w:id="272" w:name="_Toc343369217"/>
      <w:bookmarkStart w:id="273" w:name="_Toc384671631"/>
      <w:r>
        <w:t xml:space="preserve">Ilustración </w:t>
      </w:r>
      <w:r w:rsidR="00245F9B">
        <w:fldChar w:fldCharType="begin"/>
      </w:r>
      <w:r w:rsidR="00EB02B8">
        <w:instrText xml:space="preserve"> SEQ Ilustración \* ARABIC </w:instrText>
      </w:r>
      <w:r w:rsidR="00245F9B">
        <w:fldChar w:fldCharType="separate"/>
      </w:r>
      <w:r w:rsidR="00324A74">
        <w:rPr>
          <w:noProof/>
        </w:rPr>
        <w:t>12</w:t>
      </w:r>
      <w:r w:rsidR="00245F9B">
        <w:fldChar w:fldCharType="end"/>
      </w:r>
      <w:r>
        <w:t xml:space="preserve"> – Diseño conceptual de la solución</w:t>
      </w:r>
      <w:bookmarkEnd w:id="272"/>
      <w:bookmarkEnd w:id="273"/>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74" w:name="_Toc347566001"/>
      <w:bookmarkStart w:id="275" w:name="_Toc384671554"/>
      <w:r w:rsidRPr="00F148D4">
        <w:lastRenderedPageBreak/>
        <w:t>Diseño de base de datos</w:t>
      </w:r>
      <w:bookmarkEnd w:id="274"/>
      <w:bookmarkEnd w:id="275"/>
    </w:p>
    <w:p w:rsidR="0011602A" w:rsidRDefault="00FB2ADE" w:rsidP="00ED67B6">
      <w:pPr>
        <w:jc w:val="center"/>
      </w:pPr>
      <w:bookmarkStart w:id="276" w:name="_Toc345168655"/>
      <w:bookmarkStart w:id="277" w:name="_Toc347566002"/>
      <w:r>
        <w:softHyphen/>
      </w:r>
      <w:bookmarkEnd w:id="276"/>
      <w:bookmarkEnd w:id="277"/>
      <w:r>
        <w:rPr>
          <w:noProof/>
          <w:lang w:eastAsia="es-CR"/>
        </w:rPr>
        <w:drawing>
          <wp:inline distT="0" distB="0" distL="0" distR="0" wp14:anchorId="333D8BBF" wp14:editId="5B26FB39">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278" w:name="_Toc384671632"/>
      <w:r>
        <w:t xml:space="preserve">Ilustración </w:t>
      </w:r>
      <w:fldSimple w:instr=" SEQ Ilustración \* ARABIC ">
        <w:r w:rsidR="00324A74">
          <w:rPr>
            <w:noProof/>
          </w:rPr>
          <w:t>13</w:t>
        </w:r>
      </w:fldSimple>
      <w:r>
        <w:t xml:space="preserve"> – Diseño de base de Datos</w:t>
      </w:r>
      <w:bookmarkEnd w:id="278"/>
    </w:p>
    <w:p w:rsidR="001A36B9" w:rsidRPr="00B1017C" w:rsidRDefault="001A36B9" w:rsidP="001A36B9">
      <w:pPr>
        <w:pStyle w:val="Caption"/>
      </w:pPr>
      <w:r w:rsidRPr="001A36B9">
        <w:t>Elaboración propia</w:t>
      </w:r>
    </w:p>
    <w:p w:rsidR="00AD0B2F" w:rsidRPr="00F148D4" w:rsidRDefault="00AD0B2F" w:rsidP="00AD0B2F">
      <w:pPr>
        <w:pStyle w:val="13"/>
        <w:tabs>
          <w:tab w:val="left" w:pos="1134"/>
        </w:tabs>
      </w:pPr>
      <w:bookmarkStart w:id="279" w:name="_Toc347566003"/>
      <w:bookmarkStart w:id="280" w:name="_Toc384671555"/>
      <w:r w:rsidRPr="00F148D4">
        <w:t>Pruebas</w:t>
      </w:r>
      <w:bookmarkEnd w:id="279"/>
      <w:bookmarkEnd w:id="280"/>
      <w:r w:rsidRPr="00F148D4">
        <w:t xml:space="preserve"> </w:t>
      </w:r>
    </w:p>
    <w:p w:rsidR="00AD0B2F" w:rsidRDefault="00AD0B2F" w:rsidP="00AD0B2F">
      <w:pPr>
        <w:pStyle w:val="13"/>
        <w:tabs>
          <w:tab w:val="left" w:pos="1134"/>
        </w:tabs>
      </w:pPr>
      <w:bookmarkStart w:id="281" w:name="_Toc347566004"/>
      <w:bookmarkStart w:id="282" w:name="_Toc384671556"/>
      <w:r w:rsidRPr="00F148D4">
        <w:t>Planificación</w:t>
      </w:r>
      <w:bookmarkEnd w:id="281"/>
      <w:bookmarkEnd w:id="282"/>
    </w:p>
    <w:p w:rsidR="000D21E1" w:rsidRPr="00ED67B6" w:rsidRDefault="000D21E1" w:rsidP="00ED67B6">
      <w:pPr>
        <w:ind w:firstLine="708"/>
        <w:rPr>
          <w:b/>
        </w:rPr>
      </w:pPr>
      <w:bookmarkStart w:id="283" w:name="_Toc347566005"/>
      <w:r w:rsidRPr="00ED67B6">
        <w:rPr>
          <w:b/>
        </w:rPr>
        <w:t>(</w:t>
      </w:r>
      <w:r w:rsidR="001B0D10" w:rsidRPr="00ED67B6">
        <w:rPr>
          <w:b/>
        </w:rPr>
        <w:t>Incorporar</w:t>
      </w:r>
      <w:r w:rsidRPr="00ED67B6">
        <w:rPr>
          <w:b/>
        </w:rPr>
        <w:t xml:space="preserve"> cronograma)</w:t>
      </w:r>
      <w:bookmarkEnd w:id="283"/>
    </w:p>
    <w:p w:rsidR="00AD0B2F" w:rsidRPr="00F148D4" w:rsidRDefault="00AD0B2F" w:rsidP="00AD0B2F">
      <w:pPr>
        <w:pStyle w:val="13"/>
        <w:tabs>
          <w:tab w:val="left" w:pos="1134"/>
        </w:tabs>
      </w:pPr>
      <w:r w:rsidRPr="00F148D4">
        <w:t xml:space="preserve"> </w:t>
      </w:r>
      <w:bookmarkStart w:id="284" w:name="_Toc347566006"/>
      <w:bookmarkStart w:id="285" w:name="_Toc384671557"/>
      <w:r w:rsidRPr="00F148D4">
        <w:t>Resultados</w:t>
      </w:r>
      <w:bookmarkEnd w:id="284"/>
      <w:bookmarkEnd w:id="285"/>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286" w:name="_Toc347566007"/>
      <w:bookmarkStart w:id="287" w:name="_Toc384671558"/>
      <w:r w:rsidRPr="00311F48">
        <w:rPr>
          <w:szCs w:val="23"/>
        </w:rPr>
        <w:lastRenderedPageBreak/>
        <w:t>CAPÍTULO 4</w:t>
      </w:r>
      <w:bookmarkEnd w:id="286"/>
      <w:bookmarkEnd w:id="287"/>
      <w:r w:rsidRPr="00311F48">
        <w:rPr>
          <w:szCs w:val="23"/>
        </w:rPr>
        <w:t xml:space="preserve"> </w:t>
      </w:r>
    </w:p>
    <w:p w:rsidR="00951E5B" w:rsidRDefault="00AD0B2F" w:rsidP="00951E5B">
      <w:pPr>
        <w:pStyle w:val="12"/>
        <w:tabs>
          <w:tab w:val="left" w:pos="1134"/>
        </w:tabs>
        <w:spacing w:after="200" w:line="276" w:lineRule="auto"/>
        <w:jc w:val="left"/>
      </w:pPr>
      <w:bookmarkStart w:id="288" w:name="_Toc347566008"/>
      <w:bookmarkStart w:id="289" w:name="_Toc384671559"/>
      <w:r w:rsidRPr="00D90B0D">
        <w:t>Análisis Retrospectivo o Análisis de Resultados</w:t>
      </w:r>
      <w:bookmarkEnd w:id="288"/>
      <w:bookmarkEnd w:id="289"/>
      <w:r w:rsidRPr="00D90B0D">
        <w:t xml:space="preserve"> </w:t>
      </w:r>
    </w:p>
    <w:p w:rsidR="00951E5B" w:rsidRPr="00C233AA" w:rsidRDefault="00951E5B" w:rsidP="00951E5B">
      <w:pPr>
        <w:pStyle w:val="12"/>
        <w:tabs>
          <w:tab w:val="left" w:pos="1134"/>
        </w:tabs>
        <w:spacing w:after="200" w:line="276" w:lineRule="auto"/>
        <w:jc w:val="left"/>
      </w:pPr>
      <w:bookmarkStart w:id="290" w:name="_Toc384671560"/>
      <w:r w:rsidRPr="00C233AA">
        <w:t>General</w:t>
      </w:r>
      <w:bookmarkEnd w:id="290"/>
    </w:p>
    <w:p w:rsidR="00951E5B" w:rsidRDefault="00951E5B" w:rsidP="00B63AF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20193E">
      <w:pPr>
        <w:ind w:firstLine="708"/>
        <w:rPr>
          <w:lang w:eastAsia="es-CR"/>
        </w:rPr>
      </w:pP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886E80" w:rsidRDefault="00886E80">
      <w:pPr>
        <w:spacing w:after="200" w:line="276" w:lineRule="auto"/>
        <w:jc w:val="left"/>
        <w:rPr>
          <w:rFonts w:eastAsiaTheme="majorEastAsia" w:cstheme="majorBidi"/>
          <w:b/>
          <w:bCs/>
        </w:rPr>
      </w:pPr>
      <w:r>
        <w:br w:type="page"/>
      </w:r>
    </w:p>
    <w:p w:rsidR="00951E5B" w:rsidRPr="007B05B4" w:rsidRDefault="00951E5B" w:rsidP="00951E5B">
      <w:pPr>
        <w:pStyle w:val="13"/>
        <w:tabs>
          <w:tab w:val="left" w:pos="1134"/>
        </w:tabs>
      </w:pPr>
      <w:bookmarkStart w:id="291" w:name="_Toc384671561"/>
      <w:r w:rsidRPr="007B05B4">
        <w:lastRenderedPageBreak/>
        <w:t>Específicos</w:t>
      </w:r>
      <w:bookmarkEnd w:id="291"/>
    </w:p>
    <w:p w:rsidR="00F1036B" w:rsidRDefault="00F1036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F1036B">
      <w:pPr>
        <w:ind w:firstLine="708"/>
        <w:rPr>
          <w:lang w:eastAsia="es-CR"/>
        </w:rPr>
      </w:pPr>
    </w:p>
    <w:p w:rsidR="00F1036B" w:rsidRDefault="00F1036B" w:rsidP="00F1036B">
      <w:pPr>
        <w:ind w:firstLine="708"/>
        <w:rPr>
          <w:lang w:eastAsia="es-CR"/>
        </w:rPr>
      </w:pPr>
      <w:r>
        <w:rPr>
          <w:lang w:eastAsia="es-CR"/>
        </w:rPr>
        <w:t xml:space="preserve">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w:t>
      </w:r>
      <w:r w:rsidR="00A91DC6">
        <w:rPr>
          <w:lang w:eastAsia="es-CR"/>
        </w:rPr>
        <w:t>V</w:t>
      </w:r>
      <w:r>
        <w:rPr>
          <w:lang w:eastAsia="es-CR"/>
        </w:rPr>
        <w:t>er</w:t>
      </w:r>
      <w:r w:rsidR="00A91DC6">
        <w:rPr>
          <w:lang w:eastAsia="es-CR"/>
        </w:rPr>
        <w:t xml:space="preserve"> </w:t>
      </w:r>
      <w:r w:rsidR="00A91DC6">
        <w:rPr>
          <w:lang w:eastAsia="es-CR"/>
        </w:rPr>
        <w:fldChar w:fldCharType="begin"/>
      </w:r>
      <w:r w:rsidR="00A91DC6">
        <w:rPr>
          <w:lang w:eastAsia="es-CR"/>
        </w:rPr>
        <w:instrText xml:space="preserve"> REF _Ref384124832 \h </w:instrText>
      </w:r>
      <w:r w:rsidR="00A91DC6">
        <w:rPr>
          <w:lang w:eastAsia="es-CR"/>
        </w:rPr>
      </w:r>
      <w:r w:rsidR="00A91DC6">
        <w:rPr>
          <w:lang w:eastAsia="es-CR"/>
        </w:rPr>
        <w:fldChar w:fldCharType="separate"/>
      </w:r>
      <w:r w:rsidR="00A91DC6" w:rsidRPr="001F1CB1">
        <w:t>Sistema operativo móvil o SO móvil</w:t>
      </w:r>
      <w:r w:rsidR="00A91DC6">
        <w:rPr>
          <w:lang w:eastAsia="es-CR"/>
        </w:rPr>
        <w:fldChar w:fldCharType="end"/>
      </w:r>
      <w:r>
        <w:rPr>
          <w:lang w:eastAsia="es-CR"/>
        </w:rPr>
        <w:t xml:space="preserve">),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Pr="00E7576D">
        <w:rPr>
          <w:highlight w:val="yellow"/>
          <w:lang w:eastAsia="es-CR"/>
        </w:rPr>
        <w:t>En una muestra de X personas, se constó con que la utilización del sistema Android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A91DC6" w:rsidRDefault="00A91DC6">
      <w:pPr>
        <w:spacing w:after="200" w:line="276" w:lineRule="auto"/>
        <w:jc w:val="left"/>
        <w:rPr>
          <w:lang w:eastAsia="es-CR"/>
        </w:rPr>
      </w:pPr>
      <w:r>
        <w:rPr>
          <w:lang w:eastAsia="es-CR"/>
        </w:rPr>
        <w:br w:type="page"/>
      </w:r>
    </w:p>
    <w:p w:rsidR="00951E5B" w:rsidRDefault="00951E5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 xml:space="preserve">Evaluar las aplicaciones existentes en el área de la salud auditiva para definir las funcionalidades mínimas  a </w:t>
      </w:r>
      <w:commentRangeStart w:id="292"/>
      <w:r>
        <w:rPr>
          <w:lang w:eastAsia="es-CR"/>
        </w:rPr>
        <w:t>implementar</w:t>
      </w:r>
      <w:commentRangeEnd w:id="292"/>
      <w:r w:rsidR="00A67370" w:rsidRPr="00A91DC6">
        <w:rPr>
          <w:lang w:eastAsia="es-CR"/>
        </w:rPr>
        <w:commentReference w:id="292"/>
      </w:r>
      <w:r>
        <w:rPr>
          <w:lang w:eastAsia="es-CR"/>
        </w:rPr>
        <w:t>.</w:t>
      </w:r>
    </w:p>
    <w:p w:rsidR="00A91DC6" w:rsidRDefault="00A91DC6" w:rsidP="00443A45">
      <w:pPr>
        <w:ind w:firstLine="708"/>
        <w:rPr>
          <w:lang w:eastAsia="es-CR"/>
        </w:rPr>
      </w:pPr>
    </w:p>
    <w:p w:rsidR="003B2756" w:rsidRDefault="003B2756" w:rsidP="00443A45">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443A45">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443A45">
        <w:rPr>
          <w:lang w:eastAsia="es-CR"/>
        </w:rPr>
        <w:fldChar w:fldCharType="separate"/>
      </w:r>
      <w:r w:rsidR="00443A45">
        <w:t>Análisis de aplicaciones similares</w:t>
      </w:r>
      <w:r w:rsidR="00443A45">
        <w:rPr>
          <w:lang w:eastAsia="es-CR"/>
        </w:rPr>
        <w:fldChar w:fldCharType="end"/>
      </w:r>
      <w:r w:rsidR="0002698A">
        <w:rPr>
          <w:lang w:eastAsia="es-CR"/>
        </w:rPr>
        <w:t>).</w:t>
      </w:r>
    </w:p>
    <w:p w:rsidR="0002698A" w:rsidRDefault="0002698A" w:rsidP="0002698A">
      <w:pPr>
        <w:rPr>
          <w:lang w:eastAsia="es-CR"/>
        </w:rPr>
      </w:pPr>
    </w:p>
    <w:p w:rsidR="0002698A" w:rsidRDefault="00313EA3" w:rsidP="00443A45">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EE7A35">
        <w:rPr>
          <w:lang w:eastAsia="es-CR"/>
        </w:rPr>
        <w:fldChar w:fldCharType="separate"/>
      </w:r>
      <w:r w:rsidR="00EE7A35">
        <w:t xml:space="preserve">Tabla </w:t>
      </w:r>
      <w:r w:rsidR="00EE7A35">
        <w:rPr>
          <w:noProof/>
        </w:rPr>
        <w:t>3</w:t>
      </w:r>
      <w:r w:rsidR="00EE7A35">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02698A"/>
    <w:p w:rsidR="003B2756" w:rsidRDefault="00313EA3" w:rsidP="00EE7A35">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D01131">
        <w:rPr>
          <w:lang w:eastAsia="es-CR"/>
        </w:rPr>
        <w:t>.</w:t>
      </w:r>
    </w:p>
    <w:p w:rsidR="00D01131" w:rsidRDefault="00D01131" w:rsidP="003B2756">
      <w:pPr>
        <w:rPr>
          <w:lang w:eastAsia="es-CR"/>
        </w:rPr>
      </w:pPr>
    </w:p>
    <w:p w:rsidR="00D01131" w:rsidRDefault="00D01131" w:rsidP="003B2756">
      <w:pPr>
        <w:rPr>
          <w:lang w:eastAsia="es-CR"/>
        </w:rPr>
      </w:pPr>
    </w:p>
    <w:p w:rsidR="00EE7A35" w:rsidRDefault="00EE7A35">
      <w:pPr>
        <w:spacing w:after="200" w:line="276" w:lineRule="auto"/>
        <w:jc w:val="left"/>
        <w:rPr>
          <w:highlight w:val="yellow"/>
          <w:lang w:eastAsia="es-CR"/>
        </w:rPr>
      </w:pPr>
      <w:r>
        <w:rPr>
          <w:highlight w:val="yellow"/>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proofErr w:type="spellStart"/>
      <w:r w:rsidRPr="00EE7A35">
        <w:rPr>
          <w:lang w:eastAsia="es-CR"/>
        </w:rPr>
        <w:t>diágnostico</w:t>
      </w:r>
      <w:proofErr w:type="spellEnd"/>
      <w:r w:rsidRPr="00EE7A35">
        <w:rPr>
          <w:lang w:eastAsia="es-CR"/>
        </w:rPr>
        <w:t xml:space="preserve"> o evaluación de padecimientos de personas entre los 25 y 35 años durante el último semestre del </w:t>
      </w:r>
      <w:commentRangeStart w:id="293"/>
      <w:r w:rsidRPr="00EE7A35">
        <w:rPr>
          <w:lang w:eastAsia="es-CR"/>
        </w:rPr>
        <w:t>2012</w:t>
      </w:r>
      <w:commentRangeEnd w:id="293"/>
      <w:r w:rsidR="008F528D" w:rsidRPr="00EE7A35">
        <w:rPr>
          <w:lang w:eastAsia="es-CR"/>
        </w:rPr>
        <w:commentReference w:id="293"/>
      </w:r>
      <w:r w:rsidRPr="00EE7A35">
        <w:rPr>
          <w:lang w:eastAsia="es-CR"/>
        </w:rPr>
        <w:t>.</w:t>
      </w:r>
    </w:p>
    <w:p w:rsidR="005913D4" w:rsidRDefault="005913D4" w:rsidP="00BE2F1B">
      <w:pPr>
        <w:rPr>
          <w:lang w:eastAsia="es-CR"/>
        </w:rPr>
      </w:pPr>
    </w:p>
    <w:p w:rsidR="00EE7A35" w:rsidRDefault="00EE7A35">
      <w:pPr>
        <w:spacing w:after="200" w:line="276" w:lineRule="auto"/>
        <w:jc w:val="left"/>
        <w:rPr>
          <w:lang w:eastAsia="es-CR"/>
        </w:rPr>
      </w:pPr>
      <w:r>
        <w:rPr>
          <w:lang w:eastAsia="es-CR"/>
        </w:rPr>
        <w:br w:type="page"/>
      </w: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294"/>
      <w:r>
        <w:rPr>
          <w:lang w:eastAsia="es-CR"/>
        </w:rPr>
        <w:lastRenderedPageBreak/>
        <w:t>Determinar los tipos y niveles de sonidos que normalmente se dejan de percibir para decidir en las pruebas los sonidos que se van a incluir.</w:t>
      </w:r>
      <w:commentRangeEnd w:id="294"/>
      <w:r w:rsidR="00F03984">
        <w:rPr>
          <w:rStyle w:val="CommentReference"/>
        </w:rPr>
        <w:commentReference w:id="294"/>
      </w:r>
    </w:p>
    <w:p w:rsidR="00BE2F1B" w:rsidRDefault="00BE2F1B" w:rsidP="00BE2F1B">
      <w:pPr>
        <w:rPr>
          <w:lang w:eastAsia="es-CR"/>
        </w:rPr>
      </w:pPr>
    </w:p>
    <w:p w:rsidR="003020D5" w:rsidRPr="00324A74" w:rsidRDefault="00BE2F1B" w:rsidP="00EE7A35">
      <w:pPr>
        <w:ind w:firstLine="708"/>
      </w:pPr>
      <w:r w:rsidRPr="00324A74">
        <w:t>En el cumplimiento de este objetivo es de suma importancia la experiencia y conocimiento de la especialista de la clínica Audinsa S.A., quien mediante una reunión indica que los sonidos que se dejan de percibir varían según la pérdida auditiva.</w:t>
      </w:r>
      <w:r w:rsidR="00EE7A35">
        <w:t xml:space="preserve"> </w:t>
      </w:r>
      <w:r w:rsidR="003020D5" w:rsidRPr="00324A74">
        <w:t>Posteriormente,</w:t>
      </w:r>
      <w:r w:rsidRPr="00324A74">
        <w:t xml:space="preserve"> hace énfasis en como los sonidos que nos interesa</w:t>
      </w:r>
      <w:r w:rsidR="003020D5" w:rsidRPr="00324A74">
        <w:t>n</w:t>
      </w:r>
      <w:r w:rsidRPr="00324A74">
        <w:t xml:space="preserve"> estudiar son los del lenguaje, y por ello se define que la aplicación a realizar solo evalúe de 250</w:t>
      </w:r>
      <w:r w:rsidR="003020D5" w:rsidRPr="00324A74">
        <w:t xml:space="preserve"> </w:t>
      </w:r>
      <w:proofErr w:type="spellStart"/>
      <w:r w:rsidR="003020D5" w:rsidRPr="00324A74">
        <w:t>hrtz</w:t>
      </w:r>
      <w:proofErr w:type="spellEnd"/>
      <w:r w:rsidRPr="00324A74">
        <w:t xml:space="preserve"> a 8000</w:t>
      </w:r>
      <w:r w:rsidR="003020D5" w:rsidRPr="00324A74">
        <w:t xml:space="preserve"> </w:t>
      </w:r>
      <w:proofErr w:type="spellStart"/>
      <w:r w:rsidR="003020D5" w:rsidRPr="00324A74">
        <w:t>hrtz</w:t>
      </w:r>
      <w:proofErr w:type="spellEnd"/>
      <w:r w:rsidR="003020D5" w:rsidRPr="00324A74">
        <w:t xml:space="preserve">. Contemplando los sonidos utilizados en </w:t>
      </w:r>
      <w:r w:rsidRPr="00324A74">
        <w:t xml:space="preserve">tamizaje </w:t>
      </w:r>
      <w:r w:rsidR="003020D5" w:rsidRPr="00324A74">
        <w:t>que van desde</w:t>
      </w:r>
      <w:r w:rsidRPr="00324A74">
        <w:t xml:space="preserve"> 500</w:t>
      </w:r>
      <w:r w:rsidR="003020D5" w:rsidRPr="00324A74">
        <w:t xml:space="preserve"> </w:t>
      </w:r>
      <w:proofErr w:type="spellStart"/>
      <w:r w:rsidR="003020D5" w:rsidRPr="00324A74">
        <w:t>hrtz</w:t>
      </w:r>
      <w:proofErr w:type="spellEnd"/>
      <w:r w:rsidRPr="00324A74">
        <w:t xml:space="preserve"> a 6000</w:t>
      </w:r>
      <w:r w:rsidR="003020D5" w:rsidRPr="00324A74">
        <w:t xml:space="preserve"> </w:t>
      </w:r>
      <w:proofErr w:type="spellStart"/>
      <w:r w:rsidR="003020D5" w:rsidRPr="00324A74">
        <w:t>hrtz</w:t>
      </w:r>
      <w:proofErr w:type="spellEnd"/>
      <w:r w:rsidRPr="00324A74">
        <w:t>.</w:t>
      </w:r>
    </w:p>
    <w:p w:rsidR="003020D5" w:rsidRPr="00324A74" w:rsidRDefault="003020D5" w:rsidP="00BE2F1B"/>
    <w:p w:rsidR="00BE2F1B" w:rsidRPr="00324A74" w:rsidRDefault="003020D5" w:rsidP="00EE7A35">
      <w:pPr>
        <w:ind w:firstLine="708"/>
      </w:pPr>
      <w:r w:rsidRPr="00324A74">
        <w:t>El especialista hace énfasis en que se seleccionan esos rangos de sonido porque c</w:t>
      </w:r>
      <w:r w:rsidR="00BE2F1B" w:rsidRPr="00324A74">
        <w:t>uando no se perciben es cuando se determina que existe una posible lesión</w:t>
      </w:r>
      <w:r w:rsidRPr="00324A74">
        <w:t xml:space="preserve"> auditiva</w:t>
      </w:r>
      <w:r w:rsidR="00BE2F1B" w:rsidRPr="00324A74">
        <w:t>.</w:t>
      </w:r>
    </w:p>
    <w:p w:rsidR="00BE2F1B" w:rsidRDefault="00BE2F1B" w:rsidP="00BE2F1B">
      <w:pPr>
        <w:rPr>
          <w:lang w:eastAsia="es-CR"/>
        </w:rPr>
      </w:pPr>
    </w:p>
    <w:p w:rsidR="00EE7A35" w:rsidRDefault="00EE7A35">
      <w:pPr>
        <w:spacing w:after="200" w:line="276" w:lineRule="auto"/>
        <w:jc w:val="left"/>
        <w:rPr>
          <w:highlight w:val="red"/>
          <w:lang w:eastAsia="es-CR"/>
        </w:rPr>
      </w:pPr>
      <w:r>
        <w:rPr>
          <w:highlight w:val="red"/>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Identificar el equipo auricular más apropiado para la aplicación de la prueba desde un dispositivo móvil.</w:t>
      </w:r>
    </w:p>
    <w:p w:rsidR="005913D4" w:rsidRDefault="005913D4" w:rsidP="005913D4">
      <w:pPr>
        <w:rPr>
          <w:lang w:eastAsia="es-CR"/>
        </w:rPr>
      </w:pPr>
    </w:p>
    <w:p w:rsidR="00A63088" w:rsidRDefault="00B6148A" w:rsidP="005913D4">
      <w:pPr>
        <w:rPr>
          <w:lang w:eastAsia="es-CR"/>
        </w:rPr>
      </w:pPr>
      <w:r>
        <w:rPr>
          <w:lang w:eastAsia="es-CR"/>
        </w:rPr>
        <w:tab/>
      </w:r>
      <w:bookmarkStart w:id="295" w:name="DondeEstoy"/>
      <w:bookmarkEnd w:id="295"/>
      <w:r>
        <w:rPr>
          <w:lang w:eastAsia="es-CR"/>
        </w:rPr>
        <w:t xml:space="preserve">La finalidad de este objetivo consiste en determinar cuáles son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Pr>
          <w:lang w:eastAsia="es-CR"/>
        </w:rPr>
        <w:fldChar w:fldCharType="separate"/>
      </w:r>
      <w:r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5913D4">
      <w:pPr>
        <w:rPr>
          <w:lang w:eastAsia="es-CR"/>
        </w:rPr>
      </w:pPr>
    </w:p>
    <w:p w:rsidR="00A63088" w:rsidRDefault="00A63088" w:rsidP="005913D4">
      <w:pPr>
        <w:rPr>
          <w:lang w:eastAsia="es-CR"/>
        </w:rPr>
      </w:pPr>
      <w:r>
        <w:rPr>
          <w:lang w:eastAsia="es-CR"/>
        </w:rPr>
        <w:tab/>
      </w:r>
      <w:r w:rsidR="002D6899">
        <w:rPr>
          <w:lang w:eastAsia="es-CR"/>
        </w:rPr>
        <w:t>En conjunto con la especialista s</w:t>
      </w:r>
      <w:r>
        <w:rPr>
          <w:lang w:eastAsia="es-CR"/>
        </w:rPr>
        <w:t>e determina que cualquier auricular estéreo permite realizar las pruebas de la aplicación siempre y cuando se cumplan con las condiciones establecidas en el apartado de instrucciones de la prueba (ver imagen)</w:t>
      </w:r>
    </w:p>
    <w:p w:rsidR="00A63088" w:rsidRDefault="00A63088" w:rsidP="00A63088">
      <w:pPr>
        <w:spacing w:after="200" w:line="276" w:lineRule="auto"/>
        <w:jc w:val="center"/>
        <w:rPr>
          <w:lang w:eastAsia="es-CR"/>
        </w:rPr>
      </w:pPr>
      <w:commentRangeStart w:id="296"/>
      <w:r>
        <w:rPr>
          <w:noProof/>
          <w:lang w:eastAsia="es-CR"/>
        </w:rPr>
        <w:drawing>
          <wp:inline distT="0" distB="0" distL="0" distR="0" wp14:anchorId="506AE606" wp14:editId="300743E8">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73980" cy="822960"/>
                    </a:xfrm>
                    <a:prstGeom prst="rect">
                      <a:avLst/>
                    </a:prstGeom>
                  </pic:spPr>
                </pic:pic>
              </a:graphicData>
            </a:graphic>
          </wp:inline>
        </w:drawing>
      </w:r>
      <w:commentRangeEnd w:id="296"/>
      <w:r w:rsidR="00940AE2">
        <w:rPr>
          <w:rStyle w:val="CommentReference"/>
        </w:rPr>
        <w:commentReference w:id="296"/>
      </w:r>
    </w:p>
    <w:p w:rsidR="00A63088" w:rsidRDefault="00A63088" w:rsidP="00A63088">
      <w:pPr>
        <w:spacing w:after="200" w:line="276" w:lineRule="auto"/>
        <w:jc w:val="left"/>
        <w:rPr>
          <w:lang w:eastAsia="es-CR"/>
        </w:rPr>
      </w:pPr>
      <w:r>
        <w:rPr>
          <w:lang w:eastAsia="es-CR"/>
        </w:rPr>
        <w:tab/>
        <w:t>El lugar donde se realiza la prueba es de suma importancia, ya que el usuario no puede obtener un resultado confiable si el lugar donde realiza la prueba no es silencioso.</w:t>
      </w:r>
    </w:p>
    <w:p w:rsidR="00EE7A35" w:rsidRDefault="00A63088" w:rsidP="00A63088">
      <w:pPr>
        <w:spacing w:after="200" w:line="276" w:lineRule="auto"/>
        <w:jc w:val="center"/>
        <w:rPr>
          <w:lang w:eastAsia="es-CR"/>
        </w:rPr>
      </w:pPr>
      <w:commentRangeStart w:id="297"/>
      <w:r>
        <w:rPr>
          <w:noProof/>
          <w:lang w:eastAsia="es-CR"/>
        </w:rPr>
        <w:drawing>
          <wp:inline distT="0" distB="0" distL="0" distR="0" wp14:anchorId="02FD70F8" wp14:editId="4FE39343">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51120" cy="830580"/>
                    </a:xfrm>
                    <a:prstGeom prst="rect">
                      <a:avLst/>
                    </a:prstGeom>
                  </pic:spPr>
                </pic:pic>
              </a:graphicData>
            </a:graphic>
          </wp:inline>
        </w:drawing>
      </w:r>
      <w:commentRangeEnd w:id="297"/>
      <w:r w:rsidR="00940AE2">
        <w:rPr>
          <w:rStyle w:val="CommentReference"/>
        </w:rPr>
        <w:commentReference w:id="297"/>
      </w:r>
    </w:p>
    <w:p w:rsidR="00284B9A" w:rsidRDefault="00A63088">
      <w:pPr>
        <w:spacing w:after="200" w:line="276" w:lineRule="auto"/>
        <w:jc w:val="left"/>
        <w:rPr>
          <w:lang w:eastAsia="es-CR"/>
        </w:rPr>
      </w:pPr>
      <w:r>
        <w:rPr>
          <w:lang w:eastAsia="es-CR"/>
        </w:rPr>
        <w:tab/>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284B9A" w:rsidRDefault="00284B9A" w:rsidP="00284B9A">
      <w:pPr>
        <w:spacing w:after="200" w:line="276" w:lineRule="auto"/>
        <w:jc w:val="center"/>
        <w:rPr>
          <w:lang w:eastAsia="es-CR"/>
        </w:rPr>
      </w:pPr>
      <w:commentRangeStart w:id="298"/>
      <w:r>
        <w:rPr>
          <w:noProof/>
          <w:lang w:eastAsia="es-CR"/>
        </w:rPr>
        <w:drawing>
          <wp:inline distT="0" distB="0" distL="0" distR="0" wp14:anchorId="31A95729" wp14:editId="48818D5F">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commentRangeEnd w:id="298"/>
      <w:r w:rsidR="00940AE2">
        <w:rPr>
          <w:rStyle w:val="CommentReference"/>
        </w:rPr>
        <w:commentReference w:id="298"/>
      </w:r>
    </w:p>
    <w:p w:rsidR="00284B9A" w:rsidRDefault="00284B9A">
      <w:pPr>
        <w:spacing w:after="200" w:line="276" w:lineRule="auto"/>
        <w:jc w:val="left"/>
        <w:rPr>
          <w:lang w:eastAsia="es-CR"/>
        </w:rPr>
      </w:pPr>
      <w:r>
        <w:rPr>
          <w:lang w:eastAsia="es-CR"/>
        </w:rPr>
        <w:tab/>
        <w:t>La aplicación valida que el volumen del dispositivo móvil esté al 100%. Esto es porque se necesita generar sonidos en una intensidad definida por el audiólogo.</w:t>
      </w:r>
    </w:p>
    <w:p w:rsidR="00940AE2" w:rsidRDefault="00940AE2">
      <w:pPr>
        <w:spacing w:after="200" w:line="276" w:lineRule="auto"/>
        <w:jc w:val="left"/>
        <w:rPr>
          <w:lang w:eastAsia="es-CR"/>
        </w:rPr>
      </w:pPr>
      <w:r>
        <w:rPr>
          <w:lang w:eastAsia="es-CR"/>
        </w:rPr>
        <w:tab/>
      </w:r>
    </w:p>
    <w:p w:rsidR="00940AE2" w:rsidRDefault="00940AE2" w:rsidP="00940AE2">
      <w:pPr>
        <w:spacing w:after="200" w:line="276" w:lineRule="auto"/>
        <w:ind w:firstLine="708"/>
        <w:jc w:val="left"/>
        <w:rPr>
          <w:lang w:eastAsia="es-CR"/>
        </w:rPr>
      </w:pPr>
      <w:r>
        <w:rPr>
          <w:lang w:eastAsia="es-CR"/>
        </w:rPr>
        <w:t>De esta manera se determina que el objetivo se cumpla, primero, con la investigación realizada de los auriculares en general, y segundo, que el usuario cumpla las precondiciones de las pruebas.</w:t>
      </w:r>
    </w:p>
    <w:p w:rsidR="00A63088" w:rsidRDefault="00A63088" w:rsidP="00A63088">
      <w:pPr>
        <w:spacing w:after="200" w:line="276" w:lineRule="auto"/>
        <w:jc w:val="left"/>
        <w:rPr>
          <w:lang w:eastAsia="es-CR"/>
        </w:rPr>
      </w:pP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Diseñar una aplicación basada en tecnología móvil para que sea utilizada por las personas que desean conocer su estado auditivo y  que disponen de teléfonos inteligentes.</w:t>
      </w:r>
    </w:p>
    <w:p w:rsidR="00EE7A35" w:rsidRDefault="00EE7A35" w:rsidP="00EE7A35">
      <w:pPr>
        <w:ind w:firstLine="708"/>
        <w:rPr>
          <w:lang w:eastAsia="es-CR"/>
        </w:rPr>
      </w:pPr>
    </w:p>
    <w:p w:rsidR="00324A74" w:rsidRDefault="00324A74" w:rsidP="00EE7A35">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3CE2E588" wp14:editId="678C63DA">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bookmarkStart w:id="299" w:name="_Toc384671633"/>
      <w:r>
        <w:t xml:space="preserve">Ilustración </w:t>
      </w:r>
      <w:fldSimple w:instr=" SEQ Ilustración \* ARABIC ">
        <w:r>
          <w:rPr>
            <w:noProof/>
          </w:rPr>
          <w:t>14</w:t>
        </w:r>
      </w:fldSimple>
      <w:r>
        <w:t xml:space="preserve"> – Aplicación Audinsa Audiología instalada en un dispositivo inteligente</w:t>
      </w:r>
      <w:bookmarkEnd w:id="299"/>
    </w:p>
    <w:p w:rsidR="00C13D57" w:rsidRDefault="00C13D57" w:rsidP="005913D4">
      <w:pPr>
        <w:rPr>
          <w:lang w:eastAsia="es-CR"/>
        </w:rPr>
      </w:pPr>
    </w:p>
    <w:p w:rsidR="00267844" w:rsidRDefault="00267844">
      <w:pPr>
        <w:spacing w:after="200" w:line="276" w:lineRule="auto"/>
        <w:jc w:val="left"/>
        <w:rPr>
          <w:lang w:eastAsia="es-CR"/>
        </w:rPr>
      </w:pPr>
      <w:r>
        <w:rPr>
          <w:lang w:eastAsia="es-CR"/>
        </w:rPr>
        <w:br w:type="page"/>
      </w:r>
    </w:p>
    <w:p w:rsidR="00267844" w:rsidRDefault="00267844" w:rsidP="00267844">
      <w:pPr>
        <w:jc w:val="center"/>
        <w:rPr>
          <w:lang w:eastAsia="es-CR"/>
        </w:rPr>
      </w:pPr>
      <w:r>
        <w:rPr>
          <w:noProof/>
          <w:lang w:eastAsia="es-CR"/>
        </w:rPr>
        <w:lastRenderedPageBreak/>
        <w:drawing>
          <wp:inline distT="0" distB="0" distL="0" distR="0" wp14:anchorId="0FDF8D0C" wp14:editId="0E32B996">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bookmarkStart w:id="300" w:name="_Toc384671634"/>
      <w:r>
        <w:t xml:space="preserve">Ilustración </w:t>
      </w:r>
      <w:fldSimple w:instr=" SEQ Ilustración \* ARABIC ">
        <w:r>
          <w:rPr>
            <w:noProof/>
          </w:rPr>
          <w:t>15</w:t>
        </w:r>
      </w:fldSimple>
      <w:r>
        <w:t xml:space="preserve"> – Aplicación Audinsa Audiología pantalla de </w:t>
      </w:r>
      <w:r w:rsidR="00860CBE">
        <w:t>inicio</w:t>
      </w:r>
      <w:bookmarkEnd w:id="300"/>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4B067A1F" wp14:editId="5287CDCE">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bookmarkStart w:id="301" w:name="_Toc384671635"/>
      <w:r>
        <w:t xml:space="preserve">Ilustración </w:t>
      </w:r>
      <w:fldSimple w:instr=" SEQ Ilustración \* ARABIC ">
        <w:r w:rsidR="00860CBE">
          <w:rPr>
            <w:noProof/>
          </w:rPr>
          <w:t>16</w:t>
        </w:r>
      </w:fldSimple>
      <w:r>
        <w:t xml:space="preserve"> – Aplicación Audinsa Audiología pantalla de creación de perfil</w:t>
      </w:r>
      <w:bookmarkEnd w:id="301"/>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3EEF29CF" wp14:editId="7823B918">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02" w:name="_Toc384671636"/>
      <w:r>
        <w:t xml:space="preserve">Ilustración </w:t>
      </w:r>
      <w:fldSimple w:instr=" SEQ Ilustración \* ARABIC ">
        <w:r>
          <w:rPr>
            <w:noProof/>
          </w:rPr>
          <w:t>17</w:t>
        </w:r>
      </w:fldSimple>
      <w:r>
        <w:t xml:space="preserve"> – Aplicación Audinsa </w:t>
      </w:r>
      <w:proofErr w:type="gramStart"/>
      <w:r>
        <w:t>Audiología ,</w:t>
      </w:r>
      <w:proofErr w:type="gramEnd"/>
      <w:r>
        <w:t xml:space="preserve"> pantalla con perfil creado</w:t>
      </w:r>
      <w:bookmarkEnd w:id="302"/>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0D80D831" wp14:editId="22F276B1">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03" w:name="_Toc384671637"/>
      <w:r>
        <w:t xml:space="preserve">Ilustración </w:t>
      </w:r>
      <w:fldSimple w:instr=" SEQ Ilustración \* ARABIC ">
        <w:r>
          <w:rPr>
            <w:noProof/>
          </w:rPr>
          <w:t>18</w:t>
        </w:r>
      </w:fldSimple>
      <w:r>
        <w:t xml:space="preserve"> – Aplicación Audinsa Audiología, pantalla con listado de exámenes</w:t>
      </w:r>
      <w:bookmarkEnd w:id="303"/>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4AC02231" wp14:editId="47EC8CFD">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04" w:name="_Toc384671638"/>
      <w:r>
        <w:t xml:space="preserve">Ilustración </w:t>
      </w:r>
      <w:fldSimple w:instr=" SEQ Ilustración \* ARABIC ">
        <w:r>
          <w:rPr>
            <w:noProof/>
          </w:rPr>
          <w:t>1</w:t>
        </w:r>
      </w:fldSimple>
      <w:r>
        <w:rPr>
          <w:noProof/>
        </w:rPr>
        <w:t>9</w:t>
      </w:r>
      <w:r>
        <w:t xml:space="preserve"> – Aplicación Audinsa </w:t>
      </w:r>
      <w:r w:rsidR="008617B7">
        <w:t>Audiología,</w:t>
      </w:r>
      <w:r>
        <w:t xml:space="preserve"> pantalla con menú de opciones</w:t>
      </w:r>
      <w:bookmarkEnd w:id="304"/>
    </w:p>
    <w:p w:rsidR="00860CBE" w:rsidRDefault="00860CBE" w:rsidP="00F56502">
      <w:pPr>
        <w:jc w:val="center"/>
        <w:rPr>
          <w:highlight w:val="yellow"/>
          <w:lang w:eastAsia="es-CR"/>
        </w:rPr>
      </w:pPr>
    </w:p>
    <w:p w:rsidR="00C13D57" w:rsidRDefault="00C13D57" w:rsidP="00F56502">
      <w:pPr>
        <w:jc w:val="center"/>
        <w:rPr>
          <w:highlight w:val="yellow"/>
          <w:lang w:eastAsia="es-CR"/>
        </w:rPr>
      </w:pPr>
      <w:bookmarkStart w:id="305" w:name="Imagen"/>
      <w:r>
        <w:rPr>
          <w:noProof/>
          <w:lang w:eastAsia="es-CR"/>
        </w:rPr>
        <w:lastRenderedPageBreak/>
        <w:drawing>
          <wp:inline distT="0" distB="0" distL="0" distR="0" wp14:anchorId="72DB1195" wp14:editId="593E836E">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bookmarkEnd w:id="305"/>
    </w:p>
    <w:p w:rsidR="00860CBE" w:rsidRPr="00B1017C" w:rsidRDefault="00860CBE" w:rsidP="00860CBE">
      <w:pPr>
        <w:pStyle w:val="Caption"/>
      </w:pPr>
      <w:bookmarkStart w:id="306" w:name="_Toc384671639"/>
      <w:r>
        <w:t xml:space="preserve">Ilustración </w:t>
      </w:r>
      <w:fldSimple w:instr=" SEQ Ilustración \* ARABIC ">
        <w:r>
          <w:rPr>
            <w:noProof/>
          </w:rPr>
          <w:t>20</w:t>
        </w:r>
      </w:fldSimple>
      <w:r>
        <w:t xml:space="preserve"> – Aplicación Audinsa Audiología, pantalla instrucciones de examen Sensibilidad de oído.</w:t>
      </w:r>
      <w:bookmarkEnd w:id="306"/>
    </w:p>
    <w:p w:rsidR="00C13D57" w:rsidRDefault="00F03984" w:rsidP="00236F42">
      <w:pPr>
        <w:jc w:val="center"/>
        <w:rPr>
          <w:highlight w:val="yellow"/>
          <w:lang w:eastAsia="es-CR"/>
        </w:rPr>
      </w:pPr>
      <w:r>
        <w:rPr>
          <w:noProof/>
          <w:lang w:eastAsia="es-CR"/>
        </w:rPr>
        <w:lastRenderedPageBreak/>
        <w:drawing>
          <wp:inline distT="0" distB="0" distL="0" distR="0">
            <wp:extent cx="3918981" cy="6970644"/>
            <wp:effectExtent l="0" t="0" r="5715" b="1905"/>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29218" cy="6988853"/>
                    </a:xfrm>
                    <a:prstGeom prst="rect">
                      <a:avLst/>
                    </a:prstGeom>
                    <a:noFill/>
                    <a:ln>
                      <a:noFill/>
                    </a:ln>
                  </pic:spPr>
                </pic:pic>
              </a:graphicData>
            </a:graphic>
          </wp:inline>
        </w:drawing>
      </w:r>
      <w:r w:rsidR="00C13D57">
        <w:rPr>
          <w:noProof/>
          <w:lang w:eastAsia="es-CR"/>
        </w:rPr>
        <w:lastRenderedPageBreak/>
        <w:drawing>
          <wp:inline distT="0" distB="0" distL="0" distR="0" wp14:anchorId="470B1495" wp14:editId="0F217E2F">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07" w:name="_Toc384671640"/>
      <w:r>
        <w:t xml:space="preserve">Ilustración </w:t>
      </w:r>
      <w:fldSimple w:instr=" SEQ Ilustración \* ARABIC ">
        <w:r>
          <w:rPr>
            <w:noProof/>
          </w:rPr>
          <w:t>21</w:t>
        </w:r>
      </w:fldSimple>
      <w:r>
        <w:t xml:space="preserve"> – Aplicación Audinsa Audiología, pantalla instrucciones de examen Cuestionario.</w:t>
      </w:r>
      <w:bookmarkEnd w:id="307"/>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4E8E6026" wp14:editId="470B6E0B">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08" w:name="_Toc384671641"/>
      <w:r>
        <w:t xml:space="preserve">Ilustración </w:t>
      </w:r>
      <w:fldSimple w:instr=" SEQ Ilustración \* ARABIC ">
        <w:r>
          <w:rPr>
            <w:noProof/>
          </w:rPr>
          <w:t>22</w:t>
        </w:r>
      </w:fldSimple>
      <w:r>
        <w:t xml:space="preserve"> – Aplicación Audinsa Audiología, pantalla del examen Cuestionario.</w:t>
      </w:r>
      <w:bookmarkEnd w:id="308"/>
    </w:p>
    <w:p w:rsidR="00860CBE" w:rsidRDefault="00860CBE" w:rsidP="00E356ED">
      <w:pPr>
        <w:jc w:val="center"/>
        <w:rPr>
          <w:highlight w:val="yellow"/>
          <w:lang w:eastAsia="es-CR"/>
        </w:rPr>
      </w:pPr>
    </w:p>
    <w:p w:rsidR="00C13D57" w:rsidRDefault="00C13D57" w:rsidP="00236F42">
      <w:pPr>
        <w:jc w:val="center"/>
        <w:rPr>
          <w:highlight w:val="yellow"/>
          <w:lang w:eastAsia="es-CR"/>
        </w:rPr>
      </w:pPr>
      <w:commentRangeStart w:id="309"/>
      <w:r>
        <w:rPr>
          <w:noProof/>
          <w:lang w:eastAsia="es-CR"/>
        </w:rPr>
        <w:lastRenderedPageBreak/>
        <w:drawing>
          <wp:inline distT="0" distB="0" distL="0" distR="0" wp14:anchorId="1C89667A" wp14:editId="5E2D1EED">
            <wp:extent cx="3762375" cy="64621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32937"/>
                    <a:stretch/>
                  </pic:blipFill>
                  <pic:spPr bwMode="auto">
                    <a:xfrm>
                      <a:off x="0" y="0"/>
                      <a:ext cx="376365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09"/>
      <w:r w:rsidR="008617B7">
        <w:rPr>
          <w:rStyle w:val="CommentReference"/>
        </w:rPr>
        <w:commentReference w:id="309"/>
      </w:r>
    </w:p>
    <w:p w:rsidR="00860CBE" w:rsidRPr="00B1017C" w:rsidRDefault="00860CBE" w:rsidP="00860CBE">
      <w:pPr>
        <w:pStyle w:val="Caption"/>
      </w:pPr>
      <w:bookmarkStart w:id="310" w:name="_Toc384671642"/>
      <w:r>
        <w:t xml:space="preserve">Ilustración </w:t>
      </w:r>
      <w:fldSimple w:instr=" SEQ Ilustración \* ARABIC ">
        <w:r>
          <w:rPr>
            <w:noProof/>
          </w:rPr>
          <w:t>23</w:t>
        </w:r>
      </w:fldSimple>
      <w:r>
        <w:t xml:space="preserve"> – Aplicación Audinsa Audiología, pantalla resultado de examen Cuestionario.</w:t>
      </w:r>
      <w:bookmarkEnd w:id="310"/>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Default="006D40D9" w:rsidP="006D40D9">
      <w:pPr>
        <w:rPr>
          <w:highlight w:val="yellow"/>
          <w:lang w:eastAsia="es-CR"/>
        </w:rPr>
      </w:pPr>
      <w:proofErr w:type="gramStart"/>
      <w:r w:rsidRPr="006D40D9">
        <w:rPr>
          <w:highlight w:val="yellow"/>
          <w:lang w:eastAsia="es-CR"/>
        </w:rPr>
        <w:t>falta</w:t>
      </w:r>
      <w:proofErr w:type="gramEnd"/>
      <w:r w:rsidRPr="006D40D9">
        <w:rPr>
          <w:highlight w:val="yellow"/>
          <w:lang w:eastAsia="es-CR"/>
        </w:rPr>
        <w:t xml:space="preserve"> pantalla de resultados y que se </w:t>
      </w:r>
      <w:commentRangeStart w:id="311"/>
      <w:r w:rsidRPr="006D40D9">
        <w:rPr>
          <w:highlight w:val="yellow"/>
          <w:lang w:eastAsia="es-CR"/>
        </w:rPr>
        <w:t>aprecie</w:t>
      </w:r>
      <w:commentRangeEnd w:id="311"/>
      <w:r w:rsidR="008F528D">
        <w:rPr>
          <w:rStyle w:val="CommentReference"/>
        </w:rPr>
        <w:commentReference w:id="311"/>
      </w:r>
      <w:r w:rsidRPr="006D40D9">
        <w:rPr>
          <w:highlight w:val="yellow"/>
          <w:lang w:eastAsia="es-CR"/>
        </w:rPr>
        <w:t xml:space="preserve"> el </w:t>
      </w:r>
      <w:proofErr w:type="spellStart"/>
      <w:r w:rsidRPr="006D40D9">
        <w:rPr>
          <w:highlight w:val="yellow"/>
          <w:lang w:eastAsia="es-CR"/>
        </w:rPr>
        <w:t>menu</w:t>
      </w:r>
      <w:proofErr w:type="spellEnd"/>
      <w:r w:rsidRPr="006D40D9">
        <w:rPr>
          <w:highlight w:val="yellow"/>
          <w:lang w:eastAsia="es-CR"/>
        </w:rPr>
        <w:t xml:space="preserve"> contextual que permite compartir, </w:t>
      </w:r>
      <w:proofErr w:type="spellStart"/>
      <w:r w:rsidRPr="006D40D9">
        <w:rPr>
          <w:highlight w:val="yellow"/>
          <w:lang w:eastAsia="es-CR"/>
        </w:rPr>
        <w:t>contactar,borrar</w:t>
      </w:r>
      <w:proofErr w:type="spellEnd"/>
    </w:p>
    <w:p w:rsidR="00F03984" w:rsidRDefault="00F03984" w:rsidP="006D40D9">
      <w:pP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extent cx="4183562" cy="6188766"/>
            <wp:effectExtent l="0" t="0" r="7620" b="254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b="16832"/>
                    <a:stretch/>
                  </pic:blipFill>
                  <pic:spPr bwMode="auto">
                    <a:xfrm>
                      <a:off x="0" y="0"/>
                      <a:ext cx="4182484" cy="6187172"/>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B1017C" w:rsidRDefault="00215284" w:rsidP="00215284">
      <w:pPr>
        <w:pStyle w:val="Caption"/>
      </w:pPr>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 Aplicación Audinsa Audiología, pantalla </w:t>
      </w:r>
      <w:r>
        <w:t>opciones</w:t>
      </w:r>
      <w:r>
        <w:t xml:space="preserve"> sobre </w:t>
      </w:r>
      <w:r>
        <w:t>los resultados</w:t>
      </w:r>
    </w:p>
    <w:p w:rsidR="00215284" w:rsidRPr="006D40D9" w:rsidRDefault="00215284" w:rsidP="00215284">
      <w:pPr>
        <w:jc w:val="cente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extent cx="4112693" cy="7315200"/>
            <wp:effectExtent l="0" t="0" r="254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15914" cy="7320928"/>
                    </a:xfrm>
                    <a:prstGeom prst="rect">
                      <a:avLst/>
                    </a:prstGeom>
                    <a:noFill/>
                    <a:ln>
                      <a:noFill/>
                    </a:ln>
                  </pic:spPr>
                </pic:pic>
              </a:graphicData>
            </a:graphic>
          </wp:inline>
        </w:drawing>
      </w:r>
    </w:p>
    <w:p w:rsidR="00215284" w:rsidRPr="00B1017C" w:rsidRDefault="00215284" w:rsidP="00215284">
      <w:pPr>
        <w:pStyle w:val="Caption"/>
      </w:pPr>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 Aplicación Audinsa Audiología, pantalla </w:t>
      </w:r>
      <w:r>
        <w:t>de acción compartir en pantalla resultados</w:t>
      </w:r>
      <w:r>
        <w:t>.</w:t>
      </w:r>
    </w:p>
    <w:p w:rsidR="00215284" w:rsidRDefault="00215284" w:rsidP="00215284">
      <w:pPr>
        <w:jc w:val="center"/>
        <w:rPr>
          <w:highlight w:val="yellow"/>
          <w:lang w:eastAsia="es-CR"/>
        </w:rPr>
      </w:pPr>
    </w:p>
    <w:p w:rsidR="00215284" w:rsidRPr="006D40D9" w:rsidRDefault="00215284" w:rsidP="00215284">
      <w:pPr>
        <w:jc w:val="center"/>
        <w:rPr>
          <w:highlight w:val="yellow"/>
          <w:lang w:eastAsia="es-CR"/>
        </w:rPr>
      </w:pPr>
    </w:p>
    <w:p w:rsidR="00F03984" w:rsidRDefault="00F03984" w:rsidP="00215284">
      <w:pPr>
        <w:jc w:val="center"/>
        <w:rPr>
          <w:lang w:eastAsia="es-CR"/>
        </w:rPr>
      </w:pPr>
      <w:r>
        <w:rPr>
          <w:noProof/>
          <w:lang w:eastAsia="es-CR"/>
        </w:rPr>
        <w:lastRenderedPageBreak/>
        <w:drawing>
          <wp:inline distT="0" distB="0" distL="0" distR="0">
            <wp:extent cx="4246470" cy="6705600"/>
            <wp:effectExtent l="0" t="0" r="1905" b="0"/>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45467" cy="6704016"/>
                    </a:xfrm>
                    <a:prstGeom prst="rect">
                      <a:avLst/>
                    </a:prstGeom>
                    <a:noFill/>
                    <a:ln>
                      <a:noFill/>
                    </a:ln>
                  </pic:spPr>
                </pic:pic>
              </a:graphicData>
            </a:graphic>
          </wp:inline>
        </w:drawing>
      </w:r>
    </w:p>
    <w:p w:rsidR="00215284" w:rsidRPr="00B1017C" w:rsidRDefault="00215284" w:rsidP="00215284">
      <w:pPr>
        <w:pStyle w:val="Caption"/>
      </w:pPr>
      <w:r>
        <w:t xml:space="preserve">Ilustración </w:t>
      </w:r>
      <w:r>
        <w:fldChar w:fldCharType="begin"/>
      </w:r>
      <w:r>
        <w:instrText xml:space="preserve"> SEQ Ilustración \* ARABIC </w:instrText>
      </w:r>
      <w:r>
        <w:fldChar w:fldCharType="separate"/>
      </w:r>
      <w:r>
        <w:rPr>
          <w:noProof/>
        </w:rPr>
        <w:t>26</w:t>
      </w:r>
      <w:r>
        <w:rPr>
          <w:noProof/>
        </w:rPr>
        <w:fldChar w:fldCharType="end"/>
      </w:r>
      <w:r>
        <w:t xml:space="preserve"> – Aplicación Audinsa Audiología, pantalla </w:t>
      </w:r>
      <w:r>
        <w:t>Artículos (blog de la clínica)</w:t>
      </w:r>
      <w:r>
        <w:t>.</w:t>
      </w:r>
    </w:p>
    <w:p w:rsidR="00215284" w:rsidRDefault="00215284" w:rsidP="00215284">
      <w:pPr>
        <w:jc w:val="center"/>
        <w:rPr>
          <w:lang w:eastAsia="es-CR"/>
        </w:rPr>
      </w:pPr>
    </w:p>
    <w:p w:rsidR="006D40D9" w:rsidRPr="006D40D9" w:rsidRDefault="006D40D9" w:rsidP="006D40D9">
      <w:pPr>
        <w:rPr>
          <w:highlight w:val="yellow"/>
          <w:lang w:eastAsia="es-CR"/>
        </w:rPr>
      </w:pPr>
      <w:proofErr w:type="gramStart"/>
      <w:r w:rsidRPr="006D40D9">
        <w:rPr>
          <w:highlight w:val="yellow"/>
          <w:lang w:eastAsia="es-CR"/>
        </w:rPr>
        <w:t>y</w:t>
      </w:r>
      <w:proofErr w:type="gramEnd"/>
      <w:r w:rsidRPr="006D40D9">
        <w:rPr>
          <w:highlight w:val="yellow"/>
          <w:lang w:eastAsia="es-CR"/>
        </w:rPr>
        <w:t xml:space="preserve"> falta pantalla de consultorios</w:t>
      </w:r>
    </w:p>
    <w:p w:rsidR="006D40D9" w:rsidRDefault="006D40D9" w:rsidP="00236F42">
      <w:pPr>
        <w:jc w:val="center"/>
        <w:rPr>
          <w:highlight w:val="yellow"/>
          <w:lang w:eastAsia="es-CR"/>
        </w:rPr>
      </w:pPr>
    </w:p>
    <w:p w:rsidR="00324A74" w:rsidRDefault="00324A74" w:rsidP="00236F42">
      <w:pPr>
        <w:jc w:val="center"/>
        <w:rPr>
          <w:highlight w:val="yellow"/>
          <w:lang w:eastAsia="es-CR"/>
        </w:rPr>
      </w:pPr>
      <w:r>
        <w:rPr>
          <w:noProof/>
          <w:lang w:eastAsia="es-CR"/>
        </w:rPr>
        <w:lastRenderedPageBreak/>
        <w:drawing>
          <wp:inline distT="0" distB="0" distL="0" distR="0" wp14:anchorId="04084451" wp14:editId="4C317F36">
            <wp:extent cx="3776353" cy="6456264"/>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r="32627"/>
                    <a:stretch/>
                  </pic:blipFill>
                  <pic:spPr bwMode="auto">
                    <a:xfrm>
                      <a:off x="0" y="0"/>
                      <a:ext cx="3781054"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12" w:name="_Toc384671643"/>
      <w:r>
        <w:t xml:space="preserve">Ilustración </w:t>
      </w:r>
      <w:fldSimple w:instr=" SEQ Ilustración \* ARABIC ">
        <w:r w:rsidR="00215284">
          <w:rPr>
            <w:noProof/>
          </w:rPr>
          <w:t>27</w:t>
        </w:r>
      </w:fldSimple>
      <w:r>
        <w:t xml:space="preserve"> – Aplicación Audinsa Audiología, pantalla Acciones sobre el  </w:t>
      </w:r>
      <w:commentRangeStart w:id="313"/>
      <w:r>
        <w:t>perfil</w:t>
      </w:r>
      <w:commentRangeEnd w:id="313"/>
      <w:r>
        <w:rPr>
          <w:rStyle w:val="CommentReference"/>
          <w:b w:val="0"/>
          <w:bCs w:val="0"/>
        </w:rPr>
        <w:commentReference w:id="313"/>
      </w:r>
      <w:r>
        <w:t>.</w:t>
      </w:r>
      <w:bookmarkEnd w:id="312"/>
    </w:p>
    <w:p w:rsidR="007070D4" w:rsidRDefault="007070D4" w:rsidP="00236F42">
      <w:pPr>
        <w:jc w:val="center"/>
        <w:rPr>
          <w:highlight w:val="yellow"/>
          <w:lang w:eastAsia="es-CR"/>
        </w:rPr>
      </w:pPr>
    </w:p>
    <w:p w:rsidR="007070D4" w:rsidRDefault="007070D4" w:rsidP="00236F42">
      <w:pPr>
        <w:jc w:val="center"/>
        <w:rPr>
          <w:highlight w:val="yellow"/>
          <w:lang w:eastAsia="es-CR"/>
        </w:rPr>
      </w:pPr>
      <w:commentRangeStart w:id="314"/>
      <w:r>
        <w:rPr>
          <w:noProof/>
          <w:lang w:eastAsia="es-CR"/>
        </w:rPr>
        <w:lastRenderedPageBreak/>
        <w:drawing>
          <wp:inline distT="0" distB="0" distL="0" distR="0" wp14:anchorId="21EA25C4" wp14:editId="2EB7A04E">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14"/>
      <w:r w:rsidR="008617B7">
        <w:rPr>
          <w:rStyle w:val="CommentReference"/>
        </w:rPr>
        <w:commentReference w:id="314"/>
      </w:r>
    </w:p>
    <w:p w:rsidR="00860CBE" w:rsidRPr="00B1017C" w:rsidRDefault="00860CBE" w:rsidP="00860CBE">
      <w:pPr>
        <w:pStyle w:val="Caption"/>
      </w:pPr>
      <w:bookmarkStart w:id="315" w:name="_Toc384671644"/>
      <w:r>
        <w:t xml:space="preserve">Ilustración </w:t>
      </w:r>
      <w:fldSimple w:instr=" SEQ Ilustración \* ARABIC ">
        <w:r w:rsidR="00215284">
          <w:rPr>
            <w:noProof/>
          </w:rPr>
          <w:t>28</w:t>
        </w:r>
      </w:fldSimple>
      <w:r>
        <w:t xml:space="preserve"> – Aplicación Audinsa Audiología, pantalla </w:t>
      </w:r>
      <w:r w:rsidR="00910A13">
        <w:t xml:space="preserve">confirmación </w:t>
      </w:r>
      <w:r>
        <w:t xml:space="preserve"> del </w:t>
      </w:r>
      <w:r w:rsidR="00910A13">
        <w:t xml:space="preserve">eliminación del </w:t>
      </w:r>
      <w:r>
        <w:t>perfil.</w:t>
      </w:r>
      <w:bookmarkEnd w:id="315"/>
    </w:p>
    <w:p w:rsidR="00860CBE" w:rsidRDefault="00860CBE" w:rsidP="00236F42">
      <w:pPr>
        <w:jc w:val="center"/>
        <w:rPr>
          <w:highlight w:val="yellow"/>
          <w:lang w:eastAsia="es-CR"/>
        </w:rPr>
      </w:pPr>
    </w:p>
    <w:p w:rsidR="007070D4" w:rsidRDefault="00CC3877" w:rsidP="00236F42">
      <w:pPr>
        <w:jc w:val="center"/>
        <w:rPr>
          <w:highlight w:val="yellow"/>
          <w:lang w:eastAsia="es-CR"/>
        </w:rPr>
      </w:pPr>
      <w:commentRangeStart w:id="316"/>
      <w:r>
        <w:rPr>
          <w:noProof/>
          <w:lang w:eastAsia="es-CR"/>
        </w:rPr>
        <w:lastRenderedPageBreak/>
        <w:drawing>
          <wp:inline distT="0" distB="0" distL="0" distR="0" wp14:anchorId="558D8A7B" wp14:editId="320668BA">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commentRangeEnd w:id="316"/>
      <w:r>
        <w:rPr>
          <w:rStyle w:val="CommentReference"/>
        </w:rPr>
        <w:commentReference w:id="316"/>
      </w:r>
    </w:p>
    <w:p w:rsidR="00910A13" w:rsidRPr="00B1017C" w:rsidRDefault="00910A13" w:rsidP="00910A13">
      <w:pPr>
        <w:pStyle w:val="Caption"/>
      </w:pPr>
      <w:bookmarkStart w:id="317" w:name="_Toc384671645"/>
      <w:r>
        <w:t xml:space="preserve">Ilustración </w:t>
      </w:r>
      <w:fldSimple w:instr=" SEQ Ilustración \* ARABIC ">
        <w:r w:rsidR="00215284">
          <w:rPr>
            <w:noProof/>
          </w:rPr>
          <w:t>29</w:t>
        </w:r>
      </w:fldSimple>
      <w:r>
        <w:t xml:space="preserve"> – Aplicación Audinsa Audiología, pantalla perfil eliminado satisfactoriamente.</w:t>
      </w:r>
      <w:bookmarkEnd w:id="317"/>
    </w:p>
    <w:p w:rsidR="00C13D57" w:rsidRDefault="00C13D57" w:rsidP="005913D4">
      <w:pPr>
        <w:rPr>
          <w:highlight w:val="yellow"/>
          <w:lang w:eastAsia="es-CR"/>
        </w:rPr>
      </w:pPr>
    </w:p>
    <w:p w:rsidR="00324A74" w:rsidRDefault="00C13D57" w:rsidP="00236F42">
      <w:pPr>
        <w:jc w:val="center"/>
        <w:rPr>
          <w:highlight w:val="yellow"/>
          <w:lang w:eastAsia="es-CR"/>
        </w:rPr>
      </w:pPr>
      <w:commentRangeStart w:id="318"/>
      <w:r>
        <w:rPr>
          <w:noProof/>
          <w:lang w:eastAsia="es-CR"/>
        </w:rPr>
        <w:lastRenderedPageBreak/>
        <w:drawing>
          <wp:inline distT="0" distB="0" distL="0" distR="0" wp14:anchorId="3AEC6B75" wp14:editId="1AE330B6">
            <wp:extent cx="3781425" cy="6462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18"/>
      <w:r>
        <w:rPr>
          <w:rStyle w:val="CommentReference"/>
        </w:rPr>
        <w:commentReference w:id="318"/>
      </w:r>
    </w:p>
    <w:p w:rsidR="00324A74" w:rsidRDefault="00324A74" w:rsidP="00324A74">
      <w:pPr>
        <w:pStyle w:val="Caption"/>
      </w:pPr>
      <w:bookmarkStart w:id="319" w:name="_Toc384671646"/>
      <w:r>
        <w:t xml:space="preserve">Ilustración </w:t>
      </w:r>
      <w:fldSimple w:instr=" SEQ Ilustración \* ARABIC ">
        <w:r w:rsidR="00215284">
          <w:rPr>
            <w:noProof/>
          </w:rPr>
          <w:t>30</w:t>
        </w:r>
      </w:fldSimple>
      <w:r>
        <w:t xml:space="preserve"> – Imágenes de a</w:t>
      </w:r>
      <w:r>
        <w:rPr>
          <w:lang w:eastAsia="es-CR"/>
        </w:rPr>
        <w:t>plicación basada en tecnología móvil para conocer el estado auditivo</w:t>
      </w:r>
      <w:bookmarkEnd w:id="319"/>
    </w:p>
    <w:p w:rsidR="00324A74" w:rsidRPr="00B1017C" w:rsidRDefault="00324A74" w:rsidP="00324A74">
      <w:pPr>
        <w:pStyle w:val="Caption"/>
      </w:pPr>
      <w:r w:rsidRPr="001A36B9">
        <w:t>Elaboración propia</w:t>
      </w:r>
    </w:p>
    <w:p w:rsidR="00324A74" w:rsidRDefault="00324A74">
      <w:pPr>
        <w:spacing w:after="200" w:line="276" w:lineRule="auto"/>
        <w:jc w:val="left"/>
        <w:rPr>
          <w:highlight w:val="yellow"/>
          <w:lang w:eastAsia="es-CR"/>
        </w:rPr>
      </w:pPr>
    </w:p>
    <w:p w:rsidR="00324A74" w:rsidRDefault="008A08B3">
      <w:pPr>
        <w:spacing w:after="200" w:line="276" w:lineRule="auto"/>
        <w:jc w:val="left"/>
        <w:rPr>
          <w:highlight w:val="yellow"/>
          <w:lang w:eastAsia="es-CR"/>
        </w:rPr>
      </w:pPr>
      <w:r>
        <w:rPr>
          <w:highlight w:val="yellow"/>
          <w:lang w:eastAsia="es-CR"/>
        </w:rPr>
        <w:t>Luego de completar todas las pantallas faltantes crear un párrafo final para comprobar que el  objetivo se cumple de manera satisfactoria.</w:t>
      </w:r>
    </w:p>
    <w:p w:rsidR="00C13D57" w:rsidRDefault="00C13D57" w:rsidP="00236F42">
      <w:pPr>
        <w:jc w:val="center"/>
        <w:rPr>
          <w:highlight w:val="yellow"/>
          <w:lang w:eastAsia="es-CR"/>
        </w:rPr>
      </w:pPr>
    </w:p>
    <w:p w:rsidR="00951E5B" w:rsidRPr="005F60A0" w:rsidRDefault="00951E5B" w:rsidP="005F60A0">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20"/>
      <w:r w:rsidRPr="005F60A0">
        <w:rPr>
          <w:lang w:eastAsia="es-CR"/>
        </w:rPr>
        <w:lastRenderedPageBreak/>
        <w:t>Realizar</w:t>
      </w:r>
      <w:commentRangeEnd w:id="320"/>
      <w:r w:rsidR="008F528D" w:rsidRPr="005F60A0">
        <w:rPr>
          <w:lang w:eastAsia="es-CR"/>
        </w:rPr>
        <w:commentReference w:id="320"/>
      </w:r>
      <w:r w:rsidRPr="005F60A0">
        <w:rPr>
          <w:lang w:eastAsia="es-CR"/>
        </w:rPr>
        <w:t xml:space="preserve"> pruebas de aplicación en una muestra de pacientes para evaluar el nivel de aceptación de la aplicación.</w:t>
      </w:r>
    </w:p>
    <w:p w:rsidR="00AD0B2F" w:rsidRPr="00951E5B" w:rsidRDefault="00AD0B2F" w:rsidP="00AD0B2F">
      <w:pPr>
        <w:spacing w:after="200" w:line="276" w:lineRule="auto"/>
        <w:jc w:val="left"/>
        <w:rPr>
          <w:rFonts w:eastAsia="Calibri"/>
          <w:b/>
          <w:bCs/>
          <w:kern w:val="32"/>
          <w:sz w:val="32"/>
          <w:szCs w:val="23"/>
          <w:lang w:val="es-ES" w:eastAsia="es-CR"/>
        </w:rPr>
      </w:pPr>
    </w:p>
    <w:p w:rsidR="003B1E10" w:rsidRDefault="003B1E10">
      <w:pPr>
        <w:spacing w:after="200" w:line="276" w:lineRule="auto"/>
        <w:jc w:val="left"/>
        <w:rPr>
          <w:rFonts w:eastAsia="Calibri"/>
          <w:b/>
          <w:bCs/>
          <w:kern w:val="32"/>
          <w:sz w:val="32"/>
          <w:szCs w:val="23"/>
          <w:lang w:eastAsia="es-CR"/>
        </w:rPr>
      </w:pPr>
      <w:bookmarkStart w:id="321" w:name="_Toc347566009"/>
      <w:r>
        <w:rPr>
          <w:szCs w:val="23"/>
        </w:rPr>
        <w:br w:type="page"/>
      </w:r>
    </w:p>
    <w:p w:rsidR="00AD0B2F" w:rsidRPr="00311F48" w:rsidRDefault="00AD0B2F" w:rsidP="00AD0B2F">
      <w:pPr>
        <w:pStyle w:val="t1"/>
        <w:rPr>
          <w:szCs w:val="23"/>
        </w:rPr>
      </w:pPr>
      <w:bookmarkStart w:id="322" w:name="_Toc384671562"/>
      <w:r w:rsidRPr="00311F48">
        <w:rPr>
          <w:szCs w:val="23"/>
        </w:rPr>
        <w:lastRenderedPageBreak/>
        <w:t>CAPÍTULO 5</w:t>
      </w:r>
      <w:bookmarkEnd w:id="321"/>
      <w:bookmarkEnd w:id="322"/>
      <w:r w:rsidRPr="00311F48">
        <w:rPr>
          <w:szCs w:val="23"/>
        </w:rPr>
        <w:t xml:space="preserve"> </w:t>
      </w:r>
    </w:p>
    <w:p w:rsidR="00AD0B2F" w:rsidRPr="00CF7434" w:rsidRDefault="00AD0B2F" w:rsidP="00AD0B2F">
      <w:pPr>
        <w:pStyle w:val="12"/>
      </w:pPr>
      <w:bookmarkStart w:id="323" w:name="_Toc347566010"/>
      <w:bookmarkStart w:id="324" w:name="_Toc384671563"/>
      <w:r w:rsidRPr="00CF7434">
        <w:t>Conclusiones y Recomendaciones</w:t>
      </w:r>
      <w:bookmarkEnd w:id="323"/>
      <w:bookmarkEnd w:id="324"/>
    </w:p>
    <w:p w:rsidR="00AD0B2F" w:rsidRDefault="00AD0B2F" w:rsidP="00AD0B2F">
      <w:pPr>
        <w:pStyle w:val="13"/>
        <w:tabs>
          <w:tab w:val="left" w:pos="1134"/>
        </w:tabs>
      </w:pPr>
      <w:bookmarkStart w:id="325" w:name="_Toc347566011"/>
      <w:bookmarkStart w:id="326" w:name="_Toc384671564"/>
      <w:r w:rsidRPr="00F148D4">
        <w:t>Conclusiones</w:t>
      </w:r>
      <w:bookmarkEnd w:id="325"/>
      <w:bookmarkEnd w:id="326"/>
      <w:r w:rsidRPr="00F148D4">
        <w:t xml:space="preserve"> </w:t>
      </w:r>
    </w:p>
    <w:p w:rsidR="003B1E10" w:rsidRPr="00422C71" w:rsidRDefault="003B1E10" w:rsidP="007D689F">
      <w:pPr>
        <w:pStyle w:val="ListParagraph"/>
        <w:numPr>
          <w:ilvl w:val="0"/>
          <w:numId w:val="48"/>
        </w:numPr>
      </w:pPr>
      <w:bookmarkStart w:id="327" w:name="_Toc384670859"/>
      <w:r>
        <w:t xml:space="preserve">La aplicación audiológica realizada </w:t>
      </w:r>
      <w:r w:rsidR="004C0D76">
        <w:t>permite acercar a los pacientes con</w:t>
      </w:r>
      <w:r>
        <w:t xml:space="preserve">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27"/>
    </w:p>
    <w:p w:rsidR="003B1E10" w:rsidRDefault="003B1E10" w:rsidP="007D689F">
      <w:pPr>
        <w:pStyle w:val="ListParagraph"/>
        <w:numPr>
          <w:ilvl w:val="0"/>
          <w:numId w:val="48"/>
        </w:numPr>
      </w:pPr>
      <w:bookmarkStart w:id="328" w:name="_Toc384670860"/>
      <w:r>
        <w:t>La experiencia y el conocimiento del especialista ayudaron a la creación de tres pruebas audiológicas</w:t>
      </w:r>
      <w:r w:rsidRPr="00E61E07">
        <w:t>: Sensibilidad de o</w:t>
      </w:r>
      <w:r>
        <w:t xml:space="preserve">ído, habla en ruido y el cuestionario. La primera prueba pretende determinar posibles pérdidas de frecuencias, las cuales fueron determinados por el audiólogo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poniendo a la vanguardia la </w:t>
      </w:r>
      <w:r w:rsidRPr="004C0D76">
        <w:t>clínica auditiva Audinsa.</w:t>
      </w:r>
      <w:bookmarkEnd w:id="328"/>
    </w:p>
    <w:p w:rsidR="004C0D76" w:rsidRDefault="004C0D76" w:rsidP="007D689F">
      <w:pPr>
        <w:pStyle w:val="ListParagraph"/>
        <w:numPr>
          <w:ilvl w:val="0"/>
          <w:numId w:val="48"/>
        </w:numPr>
      </w:pPr>
      <w:bookmarkStart w:id="329" w:name="_GoBack"/>
      <w:r>
        <w:t>Es importante destacar como el presente proyecto demuestra el éxito al relacionar dos áreas, aparentemente independientes, para materializar una idea. Demostrando el papel de los informáticos como agentes de innovación y evolución que junto con especialistas de otra área logran crear herramientas que permiten a diferentes negocios expandir sus mercados</w:t>
      </w:r>
      <w:r w:rsidR="00061B3A">
        <w:t xml:space="preserve"> y ser más llamativos por invertir en actualizaciones tecnológicas</w:t>
      </w:r>
      <w:r>
        <w:t>.</w:t>
      </w:r>
    </w:p>
    <w:p w:rsidR="004C0D76" w:rsidRPr="004C0D76" w:rsidRDefault="00061B3A" w:rsidP="007D689F">
      <w:pPr>
        <w:pStyle w:val="ListParagraph"/>
        <w:numPr>
          <w:ilvl w:val="0"/>
          <w:numId w:val="48"/>
        </w:numPr>
      </w:pPr>
      <w:r>
        <w:t>Queda en evidencia como l</w:t>
      </w:r>
      <w:r w:rsidR="004C0D76">
        <w:t>os dispositivos</w:t>
      </w:r>
      <w:r>
        <w:t xml:space="preserve"> y aplicaciones </w:t>
      </w:r>
      <w:r w:rsidR="004C0D76">
        <w:t>móviles son cada vez más usados en</w:t>
      </w:r>
      <w:r>
        <w:t>tre las</w:t>
      </w:r>
      <w:r w:rsidR="004C0D76">
        <w:t xml:space="preserve"> personas,</w:t>
      </w:r>
      <w:r>
        <w:t xml:space="preserve"> es por esto que el mercado de aplicaciones móviles en el área de la salud se establece como un sector con mucho potencial tanto para los desarrolladores, médicos, como para los usuarios interesados.</w:t>
      </w:r>
    </w:p>
    <w:bookmarkEnd w:id="329"/>
    <w:p w:rsidR="003B1E10" w:rsidRPr="004C0D76" w:rsidRDefault="003B1E10" w:rsidP="007D689F">
      <w:pPr>
        <w:rPr>
          <w:highlight w:val="lightGray"/>
        </w:rPr>
      </w:pPr>
    </w:p>
    <w:p w:rsidR="00AD0B2F" w:rsidRPr="00F148D4" w:rsidRDefault="00AD0B2F" w:rsidP="00AD0B2F">
      <w:pPr>
        <w:pStyle w:val="13"/>
        <w:tabs>
          <w:tab w:val="left" w:pos="1134"/>
        </w:tabs>
      </w:pPr>
      <w:bookmarkStart w:id="330" w:name="_Toc347566012"/>
      <w:bookmarkStart w:id="331" w:name="_Toc384671565"/>
      <w:r>
        <w:lastRenderedPageBreak/>
        <w:t>Recomendaciones</w:t>
      </w:r>
      <w:bookmarkEnd w:id="330"/>
      <w:bookmarkEnd w:id="331"/>
    </w:p>
    <w:p w:rsidR="003B1E10" w:rsidRPr="001C1742" w:rsidRDefault="003B1E10" w:rsidP="007D689F">
      <w:pPr>
        <w:pStyle w:val="ListParagraph"/>
        <w:numPr>
          <w:ilvl w:val="0"/>
          <w:numId w:val="49"/>
        </w:numPr>
      </w:pPr>
      <w:bookmarkStart w:id="332" w:name="_Toc384670862"/>
      <w:r w:rsidRPr="008A24A9">
        <w:t>Audinsa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32"/>
    </w:p>
    <w:p w:rsidR="003B1E10" w:rsidRPr="001C1742" w:rsidRDefault="003B1E10" w:rsidP="007D689F">
      <w:pPr>
        <w:pStyle w:val="ListParagraph"/>
        <w:numPr>
          <w:ilvl w:val="0"/>
          <w:numId w:val="49"/>
        </w:numPr>
      </w:pPr>
      <w:bookmarkStart w:id="333" w:name="_Toc384670863"/>
      <w:r w:rsidRPr="008A24A9">
        <w:t>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33"/>
    </w:p>
    <w:p w:rsidR="003B1E10" w:rsidRPr="007D689F" w:rsidRDefault="003B1E10" w:rsidP="007D689F">
      <w:pPr>
        <w:pStyle w:val="ListParagraph"/>
        <w:numPr>
          <w:ilvl w:val="0"/>
          <w:numId w:val="49"/>
        </w:numPr>
        <w:rPr>
          <w:b/>
        </w:rPr>
      </w:pPr>
      <w:bookmarkStart w:id="334" w:name="_Toc384670864"/>
      <w:r w:rsidRPr="008A24A9">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334"/>
    </w:p>
    <w:p w:rsidR="003B1E10" w:rsidRPr="007D689F" w:rsidRDefault="003B1E10" w:rsidP="007D689F">
      <w:pPr>
        <w:pStyle w:val="ListParagraph"/>
        <w:numPr>
          <w:ilvl w:val="0"/>
          <w:numId w:val="49"/>
        </w:numPr>
        <w:rPr>
          <w:b/>
        </w:rPr>
      </w:pPr>
      <w:bookmarkStart w:id="335" w:name="_Toc384670865"/>
      <w:r w:rsidRPr="008A24A9">
        <w:t>Se le recomienda a la Dra. de la clínica mostrar la aplicación en las charlas y ferias de la salud en las que participen, con el fin de atraer la atención de los posibles usuarios y validar la efectividad de las pruebas desarrolladas.</w:t>
      </w:r>
      <w:bookmarkStart w:id="336" w:name="_Toc384670866"/>
      <w:bookmarkEnd w:id="335"/>
    </w:p>
    <w:p w:rsidR="00AD0B2F" w:rsidRPr="007D689F" w:rsidRDefault="003B1E10" w:rsidP="007D689F">
      <w:pPr>
        <w:pStyle w:val="ListParagraph"/>
        <w:numPr>
          <w:ilvl w:val="0"/>
          <w:numId w:val="49"/>
        </w:numPr>
      </w:pPr>
      <w:r w:rsidRPr="007D689F">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36"/>
      <w:r w:rsidR="00AD0B2F" w:rsidRPr="007D689F">
        <w:rPr>
          <w:highlight w:val="lightGray"/>
        </w:rPr>
        <w:br w:type="page"/>
      </w:r>
    </w:p>
    <w:bookmarkStart w:id="337" w:name="_Toc347566013" w:displacedByCustomXml="next"/>
    <w:bookmarkStart w:id="338" w:name="_Toc384671566"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338"/>
          <w:bookmarkEnd w:id="337"/>
        </w:p>
        <w:sdt>
          <w:sdtPr>
            <w:id w:val="111145805"/>
            <w:bibliography/>
          </w:sdtPr>
          <w:sdtContent>
            <w:commentRangeStart w:id="339"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39"/>
              <w:r w:rsidR="00814187">
                <w:rPr>
                  <w:rStyle w:val="CommentReference"/>
                </w:rPr>
                <w:commentReference w:id="339"/>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40" w:name="_Toc347566014"/>
      <w:bookmarkStart w:id="341" w:name="_Toc384671567"/>
      <w:commentRangeStart w:id="342"/>
      <w:r>
        <w:lastRenderedPageBreak/>
        <w:t>Anexos</w:t>
      </w:r>
      <w:bookmarkEnd w:id="340"/>
      <w:commentRangeEnd w:id="342"/>
      <w:r w:rsidR="0094099B">
        <w:rPr>
          <w:rStyle w:val="CommentReference"/>
          <w:rFonts w:eastAsia="Times New Roman"/>
          <w:b w:val="0"/>
          <w:bCs w:val="0"/>
          <w:kern w:val="0"/>
          <w:lang w:eastAsia="es-ES"/>
        </w:rPr>
        <w:commentReference w:id="342"/>
      </w:r>
      <w:bookmarkEnd w:id="341"/>
    </w:p>
    <w:p w:rsidR="00AD0B2F" w:rsidRPr="00CF7434" w:rsidRDefault="00AD0B2F" w:rsidP="00AD0B2F">
      <w:pPr>
        <w:pStyle w:val="12"/>
        <w:tabs>
          <w:tab w:val="left" w:pos="1134"/>
        </w:tabs>
      </w:pPr>
      <w:bookmarkStart w:id="343" w:name="_Toc347566015"/>
      <w:bookmarkStart w:id="344" w:name="_Toc384671568"/>
      <w:r w:rsidRPr="00CF7434">
        <w:t>Carta de aceptación de tutor</w:t>
      </w:r>
      <w:bookmarkEnd w:id="343"/>
      <w:bookmarkEnd w:id="344"/>
    </w:p>
    <w:p w:rsidR="00AD0B2F" w:rsidRDefault="00AD0B2F" w:rsidP="00AD0B2F">
      <w:pPr>
        <w:jc w:val="center"/>
        <w:rPr>
          <w:lang w:eastAsia="es-CR"/>
        </w:rPr>
      </w:pPr>
      <w:r>
        <w:rPr>
          <w:noProof/>
          <w:lang w:eastAsia="es-CR"/>
        </w:rPr>
        <w:drawing>
          <wp:inline distT="0" distB="0" distL="0" distR="0" wp14:anchorId="18D07B5B" wp14:editId="1118FF3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45" w:name="_Toc347566016"/>
      <w:bookmarkStart w:id="346" w:name="_Toc384671569"/>
      <w:r w:rsidRPr="007256FE">
        <w:lastRenderedPageBreak/>
        <w:t xml:space="preserve">Carta de </w:t>
      </w:r>
      <w:r>
        <w:t>apoyo de la empresa</w:t>
      </w:r>
      <w:bookmarkEnd w:id="345"/>
      <w:bookmarkEnd w:id="346"/>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0704B54F" wp14:editId="5AAC4BA0">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F13E7" w:rsidRDefault="009C439F" w:rsidP="009C439F">
      <w:pPr>
        <w:pStyle w:val="12"/>
        <w:tabs>
          <w:tab w:val="left" w:pos="993"/>
        </w:tabs>
      </w:pPr>
      <w:bookmarkStart w:id="347" w:name="_Toc347566017"/>
      <w:bookmarkStart w:id="348" w:name="_Toc384671570"/>
      <w:commentRangeStart w:id="349"/>
      <w:r w:rsidRPr="001F13E7">
        <w:lastRenderedPageBreak/>
        <w:t>Instrumento encuesta</w:t>
      </w:r>
      <w:commentRangeEnd w:id="349"/>
      <w:r w:rsidR="006859B7" w:rsidRPr="001F13E7">
        <w:rPr>
          <w:rStyle w:val="CommentReference"/>
          <w:rFonts w:eastAsia="Times New Roman"/>
          <w:b w:val="0"/>
          <w:bCs w:val="0"/>
          <w:i w:val="0"/>
          <w:iCs w:val="0"/>
          <w:lang w:eastAsia="es-ES"/>
        </w:rPr>
        <w:commentReference w:id="349"/>
      </w:r>
      <w:bookmarkEnd w:id="347"/>
      <w:bookmarkEnd w:id="348"/>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sz w:val="17"/>
          <w:szCs w:val="17"/>
          <w:lang w:val="es-CR"/>
        </w:rPr>
      </w:pPr>
      <w:r w:rsidRPr="00F64857">
        <w:rPr>
          <w:rFonts w:ascii="Arial" w:hAnsi="Arial" w:cs="Arial"/>
          <w:b/>
          <w:sz w:val="17"/>
          <w:szCs w:val="17"/>
          <w:lang w:val="es-CR"/>
        </w:rPr>
        <w:t xml:space="preserve">Género: </w:t>
      </w:r>
      <w:r w:rsidRPr="00F64857">
        <w:rPr>
          <w:rFonts w:ascii="Arial" w:hAnsi="Arial" w:cs="Arial"/>
          <w:sz w:val="17"/>
          <w:szCs w:val="17"/>
          <w:lang w:val="es-CR"/>
        </w:rPr>
        <w:br/>
        <w:t xml:space="preserve">   </w:t>
      </w:r>
      <w:r w:rsidRPr="00F64857">
        <w:rPr>
          <w:rFonts w:ascii="Arial" w:hAnsi="Arial" w:cs="Arial"/>
          <w:sz w:val="17"/>
          <w:szCs w:val="17"/>
          <w:lang w:val="es-CR"/>
        </w:rPr>
        <w:br/>
        <w:t>( ) Femenino</w:t>
      </w:r>
      <w:r w:rsidRPr="00F64857">
        <w:rPr>
          <w:rFonts w:ascii="Arial" w:hAnsi="Arial" w:cs="Arial"/>
          <w:sz w:val="17"/>
          <w:szCs w:val="17"/>
          <w:lang w:val="es-CR"/>
        </w:rPr>
        <w:tab/>
        <w:t xml:space="preserve"> ( ) Masculino </w:t>
      </w:r>
      <w:r w:rsidRPr="00F64857">
        <w:rPr>
          <w:rFonts w:ascii="Arial" w:hAnsi="Arial" w:cs="Arial"/>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 Otro (Especifique) _____________________________</w:t>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¿Cuánto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Pr="001F259C">
        <w:rPr>
          <w:rFonts w:ascii="Arial" w:hAnsi="Arial" w:cs="Arial"/>
          <w:b/>
          <w:sz w:val="17"/>
          <w:szCs w:val="17"/>
        </w:rPr>
        <w:t xml:space="preserve"> en promedio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Sí ¿Cuáles? __________________________________________________________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¿Confía en los resultados arrojados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50" w:name="_Toc347566018"/>
      <w:bookmarkStart w:id="351" w:name="_Ref384111831"/>
      <w:bookmarkStart w:id="352" w:name="_Toc384671571"/>
      <w:r>
        <w:lastRenderedPageBreak/>
        <w:t>Análisis de aplicaciones similares</w:t>
      </w:r>
      <w:bookmarkEnd w:id="350"/>
      <w:bookmarkEnd w:id="351"/>
      <w:bookmarkEnd w:id="352"/>
    </w:p>
    <w:p w:rsidR="007C30EC" w:rsidRPr="0041018B" w:rsidRDefault="007C30EC" w:rsidP="0041018B">
      <w:pPr>
        <w:pStyle w:val="13"/>
      </w:pPr>
      <w:bookmarkStart w:id="353" w:name="_Ref343436073"/>
      <w:bookmarkStart w:id="354" w:name="_Ref343436102"/>
      <w:bookmarkStart w:id="355" w:name="_Toc347566019"/>
      <w:bookmarkStart w:id="356" w:name="_Toc384671572"/>
      <w:r w:rsidRPr="0041018B">
        <w:t xml:space="preserve">Análisis de la aplicación </w:t>
      </w:r>
      <w:proofErr w:type="spellStart"/>
      <w:r w:rsidRPr="0041018B">
        <w:t>uHear</w:t>
      </w:r>
      <w:bookmarkEnd w:id="353"/>
      <w:bookmarkEnd w:id="354"/>
      <w:bookmarkEnd w:id="355"/>
      <w:bookmarkEnd w:id="356"/>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57" w:name="_Toc343369218"/>
      <w:bookmarkStart w:id="358" w:name="_Toc384671647"/>
      <w:r>
        <w:t xml:space="preserve">Ilustración </w:t>
      </w:r>
      <w:fldSimple w:instr=" SEQ Ilustración \* ARABIC ">
        <w:r w:rsidR="001F13E7">
          <w:rPr>
            <w:noProof/>
          </w:rPr>
          <w:t>28</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57"/>
      <w:bookmarkEnd w:id="358"/>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59" w:name="_Toc343369219"/>
      <w:bookmarkStart w:id="360" w:name="_Toc384671648"/>
      <w:r w:rsidRPr="007C30EC">
        <w:t xml:space="preserve">Ilustración </w:t>
      </w:r>
      <w:fldSimple w:instr=" SEQ Ilustración \* ARABIC ">
        <w:r w:rsidR="001F13E7">
          <w:rPr>
            <w:noProof/>
          </w:rPr>
          <w:t>29</w:t>
        </w:r>
      </w:fldSimple>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59"/>
      <w:bookmarkEnd w:id="360"/>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61" w:name="_Toc343369220"/>
      <w:bookmarkStart w:id="362" w:name="_Toc384671649"/>
      <w:r>
        <w:t xml:space="preserve">Ilustración </w:t>
      </w:r>
      <w:fldSimple w:instr=" SEQ Ilustración \* ARABIC ">
        <w:r w:rsidR="001F13E7">
          <w:rPr>
            <w:noProof/>
          </w:rPr>
          <w:t>30</w:t>
        </w:r>
      </w:fldSimple>
      <w:r>
        <w:t xml:space="preserve"> – Pantalla de resultados examen de sensibilidad de oído</w:t>
      </w:r>
      <w:bookmarkEnd w:id="361"/>
      <w:bookmarkEnd w:id="362"/>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BE4B36">
      <w:pPr>
        <w:pStyle w:val="ListParagraph"/>
        <w:widowControl w:val="0"/>
        <w:numPr>
          <w:ilvl w:val="0"/>
          <w:numId w:val="27"/>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1"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63" w:name="_Toc343369221"/>
      <w:bookmarkStart w:id="364" w:name="_Toc384671650"/>
      <w:r>
        <w:t xml:space="preserve">Ilustración </w:t>
      </w:r>
      <w:fldSimple w:instr=" SEQ Ilustración \* ARABIC ">
        <w:r w:rsidR="001F13E7">
          <w:rPr>
            <w:noProof/>
          </w:rPr>
          <w:t>31</w:t>
        </w:r>
      </w:fldSimple>
      <w:r>
        <w:t xml:space="preserve"> – Pantalla de resultados </w:t>
      </w:r>
      <w:proofErr w:type="spellStart"/>
      <w:r>
        <w:t>uHear</w:t>
      </w:r>
      <w:bookmarkEnd w:id="363"/>
      <w:bookmarkEnd w:id="364"/>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72"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365" w:name="_Toc343369222"/>
      <w:bookmarkStart w:id="366" w:name="_Toc384671651"/>
      <w:r>
        <w:t xml:space="preserve">Ilustración </w:t>
      </w:r>
      <w:fldSimple w:instr=" SEQ Ilustración \* ARABIC ">
        <w:r w:rsidR="001F13E7">
          <w:rPr>
            <w:noProof/>
          </w:rPr>
          <w:t>32</w:t>
        </w:r>
      </w:fldSimple>
      <w:r>
        <w:t xml:space="preserve"> – Pantalla de resultados guardados</w:t>
      </w:r>
      <w:bookmarkEnd w:id="365"/>
      <w:bookmarkEnd w:id="366"/>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73"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367" w:name="_Toc343369223"/>
      <w:bookmarkStart w:id="368" w:name="_Toc384671652"/>
      <w:r>
        <w:t xml:space="preserve">Ilustración </w:t>
      </w:r>
      <w:fldSimple w:instr=" SEQ Ilustración \* ARABIC ">
        <w:r w:rsidR="001F13E7">
          <w:rPr>
            <w:noProof/>
          </w:rPr>
          <w:t>33</w:t>
        </w:r>
      </w:fldSimple>
      <w:r>
        <w:t xml:space="preserve"> – Consejos auditivos</w:t>
      </w:r>
      <w:bookmarkEnd w:id="367"/>
      <w:bookmarkEnd w:id="368"/>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74"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369" w:name="_Toc343369224"/>
      <w:bookmarkStart w:id="370" w:name="_Toc384671653"/>
      <w:r>
        <w:t xml:space="preserve">Ilustración </w:t>
      </w:r>
      <w:fldSimple w:instr=" SEQ Ilustración \* ARABIC ">
        <w:r w:rsidR="001F13E7">
          <w:rPr>
            <w:noProof/>
          </w:rPr>
          <w:t>34</w:t>
        </w:r>
      </w:fldSimple>
      <w:r>
        <w:t xml:space="preserve"> – Ubicación de centros especializados</w:t>
      </w:r>
      <w:bookmarkEnd w:id="369"/>
      <w:bookmarkEnd w:id="370"/>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371" w:name="_Toc347566020"/>
      <w:bookmarkStart w:id="372" w:name="_Toc384671573"/>
      <w:r w:rsidRPr="0041018B">
        <w:t xml:space="preserve">Análisis de la aplicación </w:t>
      </w:r>
      <w:r>
        <w:t xml:space="preserve">Test en </w:t>
      </w:r>
      <w:r w:rsidR="00A46C74">
        <w:t>línea</w:t>
      </w:r>
      <w:bookmarkEnd w:id="371"/>
      <w:bookmarkEnd w:id="372"/>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75"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76"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77"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78"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79"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1"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2"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3"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4"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373" w:name="_Toc343369225"/>
      <w:bookmarkStart w:id="374" w:name="_Toc384671654"/>
      <w:r>
        <w:t xml:space="preserve">Ilustración </w:t>
      </w:r>
      <w:fldSimple w:instr=" SEQ Ilustración \* ARABIC ">
        <w:r w:rsidR="001F13E7">
          <w:rPr>
            <w:noProof/>
          </w:rPr>
          <w:t>35</w:t>
        </w:r>
      </w:fldSimple>
      <w:r>
        <w:t xml:space="preserve"> – Aplicación test en línea: Flujo de imágenes</w:t>
      </w:r>
      <w:bookmarkEnd w:id="373"/>
      <w:bookmarkEnd w:id="374"/>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375" w:name="_Toc347566021"/>
      <w:bookmarkStart w:id="376" w:name="_Toc384671574"/>
      <w:r w:rsidRPr="0041018B">
        <w:lastRenderedPageBreak/>
        <w:t xml:space="preserve">Análisis de la aplicación </w:t>
      </w:r>
      <w:r>
        <w:t>Test auditivo</w:t>
      </w:r>
      <w:bookmarkEnd w:id="375"/>
      <w:bookmarkEnd w:id="376"/>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85"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377" w:name="_Toc384671655"/>
      <w:r>
        <w:t xml:space="preserve">Ilustración </w:t>
      </w:r>
      <w:fldSimple w:instr=" SEQ Ilustración \* ARABIC ">
        <w:r w:rsidR="001F13E7">
          <w:rPr>
            <w:noProof/>
          </w:rPr>
          <w:t>36</w:t>
        </w:r>
      </w:fldSimple>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377"/>
      <w:proofErr w:type="spellEnd"/>
    </w:p>
    <w:p w:rsidR="00C112FC" w:rsidRDefault="00E31A26" w:rsidP="0084758F">
      <w:pPr>
        <w:pStyle w:val="13"/>
      </w:pPr>
      <w:bookmarkStart w:id="378" w:name="_Toc347566022"/>
      <w:bookmarkStart w:id="379" w:name="_Toc384671575"/>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378"/>
      <w:bookmarkEnd w:id="379"/>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380" w:name="_Toc384671656"/>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1F13E7">
        <w:rPr>
          <w:noProof/>
          <w:lang w:val="en-US"/>
        </w:rPr>
        <w:t>37</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380"/>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381" w:name="_Toc384671657"/>
      <w:r>
        <w:t xml:space="preserve">Ilustración </w:t>
      </w:r>
      <w:fldSimple w:instr=" SEQ Ilustración \* ARABIC ">
        <w:r w:rsidR="001F13E7">
          <w:rPr>
            <w:noProof/>
          </w:rPr>
          <w:t>38</w:t>
        </w:r>
      </w:fldSimple>
      <w:r>
        <w:t xml:space="preserve"> – Interfaz de la prueba de </w:t>
      </w:r>
      <w:r w:rsidR="004C3105">
        <w:t>rango</w:t>
      </w:r>
      <w:r>
        <w:t xml:space="preserve"> de frecuencias</w:t>
      </w:r>
      <w:bookmarkEnd w:id="381"/>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382" w:name="_Toc384671658"/>
      <w:r>
        <w:t xml:space="preserve">Ilustración </w:t>
      </w:r>
      <w:fldSimple w:instr=" SEQ Ilustración \* ARABIC ">
        <w:r w:rsidR="001F13E7">
          <w:rPr>
            <w:noProof/>
          </w:rPr>
          <w:t>39</w:t>
        </w:r>
      </w:fldSimple>
      <w:r>
        <w:t xml:space="preserve"> – Pantalla de resultados de </w:t>
      </w:r>
      <w:r w:rsidR="004C3105">
        <w:t>rango</w:t>
      </w:r>
      <w:r>
        <w:t xml:space="preserve"> de frecuencias</w:t>
      </w:r>
      <w:bookmarkEnd w:id="382"/>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383" w:name="_Toc384671659"/>
      <w:r>
        <w:t xml:space="preserve">Ilustración </w:t>
      </w:r>
      <w:fldSimple w:instr=" SEQ Ilustración \* ARABIC ">
        <w:r w:rsidR="001F13E7">
          <w:rPr>
            <w:noProof/>
          </w:rPr>
          <w:t>40</w:t>
        </w:r>
      </w:fldSimple>
      <w:r>
        <w:t xml:space="preserve"> – Interfaz diferenciación de frecuencias</w:t>
      </w:r>
      <w:bookmarkEnd w:id="383"/>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384" w:name="_Toc384671660"/>
      <w:r>
        <w:t xml:space="preserve">Ilustración </w:t>
      </w:r>
      <w:fldSimple w:instr=" SEQ Ilustración \* ARABIC ">
        <w:r w:rsidR="001F13E7">
          <w:rPr>
            <w:noProof/>
          </w:rPr>
          <w:t>41</w:t>
        </w:r>
      </w:fldSimple>
      <w:r>
        <w:t xml:space="preserve"> – Gráfico representativo diferenciación de frecuencias</w:t>
      </w:r>
      <w:bookmarkEnd w:id="384"/>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385" w:name="_Toc384671661"/>
      <w:r>
        <w:t xml:space="preserve">Ilustración </w:t>
      </w:r>
      <w:fldSimple w:instr=" SEQ Ilustración \* ARABIC ">
        <w:r w:rsidR="001F13E7">
          <w:rPr>
            <w:noProof/>
          </w:rPr>
          <w:t>42</w:t>
        </w:r>
      </w:fldSimple>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385"/>
      <w:proofErr w:type="spellEnd"/>
    </w:p>
    <w:sectPr w:rsidR="004C3105" w:rsidRPr="004C3105" w:rsidSect="0090595C">
      <w:headerReference w:type="default" r:id="rId95"/>
      <w:footerReference w:type="default" r:id="rId96"/>
      <w:headerReference w:type="first" r:id="rId97"/>
      <w:footerReference w:type="first" r:id="rId98"/>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4C0D76" w:rsidRDefault="004C0D76">
      <w:pPr>
        <w:pStyle w:val="CommentText"/>
      </w:pPr>
      <w:r>
        <w:rPr>
          <w:rStyle w:val="CommentReference"/>
        </w:rPr>
        <w:annotationRef/>
      </w:r>
      <w:r>
        <w:t>Completar</w:t>
      </w:r>
    </w:p>
    <w:p w:rsidR="004C0D76" w:rsidRDefault="004C0D76">
      <w:pPr>
        <w:pStyle w:val="CommentText"/>
      </w:pPr>
    </w:p>
  </w:comment>
  <w:comment w:id="231" w:author="Personal" w:date="2014-03-24T21:21:00Z" w:initials="P">
    <w:p w:rsidR="004C0D76" w:rsidRDefault="004C0D76">
      <w:pPr>
        <w:pStyle w:val="CommentText"/>
      </w:pPr>
      <w:r>
        <w:rPr>
          <w:rStyle w:val="CommentReference"/>
        </w:rPr>
        <w:annotationRef/>
      </w:r>
      <w:r>
        <w:t>Se ajusta. Revisar</w:t>
      </w:r>
    </w:p>
  </w:comment>
  <w:comment w:id="254" w:author="Personal" w:date="2014-03-17T21:15:00Z" w:initials="P">
    <w:p w:rsidR="004C0D76" w:rsidRDefault="004C0D76">
      <w:pPr>
        <w:pStyle w:val="CommentText"/>
      </w:pPr>
      <w:r>
        <w:rPr>
          <w:rStyle w:val="CommentReference"/>
        </w:rPr>
        <w:annotationRef/>
      </w:r>
      <w:r>
        <w:t>Falta incorporar el regresar en acerca de</w:t>
      </w:r>
    </w:p>
  </w:comment>
  <w:comment w:id="255" w:author="Personal" w:date="2014-03-17T21:15:00Z" w:initials="P">
    <w:p w:rsidR="004C0D76" w:rsidRDefault="004C0D76">
      <w:pPr>
        <w:pStyle w:val="CommentText"/>
      </w:pPr>
      <w:r>
        <w:rPr>
          <w:rStyle w:val="CommentReference"/>
        </w:rPr>
        <w:annotationRef/>
      </w:r>
      <w:r>
        <w:t>Faltan estos dos puntos</w:t>
      </w:r>
    </w:p>
    <w:p w:rsidR="004C0D76" w:rsidRDefault="004C0D76">
      <w:pPr>
        <w:pStyle w:val="CommentText"/>
      </w:pPr>
    </w:p>
  </w:comment>
  <w:comment w:id="256" w:author="Personal" w:date="2014-03-17T21:15:00Z" w:initials="P">
    <w:p w:rsidR="004C0D76" w:rsidRDefault="004C0D76">
      <w:pPr>
        <w:pStyle w:val="CommentText"/>
      </w:pPr>
      <w:r>
        <w:rPr>
          <w:rStyle w:val="CommentReference"/>
        </w:rPr>
        <w:annotationRef/>
      </w:r>
      <w:r>
        <w:t>Revisar si la duración está bien</w:t>
      </w:r>
    </w:p>
  </w:comment>
  <w:comment w:id="257" w:author="Personal" w:date="2014-03-17T21:15:00Z" w:initials="P">
    <w:p w:rsidR="004C0D76" w:rsidRDefault="004C0D76">
      <w:pPr>
        <w:pStyle w:val="CommentText"/>
      </w:pPr>
      <w:r>
        <w:rPr>
          <w:rStyle w:val="CommentReference"/>
        </w:rPr>
        <w:annotationRef/>
      </w:r>
      <w:r>
        <w:t>Revisar, pues no se  está mostrando</w:t>
      </w:r>
    </w:p>
  </w:comment>
  <w:comment w:id="292" w:author="Personal" w:date="2014-03-27T11:28:00Z" w:initials="P">
    <w:p w:rsidR="004C0D76" w:rsidRDefault="004C0D76">
      <w:pPr>
        <w:pStyle w:val="CommentText"/>
      </w:pPr>
      <w:r>
        <w:rPr>
          <w:rStyle w:val="CommentReference"/>
        </w:rPr>
        <w:annotationRef/>
      </w:r>
      <w:r>
        <w:t>Quedó muy pequeño ver si se le  puede agregar algo</w:t>
      </w:r>
    </w:p>
  </w:comment>
  <w:comment w:id="293" w:author="Personal" w:date="2014-03-27T11:18:00Z" w:initials="P">
    <w:p w:rsidR="004C0D76" w:rsidRDefault="004C0D76">
      <w:pPr>
        <w:pStyle w:val="CommentText"/>
      </w:pPr>
      <w:r>
        <w:rPr>
          <w:rStyle w:val="CommentReference"/>
        </w:rPr>
        <w:annotationRef/>
      </w:r>
      <w:r>
        <w:t xml:space="preserve">Depende de la </w:t>
      </w:r>
      <w:proofErr w:type="spellStart"/>
      <w:r>
        <w:t>entrevista.Pendiente</w:t>
      </w:r>
      <w:proofErr w:type="spellEnd"/>
      <w:r>
        <w:t xml:space="preserve"> incorporar entrevista en  </w:t>
      </w:r>
      <w:proofErr w:type="spellStart"/>
      <w:r>
        <w:t>surveymonkey</w:t>
      </w:r>
      <w:proofErr w:type="spellEnd"/>
      <w:r>
        <w:t xml:space="preserve">. </w:t>
      </w:r>
    </w:p>
  </w:comment>
  <w:comment w:id="294" w:author="Beto" w:date="2014-04-01T20:24:00Z" w:initials="B">
    <w:p w:rsidR="004C0D76" w:rsidRDefault="004C0D76">
      <w:pPr>
        <w:pStyle w:val="CommentText"/>
      </w:pPr>
      <w:r>
        <w:rPr>
          <w:rStyle w:val="CommentReference"/>
        </w:rPr>
        <w:annotationRef/>
      </w:r>
      <w:r>
        <w:t>Agregar a este BETO</w:t>
      </w:r>
    </w:p>
  </w:comment>
  <w:comment w:id="296" w:author="Beto" w:date="2014-04-01T21:17:00Z" w:initials="B">
    <w:p w:rsidR="004C0D76" w:rsidRDefault="004C0D76">
      <w:pPr>
        <w:pStyle w:val="CommentText"/>
      </w:pPr>
      <w:r>
        <w:rPr>
          <w:rStyle w:val="CommentReference"/>
        </w:rPr>
        <w:annotationRef/>
      </w:r>
      <w:r>
        <w:t xml:space="preserve">Poner </w:t>
      </w:r>
      <w:proofErr w:type="spellStart"/>
      <w:r>
        <w:t>label</w:t>
      </w:r>
      <w:proofErr w:type="spellEnd"/>
      <w:r>
        <w:t xml:space="preserve"> a la imagen</w:t>
      </w:r>
    </w:p>
  </w:comment>
  <w:comment w:id="297" w:author="Beto" w:date="2014-04-01T21:17:00Z" w:initials="B">
    <w:p w:rsidR="004C0D76" w:rsidRDefault="004C0D76">
      <w:pPr>
        <w:pStyle w:val="CommentText"/>
      </w:pPr>
      <w:r>
        <w:rPr>
          <w:rStyle w:val="CommentReference"/>
        </w:rPr>
        <w:annotationRef/>
      </w:r>
      <w:r>
        <w:t xml:space="preserve">Poner </w:t>
      </w:r>
      <w:proofErr w:type="spellStart"/>
      <w:r>
        <w:t>label</w:t>
      </w:r>
      <w:proofErr w:type="spellEnd"/>
      <w:r>
        <w:t xml:space="preserve"> a la imagen</w:t>
      </w:r>
    </w:p>
  </w:comment>
  <w:comment w:id="298" w:author="Beto" w:date="2014-04-01T21:18:00Z" w:initials="B">
    <w:p w:rsidR="004C0D76" w:rsidRDefault="004C0D76">
      <w:pPr>
        <w:pStyle w:val="CommentText"/>
      </w:pPr>
      <w:r>
        <w:rPr>
          <w:rStyle w:val="CommentReference"/>
        </w:rPr>
        <w:annotationRef/>
      </w:r>
      <w:r>
        <w:t xml:space="preserve">Poner </w:t>
      </w:r>
      <w:proofErr w:type="spellStart"/>
      <w:r>
        <w:t>label</w:t>
      </w:r>
      <w:proofErr w:type="spellEnd"/>
      <w:r>
        <w:t xml:space="preserve"> a la imagen</w:t>
      </w:r>
    </w:p>
  </w:comment>
  <w:comment w:id="309" w:author="Personal" w:date="2014-03-27T10:59:00Z" w:initials="P">
    <w:p w:rsidR="004C0D76" w:rsidRDefault="004C0D76">
      <w:pPr>
        <w:pStyle w:val="CommentText"/>
      </w:pPr>
      <w:r>
        <w:rPr>
          <w:rStyle w:val="CommentReference"/>
        </w:rPr>
        <w:annotationRef/>
      </w:r>
      <w:r>
        <w:t>Verificar que estas opciones funciones</w:t>
      </w:r>
    </w:p>
  </w:comment>
  <w:comment w:id="311" w:author="Personal" w:date="2014-03-27T11:24:00Z" w:initials="P">
    <w:p w:rsidR="004C0D76" w:rsidRDefault="004C0D76">
      <w:pPr>
        <w:pStyle w:val="CommentText"/>
      </w:pPr>
      <w:r>
        <w:rPr>
          <w:rStyle w:val="CommentReference"/>
        </w:rPr>
        <w:annotationRef/>
      </w:r>
      <w:r>
        <w:t xml:space="preserve">Preguntar a </w:t>
      </w:r>
      <w:proofErr w:type="spellStart"/>
      <w:r>
        <w:t>beto</w:t>
      </w:r>
      <w:proofErr w:type="spellEnd"/>
      <w:r>
        <w:t xml:space="preserve"> si puede agregarlas, porque en </w:t>
      </w:r>
      <w:proofErr w:type="spellStart"/>
      <w:r>
        <w:t>e.l</w:t>
      </w:r>
      <w:proofErr w:type="spellEnd"/>
      <w:r>
        <w:t xml:space="preserve"> emulador se me cae</w:t>
      </w:r>
    </w:p>
  </w:comment>
  <w:comment w:id="313" w:author="Personal" w:date="2014-03-27T10:58:00Z" w:initials="P">
    <w:p w:rsidR="004C0D76" w:rsidRDefault="004C0D76">
      <w:pPr>
        <w:pStyle w:val="CommentText"/>
      </w:pPr>
      <w:r>
        <w:rPr>
          <w:rStyle w:val="CommentReference"/>
        </w:rPr>
        <w:annotationRef/>
      </w:r>
      <w:r>
        <w:t xml:space="preserve"> A este menú contextual le falta el modificar. Pendiente ajustar en la programación </w:t>
      </w:r>
    </w:p>
  </w:comment>
  <w:comment w:id="314" w:author="Personal" w:date="2014-03-27T11:05:00Z" w:initials="P">
    <w:p w:rsidR="004C0D76" w:rsidRDefault="004C0D76">
      <w:pPr>
        <w:pStyle w:val="CommentText"/>
      </w:pPr>
      <w:r>
        <w:rPr>
          <w:rStyle w:val="CommentReference"/>
        </w:rPr>
        <w:annotationRef/>
      </w:r>
      <w:r>
        <w:t xml:space="preserve">Los botones salen al revés. Revisar </w:t>
      </w:r>
    </w:p>
  </w:comment>
  <w:comment w:id="316" w:author="Personal" w:date="2014-03-27T11:12:00Z" w:initials="P">
    <w:p w:rsidR="004C0D76" w:rsidRDefault="004C0D76">
      <w:pPr>
        <w:pStyle w:val="CommentText"/>
      </w:pPr>
      <w:r>
        <w:rPr>
          <w:rStyle w:val="CommentReference"/>
        </w:rPr>
        <w:annotationRef/>
      </w:r>
      <w:r>
        <w:t xml:space="preserve">No esta </w:t>
      </w:r>
      <w:proofErr w:type="spellStart"/>
      <w:r>
        <w:t>elimninando</w:t>
      </w:r>
      <w:proofErr w:type="spellEnd"/>
      <w:r>
        <w:t xml:space="preserve"> si el PERFIL no tiene resultados asociados.</w:t>
      </w:r>
    </w:p>
    <w:p w:rsidR="004C0D76" w:rsidRDefault="004C0D76">
      <w:pPr>
        <w:pStyle w:val="CommentText"/>
      </w:pPr>
      <w:r>
        <w:t>Revisar</w:t>
      </w:r>
    </w:p>
  </w:comment>
  <w:comment w:id="318" w:author="Personal" w:date="2014-03-27T10:20:00Z" w:initials="P">
    <w:p w:rsidR="004C0D76" w:rsidRDefault="004C0D76">
      <w:pPr>
        <w:pStyle w:val="CommentText"/>
      </w:pPr>
      <w:r>
        <w:rPr>
          <w:rStyle w:val="CommentReference"/>
        </w:rPr>
        <w:annotationRef/>
      </w:r>
      <w:r>
        <w:t>Tener en cuenta de que si se modifica par aponer los aspectos legales se debe de cambiar la pantallas</w:t>
      </w:r>
    </w:p>
  </w:comment>
  <w:comment w:id="320" w:author="Personal" w:date="2014-03-27T11:16:00Z" w:initials="P">
    <w:p w:rsidR="004C0D76" w:rsidRDefault="004C0D76">
      <w:pPr>
        <w:pStyle w:val="CommentText"/>
      </w:pPr>
      <w:r>
        <w:rPr>
          <w:rStyle w:val="CommentReference"/>
        </w:rPr>
        <w:annotationRef/>
      </w:r>
      <w:r>
        <w:t>Para este, ocupamos entregarle la aplicación a sil para que  ella la pruebe.</w:t>
      </w:r>
    </w:p>
    <w:p w:rsidR="004C0D76" w:rsidRDefault="004C0D76">
      <w:pPr>
        <w:pStyle w:val="CommentText"/>
      </w:pPr>
      <w:r>
        <w:t xml:space="preserve">Y podemos usar a nuestras </w:t>
      </w:r>
      <w:proofErr w:type="spellStart"/>
      <w:r>
        <w:t>familiars</w:t>
      </w:r>
      <w:proofErr w:type="spellEnd"/>
      <w:r>
        <w:t xml:space="preserve"> </w:t>
      </w:r>
      <w:proofErr w:type="spellStart"/>
      <w:r>
        <w:t>jeje</w:t>
      </w:r>
      <w:proofErr w:type="spellEnd"/>
    </w:p>
  </w:comment>
  <w:comment w:id="339" w:author="Personal" w:date="2014-03-17T21:15:00Z" w:initials="P">
    <w:p w:rsidR="004C0D76" w:rsidRDefault="004C0D76">
      <w:pPr>
        <w:pStyle w:val="CommentText"/>
      </w:pPr>
      <w:r>
        <w:rPr>
          <w:rStyle w:val="CommentReference"/>
        </w:rPr>
        <w:annotationRef/>
      </w:r>
      <w:r>
        <w:t>Actualizar</w:t>
      </w:r>
    </w:p>
  </w:comment>
  <w:comment w:id="342" w:author="Personal" w:date="2014-03-27T11:31:00Z" w:initials="P">
    <w:p w:rsidR="004C0D76" w:rsidRDefault="004C0D76">
      <w:pPr>
        <w:pStyle w:val="CommentText"/>
      </w:pPr>
      <w:r>
        <w:rPr>
          <w:rStyle w:val="CommentReference"/>
        </w:rPr>
        <w:annotationRef/>
      </w:r>
      <w:r>
        <w:t xml:space="preserve">Hay que hacer manuales y adjuntarlos </w:t>
      </w:r>
      <w:r>
        <w:sym w:font="Wingdings" w:char="F04C"/>
      </w:r>
      <w:r>
        <w:t xml:space="preserve"> </w:t>
      </w:r>
      <w:r>
        <w:sym w:font="Wingdings" w:char="F04C"/>
      </w:r>
      <w:r>
        <w:t xml:space="preserve"> </w:t>
      </w:r>
      <w:r>
        <w:sym w:font="Wingdings" w:char="F04C"/>
      </w:r>
      <w:r>
        <w:t xml:space="preserve">  Adjuntar minutas</w:t>
      </w:r>
    </w:p>
  </w:comment>
  <w:comment w:id="349" w:author="Beto" w:date="2014-03-17T21:15:00Z" w:initials="B">
    <w:p w:rsidR="004C0D76" w:rsidRDefault="004C0D76">
      <w:pPr>
        <w:pStyle w:val="CommentText"/>
      </w:pPr>
      <w:r>
        <w:rPr>
          <w:rStyle w:val="CommentReference"/>
        </w:rPr>
        <w:annotationRef/>
      </w:r>
      <w:r>
        <w:t>Instrumento creado para cumplir con el nuevo objetivo falta revisión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3692" w:rsidRDefault="00563692" w:rsidP="004D3CC3">
      <w:pPr>
        <w:spacing w:line="240" w:lineRule="auto"/>
      </w:pPr>
      <w:r>
        <w:separator/>
      </w:r>
    </w:p>
  </w:endnote>
  <w:endnote w:type="continuationSeparator" w:id="0">
    <w:p w:rsidR="00563692" w:rsidRDefault="00563692" w:rsidP="004D3CC3">
      <w:pPr>
        <w:spacing w:line="240" w:lineRule="auto"/>
      </w:pPr>
      <w:r>
        <w:continuationSeparator/>
      </w:r>
    </w:p>
  </w:endnote>
  <w:endnote w:type="continuationNotice" w:id="1">
    <w:p w:rsidR="00563692" w:rsidRDefault="0056369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4C0D76" w:rsidRDefault="004C0D76">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rsidR="004C0D76" w:rsidRDefault="004C0D7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0D76" w:rsidRDefault="004C0D76">
    <w:pPr>
      <w:pStyle w:val="Footer"/>
      <w:jc w:val="center"/>
    </w:pPr>
  </w:p>
  <w:p w:rsidR="004C0D76" w:rsidRDefault="004C0D7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4C0D76" w:rsidRPr="00E003B4" w:rsidRDefault="004C0D76">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F4711C">
          <w:rPr>
            <w:rStyle w:val="FooterDocumentChar"/>
            <w:rFonts w:eastAsia="Calibri"/>
            <w:noProof/>
          </w:rPr>
          <w:t>72</w:t>
        </w:r>
        <w:r w:rsidRPr="00E003B4">
          <w:rPr>
            <w:rStyle w:val="FooterDocumentChar"/>
            <w:rFonts w:eastAsia="Calibri"/>
          </w:rPr>
          <w:fldChar w:fldCharType="end"/>
        </w:r>
      </w:p>
    </w:sdtContent>
  </w:sdt>
  <w:p w:rsidR="004C0D76" w:rsidRDefault="004C0D7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4C0D76" w:rsidRPr="00E003B4" w:rsidRDefault="004C0D76"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Pr>
            <w:rStyle w:val="FooterDocumentChar"/>
            <w:noProof/>
          </w:rPr>
          <w:t>1</w:t>
        </w:r>
        <w:r w:rsidRPr="00E003B4">
          <w:rPr>
            <w:rStyle w:val="FooterDocumentChar"/>
          </w:rPr>
          <w:fldChar w:fldCharType="end"/>
        </w:r>
      </w:p>
    </w:sdtContent>
  </w:sdt>
  <w:p w:rsidR="004C0D76" w:rsidRDefault="004C0D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3692" w:rsidRDefault="00563692" w:rsidP="004D3CC3">
      <w:pPr>
        <w:spacing w:line="240" w:lineRule="auto"/>
      </w:pPr>
      <w:r>
        <w:separator/>
      </w:r>
    </w:p>
  </w:footnote>
  <w:footnote w:type="continuationSeparator" w:id="0">
    <w:p w:rsidR="00563692" w:rsidRDefault="00563692" w:rsidP="004D3CC3">
      <w:pPr>
        <w:spacing w:line="240" w:lineRule="auto"/>
      </w:pPr>
      <w:r>
        <w:continuationSeparator/>
      </w:r>
    </w:p>
  </w:footnote>
  <w:footnote w:type="continuationNotice" w:id="1">
    <w:p w:rsidR="00563692" w:rsidRDefault="00563692">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0D76" w:rsidRDefault="004C0D76" w:rsidP="007C7EFC">
    <w:pPr>
      <w:pStyle w:val="HeaderDocument"/>
    </w:pPr>
    <w:fldSimple w:instr=" DOCPROPERTY  University  \* MERGEFORMAT ">
      <w:r>
        <w:t>Universidad Nacional</w:t>
      </w:r>
    </w:fldSimple>
  </w:p>
  <w:p w:rsidR="004C0D76" w:rsidRPr="007C7EFC" w:rsidRDefault="004C0D76"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C0D76" w:rsidRPr="007C7EFC" w:rsidRDefault="004C0D76"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5A826E"/>
    <w:lvl w:ilvl="0">
      <w:numFmt w:val="bullet"/>
      <w:lvlText w:val="*"/>
      <w:lvlJc w:val="left"/>
    </w:lvl>
  </w:abstractNum>
  <w:abstractNum w:abstractNumId="1">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2">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80064E9"/>
    <w:multiLevelType w:val="multilevel"/>
    <w:tmpl w:val="7D221942"/>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rPr>
    </w:lvl>
    <w:lvl w:ilvl="2">
      <w:start w:val="1"/>
      <w:numFmt w:val="decimal"/>
      <w:lvlText w:val="%1.%2.%3."/>
      <w:lvlJc w:val="left"/>
      <w:pPr>
        <w:ind w:left="1072" w:hanging="504"/>
      </w:pPr>
      <w:rPr>
        <w:rFonts w:hint="default"/>
      </w:rPr>
    </w:lvl>
    <w:lvl w:ilvl="3">
      <w:start w:val="1"/>
      <w:numFmt w:val="bullet"/>
      <w:lvlText w:val=""/>
      <w:lvlJc w:val="left"/>
      <w:pPr>
        <w:ind w:left="1728" w:hanging="648"/>
      </w:pPr>
      <w:rPr>
        <w:rFonts w:ascii="Symbol" w:hAnsi="Symbol"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0482470"/>
    <w:multiLevelType w:val="multilevel"/>
    <w:tmpl w:val="4F1695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A55A18AE"/>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A03A21"/>
    <w:multiLevelType w:val="multilevel"/>
    <w:tmpl w:val="7D221942"/>
    <w:lvl w:ilvl="0">
      <w:start w:val="1"/>
      <w:numFmt w:val="decimal"/>
      <w:lvlText w:val="%1."/>
      <w:lvlJc w:val="left"/>
      <w:pPr>
        <w:ind w:left="360" w:hanging="360"/>
      </w:pPr>
      <w:rPr>
        <w:rFonts w:hint="default"/>
      </w:rPr>
    </w:lvl>
    <w:lvl w:ilvl="1">
      <w:start w:val="1"/>
      <w:numFmt w:val="decimal"/>
      <w:lvlText w:val="%1.%2."/>
      <w:lvlJc w:val="left"/>
      <w:pPr>
        <w:ind w:left="702" w:hanging="432"/>
      </w:pPr>
      <w:rPr>
        <w:rFonts w:hint="default"/>
      </w:rPr>
    </w:lvl>
    <w:lvl w:ilvl="2">
      <w:start w:val="1"/>
      <w:numFmt w:val="decimal"/>
      <w:lvlText w:val="%1.%2.%3."/>
      <w:lvlJc w:val="left"/>
      <w:pPr>
        <w:ind w:left="1072" w:hanging="504"/>
      </w:pPr>
      <w:rPr>
        <w:rFonts w:hint="default"/>
      </w:rPr>
    </w:lvl>
    <w:lvl w:ilvl="3">
      <w:start w:val="1"/>
      <w:numFmt w:val="bullet"/>
      <w:lvlText w:val=""/>
      <w:lvlJc w:val="left"/>
      <w:pPr>
        <w:ind w:left="1728" w:hanging="648"/>
      </w:pPr>
      <w:rPr>
        <w:rFonts w:ascii="Symbol" w:hAnsi="Symbol"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52607DF6"/>
    <w:multiLevelType w:val="hybridMultilevel"/>
    <w:tmpl w:val="1F3EFA8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7">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nsid w:val="70B35323"/>
    <w:multiLevelType w:val="hybridMultilevel"/>
    <w:tmpl w:val="4AFC200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3">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2"/>
  </w:num>
  <w:num w:numId="2">
    <w:abstractNumId w:val="11"/>
  </w:num>
  <w:num w:numId="3">
    <w:abstractNumId w:val="13"/>
  </w:num>
  <w:num w:numId="4">
    <w:abstractNumId w:val="3"/>
  </w:num>
  <w:num w:numId="5">
    <w:abstractNumId w:val="10"/>
  </w:num>
  <w:num w:numId="6">
    <w:abstractNumId w:val="17"/>
  </w:num>
  <w:num w:numId="7">
    <w:abstractNumId w:val="16"/>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4"/>
  </w:num>
  <w:num w:numId="11">
    <w:abstractNumId w:val="18"/>
  </w:num>
  <w:num w:numId="12">
    <w:abstractNumId w:val="20"/>
  </w:num>
  <w:num w:numId="13">
    <w:abstractNumId w:val="21"/>
  </w:num>
  <w:num w:numId="14">
    <w:abstractNumId w:val="1"/>
  </w:num>
  <w:num w:numId="15">
    <w:abstractNumId w:val="2"/>
  </w:num>
  <w:num w:numId="16">
    <w:abstractNumId w:val="23"/>
  </w:num>
  <w:num w:numId="17">
    <w:abstractNumId w:val="22"/>
  </w:num>
  <w:num w:numId="18">
    <w:abstractNumId w:val="5"/>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8"/>
  </w:num>
  <w:num w:numId="27">
    <w:abstractNumId w:val="9"/>
  </w:num>
  <w:num w:numId="28">
    <w:abstractNumId w:val="10"/>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num>
  <w:num w:numId="31">
    <w:abstractNumId w:val="10"/>
  </w:num>
  <w:num w:numId="32">
    <w:abstractNumId w:val="10"/>
  </w:num>
  <w:num w:numId="33">
    <w:abstractNumId w:val="10"/>
  </w:num>
  <w:num w:numId="34">
    <w:abstractNumId w:val="10"/>
  </w:num>
  <w:num w:numId="35">
    <w:abstractNumId w:val="10"/>
  </w:num>
  <w:num w:numId="36">
    <w:abstractNumId w:val="10"/>
  </w:num>
  <w:num w:numId="37">
    <w:abstractNumId w:val="10"/>
  </w:num>
  <w:num w:numId="38">
    <w:abstractNumId w:val="10"/>
  </w:num>
  <w:num w:numId="39">
    <w:abstractNumId w:val="10"/>
  </w:num>
  <w:num w:numId="40">
    <w:abstractNumId w:val="10"/>
  </w:num>
  <w:num w:numId="41">
    <w:abstractNumId w:val="10"/>
  </w:num>
  <w:num w:numId="42">
    <w:abstractNumId w:val="14"/>
  </w:num>
  <w:num w:numId="43">
    <w:abstractNumId w:val="6"/>
  </w:num>
  <w:num w:numId="44">
    <w:abstractNumId w:val="10"/>
  </w:num>
  <w:num w:numId="45">
    <w:abstractNumId w:val="10"/>
  </w:num>
  <w:num w:numId="46">
    <w:abstractNumId w:val="10"/>
  </w:num>
  <w:num w:numId="47">
    <w:abstractNumId w:val="10"/>
  </w:num>
  <w:num w:numId="48">
    <w:abstractNumId w:val="19"/>
  </w:num>
  <w:num w:numId="49">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2"/>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61B3A"/>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543"/>
    <w:rsid w:val="000B4540"/>
    <w:rsid w:val="000B4977"/>
    <w:rsid w:val="000B5A4D"/>
    <w:rsid w:val="000C1CEA"/>
    <w:rsid w:val="000C283C"/>
    <w:rsid w:val="000C7F49"/>
    <w:rsid w:val="000D21E1"/>
    <w:rsid w:val="000D2210"/>
    <w:rsid w:val="000D4F76"/>
    <w:rsid w:val="000D70D8"/>
    <w:rsid w:val="000E0F83"/>
    <w:rsid w:val="000E2FA3"/>
    <w:rsid w:val="000E43E7"/>
    <w:rsid w:val="000F11B7"/>
    <w:rsid w:val="000F25F0"/>
    <w:rsid w:val="000F6B70"/>
    <w:rsid w:val="000F6E57"/>
    <w:rsid w:val="000F769F"/>
    <w:rsid w:val="0011110B"/>
    <w:rsid w:val="001116B2"/>
    <w:rsid w:val="0011602A"/>
    <w:rsid w:val="00116518"/>
    <w:rsid w:val="0012289E"/>
    <w:rsid w:val="00123AB3"/>
    <w:rsid w:val="00130B24"/>
    <w:rsid w:val="0013295F"/>
    <w:rsid w:val="00134F37"/>
    <w:rsid w:val="001363FA"/>
    <w:rsid w:val="00136BFF"/>
    <w:rsid w:val="00143A2B"/>
    <w:rsid w:val="00147825"/>
    <w:rsid w:val="00153167"/>
    <w:rsid w:val="001533E9"/>
    <w:rsid w:val="00161845"/>
    <w:rsid w:val="00163B7F"/>
    <w:rsid w:val="00167CC6"/>
    <w:rsid w:val="00170C33"/>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6FFB"/>
    <w:rsid w:val="0020193E"/>
    <w:rsid w:val="00202483"/>
    <w:rsid w:val="0021333F"/>
    <w:rsid w:val="00215284"/>
    <w:rsid w:val="00216B4C"/>
    <w:rsid w:val="00222F11"/>
    <w:rsid w:val="00222FAE"/>
    <w:rsid w:val="002256C9"/>
    <w:rsid w:val="00233DB4"/>
    <w:rsid w:val="002349A9"/>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84B9A"/>
    <w:rsid w:val="002854E0"/>
    <w:rsid w:val="002924D6"/>
    <w:rsid w:val="002A5549"/>
    <w:rsid w:val="002A6888"/>
    <w:rsid w:val="002B1BBB"/>
    <w:rsid w:val="002C0DA1"/>
    <w:rsid w:val="002C4CAF"/>
    <w:rsid w:val="002D097B"/>
    <w:rsid w:val="002D3421"/>
    <w:rsid w:val="002D6899"/>
    <w:rsid w:val="002E7DDC"/>
    <w:rsid w:val="002F34E2"/>
    <w:rsid w:val="003020D5"/>
    <w:rsid w:val="00306A41"/>
    <w:rsid w:val="0030775C"/>
    <w:rsid w:val="00311F48"/>
    <w:rsid w:val="00313EA3"/>
    <w:rsid w:val="00316F98"/>
    <w:rsid w:val="00324A74"/>
    <w:rsid w:val="00326801"/>
    <w:rsid w:val="003324A2"/>
    <w:rsid w:val="003451B9"/>
    <w:rsid w:val="00345289"/>
    <w:rsid w:val="00346DE4"/>
    <w:rsid w:val="00346FA0"/>
    <w:rsid w:val="00346FFF"/>
    <w:rsid w:val="00351415"/>
    <w:rsid w:val="0035698B"/>
    <w:rsid w:val="003661BA"/>
    <w:rsid w:val="003666DC"/>
    <w:rsid w:val="00372C7D"/>
    <w:rsid w:val="003776FB"/>
    <w:rsid w:val="00377ACA"/>
    <w:rsid w:val="00385A12"/>
    <w:rsid w:val="00387EA3"/>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F01"/>
    <w:rsid w:val="003D7E58"/>
    <w:rsid w:val="003E2ACA"/>
    <w:rsid w:val="003E38EA"/>
    <w:rsid w:val="003E3F8F"/>
    <w:rsid w:val="003E5866"/>
    <w:rsid w:val="003E72A6"/>
    <w:rsid w:val="003F1A4F"/>
    <w:rsid w:val="003F3DE6"/>
    <w:rsid w:val="004070EB"/>
    <w:rsid w:val="00407357"/>
    <w:rsid w:val="0041018B"/>
    <w:rsid w:val="00410C34"/>
    <w:rsid w:val="00415549"/>
    <w:rsid w:val="00422B58"/>
    <w:rsid w:val="00431019"/>
    <w:rsid w:val="00443A45"/>
    <w:rsid w:val="00443ED0"/>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5A46"/>
    <w:rsid w:val="004B078B"/>
    <w:rsid w:val="004C0D76"/>
    <w:rsid w:val="004C112E"/>
    <w:rsid w:val="004C3105"/>
    <w:rsid w:val="004C67DE"/>
    <w:rsid w:val="004D3CC3"/>
    <w:rsid w:val="004D468A"/>
    <w:rsid w:val="004E3DE3"/>
    <w:rsid w:val="004E649A"/>
    <w:rsid w:val="004F54F9"/>
    <w:rsid w:val="004F6891"/>
    <w:rsid w:val="004F699E"/>
    <w:rsid w:val="00500CFF"/>
    <w:rsid w:val="00501157"/>
    <w:rsid w:val="00502179"/>
    <w:rsid w:val="00502FF8"/>
    <w:rsid w:val="00503F51"/>
    <w:rsid w:val="0051124E"/>
    <w:rsid w:val="00515636"/>
    <w:rsid w:val="005213A3"/>
    <w:rsid w:val="00521490"/>
    <w:rsid w:val="00530A97"/>
    <w:rsid w:val="005319D8"/>
    <w:rsid w:val="00532DC2"/>
    <w:rsid w:val="005401E9"/>
    <w:rsid w:val="00547429"/>
    <w:rsid w:val="00550581"/>
    <w:rsid w:val="00557F56"/>
    <w:rsid w:val="00561A43"/>
    <w:rsid w:val="00563692"/>
    <w:rsid w:val="00564D86"/>
    <w:rsid w:val="00572410"/>
    <w:rsid w:val="00572725"/>
    <w:rsid w:val="005778C5"/>
    <w:rsid w:val="00585DA0"/>
    <w:rsid w:val="005866EB"/>
    <w:rsid w:val="00586885"/>
    <w:rsid w:val="005913D4"/>
    <w:rsid w:val="00593C85"/>
    <w:rsid w:val="005954EB"/>
    <w:rsid w:val="00595685"/>
    <w:rsid w:val="00596A5A"/>
    <w:rsid w:val="005A0E3E"/>
    <w:rsid w:val="005A200A"/>
    <w:rsid w:val="005B04DC"/>
    <w:rsid w:val="005B2E33"/>
    <w:rsid w:val="005C7259"/>
    <w:rsid w:val="005C768A"/>
    <w:rsid w:val="005D3444"/>
    <w:rsid w:val="005D3AC8"/>
    <w:rsid w:val="005E0901"/>
    <w:rsid w:val="005F2190"/>
    <w:rsid w:val="005F60A0"/>
    <w:rsid w:val="00602681"/>
    <w:rsid w:val="006050CE"/>
    <w:rsid w:val="00607330"/>
    <w:rsid w:val="006114D3"/>
    <w:rsid w:val="0061264F"/>
    <w:rsid w:val="00613D23"/>
    <w:rsid w:val="00621CB3"/>
    <w:rsid w:val="00623F6A"/>
    <w:rsid w:val="00624B6D"/>
    <w:rsid w:val="006341FB"/>
    <w:rsid w:val="00634A2D"/>
    <w:rsid w:val="00635F33"/>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72B"/>
    <w:rsid w:val="007070D4"/>
    <w:rsid w:val="0071000C"/>
    <w:rsid w:val="007129BF"/>
    <w:rsid w:val="00717300"/>
    <w:rsid w:val="00717354"/>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80545"/>
    <w:rsid w:val="007A057F"/>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D689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CBE"/>
    <w:rsid w:val="008617B7"/>
    <w:rsid w:val="00877999"/>
    <w:rsid w:val="00880676"/>
    <w:rsid w:val="00886E80"/>
    <w:rsid w:val="0089125D"/>
    <w:rsid w:val="00894F64"/>
    <w:rsid w:val="00897B23"/>
    <w:rsid w:val="008A08B3"/>
    <w:rsid w:val="008A1FBC"/>
    <w:rsid w:val="008B01DE"/>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3421F"/>
    <w:rsid w:val="00A42AE8"/>
    <w:rsid w:val="00A46C74"/>
    <w:rsid w:val="00A6109F"/>
    <w:rsid w:val="00A615DD"/>
    <w:rsid w:val="00A6283E"/>
    <w:rsid w:val="00A63088"/>
    <w:rsid w:val="00A66F8E"/>
    <w:rsid w:val="00A67370"/>
    <w:rsid w:val="00A86A5E"/>
    <w:rsid w:val="00A87132"/>
    <w:rsid w:val="00A9168A"/>
    <w:rsid w:val="00A9183A"/>
    <w:rsid w:val="00A91DC6"/>
    <w:rsid w:val="00A93D2D"/>
    <w:rsid w:val="00A94AA4"/>
    <w:rsid w:val="00AA23B2"/>
    <w:rsid w:val="00AA6279"/>
    <w:rsid w:val="00AA7A48"/>
    <w:rsid w:val="00AB7298"/>
    <w:rsid w:val="00AC23B3"/>
    <w:rsid w:val="00AC23ED"/>
    <w:rsid w:val="00AC259B"/>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93D94"/>
    <w:rsid w:val="00CA267A"/>
    <w:rsid w:val="00CA2EAE"/>
    <w:rsid w:val="00CA331D"/>
    <w:rsid w:val="00CA4E14"/>
    <w:rsid w:val="00CA6B11"/>
    <w:rsid w:val="00CB615F"/>
    <w:rsid w:val="00CC0299"/>
    <w:rsid w:val="00CC3522"/>
    <w:rsid w:val="00CC37E6"/>
    <w:rsid w:val="00CC3877"/>
    <w:rsid w:val="00CC6517"/>
    <w:rsid w:val="00CD08FF"/>
    <w:rsid w:val="00CD38AA"/>
    <w:rsid w:val="00CD59BE"/>
    <w:rsid w:val="00CD6FE5"/>
    <w:rsid w:val="00CE005B"/>
    <w:rsid w:val="00CE066D"/>
    <w:rsid w:val="00CE4AC8"/>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31DD8"/>
    <w:rsid w:val="00D35392"/>
    <w:rsid w:val="00D35628"/>
    <w:rsid w:val="00D45082"/>
    <w:rsid w:val="00D463C3"/>
    <w:rsid w:val="00D558ED"/>
    <w:rsid w:val="00D604A5"/>
    <w:rsid w:val="00D65949"/>
    <w:rsid w:val="00D704BB"/>
    <w:rsid w:val="00D72BEC"/>
    <w:rsid w:val="00D804E8"/>
    <w:rsid w:val="00D806A2"/>
    <w:rsid w:val="00D80AA1"/>
    <w:rsid w:val="00D90B0D"/>
    <w:rsid w:val="00D929EC"/>
    <w:rsid w:val="00DA096B"/>
    <w:rsid w:val="00DA120B"/>
    <w:rsid w:val="00DA439E"/>
    <w:rsid w:val="00DA697C"/>
    <w:rsid w:val="00DB412A"/>
    <w:rsid w:val="00DC1306"/>
    <w:rsid w:val="00DC1D80"/>
    <w:rsid w:val="00DC30A1"/>
    <w:rsid w:val="00DC44E8"/>
    <w:rsid w:val="00DE3DA9"/>
    <w:rsid w:val="00DE5001"/>
    <w:rsid w:val="00DF2DC0"/>
    <w:rsid w:val="00DF376A"/>
    <w:rsid w:val="00DF45A2"/>
    <w:rsid w:val="00E003B4"/>
    <w:rsid w:val="00E06F2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1EBA"/>
    <w:rsid w:val="00E81F41"/>
    <w:rsid w:val="00E84588"/>
    <w:rsid w:val="00E871C1"/>
    <w:rsid w:val="00E91F33"/>
    <w:rsid w:val="00EA003E"/>
    <w:rsid w:val="00EA2B74"/>
    <w:rsid w:val="00EB02B8"/>
    <w:rsid w:val="00EB26A8"/>
    <w:rsid w:val="00EB424D"/>
    <w:rsid w:val="00EC24F2"/>
    <w:rsid w:val="00EC3C09"/>
    <w:rsid w:val="00EC3FB2"/>
    <w:rsid w:val="00ED67B6"/>
    <w:rsid w:val="00EE19D1"/>
    <w:rsid w:val="00EE2188"/>
    <w:rsid w:val="00EE43F2"/>
    <w:rsid w:val="00EE7A35"/>
    <w:rsid w:val="00EF23F0"/>
    <w:rsid w:val="00EF2472"/>
    <w:rsid w:val="00EF7129"/>
    <w:rsid w:val="00F00775"/>
    <w:rsid w:val="00F02BD4"/>
    <w:rsid w:val="00F02C72"/>
    <w:rsid w:val="00F03984"/>
    <w:rsid w:val="00F061CA"/>
    <w:rsid w:val="00F1036B"/>
    <w:rsid w:val="00F11062"/>
    <w:rsid w:val="00F137B8"/>
    <w:rsid w:val="00F147EB"/>
    <w:rsid w:val="00F14D4F"/>
    <w:rsid w:val="00F20E6C"/>
    <w:rsid w:val="00F243D4"/>
    <w:rsid w:val="00F2719B"/>
    <w:rsid w:val="00F35FCE"/>
    <w:rsid w:val="00F4078D"/>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ind w:left="792"/>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ind w:left="792"/>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470.png"/><Relationship Id="rId89" Type="http://schemas.openxmlformats.org/officeDocument/2006/relationships/image" Target="media/image64.png"/><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5" Type="http://schemas.openxmlformats.org/officeDocument/2006/relationships/hyperlink" Target="http://www.phonak.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diagramColors" Target="diagrams/colors1.xml"/><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www.spanish.hear-it.org/Pruebe-su-audicion" TargetMode="External"/><Relationship Id="rId83" Type="http://schemas.openxmlformats.org/officeDocument/2006/relationships/image" Target="media/image460.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18.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440.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jpeg"/><Relationship Id="rId87" Type="http://schemas.openxmlformats.org/officeDocument/2006/relationships/image" Target="media/image62.png"/><Relationship Id="rId61" Type="http://schemas.openxmlformats.org/officeDocument/2006/relationships/image" Target="media/image43.png"/><Relationship Id="rId82" Type="http://schemas.openxmlformats.org/officeDocument/2006/relationships/image" Target="media/image450.png"/><Relationship Id="rId19" Type="http://schemas.openxmlformats.org/officeDocument/2006/relationships/image" Target="media/image6.png"/><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footer" Target="footer4.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El resultado  por la aplicación detecta alguna anomalía en los niveles auditivos del paciente</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dispositivos auditivos que se venden en la cl</a:t>
          </a:r>
          <a:r>
            <a:rPr lang="es-CR"/>
            <a:t>ínica y se le ofrece un  chequeo auditivo al paciente</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 Permite enviar dicha información a la clínica.</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19864567-32D8-4CEE-9A0B-D18812E0D771}" type="presOf" srcId="{5091F586-330F-4700-A126-9AC33A4EE55E}" destId="{C3B5F9A1-98F0-4206-A1AD-B7391B579AEC}" srcOrd="1" destOrd="0" presId="urn:microsoft.com/office/officeart/2005/8/layout/process1"/>
    <dgm:cxn modelId="{C1212DD5-0EF1-4BA5-ABFE-6C27B93D1775}" type="presOf" srcId="{56A9DB38-7E47-4573-B651-754D898775EF}" destId="{FD90A96B-5FB0-4F6F-B59B-919C934CBDC9}" srcOrd="1"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92A07074-E5F3-48CA-BAB4-6A59F7167592}" type="presOf" srcId="{4FB88B6F-5ED9-4DC5-8653-8ACD15CB8E9A}" destId="{A7F87E14-13BA-4443-A1EA-8918FA58FB4D}" srcOrd="0" destOrd="0" presId="urn:microsoft.com/office/officeart/2005/8/layout/process1"/>
    <dgm:cxn modelId="{71991456-CFBC-4726-81E3-BBF1D1D706AC}" type="presOf" srcId="{86ACC8E4-3A40-410F-A97A-DB1E3F94189C}" destId="{46E8DB74-7AA3-47B5-AB8E-09E3FB3FE5E3}"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246CDD3C-E1AB-4687-9C91-BA9AC0CF1750}" type="presOf" srcId="{56A9DB38-7E47-4573-B651-754D898775EF}" destId="{A4E0265B-D7AE-4225-850B-0BD0D1998EF7}"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EF5FBCFF-7275-4649-BCB7-2D896892D19D}" type="presOf" srcId="{3191B895-4101-426A-B211-73C602CE6005}" destId="{8EFBB16C-9A17-48B8-A9F5-32E9ACD42439}" srcOrd="0"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A6A1E9E8-4C48-4361-9036-A33E33DF99AA}" type="presOf" srcId="{25B150B5-342E-4E4B-AD2C-B2116E7DCF74}" destId="{27533378-6F13-4082-8BBB-22B5E7117CC0}" srcOrd="0" destOrd="0" presId="urn:microsoft.com/office/officeart/2005/8/layout/process1"/>
    <dgm:cxn modelId="{10DC1D41-7AFB-4F60-AEA1-12C37EB3A49F}" type="presOf" srcId="{03227A0D-F74C-49B7-8C34-31E6F2E32557}" destId="{155104C5-6E9D-43E9-871D-394E58D3E816}" srcOrd="0" destOrd="0" presId="urn:microsoft.com/office/officeart/2005/8/layout/process1"/>
    <dgm:cxn modelId="{30026607-52AB-4015-AC88-D6D35A2F9124}" type="presOf" srcId="{9CEA9DC4-6055-4CF2-9BEE-93D98CFB8EF7}" destId="{12F4001F-7FBB-45AF-BDF9-A7176AFC645D}" srcOrd="0" destOrd="0" presId="urn:microsoft.com/office/officeart/2005/8/layout/process1"/>
    <dgm:cxn modelId="{EB697E43-AA71-465D-A906-5BBFFD7BC96E}" type="presOf" srcId="{5091F586-330F-4700-A126-9AC33A4EE55E}" destId="{AA56951D-E679-444A-BE56-D6AAA61CF526}"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CC84FB31-AB7E-421D-BDF0-AA055243C3CA}" type="presOf" srcId="{2CC10C10-A38E-482B-9003-BFE649B99BD7}" destId="{DAFE53BA-A880-40A1-B6A6-CD8BCD9B3F77}" srcOrd="1" destOrd="0" presId="urn:microsoft.com/office/officeart/2005/8/layout/process1"/>
    <dgm:cxn modelId="{49B8F64B-2E09-4866-89FC-F78681C4EF6E}" type="presOf" srcId="{86ACC8E4-3A40-410F-A97A-DB1E3F94189C}" destId="{CBD08FD5-83B8-4E52-B6C7-0C74553110C2}" srcOrd="1" destOrd="0" presId="urn:microsoft.com/office/officeart/2005/8/layout/process1"/>
    <dgm:cxn modelId="{68923F6E-46B5-45DB-A568-11E892D79D35}" type="presOf" srcId="{2CC10C10-A38E-482B-9003-BFE649B99BD7}" destId="{BBEB9A2B-C446-4FB2-8CB3-02140FCE289E}" srcOrd="0" destOrd="0" presId="urn:microsoft.com/office/officeart/2005/8/layout/process1"/>
    <dgm:cxn modelId="{558F60AA-88F4-49C9-AEE4-305B2E41F177}" type="presOf" srcId="{F9E5AD84-5F1D-4A6C-A533-CEA3461C6CE6}" destId="{B5A0FDE1-1A36-4C7E-8A2C-F9A5C0B1F25C}" srcOrd="0" destOrd="0" presId="urn:microsoft.com/office/officeart/2005/8/layout/process1"/>
    <dgm:cxn modelId="{0A0C17A1-6607-46F9-9989-8BB900BA9E0A}" type="presParOf" srcId="{A7F87E14-13BA-4443-A1EA-8918FA58FB4D}" destId="{12F4001F-7FBB-45AF-BDF9-A7176AFC645D}" srcOrd="0" destOrd="0" presId="urn:microsoft.com/office/officeart/2005/8/layout/process1"/>
    <dgm:cxn modelId="{61EDA3E0-3A2A-4B5D-919C-A43BDFC1635C}" type="presParOf" srcId="{A7F87E14-13BA-4443-A1EA-8918FA58FB4D}" destId="{BBEB9A2B-C446-4FB2-8CB3-02140FCE289E}" srcOrd="1" destOrd="0" presId="urn:microsoft.com/office/officeart/2005/8/layout/process1"/>
    <dgm:cxn modelId="{4DFBDAE9-4EBF-415C-A348-A73B708C1053}" type="presParOf" srcId="{BBEB9A2B-C446-4FB2-8CB3-02140FCE289E}" destId="{DAFE53BA-A880-40A1-B6A6-CD8BCD9B3F77}" srcOrd="0" destOrd="0" presId="urn:microsoft.com/office/officeart/2005/8/layout/process1"/>
    <dgm:cxn modelId="{9BF5E804-0278-447B-B18D-D2C732A63AB8}" type="presParOf" srcId="{A7F87E14-13BA-4443-A1EA-8918FA58FB4D}" destId="{8EFBB16C-9A17-48B8-A9F5-32E9ACD42439}" srcOrd="2" destOrd="0" presId="urn:microsoft.com/office/officeart/2005/8/layout/process1"/>
    <dgm:cxn modelId="{10AF0647-F0BD-4882-B59C-AF746FD754F5}" type="presParOf" srcId="{A7F87E14-13BA-4443-A1EA-8918FA58FB4D}" destId="{AA56951D-E679-444A-BE56-D6AAA61CF526}" srcOrd="3" destOrd="0" presId="urn:microsoft.com/office/officeart/2005/8/layout/process1"/>
    <dgm:cxn modelId="{EA48EBEB-6B71-4550-A5A8-061E68A4A988}" type="presParOf" srcId="{AA56951D-E679-444A-BE56-D6AAA61CF526}" destId="{C3B5F9A1-98F0-4206-A1AD-B7391B579AEC}" srcOrd="0" destOrd="0" presId="urn:microsoft.com/office/officeart/2005/8/layout/process1"/>
    <dgm:cxn modelId="{BF8461CD-1838-408D-BDCA-D2E86C3F66D1}" type="presParOf" srcId="{A7F87E14-13BA-4443-A1EA-8918FA58FB4D}" destId="{27533378-6F13-4082-8BBB-22B5E7117CC0}" srcOrd="4" destOrd="0" presId="urn:microsoft.com/office/officeart/2005/8/layout/process1"/>
    <dgm:cxn modelId="{E3584FCE-64C7-4C8A-908C-B7C7E429CF58}" type="presParOf" srcId="{A7F87E14-13BA-4443-A1EA-8918FA58FB4D}" destId="{A4E0265B-D7AE-4225-850B-0BD0D1998EF7}" srcOrd="5" destOrd="0" presId="urn:microsoft.com/office/officeart/2005/8/layout/process1"/>
    <dgm:cxn modelId="{0BB00B79-3963-4DC0-88B4-D309B9A8BCEF}" type="presParOf" srcId="{A4E0265B-D7AE-4225-850B-0BD0D1998EF7}" destId="{FD90A96B-5FB0-4F6F-B59B-919C934CBDC9}" srcOrd="0" destOrd="0" presId="urn:microsoft.com/office/officeart/2005/8/layout/process1"/>
    <dgm:cxn modelId="{EC372063-8E07-43FB-9299-3586151A2500}" type="presParOf" srcId="{A7F87E14-13BA-4443-A1EA-8918FA58FB4D}" destId="{B5A0FDE1-1A36-4C7E-8A2C-F9A5C0B1F25C}" srcOrd="6" destOrd="0" presId="urn:microsoft.com/office/officeart/2005/8/layout/process1"/>
    <dgm:cxn modelId="{B16E9B54-A49C-4CD5-B2D9-C2614B744051}" type="presParOf" srcId="{A7F87E14-13BA-4443-A1EA-8918FA58FB4D}" destId="{46E8DB74-7AA3-47B5-AB8E-09E3FB3FE5E3}" srcOrd="7" destOrd="0" presId="urn:microsoft.com/office/officeart/2005/8/layout/process1"/>
    <dgm:cxn modelId="{B3467CD3-7D08-4D6D-A852-F9B1E7559E06}" type="presParOf" srcId="{46E8DB74-7AA3-47B5-AB8E-09E3FB3FE5E3}" destId="{CBD08FD5-83B8-4E52-B6C7-0C74553110C2}" srcOrd="0" destOrd="0" presId="urn:microsoft.com/office/officeart/2005/8/layout/process1"/>
    <dgm:cxn modelId="{70A1EDFA-1FB3-450C-BBDF-C6DD26BB6FCD}"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descarga la aplicación en su teléfono móvil</a:t>
          </a:r>
        </a:p>
      </dsp:txBody>
      <dsp:txXfrm>
        <a:off x="29030" y="29025"/>
        <a:ext cx="932928" cy="1207985"/>
      </dsp:txXfrm>
    </dsp:sp>
    <dsp:sp modelId="{BBEB9A2B-C446-4FB2-8CB3-02140FCE289E}">
      <dsp:nvSpPr>
        <dsp:cNvPr id="0" name=""/>
        <dsp:cNvSpPr/>
      </dsp:nvSpPr>
      <dsp:spPr>
        <a:xfrm>
          <a:off x="109008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090081" y="559288"/>
        <a:ext cx="147061" cy="147458"/>
      </dsp:txXfrm>
    </dsp:sp>
    <dsp:sp modelId="{8EFBB16C-9A17-48B8-A9F5-32E9ACD42439}">
      <dsp:nvSpPr>
        <dsp:cNvPr id="0" name=""/>
        <dsp:cNvSpPr/>
      </dsp:nvSpPr>
      <dsp:spPr>
        <a:xfrm>
          <a:off x="138737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realiza la prueba auditiva</a:t>
          </a:r>
        </a:p>
      </dsp:txBody>
      <dsp:txXfrm>
        <a:off x="1416400" y="29025"/>
        <a:ext cx="932928" cy="1207985"/>
      </dsp:txXfrm>
    </dsp:sp>
    <dsp:sp modelId="{AA56951D-E679-444A-BE56-D6AAA61CF526}">
      <dsp:nvSpPr>
        <dsp:cNvPr id="0" name=""/>
        <dsp:cNvSpPr/>
      </dsp:nvSpPr>
      <dsp:spPr>
        <a:xfrm>
          <a:off x="247745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477451" y="559288"/>
        <a:ext cx="147061" cy="147458"/>
      </dsp:txXfrm>
    </dsp:sp>
    <dsp:sp modelId="{27533378-6F13-4082-8BBB-22B5E7117CC0}">
      <dsp:nvSpPr>
        <dsp:cNvPr id="0" name=""/>
        <dsp:cNvSpPr/>
      </dsp:nvSpPr>
      <dsp:spPr>
        <a:xfrm>
          <a:off x="277474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resultado  por la aplicación detecta alguna anomalía en los niveles auditivos del paciente</a:t>
          </a:r>
        </a:p>
      </dsp:txBody>
      <dsp:txXfrm>
        <a:off x="2803769" y="29025"/>
        <a:ext cx="932928" cy="1207985"/>
      </dsp:txXfrm>
    </dsp:sp>
    <dsp:sp modelId="{A4E0265B-D7AE-4225-850B-0BD0D1998EF7}">
      <dsp:nvSpPr>
        <dsp:cNvPr id="0" name=""/>
        <dsp:cNvSpPr/>
      </dsp:nvSpPr>
      <dsp:spPr>
        <a:xfrm>
          <a:off x="386482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864821" y="559288"/>
        <a:ext cx="147061" cy="147458"/>
      </dsp:txXfrm>
    </dsp:sp>
    <dsp:sp modelId="{B5A0FDE1-1A36-4C7E-8A2C-F9A5C0B1F25C}">
      <dsp:nvSpPr>
        <dsp:cNvPr id="0" name=""/>
        <dsp:cNvSpPr/>
      </dsp:nvSpPr>
      <dsp:spPr>
        <a:xfrm>
          <a:off x="416211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 recomiendan dispositivos auditivos que se venden en la cl</a:t>
          </a:r>
          <a:r>
            <a:rPr lang="es-CR" sz="900" kern="1200"/>
            <a:t>ínica y se le ofrece un  chequeo auditivo al paciente</a:t>
          </a:r>
          <a:endParaRPr lang="en-US" sz="900" kern="1200"/>
        </a:p>
      </dsp:txBody>
      <dsp:txXfrm>
        <a:off x="4191139" y="29025"/>
        <a:ext cx="932928" cy="1207985"/>
      </dsp:txXfrm>
    </dsp:sp>
    <dsp:sp modelId="{46E8DB74-7AA3-47B5-AB8E-09E3FB3FE5E3}">
      <dsp:nvSpPr>
        <dsp:cNvPr id="0" name=""/>
        <dsp:cNvSpPr/>
      </dsp:nvSpPr>
      <dsp:spPr>
        <a:xfrm>
          <a:off x="5252190"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5252190" y="559288"/>
        <a:ext cx="147061" cy="147458"/>
      </dsp:txXfrm>
    </dsp:sp>
    <dsp:sp modelId="{155104C5-6E9D-43E9-871D-394E58D3E816}">
      <dsp:nvSpPr>
        <dsp:cNvPr id="0" name=""/>
        <dsp:cNvSpPr/>
      </dsp:nvSpPr>
      <dsp:spPr>
        <a:xfrm>
          <a:off x="554948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R" sz="900" kern="1200"/>
            <a:t>La aplicación genera resultados con los datos del paciente y  examen seleccionado. Permite enviar dicha información a la clínica.</a:t>
          </a:r>
          <a:endParaRPr lang="en-US" sz="900" kern="1200"/>
        </a:p>
      </dsp:txBody>
      <dsp:txXfrm>
        <a:off x="5578509" y="29025"/>
        <a:ext cx="932928" cy="12079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70A5C"/>
    <w:rsid w:val="001B06B0"/>
    <w:rsid w:val="001D4E21"/>
    <w:rsid w:val="001E55B4"/>
    <w:rsid w:val="0025417E"/>
    <w:rsid w:val="0026503C"/>
    <w:rsid w:val="00266C86"/>
    <w:rsid w:val="00276DAC"/>
    <w:rsid w:val="002E46F4"/>
    <w:rsid w:val="00395A54"/>
    <w:rsid w:val="003B76BA"/>
    <w:rsid w:val="003E47D4"/>
    <w:rsid w:val="003F59C6"/>
    <w:rsid w:val="0047241D"/>
    <w:rsid w:val="00484CC2"/>
    <w:rsid w:val="004916D5"/>
    <w:rsid w:val="00526652"/>
    <w:rsid w:val="005A3DA1"/>
    <w:rsid w:val="0064656D"/>
    <w:rsid w:val="0068066D"/>
    <w:rsid w:val="006A5113"/>
    <w:rsid w:val="006A6CD4"/>
    <w:rsid w:val="00726373"/>
    <w:rsid w:val="0076760D"/>
    <w:rsid w:val="00770114"/>
    <w:rsid w:val="007A2F4C"/>
    <w:rsid w:val="007B036B"/>
    <w:rsid w:val="007E4040"/>
    <w:rsid w:val="007F084A"/>
    <w:rsid w:val="007F54D1"/>
    <w:rsid w:val="0084293D"/>
    <w:rsid w:val="00855242"/>
    <w:rsid w:val="00882DF7"/>
    <w:rsid w:val="0089475A"/>
    <w:rsid w:val="009642E2"/>
    <w:rsid w:val="00972787"/>
    <w:rsid w:val="0097337A"/>
    <w:rsid w:val="009B7026"/>
    <w:rsid w:val="009D1B15"/>
    <w:rsid w:val="00A22C52"/>
    <w:rsid w:val="00A30984"/>
    <w:rsid w:val="00B53A5E"/>
    <w:rsid w:val="00B55694"/>
    <w:rsid w:val="00B567A6"/>
    <w:rsid w:val="00B72023"/>
    <w:rsid w:val="00B8155C"/>
    <w:rsid w:val="00B97AFF"/>
    <w:rsid w:val="00BA70DA"/>
    <w:rsid w:val="00BD071C"/>
    <w:rsid w:val="00BF5952"/>
    <w:rsid w:val="00C3386C"/>
    <w:rsid w:val="00C521B0"/>
    <w:rsid w:val="00C82A4F"/>
    <w:rsid w:val="00D00621"/>
    <w:rsid w:val="00D171F4"/>
    <w:rsid w:val="00D2382E"/>
    <w:rsid w:val="00D61C3C"/>
    <w:rsid w:val="00D83C52"/>
    <w:rsid w:val="00DD11FB"/>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CE1321D5-2998-43AC-969C-8A98915C9636}">
  <ds:schemaRefs>
    <ds:schemaRef ds:uri="http://schemas.openxmlformats.org/officeDocument/2006/bibliography"/>
  </ds:schemaRefs>
</ds:datastoreItem>
</file>

<file path=customXml/itemProps2.xml><?xml version="1.0" encoding="utf-8"?>
<ds:datastoreItem xmlns:ds="http://schemas.openxmlformats.org/officeDocument/2006/customXml" ds:itemID="{A7DD89CC-2D9B-4555-BD52-2AF940D0EC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TotalTime>
  <Pages>93</Pages>
  <Words>14710</Words>
  <Characters>80905</Characters>
  <Application>Microsoft Office Word</Application>
  <DocSecurity>0</DocSecurity>
  <Lines>674</Lines>
  <Paragraphs>190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95425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22</cp:revision>
  <cp:lastPrinted>2012-05-31T04:36:00Z</cp:lastPrinted>
  <dcterms:created xsi:type="dcterms:W3CDTF">2014-03-27T17:19:00Z</dcterms:created>
  <dcterms:modified xsi:type="dcterms:W3CDTF">2014-04-09T03:47:00Z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