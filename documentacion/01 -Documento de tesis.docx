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103D3E"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B35AC9"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B35AC9"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B35AC9" w:rsidP="008E0A96">
      <w:pPr>
        <w:jc w:val="center"/>
        <w:rPr>
          <w:szCs w:val="24"/>
          <w:lang w:val="es-ES_tradnl" w:eastAsia="es-CR"/>
        </w:rPr>
      </w:pPr>
      <w:r>
        <w:fldChar w:fldCharType="begin"/>
      </w:r>
      <w:r>
        <w:instrText xml:space="preserve"> DOCPROPERTY  "Author 2"  \* MERGEFORMAT </w:instrText>
      </w:r>
      <w:r>
        <w:fldChar w:fldCharType="separate"/>
      </w:r>
      <w:r w:rsidR="00383259" w:rsidRPr="00A50B51">
        <w:rPr>
          <w:szCs w:val="24"/>
          <w:lang w:val="es-ES_tradnl" w:eastAsia="es-CR"/>
        </w:rPr>
        <w:t xml:space="preserve">Ing. Daniela Campos </w:t>
      </w:r>
      <w:proofErr w:type="spellStart"/>
      <w:r w:rsidR="00383259" w:rsidRPr="00A50B51">
        <w:rPr>
          <w:szCs w:val="24"/>
          <w:lang w:val="es-ES_tradnl" w:eastAsia="es-CR"/>
        </w:rPr>
        <w:t>Ulate</w:t>
      </w:r>
      <w:proofErr w:type="spellEnd"/>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B35AC9"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B35AC9"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B35AC9"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B35AC9" w:rsidP="008E0A96">
      <w:pPr>
        <w:jc w:val="center"/>
        <w:rPr>
          <w:b/>
          <w:szCs w:val="24"/>
          <w:lang w:val="es-ES"/>
        </w:rPr>
      </w:pPr>
      <w:r>
        <w:fldChar w:fldCharType="begin"/>
      </w:r>
      <w:r>
        <w:instrText xml:space="preserve"> DOCPROPERTY  "Author 2"  \* MERGEFORMAT </w:instrText>
      </w:r>
      <w:r>
        <w:fldChar w:fldCharType="separate"/>
      </w:r>
      <w:r w:rsidR="00383259" w:rsidRPr="00A50B51">
        <w:rPr>
          <w:b/>
          <w:szCs w:val="24"/>
          <w:lang w:val="es-ES"/>
        </w:rPr>
        <w:t xml:space="preserve">Ing. Daniela Campos </w:t>
      </w:r>
      <w:proofErr w:type="spellStart"/>
      <w:r w:rsidR="00383259" w:rsidRPr="00A50B51">
        <w:rPr>
          <w:b/>
          <w:szCs w:val="24"/>
          <w:lang w:val="es-ES"/>
        </w:rPr>
        <w:t>Ulate</w:t>
      </w:r>
      <w:proofErr w:type="spellEnd"/>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B35AC9"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r w:rsidRPr="00A50B51">
        <w:rPr>
          <w:sz w:val="24"/>
          <w:szCs w:val="24"/>
        </w:rPr>
        <w:lastRenderedPageBreak/>
        <w:t>AGRADECIMIENTOS</w:t>
      </w:r>
      <w:bookmarkEnd w:id="1"/>
      <w:bookmarkEnd w:id="2"/>
      <w:bookmarkEnd w:id="3"/>
      <w:bookmarkEnd w:id="4"/>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5" w:name="_Toc347565928"/>
      <w:bookmarkStart w:id="6" w:name="_Toc347566065"/>
      <w:bookmarkStart w:id="7" w:name="_Toc347566208"/>
      <w:bookmarkStart w:id="8" w:name="_Toc386825581"/>
      <w:bookmarkStart w:id="9" w:name="_Toc393650934"/>
      <w:bookmarkStart w:id="10" w:name="_Toc393651036"/>
      <w:bookmarkStart w:id="11" w:name="_Toc393655957"/>
      <w:r w:rsidRPr="00A50B51">
        <w:rPr>
          <w:sz w:val="24"/>
          <w:szCs w:val="24"/>
        </w:rPr>
        <w:lastRenderedPageBreak/>
        <w:t>Resumen ejecutivo</w:t>
      </w:r>
      <w:bookmarkEnd w:id="5"/>
      <w:bookmarkEnd w:id="6"/>
      <w:bookmarkEnd w:id="7"/>
      <w:bookmarkEnd w:id="8"/>
      <w:bookmarkEnd w:id="9"/>
      <w:bookmarkEnd w:id="10"/>
      <w:bookmarkEnd w:id="11"/>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pioneras 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2" w:name="_Toc386825582"/>
      <w:bookmarkStart w:id="13" w:name="_Toc393650935"/>
      <w:bookmarkStart w:id="14" w:name="_Toc393651037"/>
      <w:bookmarkStart w:id="15" w:name="_Toc393655958"/>
      <w:bookmarkStart w:id="16" w:name="_Toc347565929"/>
      <w:bookmarkStart w:id="17" w:name="_Toc347566066"/>
      <w:bookmarkStart w:id="18" w:name="_Toc347566209"/>
      <w:r w:rsidRPr="00A50B51">
        <w:rPr>
          <w:sz w:val="24"/>
          <w:szCs w:val="24"/>
        </w:rPr>
        <w:lastRenderedPageBreak/>
        <w:t>Resumen de capítulos</w:t>
      </w:r>
      <w:bookmarkEnd w:id="12"/>
      <w:bookmarkEnd w:id="13"/>
      <w:bookmarkEnd w:id="14"/>
      <w:bookmarkEnd w:id="15"/>
    </w:p>
    <w:p w:rsidR="00B633E6" w:rsidRPr="00A50B51" w:rsidRDefault="00B633E6" w:rsidP="008E0A96">
      <w:pPr>
        <w:pStyle w:val="12"/>
        <w:rPr>
          <w:sz w:val="24"/>
          <w:szCs w:val="24"/>
        </w:rPr>
      </w:pPr>
      <w:bookmarkStart w:id="19" w:name="_Toc386825583"/>
      <w:bookmarkStart w:id="20" w:name="_Toc393650936"/>
      <w:bookmarkStart w:id="21" w:name="_Toc393651038"/>
      <w:bookmarkStart w:id="22" w:name="_Toc393655959"/>
      <w:r w:rsidRPr="00A50B51">
        <w:rPr>
          <w:sz w:val="24"/>
          <w:szCs w:val="24"/>
        </w:rPr>
        <w:t xml:space="preserve">Capítulo </w:t>
      </w:r>
      <w:r w:rsidR="00A85EE9" w:rsidRPr="00A50B51">
        <w:rPr>
          <w:sz w:val="24"/>
          <w:szCs w:val="24"/>
        </w:rPr>
        <w:t>I</w:t>
      </w:r>
      <w:bookmarkEnd w:id="19"/>
      <w:bookmarkEnd w:id="20"/>
      <w:bookmarkEnd w:id="21"/>
      <w:bookmarkEnd w:id="2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3" w:name="_Toc386825584"/>
      <w:bookmarkStart w:id="24" w:name="_Toc393650937"/>
      <w:bookmarkStart w:id="25" w:name="_Toc393651039"/>
      <w:bookmarkStart w:id="26" w:name="_Toc393655960"/>
      <w:bookmarkStart w:id="27" w:name="_Ref394240682"/>
      <w:bookmarkStart w:id="28" w:name="_Ref394240684"/>
      <w:bookmarkStart w:id="29" w:name="_Ref394240694"/>
      <w:r w:rsidRPr="00A50B51">
        <w:rPr>
          <w:sz w:val="24"/>
          <w:szCs w:val="24"/>
        </w:rPr>
        <w:t xml:space="preserve">Capítulo </w:t>
      </w:r>
      <w:r w:rsidR="00A85EE9" w:rsidRPr="00A50B51">
        <w:rPr>
          <w:sz w:val="24"/>
          <w:szCs w:val="24"/>
        </w:rPr>
        <w:t>II</w:t>
      </w:r>
      <w:bookmarkEnd w:id="23"/>
      <w:bookmarkEnd w:id="24"/>
      <w:bookmarkEnd w:id="25"/>
      <w:bookmarkEnd w:id="26"/>
      <w:bookmarkEnd w:id="27"/>
      <w:bookmarkEnd w:id="28"/>
      <w:bookmarkEnd w:id="29"/>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0" w:name="_Toc386825585"/>
      <w:bookmarkStart w:id="31" w:name="_Toc393650938"/>
      <w:bookmarkStart w:id="32" w:name="_Toc393651040"/>
      <w:bookmarkStart w:id="33" w:name="_Toc393655961"/>
      <w:r w:rsidRPr="00A50B51">
        <w:rPr>
          <w:sz w:val="24"/>
          <w:szCs w:val="24"/>
        </w:rPr>
        <w:t xml:space="preserve">Capítulo </w:t>
      </w:r>
      <w:r w:rsidR="00A85EE9" w:rsidRPr="00A50B51">
        <w:rPr>
          <w:sz w:val="24"/>
          <w:szCs w:val="24"/>
        </w:rPr>
        <w:t>III</w:t>
      </w:r>
      <w:bookmarkEnd w:id="30"/>
      <w:bookmarkEnd w:id="31"/>
      <w:bookmarkEnd w:id="32"/>
      <w:bookmarkEnd w:id="33"/>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4" w:name="_Toc386825586"/>
      <w:bookmarkStart w:id="35" w:name="_Toc393650939"/>
      <w:bookmarkStart w:id="36" w:name="_Toc393651041"/>
      <w:bookmarkStart w:id="37" w:name="_Toc393655962"/>
      <w:bookmarkStart w:id="38" w:name="_Ref394240743"/>
      <w:bookmarkStart w:id="39" w:name="_Ref394240752"/>
      <w:r w:rsidRPr="00A50B51">
        <w:rPr>
          <w:sz w:val="24"/>
          <w:szCs w:val="24"/>
        </w:rPr>
        <w:t xml:space="preserve">Capítulo </w:t>
      </w:r>
      <w:r w:rsidR="00A85EE9" w:rsidRPr="00A50B51">
        <w:rPr>
          <w:sz w:val="24"/>
          <w:szCs w:val="24"/>
        </w:rPr>
        <w:t>IV</w:t>
      </w:r>
      <w:bookmarkEnd w:id="34"/>
      <w:bookmarkEnd w:id="35"/>
      <w:bookmarkEnd w:id="36"/>
      <w:bookmarkEnd w:id="37"/>
      <w:bookmarkEnd w:id="38"/>
      <w:bookmarkEnd w:id="39"/>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0" w:name="_Toc386825587"/>
      <w:bookmarkStart w:id="41" w:name="_Toc393650940"/>
      <w:bookmarkStart w:id="42" w:name="_Toc393651042"/>
      <w:bookmarkStart w:id="43" w:name="_Toc393655963"/>
      <w:r w:rsidRPr="00A50B51">
        <w:rPr>
          <w:sz w:val="24"/>
          <w:szCs w:val="24"/>
        </w:rPr>
        <w:t xml:space="preserve">Capítulo </w:t>
      </w:r>
      <w:r w:rsidR="00A85EE9" w:rsidRPr="00A50B51">
        <w:rPr>
          <w:sz w:val="24"/>
          <w:szCs w:val="24"/>
        </w:rPr>
        <w:t>V</w:t>
      </w:r>
      <w:bookmarkEnd w:id="40"/>
      <w:bookmarkEnd w:id="41"/>
      <w:bookmarkEnd w:id="42"/>
      <w:bookmarkEnd w:id="43"/>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4" w:name="_Toc393650941"/>
      <w:bookmarkStart w:id="45" w:name="_Toc393651043"/>
      <w:bookmarkStart w:id="46" w:name="_Toc393655964"/>
      <w:r w:rsidRPr="00A50B51">
        <w:rPr>
          <w:sz w:val="24"/>
          <w:szCs w:val="24"/>
        </w:rPr>
        <w:lastRenderedPageBreak/>
        <w:t>Palabras Claves</w:t>
      </w:r>
      <w:bookmarkEnd w:id="16"/>
      <w:bookmarkEnd w:id="17"/>
      <w:bookmarkEnd w:id="18"/>
      <w:bookmarkEnd w:id="44"/>
      <w:bookmarkEnd w:id="45"/>
      <w:bookmarkEnd w:id="4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7" w:name="_Toc347566210" w:displacedByCustomXml="next"/>
    <w:bookmarkStart w:id="48" w:name="_Toc335830474" w:displacedByCustomXml="next"/>
    <w:bookmarkStart w:id="49" w:name="_Toc326180317" w:displacedByCustomXml="next"/>
    <w:bookmarkStart w:id="50" w:name="_Toc325312420" w:displacedByCustomXml="next"/>
    <w:bookmarkStart w:id="51" w:name="_Toc325312280" w:displacedByCustomXml="next"/>
    <w:bookmarkStart w:id="52" w:name="_Toc324865113" w:displacedByCustomXml="next"/>
    <w:bookmarkStart w:id="53" w:name="_Toc324848862" w:displacedByCustomXml="next"/>
    <w:bookmarkStart w:id="54" w:name="_Toc324262208" w:displacedByCustomXml="next"/>
    <w:bookmarkStart w:id="55" w:name="_Toc324261765" w:displacedByCustomXml="next"/>
    <w:bookmarkStart w:id="56" w:name="_Toc324260819" w:displacedByCustomXml="next"/>
    <w:bookmarkStart w:id="57" w:name="_Toc324258755" w:displacedByCustomXml="next"/>
    <w:bookmarkStart w:id="58" w:name="_Toc324014096" w:displacedByCustomXml="next"/>
    <w:bookmarkStart w:id="59" w:name="_Toc324014350" w:displacedByCustomXml="next"/>
    <w:bookmarkStart w:id="60" w:name="_Toc324014940" w:displacedByCustomXml="next"/>
    <w:bookmarkStart w:id="61" w:name="_Toc324017558" w:displacedByCustomXml="next"/>
    <w:bookmarkStart w:id="62" w:name="_Toc324185764" w:displacedByCustomXml="next"/>
    <w:bookmarkStart w:id="63" w:name="_Toc324186774" w:displacedByCustomXml="next"/>
    <w:bookmarkStart w:id="64" w:name="_Toc324267090" w:displacedByCustomXml="next"/>
    <w:bookmarkStart w:id="65" w:name="_Toc324267230" w:displacedByCustomXml="next"/>
    <w:bookmarkStart w:id="66" w:name="_Toc324267300" w:displacedByCustomXml="next"/>
    <w:bookmarkStart w:id="67" w:name="_Toc325817509" w:displacedByCustomXml="next"/>
    <w:bookmarkStart w:id="68" w:name="_Toc326160189" w:displacedByCustomXml="next"/>
    <w:bookmarkStart w:id="69" w:name="_Toc335824666" w:displacedByCustomXml="next"/>
    <w:bookmarkStart w:id="70" w:name="_Toc335824737" w:displacedByCustomXml="next"/>
    <w:bookmarkStart w:id="71" w:name="_Toc335824808" w:displacedByCustomXml="next"/>
    <w:bookmarkStart w:id="72" w:name="_Toc335824877" w:displacedByCustomXml="next"/>
    <w:bookmarkStart w:id="73" w:name="_Toc335825821" w:displacedByCustomXml="next"/>
    <w:bookmarkStart w:id="74" w:name="_Toc336537839" w:displacedByCustomXml="next"/>
    <w:bookmarkStart w:id="75" w:name="_Toc347565930" w:displacedByCustomXml="next"/>
    <w:bookmarkStart w:id="76" w:name="_Toc347566067" w:displacedByCustomXml="next"/>
    <w:bookmarkStart w:id="77" w:name="_Toc393650942" w:displacedByCustomXml="next"/>
    <w:bookmarkStart w:id="78" w:name="_Toc393651044" w:displacedByCustomXml="next"/>
    <w:bookmarkStart w:id="79"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End w:id="47" w:displacedByCustomXml="prev"/>
        <w:bookmarkStart w:id="80" w:name="_Toc347565931" w:displacedByCustomXml="prev"/>
        <w:bookmarkEnd w:id="80" w:displacedByCustomXml="prev"/>
        <w:p w:rsidR="00D66139" w:rsidRDefault="00103D3E"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76"/>
              <w:bookmarkEnd w:id="75"/>
            </w:sdtContent>
          </w:sdt>
          <w:bookmarkEnd w:id="79"/>
          <w:bookmarkEnd w:id="78"/>
          <w:bookmarkEnd w:id="77"/>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81" w:name="_Toc347565932"/>
          <w:bookmarkEnd w:id="81"/>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03D3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03D3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103D3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103D3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103D3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82" w:name="_Toc347565933"/>
      <w:bookmarkStart w:id="83" w:name="_Toc393650943"/>
      <w:bookmarkStart w:id="84" w:name="_Toc393651045"/>
      <w:bookmarkStart w:id="85" w:name="_Toc393655966"/>
      <w:bookmarkStart w:id="86" w:name="_Ref394240768"/>
      <w:bookmarkStart w:id="87" w:name="_Ref394240780"/>
      <w:r w:rsidRPr="00A50B51">
        <w:rPr>
          <w:sz w:val="24"/>
          <w:szCs w:val="24"/>
        </w:rPr>
        <w:lastRenderedPageBreak/>
        <w:t>Índices de ilustraciones, gráficas y figuras</w:t>
      </w:r>
      <w:bookmarkEnd w:id="82"/>
      <w:bookmarkEnd w:id="83"/>
      <w:bookmarkEnd w:id="84"/>
      <w:bookmarkEnd w:id="85"/>
      <w:bookmarkEnd w:id="86"/>
      <w:bookmarkEnd w:id="87"/>
    </w:p>
    <w:p w:rsidR="00AD0B2F" w:rsidRPr="00A50B51" w:rsidRDefault="00AD0B2F" w:rsidP="008E0A96">
      <w:pPr>
        <w:pStyle w:val="12"/>
        <w:rPr>
          <w:sz w:val="24"/>
          <w:szCs w:val="24"/>
        </w:rPr>
      </w:pPr>
      <w:bookmarkStart w:id="88" w:name="_Toc347565934"/>
      <w:bookmarkStart w:id="89" w:name="_Toc393650944"/>
      <w:bookmarkStart w:id="90" w:name="_Toc393651046"/>
      <w:bookmarkStart w:id="91" w:name="_Toc393655967"/>
      <w:r w:rsidRPr="00A50B51">
        <w:rPr>
          <w:sz w:val="24"/>
          <w:szCs w:val="24"/>
        </w:rPr>
        <w:t>Índice de ilustraciones</w:t>
      </w:r>
      <w:bookmarkEnd w:id="88"/>
      <w:bookmarkEnd w:id="89"/>
      <w:bookmarkEnd w:id="90"/>
      <w:bookmarkEnd w:id="91"/>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92" w:name="_Toc393650945"/>
      <w:bookmarkStart w:id="93" w:name="_Toc393651047"/>
      <w:bookmarkStart w:id="94" w:name="_Toc393655968"/>
      <w:r w:rsidRPr="00A50B51">
        <w:rPr>
          <w:sz w:val="24"/>
          <w:szCs w:val="24"/>
        </w:rPr>
        <w:lastRenderedPageBreak/>
        <w:t>Índice de tablas</w:t>
      </w:r>
      <w:bookmarkEnd w:id="92"/>
      <w:bookmarkEnd w:id="93"/>
      <w:bookmarkEnd w:id="94"/>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95" w:name="_Toc393650946"/>
      <w:bookmarkStart w:id="96" w:name="_Toc393651048"/>
      <w:bookmarkStart w:id="97" w:name="_Toc393655969"/>
      <w:r w:rsidR="007B5CDC" w:rsidRPr="00A50B51">
        <w:rPr>
          <w:sz w:val="24"/>
          <w:szCs w:val="24"/>
        </w:rPr>
        <w:t>Índice de gráficos</w:t>
      </w:r>
      <w:bookmarkEnd w:id="95"/>
      <w:bookmarkEnd w:id="96"/>
      <w:bookmarkEnd w:id="97"/>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103D3E">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98" w:name="_Toc347565935"/>
    </w:p>
    <w:p w:rsidR="001A6F80" w:rsidRDefault="001A6F80" w:rsidP="00C46B2F">
      <w:pPr>
        <w:pPrChange w:id="99" w:author="Beto" w:date="2014-08-01T20:25:00Z">
          <w:pPr>
            <w:pStyle w:val="t1"/>
            <w:numPr>
              <w:numId w:val="0"/>
            </w:numPr>
            <w:ind w:firstLine="0"/>
          </w:pPr>
        </w:pPrChange>
      </w:pPr>
    </w:p>
    <w:p w:rsidR="001A6F80" w:rsidRDefault="001A6F80" w:rsidP="00C46B2F">
      <w:pPr>
        <w:pPrChange w:id="100" w:author="Beto" w:date="2014-08-01T20:25:00Z">
          <w:pPr>
            <w:pStyle w:val="t1"/>
            <w:numPr>
              <w:numId w:val="0"/>
            </w:numPr>
            <w:ind w:firstLine="0"/>
          </w:pPr>
        </w:pPrChange>
      </w:pPr>
    </w:p>
    <w:p w:rsidR="001A6F80" w:rsidRDefault="001A6F80" w:rsidP="00C46B2F">
      <w:pPr>
        <w:pPrChange w:id="101" w:author="Beto" w:date="2014-08-01T20:25:00Z">
          <w:pPr>
            <w:pStyle w:val="t1"/>
            <w:numPr>
              <w:numId w:val="0"/>
            </w:numPr>
            <w:ind w:firstLine="0"/>
          </w:pPr>
        </w:pPrChange>
      </w:pPr>
    </w:p>
    <w:p w:rsidR="001A6F80" w:rsidRDefault="001A6F80" w:rsidP="00C46B2F">
      <w:pPr>
        <w:pPrChange w:id="102" w:author="Beto" w:date="2014-08-01T20:25:00Z">
          <w:pPr>
            <w:pStyle w:val="t1"/>
            <w:numPr>
              <w:numId w:val="0"/>
            </w:numPr>
            <w:ind w:firstLine="0"/>
          </w:pPr>
        </w:pPrChange>
      </w:pPr>
    </w:p>
    <w:p w:rsidR="001A6F80" w:rsidRDefault="001A6F80" w:rsidP="00C46B2F">
      <w:pPr>
        <w:pPrChange w:id="103" w:author="Beto" w:date="2014-08-01T20:25:00Z">
          <w:pPr>
            <w:pStyle w:val="t1"/>
            <w:numPr>
              <w:numId w:val="0"/>
            </w:numPr>
            <w:ind w:firstLine="0"/>
          </w:pPr>
        </w:pPrChange>
      </w:pPr>
    </w:p>
    <w:p w:rsidR="001A6F80" w:rsidRDefault="001A6F80" w:rsidP="00C46B2F">
      <w:pPr>
        <w:pPrChange w:id="104" w:author="Beto" w:date="2014-08-01T20:25:00Z">
          <w:pPr>
            <w:pStyle w:val="t1"/>
            <w:numPr>
              <w:numId w:val="0"/>
            </w:numPr>
            <w:ind w:firstLine="0"/>
          </w:pPr>
        </w:pPrChange>
      </w:pPr>
    </w:p>
    <w:p w:rsidR="001A6F80" w:rsidRDefault="001A6F80" w:rsidP="00C46B2F">
      <w:pPr>
        <w:rPr>
          <w:ins w:id="105" w:author="Beto" w:date="2014-08-01T20:25:00Z"/>
        </w:rPr>
        <w:pPrChange w:id="106" w:author="Beto" w:date="2014-08-01T20:25:00Z">
          <w:pPr>
            <w:pStyle w:val="t1"/>
            <w:numPr>
              <w:numId w:val="0"/>
            </w:numPr>
            <w:ind w:firstLine="0"/>
          </w:pPr>
        </w:pPrChange>
      </w:pPr>
    </w:p>
    <w:p w:rsidR="00C46B2F" w:rsidRDefault="00C46B2F" w:rsidP="00C46B2F">
      <w:pPr>
        <w:rPr>
          <w:ins w:id="107" w:author="Beto" w:date="2014-08-01T20:25:00Z"/>
        </w:rPr>
        <w:pPrChange w:id="108" w:author="Beto" w:date="2014-08-01T20:25:00Z">
          <w:pPr>
            <w:pStyle w:val="t1"/>
            <w:numPr>
              <w:numId w:val="0"/>
            </w:numPr>
            <w:ind w:firstLine="0"/>
          </w:pPr>
        </w:pPrChange>
      </w:pPr>
    </w:p>
    <w:p w:rsidR="00C46B2F" w:rsidRDefault="00C46B2F" w:rsidP="00C46B2F">
      <w:pPr>
        <w:rPr>
          <w:ins w:id="109" w:author="Beto" w:date="2014-08-01T20:25:00Z"/>
        </w:rPr>
        <w:pPrChange w:id="110" w:author="Beto" w:date="2014-08-01T20:25:00Z">
          <w:pPr>
            <w:pStyle w:val="t1"/>
            <w:numPr>
              <w:numId w:val="0"/>
            </w:numPr>
            <w:ind w:firstLine="0"/>
          </w:pPr>
        </w:pPrChange>
      </w:pPr>
    </w:p>
    <w:p w:rsidR="00C46B2F" w:rsidRDefault="00C46B2F" w:rsidP="00C46B2F">
      <w:pPr>
        <w:rPr>
          <w:ins w:id="111" w:author="Beto" w:date="2014-08-01T20:25:00Z"/>
        </w:rPr>
        <w:pPrChange w:id="112" w:author="Beto" w:date="2014-08-01T20:25:00Z">
          <w:pPr>
            <w:pStyle w:val="t1"/>
            <w:numPr>
              <w:numId w:val="0"/>
            </w:numPr>
            <w:ind w:firstLine="0"/>
          </w:pPr>
        </w:pPrChange>
      </w:pPr>
    </w:p>
    <w:p w:rsidR="00C46B2F" w:rsidRDefault="00C46B2F" w:rsidP="00C46B2F">
      <w:pPr>
        <w:rPr>
          <w:ins w:id="113" w:author="Beto" w:date="2014-08-01T20:25:00Z"/>
        </w:rPr>
        <w:pPrChange w:id="114" w:author="Beto" w:date="2014-08-01T20:25:00Z">
          <w:pPr>
            <w:pStyle w:val="t1"/>
            <w:numPr>
              <w:numId w:val="0"/>
            </w:numPr>
            <w:ind w:firstLine="0"/>
          </w:pPr>
        </w:pPrChange>
      </w:pPr>
    </w:p>
    <w:p w:rsidR="00C46B2F" w:rsidRDefault="00C46B2F" w:rsidP="00C46B2F">
      <w:pPr>
        <w:rPr>
          <w:ins w:id="115" w:author="Beto" w:date="2014-08-01T20:25:00Z"/>
        </w:rPr>
        <w:pPrChange w:id="116" w:author="Beto" w:date="2014-08-01T20:25:00Z">
          <w:pPr>
            <w:pStyle w:val="t1"/>
            <w:numPr>
              <w:numId w:val="0"/>
            </w:numPr>
            <w:ind w:firstLine="0"/>
          </w:pPr>
        </w:pPrChange>
      </w:pPr>
    </w:p>
    <w:p w:rsidR="00C46B2F" w:rsidRDefault="00C46B2F" w:rsidP="00C46B2F">
      <w:pPr>
        <w:rPr>
          <w:ins w:id="117" w:author="Beto" w:date="2014-08-01T20:25:00Z"/>
        </w:rPr>
        <w:pPrChange w:id="118" w:author="Beto" w:date="2014-08-01T20:25:00Z">
          <w:pPr>
            <w:pStyle w:val="t1"/>
            <w:numPr>
              <w:numId w:val="0"/>
            </w:numPr>
            <w:ind w:firstLine="0"/>
          </w:pPr>
        </w:pPrChange>
      </w:pPr>
    </w:p>
    <w:p w:rsidR="00C46B2F" w:rsidRDefault="00C46B2F" w:rsidP="00C46B2F">
      <w:pPr>
        <w:pPrChange w:id="119" w:author="Beto" w:date="2014-08-01T20:25:00Z">
          <w:pPr>
            <w:pStyle w:val="t1"/>
            <w:numPr>
              <w:numId w:val="0"/>
            </w:numPr>
            <w:ind w:firstLine="0"/>
          </w:pPr>
        </w:pPrChange>
      </w:pPr>
    </w:p>
    <w:p w:rsidR="0097102B" w:rsidRPr="0097102B" w:rsidRDefault="00AD0B2F" w:rsidP="001D22BA">
      <w:pPr>
        <w:pStyle w:val="t1"/>
        <w:numPr>
          <w:ilvl w:val="0"/>
          <w:numId w:val="32"/>
        </w:numPr>
      </w:pPr>
      <w:bookmarkStart w:id="120" w:name="_Toc393655970"/>
      <w:r w:rsidRPr="0097102B">
        <w:t xml:space="preserve">CAPÍTULO </w:t>
      </w:r>
      <w:r w:rsidR="00C76A10" w:rsidRPr="0097102B">
        <w:t>I</w:t>
      </w:r>
      <w:bookmarkEnd w:id="98"/>
      <w:r w:rsidR="0097102B" w:rsidRPr="0097102B">
        <w:t xml:space="preserve"> - Introducción</w:t>
      </w:r>
      <w:bookmarkEnd w:id="120"/>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1" w:name="_Toc347565936"/>
      <w:bookmarkStart w:id="122" w:name="_Toc393655971"/>
      <w:r w:rsidRPr="00A50B51">
        <w:rPr>
          <w:sz w:val="24"/>
          <w:szCs w:val="24"/>
        </w:rPr>
        <w:lastRenderedPageBreak/>
        <w:t>Antecedentes</w:t>
      </w:r>
      <w:bookmarkEnd w:id="121"/>
      <w:bookmarkEnd w:id="122"/>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alcance.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integral,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r w:rsidR="00C47A2F" w:rsidRPr="00A50B51">
        <w:rPr>
          <w:szCs w:val="24"/>
          <w:lang w:eastAsia="es-CR"/>
        </w:rPr>
        <w:t>por</w:t>
      </w:r>
      <w:r w:rsidR="00E91F33" w:rsidRPr="00A50B51">
        <w:rPr>
          <w:szCs w:val="24"/>
          <w:lang w:eastAsia="es-CR"/>
        </w:rPr>
        <w:t xml:space="preserve"> seguir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E2576F" w:rsidRPr="00E2576F">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sta tiene una calificación de 4+ estrellas, basada en 2939 calificaciones por parte de usuarios en la tienda App Store de Apple. Los usuarios destacan la precisión de los resultados de la aplicación, junto con la interfaz intuitiva que posee.</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E2576F" w:rsidRPr="00E2576F">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3" w:name="_Toc347565937"/>
      <w:bookmarkStart w:id="124" w:name="_Toc393655972"/>
      <w:r w:rsidRPr="00A50B51">
        <w:rPr>
          <w:sz w:val="24"/>
          <w:szCs w:val="24"/>
        </w:rPr>
        <w:t>Justificación</w:t>
      </w:r>
      <w:bookmarkEnd w:id="123"/>
      <w:bookmarkEnd w:id="124"/>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25" w:name="_Toc347565938"/>
      <w:bookmarkStart w:id="126"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25"/>
      <w:bookmarkEnd w:id="126"/>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pPr>
        <w:pStyle w:val="12"/>
        <w:ind w:left="708" w:hanging="438"/>
        <w:rPr>
          <w:sz w:val="24"/>
          <w:szCs w:val="24"/>
        </w:rPr>
        <w:pPrChange w:id="127" w:author="Rocio Jimenez Calderon" w:date="2014-07-23T12:46:00Z">
          <w:pPr>
            <w:pStyle w:val="12"/>
          </w:pPr>
        </w:pPrChange>
      </w:pPr>
      <w:bookmarkStart w:id="128" w:name="_Toc347565939"/>
      <w:bookmarkStart w:id="129" w:name="_Toc393655974"/>
      <w:r w:rsidRPr="00A50B51">
        <w:rPr>
          <w:sz w:val="24"/>
          <w:szCs w:val="24"/>
        </w:rPr>
        <w:t>Objetivos</w:t>
      </w:r>
      <w:bookmarkEnd w:id="128"/>
      <w:bookmarkEnd w:id="129"/>
    </w:p>
    <w:p w:rsidR="00AD0B2F" w:rsidRPr="00A50B51" w:rsidRDefault="00AD0B2F" w:rsidP="008E0A96">
      <w:pPr>
        <w:pStyle w:val="13"/>
        <w:tabs>
          <w:tab w:val="left" w:pos="1134"/>
        </w:tabs>
        <w:rPr>
          <w:rFonts w:cs="Times New Roman"/>
          <w:szCs w:val="24"/>
        </w:rPr>
      </w:pPr>
      <w:bookmarkStart w:id="130" w:name="_Toc347565940"/>
      <w:bookmarkStart w:id="131" w:name="_Toc393655975"/>
      <w:r w:rsidRPr="00A50B51">
        <w:rPr>
          <w:rFonts w:cs="Times New Roman"/>
          <w:szCs w:val="24"/>
        </w:rPr>
        <w:t>General</w:t>
      </w:r>
      <w:bookmarkEnd w:id="130"/>
      <w:bookmarkEnd w:id="131"/>
    </w:p>
    <w:p w:rsidR="00AD0B2F" w:rsidRPr="00A50B51" w:rsidRDefault="00AD0B2F" w:rsidP="008E0A96">
      <w:pP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2" w:name="_Toc347565941"/>
      <w:bookmarkStart w:id="133" w:name="_Toc393655976"/>
      <w:r w:rsidRPr="00A50B51">
        <w:rPr>
          <w:rFonts w:cs="Times New Roman"/>
          <w:szCs w:val="24"/>
        </w:rPr>
        <w:t>Específicos</w:t>
      </w:r>
      <w:bookmarkEnd w:id="132"/>
      <w:bookmarkEnd w:id="133"/>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Default="001A6F80" w:rsidP="008E0A96">
      <w:pPr>
        <w:spacing w:after="200" w:line="276" w:lineRule="auto"/>
        <w:rPr>
          <w:rFonts w:eastAsiaTheme="minorHAnsi"/>
          <w:color w:val="000000"/>
          <w:szCs w:val="24"/>
          <w:lang w:eastAsia="en-US"/>
        </w:rPr>
        <w:sectPr w:rsidR="001A6F80"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C46B2F">
      <w:pPr>
        <w:pPrChange w:id="134" w:author="Beto" w:date="2014-08-01T20:25:00Z">
          <w:pPr>
            <w:pStyle w:val="t1"/>
            <w:numPr>
              <w:numId w:val="0"/>
            </w:numPr>
            <w:ind w:firstLine="0"/>
          </w:pPr>
        </w:pPrChange>
      </w:pPr>
      <w:bookmarkStart w:id="135" w:name="_Toc347565942"/>
    </w:p>
    <w:p w:rsidR="001A6F80" w:rsidRDefault="001A6F80" w:rsidP="00C46B2F">
      <w:pPr>
        <w:pPrChange w:id="136" w:author="Beto" w:date="2014-08-01T20:25:00Z">
          <w:pPr>
            <w:pStyle w:val="t1"/>
            <w:numPr>
              <w:numId w:val="0"/>
            </w:numPr>
            <w:ind w:firstLine="0"/>
          </w:pPr>
        </w:pPrChange>
      </w:pPr>
    </w:p>
    <w:p w:rsidR="001A6F80" w:rsidRDefault="001A6F80" w:rsidP="00C46B2F">
      <w:pPr>
        <w:pPrChange w:id="137" w:author="Beto" w:date="2014-08-01T20:25:00Z">
          <w:pPr>
            <w:pStyle w:val="t1"/>
            <w:numPr>
              <w:numId w:val="0"/>
            </w:numPr>
            <w:ind w:firstLine="0"/>
          </w:pPr>
        </w:pPrChange>
      </w:pPr>
    </w:p>
    <w:p w:rsidR="001A6F80" w:rsidRDefault="001A6F80" w:rsidP="00C46B2F">
      <w:pPr>
        <w:pPrChange w:id="138" w:author="Beto" w:date="2014-08-01T20:25:00Z">
          <w:pPr>
            <w:pStyle w:val="t1"/>
            <w:numPr>
              <w:numId w:val="0"/>
            </w:numPr>
            <w:ind w:firstLine="0"/>
          </w:pPr>
        </w:pPrChange>
      </w:pPr>
    </w:p>
    <w:p w:rsidR="001A6F80" w:rsidRDefault="001A6F80" w:rsidP="00C46B2F">
      <w:pPr>
        <w:pPrChange w:id="139" w:author="Beto" w:date="2014-08-01T20:25:00Z">
          <w:pPr>
            <w:pStyle w:val="t1"/>
            <w:numPr>
              <w:numId w:val="0"/>
            </w:numPr>
            <w:ind w:firstLine="0"/>
          </w:pPr>
        </w:pPrChange>
      </w:pPr>
    </w:p>
    <w:p w:rsidR="001A6F80" w:rsidRDefault="001A6F80" w:rsidP="00C46B2F">
      <w:pPr>
        <w:pPrChange w:id="140" w:author="Beto" w:date="2014-08-01T20:25:00Z">
          <w:pPr>
            <w:pStyle w:val="t1"/>
            <w:numPr>
              <w:numId w:val="0"/>
            </w:numPr>
            <w:ind w:firstLine="0"/>
          </w:pPr>
        </w:pPrChange>
      </w:pPr>
    </w:p>
    <w:p w:rsidR="001A6F80" w:rsidRDefault="001A6F80" w:rsidP="00C46B2F">
      <w:pPr>
        <w:rPr>
          <w:ins w:id="141" w:author="Beto" w:date="2014-08-01T20:25:00Z"/>
        </w:rPr>
        <w:pPrChange w:id="142" w:author="Beto" w:date="2014-08-01T20:25:00Z">
          <w:pPr>
            <w:pStyle w:val="t1"/>
            <w:numPr>
              <w:numId w:val="0"/>
            </w:numPr>
            <w:ind w:firstLine="0"/>
          </w:pPr>
        </w:pPrChange>
      </w:pPr>
    </w:p>
    <w:p w:rsidR="00C46B2F" w:rsidRDefault="00C46B2F" w:rsidP="00C46B2F">
      <w:pPr>
        <w:rPr>
          <w:ins w:id="143" w:author="Beto" w:date="2014-08-01T20:25:00Z"/>
        </w:rPr>
        <w:pPrChange w:id="144" w:author="Beto" w:date="2014-08-01T20:25:00Z">
          <w:pPr>
            <w:pStyle w:val="t1"/>
            <w:numPr>
              <w:numId w:val="0"/>
            </w:numPr>
            <w:ind w:firstLine="0"/>
          </w:pPr>
        </w:pPrChange>
      </w:pPr>
    </w:p>
    <w:p w:rsidR="00C46B2F" w:rsidRDefault="00C46B2F" w:rsidP="00C46B2F">
      <w:pPr>
        <w:rPr>
          <w:ins w:id="145" w:author="Beto" w:date="2014-08-01T20:25:00Z"/>
        </w:rPr>
        <w:pPrChange w:id="146" w:author="Beto" w:date="2014-08-01T20:25:00Z">
          <w:pPr>
            <w:pStyle w:val="t1"/>
            <w:numPr>
              <w:numId w:val="0"/>
            </w:numPr>
            <w:ind w:firstLine="0"/>
          </w:pPr>
        </w:pPrChange>
      </w:pPr>
    </w:p>
    <w:p w:rsidR="00C46B2F" w:rsidRDefault="00C46B2F" w:rsidP="00C46B2F">
      <w:pPr>
        <w:rPr>
          <w:ins w:id="147" w:author="Beto" w:date="2014-08-01T20:25:00Z"/>
        </w:rPr>
        <w:pPrChange w:id="148" w:author="Beto" w:date="2014-08-01T20:25:00Z">
          <w:pPr>
            <w:pStyle w:val="t1"/>
            <w:numPr>
              <w:numId w:val="0"/>
            </w:numPr>
            <w:ind w:firstLine="0"/>
          </w:pPr>
        </w:pPrChange>
      </w:pPr>
    </w:p>
    <w:p w:rsidR="00C46B2F" w:rsidRDefault="00C46B2F" w:rsidP="00C46B2F">
      <w:pPr>
        <w:rPr>
          <w:ins w:id="149" w:author="Beto" w:date="2014-08-01T20:25:00Z"/>
        </w:rPr>
        <w:pPrChange w:id="150" w:author="Beto" w:date="2014-08-01T20:25:00Z">
          <w:pPr>
            <w:pStyle w:val="t1"/>
            <w:numPr>
              <w:numId w:val="0"/>
            </w:numPr>
            <w:ind w:firstLine="0"/>
          </w:pPr>
        </w:pPrChange>
      </w:pPr>
    </w:p>
    <w:p w:rsidR="00C46B2F" w:rsidRDefault="00C46B2F" w:rsidP="00C46B2F">
      <w:pPr>
        <w:rPr>
          <w:ins w:id="151" w:author="Beto" w:date="2014-08-01T20:25:00Z"/>
        </w:rPr>
        <w:pPrChange w:id="152" w:author="Beto" w:date="2014-08-01T20:25:00Z">
          <w:pPr>
            <w:pStyle w:val="t1"/>
            <w:numPr>
              <w:numId w:val="0"/>
            </w:numPr>
            <w:ind w:firstLine="0"/>
          </w:pPr>
        </w:pPrChange>
      </w:pPr>
    </w:p>
    <w:p w:rsidR="00C46B2F" w:rsidRDefault="00C46B2F" w:rsidP="00C46B2F">
      <w:pPr>
        <w:rPr>
          <w:ins w:id="153" w:author="Beto" w:date="2014-08-01T20:25:00Z"/>
        </w:rPr>
        <w:pPrChange w:id="154" w:author="Beto" w:date="2014-08-01T20:25:00Z">
          <w:pPr>
            <w:pStyle w:val="t1"/>
            <w:numPr>
              <w:numId w:val="0"/>
            </w:numPr>
            <w:ind w:firstLine="0"/>
          </w:pPr>
        </w:pPrChange>
      </w:pPr>
    </w:p>
    <w:p w:rsidR="00C46B2F" w:rsidRDefault="00C46B2F" w:rsidP="00C46B2F">
      <w:pPr>
        <w:pPrChange w:id="155" w:author="Beto" w:date="2014-08-01T20:25:00Z">
          <w:pPr>
            <w:pStyle w:val="t1"/>
            <w:numPr>
              <w:numId w:val="0"/>
            </w:numPr>
            <w:ind w:firstLine="0"/>
          </w:pPr>
        </w:pPrChange>
      </w:pPr>
    </w:p>
    <w:p w:rsidR="001A6F80" w:rsidRDefault="00AD0B2F" w:rsidP="001D22BA">
      <w:pPr>
        <w:pStyle w:val="t1"/>
        <w:numPr>
          <w:ilvl w:val="0"/>
          <w:numId w:val="32"/>
        </w:numPr>
      </w:pPr>
      <w:bookmarkStart w:id="156" w:name="_Toc393655977"/>
      <w:r w:rsidRPr="001A6F80">
        <w:t xml:space="preserve">CAPÍTULO </w:t>
      </w:r>
      <w:r w:rsidR="00212AA7" w:rsidRPr="001A6F80">
        <w:t>II</w:t>
      </w:r>
      <w:bookmarkEnd w:id="135"/>
      <w:r w:rsidR="001A6F80">
        <w:t xml:space="preserve"> – Marco teórico</w:t>
      </w:r>
      <w:bookmarkEnd w:id="156"/>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57" w:name="_Toc347565943"/>
      <w:bookmarkStart w:id="158" w:name="_Toc393655978"/>
      <w:r w:rsidRPr="00A50B51">
        <w:rPr>
          <w:sz w:val="24"/>
          <w:szCs w:val="24"/>
        </w:rPr>
        <w:lastRenderedPageBreak/>
        <w:t>Marco Referencial</w:t>
      </w:r>
      <w:bookmarkEnd w:id="157"/>
      <w:bookmarkEnd w:id="158"/>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59" w:name="_Toc347565944"/>
      <w:bookmarkStart w:id="160" w:name="_Toc393655979"/>
      <w:r w:rsidRPr="00A50B51">
        <w:rPr>
          <w:rFonts w:cs="Times New Roman"/>
          <w:szCs w:val="24"/>
          <w:lang w:eastAsia="es-CR"/>
        </w:rPr>
        <w:t>Misión</w:t>
      </w:r>
      <w:bookmarkEnd w:id="159"/>
      <w:bookmarkEnd w:id="160"/>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61" w:name="_Toc347565945"/>
      <w:bookmarkStart w:id="162" w:name="_Toc393655980"/>
      <w:r w:rsidRPr="00A50B51">
        <w:rPr>
          <w:rFonts w:cs="Times New Roman"/>
          <w:szCs w:val="24"/>
          <w:lang w:eastAsia="es-CR"/>
        </w:rPr>
        <w:t>Visión</w:t>
      </w:r>
      <w:bookmarkEnd w:id="161"/>
      <w:bookmarkEnd w:id="162"/>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63" w:name="_Toc347565946"/>
      <w:bookmarkStart w:id="164" w:name="_Toc393655981"/>
      <w:r w:rsidRPr="00A50B51">
        <w:rPr>
          <w:sz w:val="24"/>
          <w:szCs w:val="24"/>
        </w:rPr>
        <w:t>Marco Conceptual</w:t>
      </w:r>
      <w:bookmarkEnd w:id="163"/>
      <w:bookmarkEnd w:id="164"/>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65"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65"/>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E2576F" w:rsidRPr="00E2576F">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66" w:name="_Toc335825840"/>
      <w:bookmarkStart w:id="167" w:name="_Toc347565947"/>
      <w:bookmarkStart w:id="168" w:name="_Toc393655982"/>
      <w:r w:rsidRPr="00A50B51">
        <w:rPr>
          <w:rFonts w:cs="Times New Roman"/>
          <w:szCs w:val="24"/>
        </w:rPr>
        <w:t>El sonido</w:t>
      </w:r>
      <w:bookmarkEnd w:id="166"/>
      <w:bookmarkEnd w:id="167"/>
      <w:bookmarkEnd w:id="168"/>
    </w:p>
    <w:p w:rsidR="00AD0B2F" w:rsidRPr="00A50B51" w:rsidRDefault="00AD0B2F" w:rsidP="008E0A96">
      <w:pPr>
        <w:ind w:firstLine="708"/>
        <w:rPr>
          <w:szCs w:val="24"/>
          <w:lang w:eastAsia="es-CR"/>
        </w:rPr>
      </w:pPr>
      <w:bookmarkStart w:id="169"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69"/>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70" w:name="_Toc335825841"/>
      <w:bookmarkStart w:id="171" w:name="_Toc347565948"/>
      <w:bookmarkStart w:id="172" w:name="_Toc393655983"/>
      <w:r w:rsidRPr="00A50B51">
        <w:rPr>
          <w:rFonts w:cs="Times New Roman"/>
          <w:szCs w:val="24"/>
        </w:rPr>
        <w:t>Frecuencia</w:t>
      </w:r>
      <w:bookmarkEnd w:id="170"/>
      <w:bookmarkEnd w:id="171"/>
      <w:bookmarkEnd w:id="172"/>
    </w:p>
    <w:p w:rsidR="00AD0B2F" w:rsidRPr="00A50B51" w:rsidRDefault="00AD0B2F" w:rsidP="008E0A96">
      <w:pPr>
        <w:ind w:firstLine="708"/>
        <w:rPr>
          <w:szCs w:val="24"/>
          <w:lang w:eastAsia="es-CR"/>
        </w:rPr>
      </w:pPr>
      <w:bookmarkStart w:id="173" w:name="_Ref324257141"/>
      <w:r w:rsidRPr="00A50B51">
        <w:rPr>
          <w:szCs w:val="24"/>
          <w:lang w:eastAsia="es-CR"/>
        </w:rPr>
        <w:t xml:space="preserve">Corresponde a la medición del tiempo entre dos repeticiones. Es el número de vibraciones u oscilaciones completas que se efectúan en 1 segundo </w:t>
      </w:r>
      <w:bookmarkEnd w:id="173"/>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74" w:name="_Toc335825842"/>
      <w:bookmarkStart w:id="175" w:name="_Toc347565949"/>
      <w:bookmarkStart w:id="176" w:name="_Toc393655984"/>
      <w:r w:rsidRPr="00A50B51">
        <w:rPr>
          <w:rFonts w:cs="Times New Roman"/>
          <w:szCs w:val="24"/>
        </w:rPr>
        <w:t>Decibel</w:t>
      </w:r>
      <w:bookmarkEnd w:id="174"/>
      <w:bookmarkEnd w:id="175"/>
      <w:bookmarkEnd w:id="176"/>
    </w:p>
    <w:p w:rsidR="00AD0B2F" w:rsidRPr="00A50B51" w:rsidRDefault="00AD0B2F" w:rsidP="008E0A96">
      <w:pPr>
        <w:ind w:firstLine="708"/>
        <w:rPr>
          <w:szCs w:val="24"/>
          <w:lang w:eastAsia="es-CR"/>
        </w:rPr>
      </w:pPr>
      <w:bookmarkStart w:id="177" w:name="_Ref324257323"/>
      <w:r w:rsidRPr="00A50B51">
        <w:rPr>
          <w:szCs w:val="24"/>
          <w:lang w:eastAsia="es-CR"/>
        </w:rPr>
        <w:t>El decibelio es la principal unidad de medida utilizada para el nivel de potencia o nivel de intensidad del sonido</w:t>
      </w:r>
      <w:bookmarkEnd w:id="177"/>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E2576F" w:rsidRPr="00E2576F">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78" w:name="_Toc335825843"/>
      <w:bookmarkStart w:id="179" w:name="_Toc347565950"/>
      <w:bookmarkStart w:id="180" w:name="_Toc393655985"/>
      <w:r w:rsidRPr="00A50B51">
        <w:rPr>
          <w:rFonts w:cs="Times New Roman"/>
          <w:szCs w:val="24"/>
        </w:rPr>
        <w:t>Hertz</w:t>
      </w:r>
      <w:bookmarkEnd w:id="178"/>
      <w:bookmarkEnd w:id="179"/>
      <w:bookmarkEnd w:id="180"/>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E2576F" w:rsidRPr="00E2576F">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81" w:name="_Toc335825844"/>
      <w:bookmarkStart w:id="182" w:name="_Toc347565951"/>
      <w:bookmarkStart w:id="183" w:name="_Toc393655986"/>
      <w:r w:rsidRPr="00A50B51">
        <w:rPr>
          <w:rFonts w:cs="Times New Roman"/>
          <w:szCs w:val="24"/>
        </w:rPr>
        <w:t>Anatomía y fisiología del oído</w:t>
      </w:r>
      <w:bookmarkEnd w:id="181"/>
      <w:bookmarkEnd w:id="182"/>
      <w:bookmarkEnd w:id="183"/>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84" w:name="_Toc335825845"/>
      <w:bookmarkStart w:id="185" w:name="_Toc347565952"/>
      <w:bookmarkStart w:id="186" w:name="_Toc393655987"/>
      <w:r w:rsidRPr="00A50B51">
        <w:rPr>
          <w:rFonts w:cs="Times New Roman"/>
          <w:szCs w:val="24"/>
        </w:rPr>
        <w:lastRenderedPageBreak/>
        <w:t>Oído externo</w:t>
      </w:r>
      <w:bookmarkEnd w:id="184"/>
      <w:bookmarkEnd w:id="185"/>
      <w:bookmarkEnd w:id="186"/>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87" w:name="_Toc335825846"/>
      <w:bookmarkStart w:id="188" w:name="_Toc347565953"/>
      <w:bookmarkStart w:id="189" w:name="_Toc393655988"/>
      <w:r w:rsidRPr="00A50B51">
        <w:rPr>
          <w:rFonts w:cs="Times New Roman"/>
          <w:szCs w:val="24"/>
        </w:rPr>
        <w:t>Oído medio</w:t>
      </w:r>
      <w:bookmarkEnd w:id="187"/>
      <w:bookmarkEnd w:id="188"/>
      <w:bookmarkEnd w:id="189"/>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466C5A47" wp14:editId="45D038EC">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C46B2F">
      <w:pPr>
        <w:pPrChange w:id="190" w:author="Beto" w:date="2014-08-01T20:26:00Z">
          <w:pPr>
            <w:pStyle w:val="13"/>
            <w:numPr>
              <w:ilvl w:val="0"/>
              <w:numId w:val="0"/>
            </w:numPr>
            <w:ind w:firstLine="0"/>
          </w:pPr>
        </w:pPrChange>
      </w:pPr>
      <w:bookmarkStart w:id="191" w:name="_Toc390371350"/>
      <w:bookmarkStart w:id="192" w:name="_Toc390613948"/>
      <w:bookmarkStart w:id="193" w:name="_Toc390614052"/>
      <w:bookmarkStart w:id="194" w:name="_Toc335825847"/>
      <w:bookmarkStart w:id="195" w:name="_Toc347565954"/>
      <w:bookmarkEnd w:id="191"/>
      <w:bookmarkEnd w:id="192"/>
      <w:bookmarkEnd w:id="193"/>
    </w:p>
    <w:p w:rsidR="00D062A3" w:rsidRPr="00A50B51" w:rsidRDefault="00E873D9" w:rsidP="00C46B2F">
      <w:pPr>
        <w:pPrChange w:id="196" w:author="Beto" w:date="2014-08-01T20:26:00Z">
          <w:pPr>
            <w:pStyle w:val="13"/>
            <w:numPr>
              <w:ilvl w:val="0"/>
              <w:numId w:val="0"/>
            </w:numPr>
            <w:ind w:firstLine="0"/>
          </w:pPr>
        </w:pPrChange>
      </w:pPr>
      <w:bookmarkStart w:id="197" w:name="_Toc390615082"/>
      <w:bookmarkStart w:id="198" w:name="_Toc390615186"/>
      <w:bookmarkStart w:id="199" w:name="_Toc390615288"/>
      <w:bookmarkStart w:id="200" w:name="_Toc393650862"/>
      <w:bookmarkStart w:id="201" w:name="_Toc393650966"/>
      <w:bookmarkStart w:id="202" w:name="_Toc393651068"/>
      <w:bookmarkStart w:id="203" w:name="_Toc393655989"/>
      <w:r>
        <w:rPr>
          <w:noProof/>
          <w:lang w:eastAsia="es-CR"/>
        </w:rPr>
        <mc:AlternateContent>
          <mc:Choice Requires="wps">
            <w:drawing>
              <wp:anchor distT="0" distB="0" distL="114300" distR="114300" simplePos="0" relativeHeight="251691520" behindDoc="0" locked="0" layoutInCell="1" allowOverlap="1" wp14:anchorId="1811E95B" wp14:editId="0231F4A5">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3D3E" w:rsidRPr="00226A41" w:rsidRDefault="00103D3E" w:rsidP="00226A41">
                            <w:pPr>
                              <w:pStyle w:val="Caption"/>
                              <w:jc w:val="left"/>
                              <w:rPr>
                                <w:sz w:val="24"/>
                                <w:szCs w:val="24"/>
                              </w:rPr>
                            </w:pPr>
                            <w:bookmarkStart w:id="204" w:name="_Toc343369204"/>
                            <w:bookmarkStart w:id="205"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04"/>
                            <w:bookmarkEnd w:id="205"/>
                          </w:p>
                          <w:p w:rsidR="00103D3E" w:rsidRPr="00226A41" w:rsidRDefault="00103D3E" w:rsidP="00226A41">
                            <w:pPr>
                              <w:pStyle w:val="CaptionSource"/>
                              <w:jc w:val="left"/>
                              <w:rPr>
                                <w:sz w:val="24"/>
                                <w:szCs w:val="24"/>
                              </w:rPr>
                            </w:pPr>
                            <w:sdt>
                              <w:sdtPr>
                                <w:rPr>
                                  <w:sz w:val="24"/>
                                  <w:szCs w:val="24"/>
                                </w:rPr>
                                <w:id w:val="-553084791"/>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103D3E" w:rsidRPr="00226A41" w:rsidRDefault="00103D3E" w:rsidP="00226A41">
                      <w:pPr>
                        <w:pStyle w:val="Caption"/>
                        <w:jc w:val="left"/>
                        <w:rPr>
                          <w:sz w:val="24"/>
                          <w:szCs w:val="24"/>
                        </w:rPr>
                      </w:pPr>
                      <w:bookmarkStart w:id="206" w:name="_Toc343369204"/>
                      <w:bookmarkStart w:id="207"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06"/>
                      <w:bookmarkEnd w:id="207"/>
                    </w:p>
                    <w:p w:rsidR="00103D3E" w:rsidRPr="00226A41" w:rsidRDefault="00103D3E" w:rsidP="00226A41">
                      <w:pPr>
                        <w:pStyle w:val="CaptionSource"/>
                        <w:jc w:val="left"/>
                        <w:rPr>
                          <w:sz w:val="24"/>
                          <w:szCs w:val="24"/>
                        </w:rPr>
                      </w:pPr>
                      <w:sdt>
                        <w:sdtPr>
                          <w:rPr>
                            <w:sz w:val="24"/>
                            <w:szCs w:val="24"/>
                          </w:rPr>
                          <w:id w:val="-553084791"/>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97"/>
      <w:bookmarkEnd w:id="198"/>
      <w:bookmarkEnd w:id="199"/>
      <w:bookmarkEnd w:id="200"/>
      <w:bookmarkEnd w:id="201"/>
      <w:bookmarkEnd w:id="202"/>
      <w:bookmarkEnd w:id="203"/>
    </w:p>
    <w:p w:rsidR="00D062A3" w:rsidRDefault="00D062A3" w:rsidP="00C46B2F">
      <w:pPr>
        <w:rPr>
          <w:ins w:id="208" w:author="Beto" w:date="2014-08-01T20:26:00Z"/>
        </w:rPr>
        <w:pPrChange w:id="209" w:author="Beto" w:date="2014-08-01T20:26:00Z">
          <w:pPr>
            <w:pStyle w:val="13"/>
            <w:numPr>
              <w:ilvl w:val="0"/>
              <w:numId w:val="0"/>
            </w:numPr>
            <w:ind w:firstLine="0"/>
          </w:pPr>
        </w:pPrChange>
      </w:pPr>
    </w:p>
    <w:p w:rsidR="00C46B2F" w:rsidRPr="00A50B51" w:rsidRDefault="00C46B2F" w:rsidP="00C46B2F">
      <w:pPr>
        <w:pPrChange w:id="210" w:author="Beto" w:date="2014-08-01T20:26:00Z">
          <w:pPr>
            <w:pStyle w:val="13"/>
            <w:numPr>
              <w:ilvl w:val="0"/>
              <w:numId w:val="0"/>
            </w:numPr>
            <w:ind w:firstLine="0"/>
          </w:pPr>
        </w:pPrChange>
      </w:pPr>
    </w:p>
    <w:p w:rsidR="00AD0B2F" w:rsidRPr="00A50B51" w:rsidRDefault="00AD0B2F" w:rsidP="008E0A96">
      <w:pPr>
        <w:pStyle w:val="13"/>
        <w:rPr>
          <w:rFonts w:cs="Times New Roman"/>
          <w:szCs w:val="24"/>
        </w:rPr>
      </w:pPr>
      <w:bookmarkStart w:id="211" w:name="_Toc393655990"/>
      <w:r w:rsidRPr="00A50B51">
        <w:rPr>
          <w:rFonts w:cs="Times New Roman"/>
          <w:szCs w:val="24"/>
        </w:rPr>
        <w:t>Oído interno</w:t>
      </w:r>
      <w:bookmarkEnd w:id="194"/>
      <w:bookmarkEnd w:id="195"/>
      <w:bookmarkEnd w:id="211"/>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4BF192E8" wp14:editId="0D9DB1B7">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2" w:name="_Toc343369205"/>
      <w:bookmarkStart w:id="213"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212"/>
      <w:bookmarkEnd w:id="213"/>
    </w:p>
    <w:p w:rsidR="00AD0B2F" w:rsidRPr="00A50B51" w:rsidRDefault="00103D3E"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214" w:name="_Toc324842969"/>
      <w:bookmarkStart w:id="215" w:name="_Toc335825848"/>
      <w:bookmarkStart w:id="216" w:name="_Toc347565955"/>
      <w:bookmarkStart w:id="217" w:name="_Toc393655991"/>
      <w:r w:rsidRPr="00A50B51">
        <w:rPr>
          <w:rFonts w:cs="Times New Roman"/>
          <w:szCs w:val="24"/>
        </w:rPr>
        <w:t>Nivel de intensidad y umbrales del sonido</w:t>
      </w:r>
      <w:bookmarkEnd w:id="214"/>
      <w:bookmarkEnd w:id="215"/>
      <w:bookmarkEnd w:id="216"/>
      <w:bookmarkEnd w:id="217"/>
    </w:p>
    <w:p w:rsidR="00AD0B2F" w:rsidRPr="00A50B51" w:rsidRDefault="00AD0B2F" w:rsidP="008E0A96">
      <w:pPr>
        <w:pStyle w:val="13"/>
        <w:numPr>
          <w:ilvl w:val="3"/>
          <w:numId w:val="5"/>
        </w:numPr>
        <w:rPr>
          <w:rFonts w:cs="Times New Roman"/>
          <w:szCs w:val="24"/>
        </w:rPr>
      </w:pPr>
      <w:bookmarkStart w:id="218" w:name="_Toc335825849"/>
      <w:bookmarkStart w:id="219" w:name="_Toc347565956"/>
      <w:bookmarkStart w:id="220" w:name="_Toc393655992"/>
      <w:r w:rsidRPr="00A50B51">
        <w:rPr>
          <w:rFonts w:cs="Times New Roman"/>
          <w:szCs w:val="24"/>
        </w:rPr>
        <w:t>Ondas sonoras</w:t>
      </w:r>
      <w:bookmarkEnd w:id="218"/>
      <w:bookmarkEnd w:id="219"/>
      <w:bookmarkEnd w:id="220"/>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E2576F" w:rsidRPr="00E2576F">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21" w:name="_Toc335825850"/>
      <w:bookmarkStart w:id="222" w:name="_Toc347565957"/>
      <w:bookmarkStart w:id="223" w:name="_Toc393655993"/>
      <w:r w:rsidRPr="00A50B51">
        <w:rPr>
          <w:rFonts w:cs="Times New Roman"/>
          <w:szCs w:val="24"/>
        </w:rPr>
        <w:t>Umbrales absolutos</w:t>
      </w:r>
      <w:bookmarkEnd w:id="221"/>
      <w:bookmarkEnd w:id="222"/>
      <w:bookmarkEnd w:id="223"/>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24" w:name="_Toc324842971"/>
      <w:bookmarkStart w:id="225" w:name="_Toc335825851"/>
      <w:bookmarkStart w:id="226" w:name="_Toc347565958"/>
      <w:bookmarkStart w:id="227" w:name="_Toc393655994"/>
      <w:r w:rsidRPr="00A50B51">
        <w:rPr>
          <w:rFonts w:cs="Times New Roman"/>
          <w:szCs w:val="24"/>
        </w:rPr>
        <w:t>Umbral de audibilidad</w:t>
      </w:r>
      <w:bookmarkEnd w:id="224"/>
      <w:bookmarkEnd w:id="225"/>
      <w:bookmarkEnd w:id="226"/>
      <w:bookmarkEnd w:id="227"/>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28" w:name="_Toc324842972"/>
      <w:bookmarkStart w:id="229" w:name="_Toc335825852"/>
      <w:bookmarkStart w:id="230" w:name="_Toc347565959"/>
      <w:bookmarkStart w:id="231" w:name="_Toc393655995"/>
      <w:r w:rsidRPr="00A50B51">
        <w:rPr>
          <w:rFonts w:cs="Times New Roman"/>
          <w:szCs w:val="24"/>
        </w:rPr>
        <w:t>Umbrales de frecuencia</w:t>
      </w:r>
      <w:bookmarkEnd w:id="228"/>
      <w:bookmarkEnd w:id="229"/>
      <w:bookmarkEnd w:id="230"/>
      <w:bookmarkEnd w:id="231"/>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32" w:name="_Toc335825853"/>
      <w:bookmarkStart w:id="233" w:name="_Toc347565960"/>
      <w:bookmarkStart w:id="234" w:name="_Toc393655996"/>
      <w:r w:rsidRPr="00A50B51">
        <w:rPr>
          <w:rFonts w:cs="Times New Roman"/>
          <w:szCs w:val="24"/>
        </w:rPr>
        <w:lastRenderedPageBreak/>
        <w:t>Umbral del dolor</w:t>
      </w:r>
      <w:bookmarkEnd w:id="232"/>
      <w:bookmarkEnd w:id="233"/>
      <w:bookmarkEnd w:id="234"/>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35" w:name="_Toc324842973"/>
      <w:bookmarkStart w:id="236" w:name="_Toc335825854"/>
      <w:bookmarkStart w:id="237" w:name="_Toc347565961"/>
      <w:bookmarkStart w:id="238" w:name="_Toc393655997"/>
      <w:r w:rsidRPr="00A50B51">
        <w:rPr>
          <w:rFonts w:cs="Times New Roman"/>
          <w:szCs w:val="24"/>
        </w:rPr>
        <w:t>Efectos nocivos del ruido en la audición</w:t>
      </w:r>
      <w:bookmarkEnd w:id="235"/>
      <w:bookmarkEnd w:id="236"/>
      <w:bookmarkEnd w:id="237"/>
      <w:bookmarkEnd w:id="238"/>
    </w:p>
    <w:p w:rsidR="00AD0B2F" w:rsidRPr="00A50B51" w:rsidRDefault="00AD0B2F" w:rsidP="008E0A96">
      <w:pPr>
        <w:pStyle w:val="13"/>
        <w:numPr>
          <w:ilvl w:val="3"/>
          <w:numId w:val="5"/>
        </w:numPr>
        <w:rPr>
          <w:rStyle w:val="Heading3Char"/>
          <w:rFonts w:cs="Times New Roman"/>
          <w:b/>
          <w:bCs/>
          <w:szCs w:val="24"/>
        </w:rPr>
      </w:pPr>
      <w:bookmarkStart w:id="239" w:name="_Toc324842974"/>
      <w:bookmarkStart w:id="240" w:name="_Toc335825855"/>
      <w:bookmarkStart w:id="241" w:name="_Toc347565962"/>
      <w:bookmarkStart w:id="242" w:name="_Toc393655998"/>
      <w:r w:rsidRPr="00A50B51">
        <w:rPr>
          <w:rStyle w:val="Heading3Char"/>
          <w:rFonts w:cs="Times New Roman"/>
          <w:b/>
          <w:bCs/>
          <w:szCs w:val="24"/>
        </w:rPr>
        <w:t>Trauma acústico (hipoacusia)</w:t>
      </w:r>
      <w:bookmarkEnd w:id="239"/>
      <w:bookmarkEnd w:id="240"/>
      <w:bookmarkEnd w:id="241"/>
      <w:bookmarkEnd w:id="242"/>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3" w:name="_Toc324842975"/>
      <w:bookmarkStart w:id="244" w:name="_Toc335825856"/>
      <w:bookmarkStart w:id="245" w:name="_Toc347565963"/>
      <w:bookmarkStart w:id="246" w:name="_Toc393655999"/>
      <w:proofErr w:type="spellStart"/>
      <w:r w:rsidRPr="00A50B51">
        <w:rPr>
          <w:rStyle w:val="Heading3Char"/>
          <w:rFonts w:cs="Times New Roman"/>
          <w:b/>
          <w:bCs/>
          <w:szCs w:val="24"/>
        </w:rPr>
        <w:t>Acúfenos</w:t>
      </w:r>
      <w:bookmarkEnd w:id="243"/>
      <w:bookmarkEnd w:id="244"/>
      <w:bookmarkEnd w:id="245"/>
      <w:bookmarkEnd w:id="246"/>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7" w:name="_Toc324842976"/>
      <w:bookmarkStart w:id="248" w:name="_Toc335825857"/>
      <w:bookmarkStart w:id="249" w:name="_Toc347565964"/>
      <w:bookmarkStart w:id="250" w:name="_Toc393656000"/>
      <w:r w:rsidRPr="00A50B51">
        <w:rPr>
          <w:rStyle w:val="Heading3Char"/>
          <w:rFonts w:cs="Times New Roman"/>
          <w:b/>
          <w:bCs/>
          <w:szCs w:val="24"/>
        </w:rPr>
        <w:t>Desplazamiento temporal de la audición – TTS</w:t>
      </w:r>
      <w:bookmarkEnd w:id="247"/>
      <w:bookmarkEnd w:id="248"/>
      <w:bookmarkEnd w:id="249"/>
      <w:bookmarkEnd w:id="250"/>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5B76E60" wp14:editId="19126239">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51" w:name="_Toc343369206"/>
      <w:bookmarkStart w:id="252"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51"/>
      <w:bookmarkEnd w:id="252"/>
    </w:p>
    <w:p w:rsidR="00E2208B" w:rsidRPr="00A50B51" w:rsidRDefault="00103D3E"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E2576F" w:rsidRPr="00E2576F">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53" w:name="_Toc324842977"/>
      <w:bookmarkStart w:id="254" w:name="_Toc335825858"/>
      <w:bookmarkStart w:id="255" w:name="_Toc347565965"/>
      <w:bookmarkStart w:id="256" w:name="_Toc393656001"/>
      <w:r w:rsidRPr="00A50B51">
        <w:rPr>
          <w:rStyle w:val="Heading3Char"/>
          <w:rFonts w:cs="Times New Roman"/>
          <w:b/>
          <w:bCs/>
          <w:szCs w:val="24"/>
        </w:rPr>
        <w:t>Análisis</w:t>
      </w:r>
      <w:bookmarkEnd w:id="253"/>
      <w:bookmarkEnd w:id="254"/>
      <w:bookmarkEnd w:id="255"/>
      <w:bookmarkEnd w:id="256"/>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57" w:name="_Toc335825859"/>
      <w:bookmarkStart w:id="258" w:name="_Toc347565966"/>
      <w:bookmarkStart w:id="259" w:name="_Toc393656002"/>
      <w:r w:rsidRPr="00A50B51">
        <w:rPr>
          <w:rFonts w:cs="Times New Roman"/>
          <w:szCs w:val="24"/>
        </w:rPr>
        <w:t>Audiometría</w:t>
      </w:r>
      <w:bookmarkEnd w:id="257"/>
      <w:bookmarkEnd w:id="258"/>
      <w:bookmarkEnd w:id="259"/>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0" w:name="_Toc335825860"/>
      <w:bookmarkStart w:id="261" w:name="_Toc347565967"/>
      <w:bookmarkStart w:id="262" w:name="_Toc393656003"/>
      <w:r w:rsidRPr="00A50B51">
        <w:rPr>
          <w:rStyle w:val="Heading3Char"/>
          <w:rFonts w:cs="Times New Roman"/>
          <w:b/>
          <w:bCs/>
          <w:szCs w:val="24"/>
        </w:rPr>
        <w:lastRenderedPageBreak/>
        <w:t>Audiometría tonal</w:t>
      </w:r>
      <w:bookmarkEnd w:id="260"/>
      <w:bookmarkEnd w:id="261"/>
      <w:bookmarkEnd w:id="262"/>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3" w:name="_Toc335825861"/>
      <w:bookmarkStart w:id="264" w:name="_Toc347565968"/>
      <w:bookmarkStart w:id="265"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63"/>
      <w:bookmarkEnd w:id="264"/>
      <w:bookmarkEnd w:id="265"/>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66" w:name="_Toc335825862"/>
      <w:bookmarkStart w:id="267" w:name="_Toc347565969"/>
      <w:bookmarkStart w:id="268" w:name="_Toc393656005"/>
      <w:r w:rsidRPr="00A50B51">
        <w:rPr>
          <w:rFonts w:cs="Times New Roman"/>
          <w:szCs w:val="24"/>
        </w:rPr>
        <w:t>Audiómetro</w:t>
      </w:r>
      <w:bookmarkEnd w:id="266"/>
      <w:bookmarkEnd w:id="267"/>
      <w:bookmarkEnd w:id="268"/>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14ED63B" wp14:editId="787D981B">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69" w:name="_Toc343369207"/>
      <w:bookmarkStart w:id="270"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69"/>
      <w:bookmarkEnd w:id="270"/>
    </w:p>
    <w:p w:rsidR="00AD0B2F" w:rsidRPr="00A50B51" w:rsidRDefault="00103D3E"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71" w:name="_Toc335825863"/>
      <w:bookmarkStart w:id="272" w:name="_Toc347565970"/>
      <w:bookmarkStart w:id="273" w:name="_Toc393656006"/>
      <w:r w:rsidRPr="00A50B51">
        <w:rPr>
          <w:rFonts w:cs="Times New Roman"/>
          <w:szCs w:val="24"/>
        </w:rPr>
        <w:t>Audiograma o test auditivo</w:t>
      </w:r>
      <w:bookmarkEnd w:id="271"/>
      <w:bookmarkEnd w:id="272"/>
      <w:bookmarkEnd w:id="273"/>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05413B9F" wp14:editId="3299075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74" w:name="_Toc343369208"/>
      <w:bookmarkStart w:id="275"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74"/>
      <w:bookmarkEnd w:id="275"/>
    </w:p>
    <w:p w:rsidR="00AD0B2F" w:rsidRPr="000D2721" w:rsidRDefault="00103D3E"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565B47" w:rsidRPr="000D2721">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76" w:name="_Toc335825864"/>
      <w:bookmarkStart w:id="277" w:name="_Toc347565971"/>
      <w:bookmarkStart w:id="278" w:name="_Toc393656007"/>
      <w:r w:rsidRPr="00A50B51">
        <w:rPr>
          <w:rFonts w:cs="Times New Roman"/>
          <w:szCs w:val="24"/>
        </w:rPr>
        <w:t>Los auriculares</w:t>
      </w:r>
      <w:bookmarkEnd w:id="276"/>
      <w:bookmarkEnd w:id="277"/>
      <w:bookmarkEnd w:id="278"/>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79" w:name="_Toc335825865"/>
      <w:bookmarkStart w:id="280" w:name="_Toc347565972"/>
      <w:bookmarkStart w:id="281"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79"/>
      <w:bookmarkEnd w:id="280"/>
      <w:bookmarkEnd w:id="281"/>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E2576F" w:rsidRPr="00E2576F">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82" w:name="_Toc335825866"/>
      <w:bookmarkStart w:id="283" w:name="_Toc347565973"/>
      <w:bookmarkStart w:id="284" w:name="_Toc393656009"/>
      <w:r w:rsidRPr="00A50B51">
        <w:rPr>
          <w:rFonts w:cs="Times New Roman"/>
          <w:szCs w:val="24"/>
        </w:rPr>
        <w:t>Diseños</w:t>
      </w:r>
      <w:bookmarkEnd w:id="282"/>
      <w:bookmarkEnd w:id="283"/>
      <w:bookmarkEnd w:id="284"/>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85" w:name="_Toc335825867"/>
      <w:bookmarkStart w:id="286" w:name="_Toc347565974"/>
      <w:bookmarkStart w:id="287" w:name="_Ref384149258"/>
      <w:bookmarkStart w:id="288" w:name="_Toc393656010"/>
      <w:r w:rsidRPr="00A50B51">
        <w:rPr>
          <w:rFonts w:cs="Times New Roman"/>
          <w:szCs w:val="24"/>
        </w:rPr>
        <w:lastRenderedPageBreak/>
        <w:t>Características técnicas</w:t>
      </w:r>
      <w:bookmarkEnd w:id="285"/>
      <w:bookmarkEnd w:id="286"/>
      <w:bookmarkEnd w:id="287"/>
      <w:bookmarkEnd w:id="288"/>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89" w:name="_Toc335825868"/>
      <w:bookmarkStart w:id="290" w:name="_Toc347565975"/>
      <w:bookmarkStart w:id="291" w:name="_Ref384124828"/>
      <w:bookmarkStart w:id="292" w:name="_Ref384124832"/>
      <w:bookmarkStart w:id="293" w:name="_Toc393656011"/>
      <w:r w:rsidRPr="00A50B51">
        <w:rPr>
          <w:rFonts w:cs="Times New Roman"/>
          <w:szCs w:val="24"/>
        </w:rPr>
        <w:t>Sistema operativo móvil o SO móvil</w:t>
      </w:r>
      <w:bookmarkEnd w:id="289"/>
      <w:bookmarkEnd w:id="290"/>
      <w:bookmarkEnd w:id="291"/>
      <w:bookmarkEnd w:id="292"/>
      <w:bookmarkEnd w:id="293"/>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94" w:name="_Toc335825869"/>
      <w:bookmarkStart w:id="295" w:name="_Toc347565976"/>
      <w:bookmarkStart w:id="296" w:name="_Toc393656012"/>
      <w:r w:rsidRPr="00A50B51">
        <w:rPr>
          <w:rFonts w:cs="Times New Roman"/>
          <w:szCs w:val="24"/>
        </w:rPr>
        <w:t>Middleware</w:t>
      </w:r>
      <w:bookmarkEnd w:id="294"/>
      <w:bookmarkEnd w:id="295"/>
      <w:bookmarkEnd w:id="296"/>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97" w:name="_Toc335825870"/>
      <w:bookmarkStart w:id="298" w:name="_Toc347565977"/>
      <w:bookmarkStart w:id="299" w:name="_Toc393656013"/>
      <w:r w:rsidRPr="00A50B51">
        <w:rPr>
          <w:rFonts w:cs="Times New Roman"/>
          <w:szCs w:val="24"/>
        </w:rPr>
        <w:t>Sistemas operativos móviles más conocidos</w:t>
      </w:r>
      <w:bookmarkEnd w:id="297"/>
      <w:bookmarkEnd w:id="298"/>
      <w:bookmarkEnd w:id="299"/>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E2576F" w:rsidRPr="00E2576F">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300" w:name="_Toc347565978"/>
      <w:bookmarkStart w:id="301" w:name="_Toc393656014"/>
      <w:r w:rsidRPr="00A50B51">
        <w:rPr>
          <w:sz w:val="24"/>
          <w:szCs w:val="24"/>
        </w:rPr>
        <w:lastRenderedPageBreak/>
        <w:t>Marco Metodológico</w:t>
      </w:r>
      <w:bookmarkEnd w:id="300"/>
      <w:bookmarkEnd w:id="301"/>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02" w:name="_Toc335332641"/>
      <w:bookmarkStart w:id="303" w:name="_Toc347565979"/>
      <w:bookmarkStart w:id="304" w:name="_Toc393656015"/>
      <w:r w:rsidRPr="00A50B51">
        <w:rPr>
          <w:rFonts w:cs="Times New Roman"/>
          <w:szCs w:val="24"/>
        </w:rPr>
        <w:t>Metodología ágil para el desarrollo de software móvil</w:t>
      </w:r>
      <w:bookmarkEnd w:id="302"/>
      <w:bookmarkEnd w:id="303"/>
      <w:bookmarkEnd w:id="304"/>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 xml:space="preserve">exploración, inicialización, </w:t>
      </w:r>
      <w:proofErr w:type="spellStart"/>
      <w:r w:rsidRPr="00A50B51">
        <w:rPr>
          <w:b/>
          <w:szCs w:val="24"/>
        </w:rPr>
        <w:t>productización</w:t>
      </w:r>
      <w:proofErr w:type="spellEnd"/>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33BAB659" wp14:editId="1CF23AD8">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05" w:name="_Toc335332662"/>
      <w:bookmarkStart w:id="306" w:name="_Toc343369209"/>
      <w:bookmarkStart w:id="307"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05"/>
      <w:bookmarkEnd w:id="306"/>
      <w:bookmarkEnd w:id="307"/>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proofErr w:type="spellStart"/>
      <w:r w:rsidRPr="00A50B51">
        <w:rPr>
          <w:b/>
          <w:szCs w:val="24"/>
        </w:rPr>
        <w:t>Productización</w:t>
      </w:r>
      <w:proofErr w:type="spellEnd"/>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w:t>
      </w:r>
      <w:proofErr w:type="spellStart"/>
      <w:r w:rsidRPr="00A50B51">
        <w:rPr>
          <w:szCs w:val="24"/>
        </w:rPr>
        <w:t>stakeholder</w:t>
      </w:r>
      <w:proofErr w:type="spellEnd"/>
      <w:r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C46B2F">
      <w:pPr>
        <w:pPrChange w:id="308" w:author="Beto" w:date="2014-08-01T20:26:00Z">
          <w:pPr>
            <w:pStyle w:val="t1"/>
            <w:numPr>
              <w:numId w:val="0"/>
            </w:numPr>
            <w:ind w:firstLine="0"/>
          </w:pPr>
        </w:pPrChange>
      </w:pPr>
      <w:bookmarkStart w:id="309" w:name="_Toc347565980"/>
    </w:p>
    <w:p w:rsidR="00E2576F" w:rsidRDefault="00E2576F" w:rsidP="00C46B2F">
      <w:pPr>
        <w:pPrChange w:id="310" w:author="Beto" w:date="2014-08-01T20:26:00Z">
          <w:pPr>
            <w:pStyle w:val="t1"/>
            <w:numPr>
              <w:numId w:val="0"/>
            </w:numPr>
            <w:ind w:firstLine="0"/>
          </w:pPr>
        </w:pPrChange>
      </w:pPr>
    </w:p>
    <w:p w:rsidR="00E2576F" w:rsidRDefault="00E2576F" w:rsidP="00C46B2F">
      <w:pPr>
        <w:pPrChange w:id="311" w:author="Beto" w:date="2014-08-01T20:26:00Z">
          <w:pPr>
            <w:pStyle w:val="t1"/>
            <w:numPr>
              <w:numId w:val="0"/>
            </w:numPr>
            <w:ind w:firstLine="0"/>
          </w:pPr>
        </w:pPrChange>
      </w:pPr>
    </w:p>
    <w:p w:rsidR="00E2576F" w:rsidRDefault="00E2576F" w:rsidP="00C46B2F">
      <w:pPr>
        <w:pPrChange w:id="312" w:author="Beto" w:date="2014-08-01T20:26:00Z">
          <w:pPr>
            <w:pStyle w:val="t1"/>
            <w:numPr>
              <w:numId w:val="0"/>
            </w:numPr>
            <w:ind w:firstLine="0"/>
          </w:pPr>
        </w:pPrChange>
      </w:pPr>
    </w:p>
    <w:p w:rsidR="00E2576F" w:rsidRDefault="00E2576F" w:rsidP="00C46B2F">
      <w:pPr>
        <w:pPrChange w:id="313" w:author="Beto" w:date="2014-08-01T20:26:00Z">
          <w:pPr>
            <w:pStyle w:val="t1"/>
            <w:numPr>
              <w:numId w:val="0"/>
            </w:numPr>
            <w:ind w:firstLine="0"/>
          </w:pPr>
        </w:pPrChange>
      </w:pPr>
    </w:p>
    <w:p w:rsidR="00E2576F" w:rsidRDefault="00E2576F" w:rsidP="00C46B2F">
      <w:pPr>
        <w:pPrChange w:id="314" w:author="Beto" w:date="2014-08-01T20:26:00Z">
          <w:pPr>
            <w:pStyle w:val="t1"/>
            <w:numPr>
              <w:numId w:val="0"/>
            </w:numPr>
            <w:ind w:firstLine="0"/>
          </w:pPr>
        </w:pPrChange>
      </w:pPr>
    </w:p>
    <w:p w:rsidR="00E2576F" w:rsidRDefault="00E2576F" w:rsidP="00C46B2F">
      <w:pPr>
        <w:rPr>
          <w:ins w:id="315" w:author="Beto" w:date="2014-08-01T20:26:00Z"/>
        </w:rPr>
        <w:pPrChange w:id="316" w:author="Beto" w:date="2014-08-01T20:26:00Z">
          <w:pPr>
            <w:pStyle w:val="t1"/>
            <w:numPr>
              <w:numId w:val="0"/>
            </w:numPr>
            <w:ind w:firstLine="0"/>
          </w:pPr>
        </w:pPrChange>
      </w:pPr>
    </w:p>
    <w:p w:rsidR="00C46B2F" w:rsidRDefault="00C46B2F" w:rsidP="00C46B2F">
      <w:pPr>
        <w:rPr>
          <w:ins w:id="317" w:author="Beto" w:date="2014-08-01T20:26:00Z"/>
        </w:rPr>
        <w:pPrChange w:id="318" w:author="Beto" w:date="2014-08-01T20:26:00Z">
          <w:pPr>
            <w:pStyle w:val="t1"/>
            <w:numPr>
              <w:numId w:val="0"/>
            </w:numPr>
            <w:ind w:firstLine="0"/>
          </w:pPr>
        </w:pPrChange>
      </w:pPr>
    </w:p>
    <w:p w:rsidR="00C46B2F" w:rsidRDefault="00C46B2F" w:rsidP="00C46B2F">
      <w:pPr>
        <w:rPr>
          <w:ins w:id="319" w:author="Beto" w:date="2014-08-01T20:26:00Z"/>
        </w:rPr>
        <w:pPrChange w:id="320" w:author="Beto" w:date="2014-08-01T20:26:00Z">
          <w:pPr>
            <w:pStyle w:val="t1"/>
            <w:numPr>
              <w:numId w:val="0"/>
            </w:numPr>
            <w:ind w:firstLine="0"/>
          </w:pPr>
        </w:pPrChange>
      </w:pPr>
    </w:p>
    <w:p w:rsidR="00C46B2F" w:rsidRDefault="00C46B2F" w:rsidP="00C46B2F">
      <w:pPr>
        <w:rPr>
          <w:ins w:id="321" w:author="Beto" w:date="2014-08-01T20:26:00Z"/>
        </w:rPr>
        <w:pPrChange w:id="322" w:author="Beto" w:date="2014-08-01T20:26:00Z">
          <w:pPr>
            <w:pStyle w:val="t1"/>
            <w:numPr>
              <w:numId w:val="0"/>
            </w:numPr>
            <w:ind w:firstLine="0"/>
          </w:pPr>
        </w:pPrChange>
      </w:pPr>
    </w:p>
    <w:p w:rsidR="00C46B2F" w:rsidRDefault="00C46B2F" w:rsidP="00C46B2F">
      <w:pPr>
        <w:rPr>
          <w:ins w:id="323" w:author="Beto" w:date="2014-08-01T20:26:00Z"/>
        </w:rPr>
        <w:pPrChange w:id="324" w:author="Beto" w:date="2014-08-01T20:26:00Z">
          <w:pPr>
            <w:pStyle w:val="t1"/>
            <w:numPr>
              <w:numId w:val="0"/>
            </w:numPr>
            <w:ind w:firstLine="0"/>
          </w:pPr>
        </w:pPrChange>
      </w:pPr>
    </w:p>
    <w:p w:rsidR="00C46B2F" w:rsidRDefault="00C46B2F" w:rsidP="00C46B2F">
      <w:pPr>
        <w:rPr>
          <w:ins w:id="325" w:author="Beto" w:date="2014-08-01T20:26:00Z"/>
        </w:rPr>
        <w:pPrChange w:id="326" w:author="Beto" w:date="2014-08-01T20:26:00Z">
          <w:pPr>
            <w:pStyle w:val="t1"/>
            <w:numPr>
              <w:numId w:val="0"/>
            </w:numPr>
            <w:ind w:firstLine="0"/>
          </w:pPr>
        </w:pPrChange>
      </w:pPr>
    </w:p>
    <w:p w:rsidR="00C46B2F" w:rsidRDefault="00C46B2F" w:rsidP="00C46B2F">
      <w:pPr>
        <w:rPr>
          <w:ins w:id="327" w:author="Beto" w:date="2014-08-01T20:26:00Z"/>
        </w:rPr>
        <w:pPrChange w:id="328" w:author="Beto" w:date="2014-08-01T20:26:00Z">
          <w:pPr>
            <w:pStyle w:val="t1"/>
            <w:numPr>
              <w:numId w:val="0"/>
            </w:numPr>
            <w:ind w:firstLine="0"/>
          </w:pPr>
        </w:pPrChange>
      </w:pPr>
    </w:p>
    <w:p w:rsidR="00C46B2F" w:rsidRDefault="00C46B2F" w:rsidP="00C46B2F">
      <w:pPr>
        <w:pPrChange w:id="329" w:author="Beto" w:date="2014-08-01T20:26:00Z">
          <w:pPr>
            <w:pStyle w:val="t1"/>
            <w:numPr>
              <w:numId w:val="0"/>
            </w:numPr>
            <w:ind w:firstLine="0"/>
          </w:pPr>
        </w:pPrChange>
      </w:pPr>
    </w:p>
    <w:p w:rsidR="00E2576F" w:rsidRDefault="00AD0B2F" w:rsidP="001D22BA">
      <w:pPr>
        <w:pStyle w:val="t1"/>
        <w:numPr>
          <w:ilvl w:val="0"/>
          <w:numId w:val="32"/>
        </w:numPr>
      </w:pPr>
      <w:bookmarkStart w:id="330" w:name="_Toc393656016"/>
      <w:r w:rsidRPr="001A6F80">
        <w:t xml:space="preserve">CAPÍTULO </w:t>
      </w:r>
      <w:r w:rsidR="00064A2C" w:rsidRPr="001A6F80">
        <w:t>III</w:t>
      </w:r>
      <w:bookmarkEnd w:id="309"/>
      <w:r w:rsidR="00E2576F">
        <w:t xml:space="preserve"> – Procedimiento metodológico</w:t>
      </w:r>
      <w:bookmarkEnd w:id="33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31" w:name="_Toc347565981"/>
      <w:bookmarkStart w:id="332" w:name="_Toc393656017"/>
      <w:r w:rsidRPr="00A50B51">
        <w:rPr>
          <w:sz w:val="24"/>
          <w:szCs w:val="24"/>
        </w:rPr>
        <w:lastRenderedPageBreak/>
        <w:t>Procedimiento Metodológico</w:t>
      </w:r>
      <w:bookmarkEnd w:id="331"/>
      <w:bookmarkEnd w:id="332"/>
    </w:p>
    <w:p w:rsidR="00DE3DA9" w:rsidRPr="00A50B51" w:rsidRDefault="00DE3DA9" w:rsidP="008E0A96">
      <w:pPr>
        <w:pStyle w:val="13"/>
        <w:tabs>
          <w:tab w:val="left" w:pos="1134"/>
        </w:tabs>
        <w:rPr>
          <w:rFonts w:cs="Times New Roman"/>
          <w:szCs w:val="24"/>
        </w:rPr>
      </w:pPr>
      <w:bookmarkStart w:id="333" w:name="_Toc347565982"/>
      <w:bookmarkStart w:id="334" w:name="_Toc393656018"/>
      <w:r w:rsidRPr="00A50B51">
        <w:rPr>
          <w:rFonts w:cs="Times New Roman"/>
          <w:szCs w:val="24"/>
        </w:rPr>
        <w:t>Mobile-D – Fase de exploración</w:t>
      </w:r>
      <w:bookmarkEnd w:id="333"/>
      <w:bookmarkEnd w:id="334"/>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35" w:name="_Toc347565983"/>
      <w:bookmarkStart w:id="336" w:name="_Toc393656019"/>
      <w:r w:rsidRPr="00A50B51">
        <w:rPr>
          <w:rFonts w:cs="Times New Roman"/>
          <w:szCs w:val="24"/>
        </w:rPr>
        <w:t>Contacto inicial</w:t>
      </w:r>
      <w:bookmarkEnd w:id="335"/>
      <w:bookmarkEnd w:id="336"/>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37" w:name="_Toc347565984"/>
      <w:bookmarkStart w:id="338" w:name="_Toc393656020"/>
      <w:r w:rsidRPr="00A50B51">
        <w:rPr>
          <w:rFonts w:cs="Times New Roman"/>
          <w:szCs w:val="24"/>
        </w:rPr>
        <w:t>Realización del plan de trabajo</w:t>
      </w:r>
      <w:bookmarkEnd w:id="337"/>
      <w:bookmarkEnd w:id="338"/>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proofErr w:type="spellStart"/>
      <w:r w:rsidRPr="00A50B51">
        <w:rPr>
          <w:szCs w:val="24"/>
        </w:rPr>
        <w:t>produ</w:t>
      </w:r>
      <w:r w:rsidR="00F85A9C" w:rsidRPr="00A50B51">
        <w:rPr>
          <w:szCs w:val="24"/>
        </w:rPr>
        <w:t>ctización</w:t>
      </w:r>
      <w:proofErr w:type="spellEnd"/>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39" w:name="_Toc337713594"/>
      <w:bookmarkStart w:id="340" w:name="_Toc347565985"/>
      <w:bookmarkStart w:id="341" w:name="_Toc393656021"/>
      <w:r w:rsidRPr="00A50B51">
        <w:rPr>
          <w:rFonts w:cs="Times New Roman"/>
          <w:szCs w:val="24"/>
        </w:rPr>
        <w:t>Estudio de factibilidad</w:t>
      </w:r>
      <w:bookmarkEnd w:id="339"/>
      <w:bookmarkEnd w:id="340"/>
      <w:bookmarkEnd w:id="341"/>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42" w:name="_Toc337713595"/>
      <w:bookmarkStart w:id="343" w:name="_Toc347565986"/>
      <w:bookmarkStart w:id="344" w:name="_Ref385077747"/>
      <w:bookmarkStart w:id="345" w:name="_Toc393656022"/>
      <w:r w:rsidRPr="00A50B51">
        <w:rPr>
          <w:rFonts w:cs="Times New Roman"/>
          <w:szCs w:val="24"/>
        </w:rPr>
        <w:t>Técnica</w:t>
      </w:r>
      <w:bookmarkEnd w:id="342"/>
      <w:bookmarkEnd w:id="343"/>
      <w:bookmarkEnd w:id="344"/>
      <w:bookmarkEnd w:id="345"/>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46" w:name="_Toc337713596"/>
      <w:bookmarkStart w:id="347" w:name="_Toc347565987"/>
      <w:bookmarkStart w:id="348" w:name="_Toc393656023"/>
      <w:r w:rsidRPr="00A50B51">
        <w:rPr>
          <w:rFonts w:cs="Times New Roman"/>
          <w:szCs w:val="24"/>
        </w:rPr>
        <w:t>Operativa</w:t>
      </w:r>
      <w:bookmarkEnd w:id="346"/>
      <w:bookmarkEnd w:id="347"/>
      <w:bookmarkEnd w:id="348"/>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3C82106" wp14:editId="7FA7B1A0">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F564E25" wp14:editId="0D00C792">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71F4F59E" wp14:editId="5D7F9679">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02BC8557" wp14:editId="155404DE">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534B7D36" wp14:editId="120F52D1">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0E8D95D" wp14:editId="2FE7C2E4">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692C7347" wp14:editId="694F4B73">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20E60C2" wp14:editId="1CA2AE1F">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7FEA538" wp14:editId="6F151388">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169B3F78" wp14:editId="5CDEAA32">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65342491" wp14:editId="1C6BB7CD">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6B77073D" wp14:editId="505DB236">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C6517" w:rsidRPr="00A50B51" w:rsidRDefault="00CC6517" w:rsidP="008E0A96">
      <w:pPr>
        <w:pStyle w:val="Caption"/>
        <w:rPr>
          <w:sz w:val="24"/>
          <w:szCs w:val="24"/>
        </w:rPr>
      </w:pPr>
      <w:bookmarkStart w:id="349" w:name="_Toc337713616"/>
      <w:bookmarkStart w:id="350" w:name="_Toc343369211"/>
      <w:bookmarkStart w:id="351"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49"/>
      <w:bookmarkEnd w:id="350"/>
      <w:bookmarkEnd w:id="351"/>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52" w:name="_Toc337713597"/>
      <w:bookmarkStart w:id="353" w:name="_Toc347565988"/>
      <w:bookmarkStart w:id="354" w:name="_Toc393656024"/>
      <w:r w:rsidRPr="00A50B51">
        <w:rPr>
          <w:rFonts w:cs="Times New Roman"/>
          <w:szCs w:val="24"/>
        </w:rPr>
        <w:t>Financiera</w:t>
      </w:r>
      <w:bookmarkEnd w:id="352"/>
      <w:bookmarkEnd w:id="353"/>
      <w:bookmarkEnd w:id="354"/>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55" w:name="_Toc337713598"/>
      <w:bookmarkStart w:id="356" w:name="_Toc347565989"/>
      <w:bookmarkStart w:id="357" w:name="_Toc393656025"/>
      <w:r w:rsidRPr="00A50B51">
        <w:rPr>
          <w:rFonts w:cs="Times New Roman"/>
          <w:szCs w:val="24"/>
        </w:rPr>
        <w:t>Costo de recursos humanos</w:t>
      </w:r>
      <w:bookmarkEnd w:id="355"/>
      <w:bookmarkEnd w:id="356"/>
      <w:bookmarkEnd w:id="357"/>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358" w:name="_Toc337713618"/>
      <w:bookmarkStart w:id="359"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58"/>
      <w:bookmarkEnd w:id="359"/>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360" w:name="_Toc337713599"/>
      <w:bookmarkStart w:id="361" w:name="_Toc347565990"/>
      <w:bookmarkStart w:id="362"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60"/>
      <w:bookmarkEnd w:id="361"/>
      <w:bookmarkEnd w:id="362"/>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63" w:name="_Toc337713619"/>
      <w:bookmarkStart w:id="364" w:name="_Toc393656067"/>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63"/>
      <w:bookmarkEnd w:id="364"/>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65" w:name="_Toc337713600"/>
      <w:bookmarkStart w:id="366" w:name="_Toc347565991"/>
      <w:bookmarkStart w:id="367" w:name="_Toc393656027"/>
      <w:r w:rsidRPr="00A50B51">
        <w:rPr>
          <w:rFonts w:cs="Times New Roman"/>
          <w:szCs w:val="24"/>
        </w:rPr>
        <w:t>Legal</w:t>
      </w:r>
      <w:bookmarkEnd w:id="365"/>
      <w:bookmarkEnd w:id="366"/>
      <w:bookmarkEnd w:id="367"/>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68" w:name="_Toc347565992"/>
      <w:bookmarkStart w:id="369" w:name="_Toc393656028"/>
      <w:r w:rsidRPr="00A50B51">
        <w:rPr>
          <w:rFonts w:cs="Times New Roman"/>
          <w:szCs w:val="24"/>
        </w:rPr>
        <w:lastRenderedPageBreak/>
        <w:t>Mobile-D – Fase de inicialización</w:t>
      </w:r>
      <w:bookmarkEnd w:id="368"/>
      <w:bookmarkEnd w:id="369"/>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70" w:name="_Toc347565993"/>
      <w:bookmarkStart w:id="371" w:name="_Ref385591851"/>
      <w:bookmarkStart w:id="372" w:name="_Ref385591858"/>
      <w:bookmarkStart w:id="373" w:name="_Ref386048757"/>
      <w:bookmarkStart w:id="374" w:name="_Ref386048765"/>
      <w:bookmarkStart w:id="375" w:name="_Ref386480763"/>
      <w:bookmarkStart w:id="376" w:name="_Toc393656029"/>
      <w:r w:rsidRPr="00A50B51">
        <w:rPr>
          <w:rFonts w:cs="Times New Roman"/>
          <w:szCs w:val="24"/>
        </w:rPr>
        <w:t>Definición de requerimientos</w:t>
      </w:r>
      <w:bookmarkEnd w:id="370"/>
      <w:bookmarkEnd w:id="371"/>
      <w:bookmarkEnd w:id="372"/>
      <w:bookmarkEnd w:id="373"/>
      <w:bookmarkEnd w:id="374"/>
      <w:bookmarkEnd w:id="375"/>
      <w:bookmarkEnd w:id="376"/>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77" w:name="_Ref384125019"/>
      <w:bookmarkStart w:id="378"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77"/>
      <w:bookmarkEnd w:id="378"/>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79" w:name="_Toc347565994"/>
      <w:bookmarkStart w:id="380" w:name="_Toc393656030"/>
      <w:r w:rsidRPr="00A50B51">
        <w:rPr>
          <w:rFonts w:cs="Times New Roman"/>
          <w:szCs w:val="24"/>
        </w:rPr>
        <w:t>Diseño conceptual de la solución</w:t>
      </w:r>
      <w:bookmarkEnd w:id="379"/>
      <w:bookmarkEnd w:id="380"/>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358A8F9E" wp14:editId="1FB47D9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81" w:name="_Toc343369212"/>
      <w:bookmarkStart w:id="382"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81"/>
      <w:bookmarkEnd w:id="382"/>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83" w:name="_Toc347565995"/>
      <w:bookmarkStart w:id="384" w:name="_Toc393656031"/>
      <w:r w:rsidRPr="00A50B51">
        <w:rPr>
          <w:rFonts w:cs="Times New Roman"/>
          <w:szCs w:val="24"/>
        </w:rPr>
        <w:lastRenderedPageBreak/>
        <w:t>Diagrama de c</w:t>
      </w:r>
      <w:r w:rsidR="00955AAC" w:rsidRPr="00A50B51">
        <w:rPr>
          <w:rFonts w:cs="Times New Roman"/>
          <w:szCs w:val="24"/>
        </w:rPr>
        <w:t>asos de uso</w:t>
      </w:r>
      <w:bookmarkEnd w:id="383"/>
      <w:bookmarkEnd w:id="384"/>
    </w:p>
    <w:p w:rsidR="00822AE5" w:rsidRPr="00A50B51" w:rsidRDefault="00ED02E1" w:rsidP="0072187B">
      <w:pPr>
        <w:jc w:val="center"/>
        <w:rPr>
          <w:szCs w:val="24"/>
        </w:rPr>
      </w:pPr>
      <w:r w:rsidRPr="00A50B51">
        <w:rPr>
          <w:noProof/>
          <w:szCs w:val="24"/>
          <w:lang w:eastAsia="es-CR"/>
        </w:rPr>
        <w:drawing>
          <wp:inline distT="0" distB="0" distL="0" distR="0" wp14:anchorId="6A43A203" wp14:editId="3FAB2CD9">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24E45FEB" wp14:editId="6840811A">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85" w:name="_Toc343369213"/>
      <w:bookmarkStart w:id="386"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85"/>
      <w:bookmarkEnd w:id="386"/>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87" w:name="_Toc347565996"/>
      <w:bookmarkStart w:id="388" w:name="_Toc393656032"/>
      <w:r w:rsidRPr="00A50B51">
        <w:rPr>
          <w:rFonts w:cs="Times New Roman"/>
          <w:szCs w:val="24"/>
        </w:rPr>
        <w:lastRenderedPageBreak/>
        <w:t>Diagrama de clases</w:t>
      </w:r>
      <w:bookmarkEnd w:id="387"/>
      <w:bookmarkEnd w:id="388"/>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DA5AE45" wp14:editId="281B4F28">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89" w:name="_Toc343369214"/>
      <w:bookmarkStart w:id="390"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89"/>
      <w:bookmarkEnd w:id="390"/>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91" w:name="_Toc347566000"/>
      <w:bookmarkStart w:id="392" w:name="_Toc393656033"/>
      <w:bookmarkStart w:id="393" w:name="_Ref394241045"/>
      <w:r w:rsidRPr="00A50B51">
        <w:rPr>
          <w:rFonts w:cs="Times New Roman"/>
          <w:szCs w:val="24"/>
        </w:rPr>
        <w:lastRenderedPageBreak/>
        <w:t>Diseño de interfaces</w:t>
      </w:r>
      <w:bookmarkEnd w:id="391"/>
      <w:bookmarkEnd w:id="392"/>
      <w:bookmarkEnd w:id="393"/>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211EBEB8" wp14:editId="338763A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6C05AF3D" wp14:editId="3120A741">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CBD3843" wp14:editId="12243F6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13A11CD3" wp14:editId="26DB8C4B">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4FA1D138" wp14:editId="0DE41F1F">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038AB092" wp14:editId="7AA48F60">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94" w:name="_Toc343369217"/>
      <w:bookmarkStart w:id="395"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94"/>
      <w:bookmarkEnd w:id="395"/>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96" w:name="_Toc347566001"/>
      <w:bookmarkStart w:id="397" w:name="_Toc393656034"/>
      <w:r w:rsidRPr="00A50B51">
        <w:rPr>
          <w:rFonts w:cs="Times New Roman"/>
          <w:szCs w:val="24"/>
        </w:rPr>
        <w:lastRenderedPageBreak/>
        <w:t>Diseño de base de datos</w:t>
      </w:r>
      <w:bookmarkEnd w:id="396"/>
      <w:bookmarkEnd w:id="397"/>
    </w:p>
    <w:p w:rsidR="0011602A" w:rsidRPr="00A50B51" w:rsidRDefault="00FB2ADE" w:rsidP="0072187B">
      <w:pPr>
        <w:jc w:val="center"/>
        <w:rPr>
          <w:szCs w:val="24"/>
        </w:rPr>
      </w:pPr>
      <w:bookmarkStart w:id="398" w:name="_Toc345168655"/>
      <w:bookmarkStart w:id="399" w:name="_Toc347566002"/>
      <w:r w:rsidRPr="00A50B51">
        <w:rPr>
          <w:szCs w:val="24"/>
        </w:rPr>
        <w:softHyphen/>
      </w:r>
      <w:bookmarkEnd w:id="398"/>
      <w:bookmarkEnd w:id="399"/>
      <w:r w:rsidRPr="00A50B51">
        <w:rPr>
          <w:noProof/>
          <w:szCs w:val="24"/>
          <w:lang w:eastAsia="es-CR"/>
        </w:rPr>
        <w:drawing>
          <wp:inline distT="0" distB="0" distL="0" distR="0" wp14:anchorId="161D5AE0" wp14:editId="7F3406BB">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400"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400"/>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401" w:name="_Toc347566003"/>
      <w:bookmarkStart w:id="402" w:name="_Ref385592019"/>
      <w:bookmarkStart w:id="403" w:name="_Toc393656035"/>
      <w:r w:rsidRPr="00A50B51">
        <w:rPr>
          <w:rFonts w:cs="Times New Roman"/>
          <w:szCs w:val="24"/>
        </w:rPr>
        <w:t>Pruebas</w:t>
      </w:r>
      <w:bookmarkEnd w:id="401"/>
      <w:bookmarkEnd w:id="402"/>
      <w:bookmarkEnd w:id="403"/>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404"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404"/>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405" w:name="_Toc347566006"/>
      <w:bookmarkStart w:id="406" w:name="_Ref385592837"/>
      <w:bookmarkStart w:id="407" w:name="_Ref385593388"/>
      <w:bookmarkStart w:id="408" w:name="_Toc393656036"/>
      <w:r w:rsidRPr="00A50B51">
        <w:rPr>
          <w:rFonts w:cs="Times New Roman"/>
          <w:szCs w:val="24"/>
        </w:rPr>
        <w:lastRenderedPageBreak/>
        <w:t>Resultados</w:t>
      </w:r>
      <w:bookmarkEnd w:id="405"/>
      <w:bookmarkEnd w:id="406"/>
      <w:bookmarkEnd w:id="407"/>
      <w:bookmarkEnd w:id="408"/>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409"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409"/>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C46B2F">
      <w:pPr>
        <w:pPrChange w:id="410" w:author="Beto" w:date="2014-08-01T20:26:00Z">
          <w:pPr>
            <w:pStyle w:val="t1"/>
            <w:numPr>
              <w:numId w:val="0"/>
            </w:numPr>
            <w:ind w:firstLine="0"/>
          </w:pPr>
        </w:pPrChange>
      </w:pPr>
      <w:bookmarkStart w:id="411" w:name="_Toc347566007"/>
    </w:p>
    <w:p w:rsidR="00E2576F" w:rsidRDefault="00E2576F" w:rsidP="00C46B2F">
      <w:pPr>
        <w:pPrChange w:id="412" w:author="Beto" w:date="2014-08-01T20:26:00Z">
          <w:pPr>
            <w:pStyle w:val="t1"/>
            <w:numPr>
              <w:numId w:val="0"/>
            </w:numPr>
            <w:ind w:firstLine="0"/>
          </w:pPr>
        </w:pPrChange>
      </w:pPr>
    </w:p>
    <w:p w:rsidR="00E2576F" w:rsidRDefault="00E2576F" w:rsidP="00C46B2F">
      <w:pPr>
        <w:pPrChange w:id="413" w:author="Beto" w:date="2014-08-01T20:26:00Z">
          <w:pPr>
            <w:pStyle w:val="t1"/>
            <w:numPr>
              <w:numId w:val="0"/>
            </w:numPr>
            <w:ind w:firstLine="0"/>
          </w:pPr>
        </w:pPrChange>
      </w:pPr>
    </w:p>
    <w:p w:rsidR="00E2576F" w:rsidRDefault="00E2576F" w:rsidP="00C46B2F">
      <w:pPr>
        <w:pPrChange w:id="414" w:author="Beto" w:date="2014-08-01T20:26:00Z">
          <w:pPr>
            <w:pStyle w:val="t1"/>
            <w:numPr>
              <w:numId w:val="0"/>
            </w:numPr>
            <w:ind w:firstLine="0"/>
          </w:pPr>
        </w:pPrChange>
      </w:pPr>
    </w:p>
    <w:p w:rsidR="00E2576F" w:rsidRDefault="00E2576F" w:rsidP="00C46B2F">
      <w:pPr>
        <w:pPrChange w:id="415" w:author="Beto" w:date="2014-08-01T20:26:00Z">
          <w:pPr>
            <w:pStyle w:val="t1"/>
            <w:numPr>
              <w:numId w:val="0"/>
            </w:numPr>
            <w:ind w:firstLine="0"/>
          </w:pPr>
        </w:pPrChange>
      </w:pPr>
    </w:p>
    <w:p w:rsidR="00E2576F" w:rsidRDefault="00E2576F" w:rsidP="00C46B2F">
      <w:pPr>
        <w:pPrChange w:id="416" w:author="Beto" w:date="2014-08-01T20:26:00Z">
          <w:pPr>
            <w:pStyle w:val="t1"/>
            <w:numPr>
              <w:numId w:val="0"/>
            </w:numPr>
            <w:ind w:firstLine="0"/>
          </w:pPr>
        </w:pPrChange>
      </w:pPr>
    </w:p>
    <w:p w:rsidR="00E2576F" w:rsidRDefault="00E2576F" w:rsidP="00C46B2F">
      <w:pPr>
        <w:rPr>
          <w:ins w:id="417" w:author="Beto" w:date="2014-08-01T20:27:00Z"/>
        </w:rPr>
        <w:pPrChange w:id="418" w:author="Beto" w:date="2014-08-01T20:26:00Z">
          <w:pPr>
            <w:pStyle w:val="t1"/>
            <w:numPr>
              <w:numId w:val="0"/>
            </w:numPr>
            <w:ind w:firstLine="0"/>
          </w:pPr>
        </w:pPrChange>
      </w:pPr>
    </w:p>
    <w:p w:rsidR="00C46B2F" w:rsidRDefault="00C46B2F" w:rsidP="00C46B2F">
      <w:pPr>
        <w:rPr>
          <w:ins w:id="419" w:author="Beto" w:date="2014-08-01T20:27:00Z"/>
        </w:rPr>
        <w:pPrChange w:id="420" w:author="Beto" w:date="2014-08-01T20:26:00Z">
          <w:pPr>
            <w:pStyle w:val="t1"/>
            <w:numPr>
              <w:numId w:val="0"/>
            </w:numPr>
            <w:ind w:firstLine="0"/>
          </w:pPr>
        </w:pPrChange>
      </w:pPr>
    </w:p>
    <w:p w:rsidR="00C46B2F" w:rsidRDefault="00C46B2F" w:rsidP="00C46B2F">
      <w:pPr>
        <w:rPr>
          <w:ins w:id="421" w:author="Beto" w:date="2014-08-01T20:27:00Z"/>
        </w:rPr>
        <w:pPrChange w:id="422" w:author="Beto" w:date="2014-08-01T20:26:00Z">
          <w:pPr>
            <w:pStyle w:val="t1"/>
            <w:numPr>
              <w:numId w:val="0"/>
            </w:numPr>
            <w:ind w:firstLine="0"/>
          </w:pPr>
        </w:pPrChange>
      </w:pPr>
    </w:p>
    <w:p w:rsidR="00C46B2F" w:rsidRDefault="00C46B2F" w:rsidP="00C46B2F">
      <w:pPr>
        <w:rPr>
          <w:ins w:id="423" w:author="Beto" w:date="2014-08-01T20:27:00Z"/>
        </w:rPr>
        <w:pPrChange w:id="424" w:author="Beto" w:date="2014-08-01T20:26:00Z">
          <w:pPr>
            <w:pStyle w:val="t1"/>
            <w:numPr>
              <w:numId w:val="0"/>
            </w:numPr>
            <w:ind w:firstLine="0"/>
          </w:pPr>
        </w:pPrChange>
      </w:pPr>
    </w:p>
    <w:p w:rsidR="00C46B2F" w:rsidRDefault="00C46B2F" w:rsidP="00C46B2F">
      <w:pPr>
        <w:rPr>
          <w:ins w:id="425" w:author="Beto" w:date="2014-08-01T20:27:00Z"/>
        </w:rPr>
        <w:pPrChange w:id="426" w:author="Beto" w:date="2014-08-01T20:26:00Z">
          <w:pPr>
            <w:pStyle w:val="t1"/>
            <w:numPr>
              <w:numId w:val="0"/>
            </w:numPr>
            <w:ind w:firstLine="0"/>
          </w:pPr>
        </w:pPrChange>
      </w:pPr>
    </w:p>
    <w:p w:rsidR="00C46B2F" w:rsidRDefault="00C46B2F" w:rsidP="00C46B2F">
      <w:pPr>
        <w:rPr>
          <w:ins w:id="427" w:author="Beto" w:date="2014-08-01T20:27:00Z"/>
        </w:rPr>
        <w:pPrChange w:id="428" w:author="Beto" w:date="2014-08-01T20:26:00Z">
          <w:pPr>
            <w:pStyle w:val="t1"/>
            <w:numPr>
              <w:numId w:val="0"/>
            </w:numPr>
            <w:ind w:firstLine="0"/>
          </w:pPr>
        </w:pPrChange>
      </w:pPr>
    </w:p>
    <w:p w:rsidR="00C46B2F" w:rsidRDefault="00C46B2F" w:rsidP="00C46B2F">
      <w:pPr>
        <w:rPr>
          <w:ins w:id="429" w:author="Beto" w:date="2014-08-01T20:27:00Z"/>
        </w:rPr>
        <w:pPrChange w:id="430" w:author="Beto" w:date="2014-08-01T20:26:00Z">
          <w:pPr>
            <w:pStyle w:val="t1"/>
            <w:numPr>
              <w:numId w:val="0"/>
            </w:numPr>
            <w:ind w:firstLine="0"/>
          </w:pPr>
        </w:pPrChange>
      </w:pPr>
    </w:p>
    <w:p w:rsidR="00C46B2F" w:rsidRDefault="00C46B2F" w:rsidP="00C46B2F">
      <w:pPr>
        <w:pPrChange w:id="431" w:author="Beto" w:date="2014-08-01T20:26:00Z">
          <w:pPr>
            <w:pStyle w:val="t1"/>
            <w:numPr>
              <w:numId w:val="0"/>
            </w:numPr>
            <w:ind w:firstLine="0"/>
          </w:pPr>
        </w:pPrChange>
      </w:pPr>
    </w:p>
    <w:p w:rsidR="00E2576F" w:rsidRDefault="00AD0B2F" w:rsidP="008E0A96">
      <w:pPr>
        <w:pStyle w:val="t1"/>
      </w:pPr>
      <w:bookmarkStart w:id="432" w:name="_Toc393656037"/>
      <w:r w:rsidRPr="00E2576F">
        <w:t xml:space="preserve">CAPÍTULO </w:t>
      </w:r>
      <w:r w:rsidR="00D06EC7" w:rsidRPr="00E2576F">
        <w:t>IV</w:t>
      </w:r>
      <w:bookmarkEnd w:id="411"/>
      <w:r w:rsidR="00E2576F">
        <w:t xml:space="preserve"> – Análisis retrospectivo</w:t>
      </w:r>
      <w:bookmarkEnd w:id="432"/>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433" w:name="_Toc347566008"/>
      <w:bookmarkStart w:id="434" w:name="_Toc393656038"/>
      <w:r w:rsidRPr="00A50B51">
        <w:rPr>
          <w:sz w:val="24"/>
          <w:szCs w:val="24"/>
        </w:rPr>
        <w:lastRenderedPageBreak/>
        <w:t>Análisis Retrospectivo o Análisis de Resultados</w:t>
      </w:r>
      <w:bookmarkEnd w:id="433"/>
      <w:bookmarkEnd w:id="434"/>
    </w:p>
    <w:p w:rsidR="00951E5B" w:rsidRPr="00A50B51" w:rsidRDefault="00951E5B" w:rsidP="008E0A96">
      <w:pPr>
        <w:pStyle w:val="13"/>
        <w:rPr>
          <w:rFonts w:cs="Times New Roman"/>
          <w:szCs w:val="24"/>
        </w:rPr>
      </w:pPr>
      <w:bookmarkStart w:id="435" w:name="_Toc393656039"/>
      <w:r w:rsidRPr="00A50B51">
        <w:rPr>
          <w:rFonts w:cs="Times New Roman"/>
          <w:szCs w:val="24"/>
        </w:rPr>
        <w:t>General</w:t>
      </w:r>
      <w:bookmarkEnd w:id="435"/>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r w:rsidRPr="00A50B51">
        <w:rPr>
          <w:szCs w:val="24"/>
          <w:lang w:eastAsia="es-CR"/>
        </w:rPr>
        <w:t xml:space="preserve">La </w:t>
      </w:r>
      <w:proofErr w:type="spellStart"/>
      <w:r w:rsidRPr="00A50B51">
        <w:rPr>
          <w:szCs w:val="24"/>
          <w:lang w:eastAsia="es-CR"/>
        </w:rPr>
        <w:t>productización</w:t>
      </w:r>
      <w:proofErr w:type="spellEnd"/>
      <w:r w:rsidRPr="00A50B51">
        <w:rPr>
          <w:szCs w:val="24"/>
          <w:lang w:eastAsia="es-CR"/>
        </w:rPr>
        <w:t xml:space="preserve"> o </w:t>
      </w:r>
      <w:r w:rsidR="001C2B3C" w:rsidRPr="00A50B51">
        <w:rPr>
          <w:szCs w:val="24"/>
          <w:lang w:eastAsia="es-CR"/>
        </w:rPr>
        <w:t xml:space="preserve">desarrollo de los requerimientos da como resultado </w:t>
      </w:r>
      <w:r w:rsidR="00747116" w:rsidRPr="00A50B51">
        <w:rPr>
          <w:szCs w:val="24"/>
          <w:lang w:eastAsia="es-CR"/>
        </w:rPr>
        <w:t>Audinsa</w:t>
      </w:r>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r w:rsidR="00C763F8" w:rsidRPr="00A50B51">
        <w:rPr>
          <w:szCs w:val="24"/>
          <w:lang w:eastAsia="es-CR"/>
        </w:rPr>
        <w:t>desarrollada</w:t>
      </w:r>
      <w:r w:rsidR="001C2B3C" w:rsidRPr="00A50B51">
        <w:rPr>
          <w:szCs w:val="24"/>
          <w:lang w:eastAsia="es-CR"/>
        </w:rPr>
        <w:t>.</w:t>
      </w:r>
      <w:r w:rsidR="00233D14">
        <w:rPr>
          <w:szCs w:val="24"/>
          <w:lang w:eastAsia="es-CR"/>
        </w:rPr>
        <w:t xml:space="preserve"> </w:t>
      </w:r>
      <w:r w:rsidR="001C2B3C" w:rsidRPr="00A50B51">
        <w:rPr>
          <w:szCs w:val="24"/>
          <w:lang w:eastAsia="es-CR"/>
        </w:rPr>
        <w:t xml:space="preserve">Dicha </w:t>
      </w:r>
      <w:r w:rsidR="00747116" w:rsidRPr="00A50B51">
        <w:rPr>
          <w:szCs w:val="24"/>
          <w:lang w:eastAsia="es-CR"/>
        </w:rPr>
        <w:t>solución</w:t>
      </w:r>
      <w:r w:rsidR="002B29F0" w:rsidRPr="00A50B51">
        <w:rPr>
          <w:szCs w:val="24"/>
          <w:lang w:eastAsia="es-CR"/>
        </w:rPr>
        <w:t xml:space="preserve"> creada en Android,</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Audinsa SA de analizar, diagnosticar y dar información para la prevención de enfermedades</w:t>
      </w:r>
      <w:r w:rsidR="001C2B3C" w:rsidRPr="00A50B51">
        <w:rPr>
          <w:szCs w:val="24"/>
          <w:lang w:eastAsia="es-CR"/>
        </w:rPr>
        <w:t xml:space="preserve"> a sus pacientes.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Pr="00A50B51">
        <w:rPr>
          <w:szCs w:val="24"/>
        </w:rPr>
        <w:t xml:space="preserve">Finalmente, luego de la </w:t>
      </w:r>
      <w:proofErr w:type="spellStart"/>
      <w:r w:rsidRPr="00A50B51">
        <w:rPr>
          <w:szCs w:val="24"/>
        </w:rPr>
        <w:t>productización</w:t>
      </w:r>
      <w:proofErr w:type="spellEnd"/>
      <w:r w:rsidRPr="00A50B51">
        <w:rPr>
          <w:szCs w:val="24"/>
        </w:rPr>
        <w:t xml:space="preserve"> 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p>
    <w:p w:rsidR="004A452E" w:rsidRDefault="004A452E" w:rsidP="00874DD7">
      <w:pPr>
        <w:ind w:firstLine="708"/>
        <w:rPr>
          <w:rFonts w:eastAsiaTheme="majorEastAsia"/>
          <w:bCs/>
          <w:szCs w:val="24"/>
        </w:rPr>
      </w:pPr>
      <w:r w:rsidRPr="00103D3E">
        <w:rPr>
          <w:rFonts w:eastAsiaTheme="majorEastAsia"/>
          <w:bCs/>
          <w:szCs w:val="24"/>
        </w:rPr>
        <w:lastRenderedPageBreak/>
        <w:t>En palabras propias del dueño del producto</w:t>
      </w:r>
      <w:r w:rsidR="002D08D0" w:rsidRPr="00FC09AC">
        <w:rPr>
          <w:rFonts w:eastAsiaTheme="majorEastAsia"/>
          <w:bCs/>
          <w:szCs w:val="24"/>
        </w:rPr>
        <w:t xml:space="preserve"> (ver </w:t>
      </w:r>
      <w:r w:rsidR="009D32F5">
        <w:rPr>
          <w:rFonts w:eastAsiaTheme="majorEastAsia"/>
          <w:bCs/>
          <w:szCs w:val="24"/>
        </w:rPr>
        <w:t xml:space="preserve">Anexo </w:t>
      </w:r>
      <w:r w:rsidR="009D32F5">
        <w:rPr>
          <w:rFonts w:eastAsiaTheme="majorEastAsia"/>
          <w:bCs/>
          <w:szCs w:val="24"/>
        </w:rPr>
        <w:fldChar w:fldCharType="begin"/>
      </w:r>
      <w:r w:rsidR="009D32F5">
        <w:rPr>
          <w:rFonts w:eastAsiaTheme="majorEastAsia"/>
          <w:bCs/>
          <w:szCs w:val="24"/>
        </w:rPr>
        <w:instrText xml:space="preserve"> REF _Ref394738981 \h </w:instrText>
      </w:r>
      <w:r w:rsidR="009D32F5">
        <w:rPr>
          <w:rFonts w:eastAsiaTheme="majorEastAsia"/>
          <w:bCs/>
          <w:szCs w:val="24"/>
        </w:rPr>
      </w:r>
      <w:r w:rsidR="009D32F5">
        <w:rPr>
          <w:rFonts w:eastAsiaTheme="majorEastAsia"/>
          <w:bCs/>
          <w:szCs w:val="24"/>
        </w:rPr>
        <w:fldChar w:fldCharType="separate"/>
      </w:r>
      <w:r w:rsidR="009D32F5">
        <w:rPr>
          <w:szCs w:val="24"/>
        </w:rPr>
        <w:t xml:space="preserve">Razones de la creación de la aplicación móvil </w:t>
      </w:r>
      <w:proofErr w:type="spellStart"/>
      <w:r w:rsidR="009D32F5">
        <w:rPr>
          <w:szCs w:val="24"/>
        </w:rPr>
        <w:t>Audinsa</w:t>
      </w:r>
      <w:proofErr w:type="spellEnd"/>
      <w:r w:rsidR="009D32F5">
        <w:rPr>
          <w:rFonts w:eastAsiaTheme="majorEastAsia"/>
          <w:bCs/>
          <w:szCs w:val="24"/>
        </w:rPr>
        <w:fldChar w:fldCharType="end"/>
      </w:r>
      <w:r w:rsidR="009D32F5">
        <w:rPr>
          <w:rFonts w:eastAsiaTheme="majorEastAsia"/>
          <w:bCs/>
          <w:szCs w:val="24"/>
        </w:rPr>
        <w:t>)</w:t>
      </w:r>
      <w:r w:rsidRPr="00103D3E">
        <w:rPr>
          <w:rFonts w:eastAsiaTheme="majorEastAsia"/>
          <w:bCs/>
          <w:szCs w:val="24"/>
        </w:rPr>
        <w:t>, el beneficio que obtiene la empresa con el cumplimiento de este objetivo radica en:</w:t>
      </w:r>
    </w:p>
    <w:p w:rsidR="00103D3E" w:rsidRPr="00103D3E" w:rsidRDefault="00103D3E" w:rsidP="00FC09AC">
      <w:pPr>
        <w:pStyle w:val="ListParagraph"/>
        <w:numPr>
          <w:ilvl w:val="0"/>
          <w:numId w:val="33"/>
        </w:numPr>
        <w:rPr>
          <w:rFonts w:eastAsiaTheme="majorEastAsia"/>
          <w:bCs/>
        </w:rPr>
      </w:pPr>
      <w:r>
        <w:rPr>
          <w:rFonts w:eastAsiaTheme="majorEastAsia"/>
          <w:bCs/>
        </w:rPr>
        <w:t>La originalidad de la idea: En Costa Rica no exist</w:t>
      </w:r>
      <w:r>
        <w:rPr>
          <w:rFonts w:eastAsiaTheme="majorEastAsia"/>
          <w:bCs/>
          <w:lang w:val="es-CR"/>
        </w:rPr>
        <w:t>ía una aplicación sobre salud auditiva.</w:t>
      </w:r>
    </w:p>
    <w:p w:rsidR="00103D3E" w:rsidRPr="009D32F5" w:rsidRDefault="009D32F5" w:rsidP="00FC09AC">
      <w:pPr>
        <w:pStyle w:val="ListParagraph"/>
        <w:numPr>
          <w:ilvl w:val="0"/>
          <w:numId w:val="33"/>
        </w:numPr>
        <w:rPr>
          <w:rFonts w:eastAsiaTheme="majorEastAsia"/>
          <w:bCs/>
        </w:rPr>
      </w:pPr>
      <w:r>
        <w:rPr>
          <w:rFonts w:eastAsiaTheme="majorEastAsia"/>
          <w:bCs/>
        </w:rPr>
        <w:t>Dar a conocer la página web</w:t>
      </w:r>
      <w:r w:rsidRPr="00FC09AC">
        <w:rPr>
          <w:rFonts w:eastAsiaTheme="majorEastAsia"/>
          <w:bCs/>
          <w:lang w:val="es-CR"/>
        </w:rPr>
        <w:t xml:space="preserve">: </w:t>
      </w:r>
      <w:proofErr w:type="spellStart"/>
      <w:r>
        <w:rPr>
          <w:rFonts w:eastAsiaTheme="majorEastAsia"/>
          <w:bCs/>
          <w:lang w:val="es-CR"/>
        </w:rPr>
        <w:t>Audinsa</w:t>
      </w:r>
      <w:proofErr w:type="spellEnd"/>
      <w:r>
        <w:rPr>
          <w:rFonts w:eastAsiaTheme="majorEastAsia"/>
          <w:bCs/>
          <w:lang w:val="es-CR"/>
        </w:rPr>
        <w:t xml:space="preserve"> ya tenía aplicaciones digitales como la página web.</w:t>
      </w:r>
    </w:p>
    <w:p w:rsidR="009D32F5" w:rsidRPr="00BA0011" w:rsidRDefault="00BA0011" w:rsidP="00FC09AC">
      <w:pPr>
        <w:pStyle w:val="ListParagraph"/>
        <w:numPr>
          <w:ilvl w:val="0"/>
          <w:numId w:val="33"/>
        </w:numPr>
        <w:rPr>
          <w:rFonts w:eastAsiaTheme="majorEastAsia"/>
          <w:bCs/>
        </w:rPr>
      </w:pPr>
      <w:r>
        <w:rPr>
          <w:rFonts w:eastAsiaTheme="majorEastAsia"/>
          <w:bCs/>
        </w:rPr>
        <w:t>Dar a conocer la clínica en la aplicación móvil</w:t>
      </w:r>
      <w:r w:rsidRPr="00FC09AC">
        <w:rPr>
          <w:rFonts w:eastAsiaTheme="majorEastAsia"/>
          <w:bCs/>
          <w:lang w:val="es-CR"/>
        </w:rPr>
        <w:t xml:space="preserve">: </w:t>
      </w:r>
      <w:r>
        <w:rPr>
          <w:rFonts w:eastAsiaTheme="majorEastAsia"/>
          <w:bCs/>
          <w:lang w:val="es-CR"/>
        </w:rPr>
        <w:t>Otras aplicaciones similares no incluyen ubicación de la clínica, artículo y tamizaje auditivo.</w:t>
      </w:r>
    </w:p>
    <w:p w:rsidR="00BA0011" w:rsidRPr="00103D3E" w:rsidRDefault="00BA0011" w:rsidP="00FC09AC">
      <w:pPr>
        <w:pStyle w:val="ListParagraph"/>
        <w:numPr>
          <w:ilvl w:val="0"/>
          <w:numId w:val="33"/>
        </w:numPr>
        <w:rPr>
          <w:rFonts w:eastAsiaTheme="majorEastAsia"/>
          <w:bCs/>
        </w:rPr>
      </w:pPr>
      <w:r>
        <w:rPr>
          <w:rFonts w:eastAsiaTheme="majorEastAsia"/>
          <w:bCs/>
        </w:rPr>
        <w:t>Ofrecer servicios de contactar a la clínica y solicitar citas</w:t>
      </w:r>
      <w:r w:rsidRPr="00FC09AC">
        <w:rPr>
          <w:rFonts w:eastAsiaTheme="majorEastAsia"/>
          <w:bCs/>
          <w:lang w:val="es-CR"/>
        </w:rPr>
        <w:t xml:space="preserve">: </w:t>
      </w:r>
      <w:r>
        <w:rPr>
          <w:rFonts w:eastAsiaTheme="majorEastAsia"/>
          <w:bCs/>
          <w:lang w:val="es-CR"/>
        </w:rPr>
        <w:t>No existe en el mercado ninguna aplicación sobre salud auditiva que permita al usuario solicitar una cita directamente a la clínica.</w:t>
      </w:r>
    </w:p>
    <w:p w:rsidR="007F1B15" w:rsidRPr="00BA0011" w:rsidRDefault="007F1B15" w:rsidP="00874DD7">
      <w:pPr>
        <w:ind w:firstLine="708"/>
        <w:rPr>
          <w:rFonts w:eastAsiaTheme="majorEastAsia"/>
          <w:bCs/>
          <w:szCs w:val="24"/>
        </w:rPr>
      </w:pPr>
    </w:p>
    <w:p w:rsidR="007F1B15" w:rsidRDefault="00723CD1" w:rsidP="007F1B15">
      <w:pPr>
        <w:ind w:firstLine="708"/>
        <w:rPr>
          <w:szCs w:val="24"/>
          <w:lang w:eastAsia="es-CR"/>
        </w:rPr>
      </w:pPr>
      <w:r w:rsidRPr="00BA0011">
        <w:rPr>
          <w:rFonts w:eastAsiaTheme="majorEastAsia"/>
          <w:bCs/>
          <w:szCs w:val="24"/>
        </w:rPr>
        <w:t>Finalmente destaca que la elección de que la aplicación sea móvil se da por el auge de esta nueva tecnología en el mercado costarricense</w:t>
      </w:r>
      <w:r w:rsidR="002164DA">
        <w:rPr>
          <w:rFonts w:eastAsiaTheme="majorEastAsia"/>
          <w:bCs/>
          <w:szCs w:val="24"/>
        </w:rPr>
        <w:t>,</w:t>
      </w:r>
      <w:r w:rsidRPr="00BA0011">
        <w:rPr>
          <w:rFonts w:eastAsiaTheme="majorEastAsia"/>
          <w:bCs/>
          <w:szCs w:val="24"/>
        </w:rPr>
        <w:t xml:space="preserve"> y porque el uso de la misma le permite acercarse a las personas, ya que</w:t>
      </w:r>
      <w:r w:rsidR="00BA0011">
        <w:rPr>
          <w:rFonts w:eastAsiaTheme="majorEastAsia"/>
          <w:bCs/>
          <w:szCs w:val="24"/>
        </w:rPr>
        <w:t>,</w:t>
      </w:r>
      <w:r w:rsidRPr="00BA0011">
        <w:rPr>
          <w:rFonts w:eastAsiaTheme="majorEastAsia"/>
          <w:bCs/>
          <w:szCs w:val="24"/>
        </w:rPr>
        <w:t xml:space="preserve"> actualmente la población costarricense omite realizar un control adecuado de su sentido de la audición.</w:t>
      </w:r>
      <w:r w:rsidR="007F1B15">
        <w:rPr>
          <w:szCs w:val="24"/>
          <w:lang w:eastAsia="es-CR"/>
        </w:rPr>
        <w:t xml:space="preserve"> </w:t>
      </w:r>
    </w:p>
    <w:p w:rsidR="007F1B15" w:rsidRDefault="007F1B15" w:rsidP="007F1B15">
      <w:pPr>
        <w:ind w:firstLine="708"/>
        <w:rPr>
          <w:szCs w:val="24"/>
          <w:lang w:eastAsia="es-CR"/>
        </w:rPr>
      </w:pPr>
    </w:p>
    <w:p w:rsidR="007F1B15" w:rsidRDefault="007F1B15" w:rsidP="007F1B15">
      <w:pPr>
        <w:ind w:firstLine="708"/>
        <w:rPr>
          <w:szCs w:val="24"/>
          <w:lang w:eastAsia="es-CR"/>
        </w:rPr>
      </w:pPr>
      <w:r>
        <w:rPr>
          <w:szCs w:val="24"/>
          <w:lang w:eastAsia="es-CR"/>
        </w:rPr>
        <w:t xml:space="preserve">La realización de este objetivo permite solventar la problemática actual de </w:t>
      </w:r>
      <w:r w:rsidRPr="00A50B51">
        <w:rPr>
          <w:szCs w:val="24"/>
          <w:lang w:eastAsia="es-CR"/>
        </w:rPr>
        <w:t>la clínica Audinsa</w:t>
      </w:r>
      <w:r>
        <w:rPr>
          <w:szCs w:val="24"/>
          <w:lang w:eastAsia="es-CR"/>
        </w:rPr>
        <w:t>, la cual</w:t>
      </w:r>
      <w:r w:rsidRPr="00A50B51">
        <w:rPr>
          <w:szCs w:val="24"/>
          <w:lang w:eastAsia="es-CR"/>
        </w:rPr>
        <w:t xml:space="preserve"> tiene la necesidad de incorporar la tecnología móvil para apoyar su misión y visión, y así mejorar el servicio que brinda</w:t>
      </w:r>
      <w:r>
        <w:rPr>
          <w:szCs w:val="24"/>
          <w:lang w:eastAsia="es-CR"/>
        </w:rPr>
        <w:t xml:space="preserve">. </w:t>
      </w: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36" w:name="_Toc393656040"/>
      <w:r w:rsidRPr="00A50B51">
        <w:rPr>
          <w:rFonts w:cs="Times New Roman"/>
          <w:szCs w:val="24"/>
        </w:rPr>
        <w:t>Específicos</w:t>
      </w:r>
      <w:bookmarkEnd w:id="436"/>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23CD1" w:rsidRDefault="0013278B" w:rsidP="0013278B">
      <w:pPr>
        <w:ind w:firstLine="708"/>
        <w:rPr>
          <w:szCs w:val="24"/>
          <w:lang w:eastAsia="es-CR"/>
        </w:rPr>
      </w:pPr>
      <w:r>
        <w:rPr>
          <w:szCs w:val="24"/>
          <w:lang w:eastAsia="es-CR"/>
        </w:rPr>
        <w:t xml:space="preserve">Los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w:t>
      </w:r>
      <w:r w:rsidR="00BA0011">
        <w:rPr>
          <w:szCs w:val="24"/>
          <w:lang w:eastAsia="es-CR"/>
        </w:rPr>
        <w:t>computadora</w:t>
      </w:r>
      <w:r>
        <w:rPr>
          <w:szCs w:val="24"/>
          <w:lang w:eastAsia="es-CR"/>
        </w:rPr>
        <w:t>,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Desde un principio se analizaron diferentes plataformas móviles disponibles en el mercado y sus ventajas y desventajas. Como investigadores, se realiza un listado de si</w:t>
      </w:r>
      <w:r w:rsidR="002B29F0" w:rsidRPr="00A50B51">
        <w:rPr>
          <w:szCs w:val="24"/>
          <w:lang w:eastAsia="es-CR"/>
        </w:rPr>
        <w:t>stemas operativos móviles y sus</w:t>
      </w:r>
      <w:r w:rsidRPr="00A50B51">
        <w:rPr>
          <w:szCs w:val="24"/>
          <w:lang w:eastAsia="es-CR"/>
        </w:rPr>
        <w:t xml:space="preserve"> </w:t>
      </w:r>
      <w:r w:rsidRPr="00A50B51">
        <w:rPr>
          <w:szCs w:val="24"/>
          <w:lang w:eastAsia="es-CR"/>
        </w:rPr>
        <w:lastRenderedPageBreak/>
        <w:t xml:space="preserve">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drawing>
          <wp:inline distT="0" distB="0" distL="0" distR="0" wp14:anchorId="63448609" wp14:editId="56D6FCAE">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437" w:name="_Toc386049176"/>
      <w:bookmarkStart w:id="438" w:name="_Toc393656058"/>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1</w:t>
      </w:r>
      <w:r w:rsidR="004D1EA8" w:rsidRPr="00A50B51">
        <w:rPr>
          <w:noProof/>
          <w:sz w:val="24"/>
          <w:szCs w:val="24"/>
        </w:rPr>
        <w:fldChar w:fldCharType="end"/>
      </w:r>
      <w:r w:rsidRPr="00A50B51">
        <w:rPr>
          <w:sz w:val="24"/>
          <w:szCs w:val="24"/>
        </w:rPr>
        <w:t xml:space="preserve"> – Nivel de utilización de sistemas operativos móviles</w:t>
      </w:r>
      <w:bookmarkEnd w:id="437"/>
      <w:bookmarkEnd w:id="438"/>
    </w:p>
    <w:p w:rsidR="007B5CDC" w:rsidRPr="00A50B51" w:rsidRDefault="007B5CDC" w:rsidP="0072187B">
      <w:pPr>
        <w:pStyle w:val="Caption"/>
        <w:rPr>
          <w:sz w:val="24"/>
          <w:szCs w:val="24"/>
        </w:rPr>
      </w:pPr>
      <w:r w:rsidRPr="00A50B51">
        <w:rPr>
          <w:sz w:val="24"/>
          <w:szCs w:val="24"/>
        </w:rPr>
        <w:lastRenderedPageBreak/>
        <w:t>Elaboración propia</w:t>
      </w:r>
    </w:p>
    <w:p w:rsidR="007B5CDC" w:rsidRPr="00A50B51" w:rsidRDefault="007B5CDC" w:rsidP="008E0A96">
      <w:pPr>
        <w:ind w:firstLine="708"/>
        <w:rPr>
          <w:szCs w:val="24"/>
          <w:lang w:eastAsia="es-CR"/>
        </w:rPr>
      </w:pPr>
    </w:p>
    <w:p w:rsidR="00A91DC6" w:rsidRDefault="00F1036B" w:rsidP="00874DD7">
      <w:pPr>
        <w:ind w:firstLine="708"/>
        <w:rPr>
          <w:ins w:id="439" w:author="Beto" w:date="2014-08-02T11:24:00Z"/>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se decide realizar la solución de Audinsa Audiología Móvil en el siste</w:t>
      </w:r>
      <w:r w:rsidR="002B29F0" w:rsidRPr="00A50B51">
        <w:rPr>
          <w:szCs w:val="24"/>
          <w:lang w:eastAsia="es-CR"/>
        </w:rPr>
        <w:t>ma operativo Android. 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ins w:id="440" w:author="Personal" w:date="2014-07-22T21:33:00Z">
        <w:r w:rsidR="004A452E">
          <w:rPr>
            <w:szCs w:val="24"/>
            <w:lang w:eastAsia="es-CR"/>
          </w:rPr>
          <w:t xml:space="preserve"> </w:t>
        </w:r>
      </w:ins>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como programar sin el hecho de requerir licencias ni computadoras de gran valor econó</w:t>
      </w:r>
      <w:r w:rsidR="00C91A09" w:rsidRPr="00A50B51">
        <w:rPr>
          <w:szCs w:val="24"/>
          <w:lang w:eastAsia="es-CR"/>
        </w:rPr>
        <w:t>mico para realizar el proyecto.</w:t>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Default="00313EA3" w:rsidP="008E0A96">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r w:rsidR="00532ACC" w:rsidRPr="00A50B51">
        <w:rPr>
          <w:szCs w:val="24"/>
          <w:lang w:eastAsia="es-CR"/>
        </w:rPr>
        <w:t>)</w:t>
      </w:r>
      <w:r w:rsidR="00D01131" w:rsidRPr="00A50B51">
        <w:rPr>
          <w:szCs w:val="24"/>
          <w:lang w:eastAsia="es-CR"/>
        </w:rPr>
        <w:t>.</w:t>
      </w:r>
      <w:r w:rsidR="00226148" w:rsidRPr="00226148">
        <w:rPr>
          <w:szCs w:val="24"/>
          <w:lang w:eastAsia="es-CR"/>
        </w:rPr>
        <w:t xml:space="preserve"> </w:t>
      </w:r>
      <w:r w:rsidR="00296204">
        <w:rPr>
          <w:szCs w:val="24"/>
          <w:lang w:eastAsia="es-CR"/>
        </w:rPr>
        <w:t xml:space="preserve">Los requerimientos </w:t>
      </w:r>
      <w:r w:rsidR="00226148">
        <w:rPr>
          <w:szCs w:val="24"/>
          <w:lang w:eastAsia="es-CR"/>
        </w:rPr>
        <w:t xml:space="preserve">9 y 15 </w:t>
      </w:r>
      <w:r w:rsidR="00296204">
        <w:rPr>
          <w:szCs w:val="24"/>
          <w:lang w:eastAsia="es-CR"/>
        </w:rPr>
        <w:t xml:space="preserve">nacen </w:t>
      </w:r>
      <w:r w:rsidR="00226148">
        <w:rPr>
          <w:szCs w:val="24"/>
          <w:lang w:eastAsia="es-CR"/>
        </w:rPr>
        <w:t>como una propuesta de los ingenieros para ayudar a la clínica con su objetivo de acercarse a sus clientes</w:t>
      </w:r>
      <w:r w:rsidR="00C80CE8">
        <w:rPr>
          <w:szCs w:val="24"/>
          <w:lang w:eastAsia="es-CR"/>
        </w:rPr>
        <w:t>,</w:t>
      </w:r>
      <w:r w:rsidR="00226148">
        <w:rPr>
          <w:szCs w:val="24"/>
          <w:lang w:eastAsia="es-CR"/>
        </w:rPr>
        <w:t xml:space="preserve"> mediante consejos y la opción de ubicar las oficinas en donde se puede encontrar a los profesionales de la empresa.</w:t>
      </w:r>
    </w:p>
    <w:p w:rsidR="00C80CE8" w:rsidRDefault="00C80CE8" w:rsidP="008E0A96">
      <w:pPr>
        <w:ind w:firstLine="708"/>
        <w:rPr>
          <w:szCs w:val="24"/>
          <w:lang w:eastAsia="es-CR"/>
        </w:rPr>
      </w:pPr>
    </w:p>
    <w:p w:rsidR="00226148"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Por ejemplo, ninguno de los aplicativos estudiados</w:t>
      </w:r>
      <w:r>
        <w:rPr>
          <w:szCs w:val="24"/>
          <w:lang w:eastAsia="es-CR"/>
        </w:rPr>
        <w:t xml:space="preserve"> </w:t>
      </w:r>
      <w:r w:rsidR="008D4337">
        <w:rPr>
          <w:szCs w:val="24"/>
          <w:lang w:eastAsia="es-CR"/>
        </w:rPr>
        <w:t>permite</w:t>
      </w:r>
      <w:r>
        <w:rPr>
          <w:szCs w:val="24"/>
          <w:lang w:eastAsia="es-CR"/>
        </w:rPr>
        <w:t xml:space="preserve"> crear</w:t>
      </w:r>
      <w:r w:rsidR="008D4337">
        <w:rPr>
          <w:szCs w:val="24"/>
          <w:lang w:eastAsia="es-CR"/>
        </w:rPr>
        <w:t xml:space="preserve"> un perfil de usuario, situación que llama la atención</w:t>
      </w:r>
      <w:r w:rsidR="00226148">
        <w:rPr>
          <w:szCs w:val="24"/>
          <w:lang w:eastAsia="es-CR"/>
        </w:rPr>
        <w:t>, y da paso a la solicitud de creación de perfiles. U</w:t>
      </w:r>
      <w:r w:rsidR="008D4337">
        <w:rPr>
          <w:szCs w:val="24"/>
          <w:lang w:eastAsia="es-CR"/>
        </w:rPr>
        <w:t>n perfil</w:t>
      </w:r>
      <w:r w:rsidR="003023E5">
        <w:rPr>
          <w:szCs w:val="24"/>
          <w:lang w:eastAsia="es-CR"/>
        </w:rPr>
        <w:t>,</w:t>
      </w:r>
      <w:r w:rsidR="008D4337">
        <w:rPr>
          <w:szCs w:val="24"/>
          <w:lang w:eastAsia="es-CR"/>
        </w:rPr>
        <w:t xml:space="preserve"> permite a </w:t>
      </w:r>
      <w:r w:rsidR="00412EA3">
        <w:rPr>
          <w:szCs w:val="24"/>
          <w:lang w:eastAsia="es-CR"/>
        </w:rPr>
        <w:t>la empresa</w:t>
      </w:r>
      <w:r w:rsidR="008D4337">
        <w:rPr>
          <w:szCs w:val="24"/>
          <w:lang w:eastAsia="es-CR"/>
        </w:rPr>
        <w:t xml:space="preserve"> identi</w:t>
      </w:r>
      <w:r w:rsidR="003023E5">
        <w:rPr>
          <w:szCs w:val="24"/>
          <w:lang w:eastAsia="es-CR"/>
        </w:rPr>
        <w:t xml:space="preserve">ficar a un cliente potencial y </w:t>
      </w:r>
      <w:r w:rsidR="008D4337">
        <w:rPr>
          <w:szCs w:val="24"/>
          <w:lang w:eastAsia="es-CR"/>
        </w:rPr>
        <w:t xml:space="preserve">de esta manera lograr contacto directo </w:t>
      </w:r>
      <w:r w:rsidR="003023E5">
        <w:rPr>
          <w:szCs w:val="24"/>
          <w:lang w:eastAsia="es-CR"/>
        </w:rPr>
        <w:t xml:space="preserve">con la persona. Esto permite realizar un mejor </w:t>
      </w:r>
      <w:r w:rsidR="003023E5" w:rsidRPr="003023E5">
        <w:rPr>
          <w:szCs w:val="24"/>
          <w:lang w:eastAsia="es-CR"/>
        </w:rPr>
        <w:t>análisis</w:t>
      </w:r>
      <w:r w:rsidR="003023E5">
        <w:rPr>
          <w:szCs w:val="24"/>
          <w:lang w:eastAsia="es-CR"/>
        </w:rPr>
        <w:t xml:space="preserve"> acerca de los individuos que utilicen el aplicativo, permitiendo a la larga realizar estudios con base a los insumos brindados por la aplicación.</w:t>
      </w:r>
    </w:p>
    <w:p w:rsidR="00226148" w:rsidRDefault="00226148" w:rsidP="00226148">
      <w:pPr>
        <w:ind w:firstLine="708"/>
        <w:rPr>
          <w:szCs w:val="24"/>
          <w:lang w:eastAsia="es-CR"/>
        </w:rPr>
      </w:pPr>
    </w:p>
    <w:p w:rsidR="004F5AD0" w:rsidRPr="00A50B51" w:rsidRDefault="00296204" w:rsidP="00226148">
      <w:pPr>
        <w:ind w:firstLine="708"/>
        <w:rPr>
          <w:szCs w:val="24"/>
          <w:lang w:eastAsia="es-CR"/>
        </w:rPr>
      </w:pPr>
      <w:r>
        <w:rPr>
          <w:szCs w:val="24"/>
          <w:lang w:eastAsia="es-CR"/>
        </w:rPr>
        <w:lastRenderedPageBreak/>
        <w:t>Posterior a la</w:t>
      </w:r>
      <w:r w:rsidR="00226148">
        <w:rPr>
          <w:szCs w:val="24"/>
          <w:lang w:eastAsia="es-CR"/>
        </w:rPr>
        <w:t xml:space="preserve"> definición, los ingenieros brindan el diseño de interfaces (Ver </w:t>
      </w:r>
      <w:r w:rsidR="00226148">
        <w:rPr>
          <w:szCs w:val="24"/>
          <w:lang w:eastAsia="es-CR"/>
        </w:rPr>
        <w:fldChar w:fldCharType="begin"/>
      </w:r>
      <w:r w:rsidR="00226148">
        <w:rPr>
          <w:szCs w:val="24"/>
          <w:lang w:eastAsia="es-CR"/>
        </w:rPr>
        <w:instrText xml:space="preserve"> REF _Ref394241045 \h </w:instrText>
      </w:r>
      <w:r w:rsidR="00226148">
        <w:rPr>
          <w:szCs w:val="24"/>
          <w:lang w:eastAsia="es-CR"/>
        </w:rPr>
      </w:r>
      <w:r w:rsidR="00226148">
        <w:rPr>
          <w:szCs w:val="24"/>
          <w:lang w:eastAsia="es-CR"/>
        </w:rPr>
        <w:fldChar w:fldCharType="separate"/>
      </w:r>
      <w:r w:rsidR="00226148" w:rsidRPr="00A50B51">
        <w:rPr>
          <w:szCs w:val="24"/>
        </w:rPr>
        <w:t>Diseño de interfaces</w:t>
      </w:r>
      <w:r w:rsidR="00226148">
        <w:rPr>
          <w:szCs w:val="24"/>
          <w:lang w:eastAsia="es-CR"/>
        </w:rPr>
        <w:fldChar w:fldCharType="end"/>
      </w:r>
      <w:r w:rsidR="00226148">
        <w:rPr>
          <w:szCs w:val="24"/>
          <w:lang w:eastAsia="es-CR"/>
        </w:rPr>
        <w:t>), el cual es analizad</w:t>
      </w:r>
      <w:r w:rsidR="00E336A5">
        <w:rPr>
          <w:szCs w:val="24"/>
          <w:lang w:eastAsia="es-CR"/>
        </w:rPr>
        <w:t>o en conjunto con el usuario.</w:t>
      </w:r>
      <w:r>
        <w:rPr>
          <w:szCs w:val="24"/>
          <w:lang w:eastAsia="es-CR"/>
        </w:rPr>
        <w:t xml:space="preserve"> </w:t>
      </w:r>
      <w:r w:rsidR="00E336A5">
        <w:rPr>
          <w:szCs w:val="24"/>
          <w:lang w:eastAsia="es-CR"/>
        </w:rPr>
        <w:t>Esto permite</w:t>
      </w:r>
      <w:r w:rsidR="00226148">
        <w:rPr>
          <w:szCs w:val="24"/>
          <w:lang w:eastAsia="es-CR"/>
        </w:rPr>
        <w:t xml:space="preserve"> </w:t>
      </w:r>
      <w:r w:rsidR="00E336A5">
        <w:rPr>
          <w:szCs w:val="24"/>
          <w:lang w:eastAsia="es-CR"/>
        </w:rPr>
        <w:t>definir un gran porcentaje de la herramienta que se indica en el objetivo general.</w:t>
      </w:r>
    </w:p>
    <w:p w:rsidR="008E1BE5" w:rsidRDefault="00EE7A35">
      <w:pPr>
        <w:ind w:firstLine="708"/>
        <w:rPr>
          <w:szCs w:val="24"/>
          <w:highlight w:val="yellow"/>
          <w:lang w:eastAsia="es-CR"/>
        </w:rPr>
        <w:pPrChange w:id="441" w:author="Personal" w:date="2014-07-22T21:25:00Z">
          <w:pPr>
            <w:spacing w:after="200" w:line="276" w:lineRule="auto"/>
          </w:pPr>
        </w:pPrChange>
      </w:pPr>
      <w:del w:id="442" w:author="Personal" w:date="2014-07-22T21:25:00Z">
        <w:r w:rsidRPr="00A50B51" w:rsidDel="004F5AD0">
          <w:rPr>
            <w:szCs w:val="24"/>
            <w:highlight w:val="yellow"/>
            <w:lang w:eastAsia="es-CR"/>
          </w:rPr>
          <w:br w:type="page"/>
        </w:r>
      </w:del>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r w:rsidRPr="00A50B51">
        <w:rPr>
          <w:szCs w:val="24"/>
          <w:lang w:eastAsia="es-CR"/>
        </w:rPr>
        <w:t xml:space="preserve">Para determinar la utilización de aplicaciones móviles se usó una aplicación existente en la web para el diseño de cuestionarios.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3C96DB8A" wp14:editId="02711F11">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443" w:name="_Ref386051304"/>
      <w:bookmarkStart w:id="444" w:name="_Toc386049177"/>
      <w:bookmarkStart w:id="445"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443"/>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444"/>
      <w:r w:rsidR="0031450A" w:rsidRPr="00A50B51">
        <w:rPr>
          <w:sz w:val="24"/>
          <w:szCs w:val="24"/>
        </w:rPr>
        <w:t>cuestionarios aplicados</w:t>
      </w:r>
      <w:bookmarkEnd w:id="445"/>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8C19229" wp14:editId="45111792">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3BC2235E" wp14:editId="21D39322">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CC04BDA" wp14:editId="082AD57F">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446" w:name="_Ref386052187"/>
      <w:bookmarkStart w:id="447" w:name="_Toc386049178"/>
      <w:bookmarkStart w:id="448"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446"/>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447"/>
      <w:bookmarkEnd w:id="448"/>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E4D20CE" wp14:editId="1FF07D78">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449" w:name="_Ref386052644"/>
      <w:bookmarkStart w:id="450" w:name="_Toc386049179"/>
      <w:bookmarkStart w:id="451"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449"/>
      <w:r w:rsidRPr="00A50B51">
        <w:rPr>
          <w:sz w:val="24"/>
          <w:szCs w:val="24"/>
        </w:rPr>
        <w:t xml:space="preserve"> – Promedio de uso de aplicaciones móviles </w:t>
      </w:r>
      <w:r w:rsidR="009603A9" w:rsidRPr="00A50B51">
        <w:rPr>
          <w:sz w:val="24"/>
          <w:szCs w:val="24"/>
        </w:rPr>
        <w:t>según</w:t>
      </w:r>
      <w:bookmarkEnd w:id="450"/>
      <w:r w:rsidR="007A51E2" w:rsidRPr="00A50B51">
        <w:rPr>
          <w:sz w:val="24"/>
          <w:szCs w:val="24"/>
        </w:rPr>
        <w:t xml:space="preserve"> </w:t>
      </w:r>
      <w:r w:rsidR="009603A9" w:rsidRPr="00A50B51">
        <w:rPr>
          <w:sz w:val="24"/>
          <w:szCs w:val="24"/>
        </w:rPr>
        <w:t>los cuestionarios aplicados</w:t>
      </w:r>
      <w:bookmarkEnd w:id="45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680A172B" wp14:editId="6627BDC3">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452" w:name="_Ref386053459"/>
      <w:bookmarkStart w:id="453" w:name="_Toc386049180"/>
      <w:bookmarkStart w:id="454"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452"/>
      <w:r w:rsidRPr="00A50B51">
        <w:rPr>
          <w:sz w:val="24"/>
          <w:szCs w:val="24"/>
        </w:rPr>
        <w:t xml:space="preserve"> – Promedio del dinero invertido en aplicaciones móviles </w:t>
      </w:r>
      <w:bookmarkEnd w:id="453"/>
      <w:r w:rsidR="009603A9" w:rsidRPr="00A50B51">
        <w:rPr>
          <w:sz w:val="24"/>
          <w:szCs w:val="24"/>
        </w:rPr>
        <w:t>según los cuestionarios aplicados</w:t>
      </w:r>
      <w:bookmarkEnd w:id="45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DA7C652" wp14:editId="48700185">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455" w:name="_Ref386053272"/>
      <w:bookmarkStart w:id="456" w:name="_Toc386049181"/>
      <w:bookmarkStart w:id="457"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455"/>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456"/>
      <w:bookmarkEnd w:id="45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BF71AF8" wp14:editId="21D252CB">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458" w:name="_Ref386053474"/>
      <w:bookmarkStart w:id="459" w:name="_Toc386049182"/>
      <w:bookmarkStart w:id="460"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458"/>
      <w:r w:rsidRPr="00A50B51">
        <w:rPr>
          <w:sz w:val="24"/>
          <w:szCs w:val="24"/>
        </w:rPr>
        <w:t xml:space="preserve"> – Nivel de confianza al utilizar aplicaciones móviles para el diagnóstico de enfermedades</w:t>
      </w:r>
      <w:bookmarkEnd w:id="459"/>
      <w:bookmarkEnd w:id="460"/>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1CBF0027" wp14:editId="667599CE">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461" w:name="_Ref386052888"/>
      <w:bookmarkStart w:id="462" w:name="_Toc386049183"/>
      <w:bookmarkStart w:id="463"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461"/>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462"/>
      <w:bookmarkEnd w:id="463"/>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221C3" w:rsidRDefault="00412EA3" w:rsidP="008E0A96">
      <w:pPr>
        <w:ind w:firstLine="708"/>
        <w:rPr>
          <w:szCs w:val="24"/>
          <w:lang w:eastAsia="es-CR"/>
        </w:rPr>
      </w:pPr>
      <w:r>
        <w:rPr>
          <w:szCs w:val="24"/>
          <w:lang w:eastAsia="es-CR"/>
        </w:rPr>
        <w:t>El cumplimiento del objetivo muestra que existe un amplio mercado dispuesto a utilizar aplicaciones similares a Audinsa Audiología Móvil, el cual</w:t>
      </w:r>
      <w:r w:rsidR="00C80CE8">
        <w:rPr>
          <w:szCs w:val="24"/>
          <w:lang w:eastAsia="es-CR"/>
        </w:rPr>
        <w:t>,</w:t>
      </w:r>
      <w:r>
        <w:rPr>
          <w:szCs w:val="24"/>
          <w:lang w:eastAsia="es-CR"/>
        </w:rPr>
        <w:t xml:space="preserve"> aunque </w:t>
      </w:r>
      <w:r w:rsidR="004221C3">
        <w:rPr>
          <w:szCs w:val="24"/>
          <w:lang w:eastAsia="es-CR"/>
        </w:rPr>
        <w:t xml:space="preserve">aún </w:t>
      </w:r>
      <w:r>
        <w:rPr>
          <w:szCs w:val="24"/>
          <w:lang w:eastAsia="es-CR"/>
        </w:rPr>
        <w:t>no emplea estos dispositivos, considera su utilización. Esto resalta la oportunidad e innovación de la empresa patrocinadora de e</w:t>
      </w:r>
      <w:r w:rsidR="004221C3">
        <w:rPr>
          <w:szCs w:val="24"/>
          <w:lang w:eastAsia="es-CR"/>
        </w:rPr>
        <w:t>ste proyecto, la cual sabe</w:t>
      </w:r>
      <w:r>
        <w:rPr>
          <w:szCs w:val="24"/>
          <w:lang w:eastAsia="es-CR"/>
        </w:rPr>
        <w:t xml:space="preserve"> que con una herramienta de este tipo puede crear la diferencia en el mercado </w:t>
      </w:r>
      <w:r w:rsidR="004221C3">
        <w:rPr>
          <w:szCs w:val="24"/>
          <w:lang w:eastAsia="es-CR"/>
        </w:rPr>
        <w:t xml:space="preserve">costarricense </w:t>
      </w:r>
      <w:r>
        <w:rPr>
          <w:szCs w:val="24"/>
          <w:lang w:eastAsia="es-CR"/>
        </w:rPr>
        <w:t xml:space="preserve">y promover aplicaciones asociadas a la salud. </w:t>
      </w:r>
    </w:p>
    <w:p w:rsidR="00CA26C4" w:rsidRDefault="00CA26C4" w:rsidP="008E0A96">
      <w:pPr>
        <w:ind w:firstLine="708"/>
        <w:rPr>
          <w:szCs w:val="24"/>
          <w:lang w:eastAsia="es-CR"/>
        </w:rPr>
      </w:pPr>
    </w:p>
    <w:p w:rsidR="007B5CDC" w:rsidRPr="00A50B51" w:rsidRDefault="004221C3" w:rsidP="00CA26C4">
      <w:pPr>
        <w:ind w:firstLine="708"/>
        <w:rPr>
          <w:szCs w:val="24"/>
          <w:lang w:eastAsia="es-CR"/>
        </w:rPr>
      </w:pPr>
      <w:r>
        <w:rPr>
          <w:szCs w:val="24"/>
          <w:lang w:eastAsia="es-CR"/>
        </w:rPr>
        <w:t>Cabe mencionar que e</w:t>
      </w:r>
      <w:r w:rsidR="00412EA3">
        <w:rPr>
          <w:szCs w:val="24"/>
          <w:lang w:eastAsia="es-CR"/>
        </w:rPr>
        <w:t>ste análisis</w:t>
      </w:r>
      <w:r>
        <w:rPr>
          <w:szCs w:val="24"/>
          <w:lang w:eastAsia="es-CR"/>
        </w:rPr>
        <w:t>, muestra que</w:t>
      </w:r>
      <w:r w:rsidR="00412EA3">
        <w:rPr>
          <w:szCs w:val="24"/>
          <w:lang w:eastAsia="es-CR"/>
        </w:rPr>
        <w:t xml:space="preserve"> </w:t>
      </w:r>
      <w:r w:rsidR="00412EA3" w:rsidRPr="00A50B51">
        <w:rPr>
          <w:szCs w:val="24"/>
          <w:lang w:eastAsia="es-CR"/>
        </w:rPr>
        <w:t>los usuarios prefieren ir donde un profesional</w:t>
      </w:r>
      <w:r w:rsidR="00CA26C4">
        <w:rPr>
          <w:szCs w:val="24"/>
          <w:lang w:eastAsia="es-CR"/>
        </w:rPr>
        <w:t>. P</w:t>
      </w:r>
      <w:r w:rsidR="00412EA3">
        <w:rPr>
          <w:szCs w:val="24"/>
          <w:lang w:eastAsia="es-CR"/>
        </w:rPr>
        <w:t>or tanto</w:t>
      </w:r>
      <w:r w:rsidR="00CA26C4">
        <w:rPr>
          <w:szCs w:val="24"/>
          <w:lang w:eastAsia="es-CR"/>
        </w:rPr>
        <w:t>,</w:t>
      </w:r>
      <w:r w:rsidR="00412EA3">
        <w:rPr>
          <w:szCs w:val="24"/>
          <w:lang w:eastAsia="es-CR"/>
        </w:rPr>
        <w:t xml:space="preserve"> la aplicación </w:t>
      </w:r>
      <w:r w:rsidR="00CA26C4">
        <w:rPr>
          <w:szCs w:val="24"/>
          <w:lang w:eastAsia="es-CR"/>
        </w:rPr>
        <w:t xml:space="preserve">creada hará referencia acerca de lo importante que es acudir a la clínica, </w:t>
      </w:r>
      <w:r w:rsidR="00412EA3">
        <w:rPr>
          <w:szCs w:val="24"/>
          <w:lang w:eastAsia="es-CR"/>
        </w:rPr>
        <w:t>al menos una vez al año, esto para mayor control.</w:t>
      </w:r>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szCs w:val="24"/>
        </w:rPr>
      </w:pPr>
    </w:p>
    <w:p w:rsidR="00412EA3" w:rsidRPr="00A50B51" w:rsidRDefault="00412EA3" w:rsidP="008E0A96">
      <w:pPr>
        <w:ind w:firstLine="708"/>
        <w:rPr>
          <w:szCs w:val="24"/>
        </w:rPr>
      </w:pPr>
      <w:r>
        <w:rPr>
          <w:szCs w:val="24"/>
        </w:rPr>
        <w:t xml:space="preserve">La realización satisfactoria de este objetivo permite brindar el insumo requerido para crear una de las pruebas definidas. La prueba de diferenciación de </w:t>
      </w:r>
      <w:r w:rsidR="00BF0345">
        <w:rPr>
          <w:szCs w:val="24"/>
        </w:rPr>
        <w:t>frecuencias</w:t>
      </w:r>
      <w:r>
        <w:rPr>
          <w:szCs w:val="24"/>
        </w:rPr>
        <w:t xml:space="preserve">, es creada por el usuario </w:t>
      </w:r>
      <w:r w:rsidR="00BF0345">
        <w:rPr>
          <w:szCs w:val="24"/>
        </w:rPr>
        <w:t>y desarrollada por los ingenieros según el rango definido anteriormente.</w:t>
      </w:r>
    </w:p>
    <w:p w:rsidR="008E1BE5" w:rsidRDefault="00EE7A35">
      <w:pPr>
        <w:ind w:firstLine="708"/>
        <w:rPr>
          <w:szCs w:val="24"/>
          <w:highlight w:val="red"/>
          <w:lang w:eastAsia="es-CR"/>
        </w:rPr>
        <w:pPrChange w:id="464" w:author="Personal" w:date="2014-07-22T21:59:00Z">
          <w:pPr>
            <w:spacing w:after="200" w:line="276" w:lineRule="auto"/>
          </w:pPr>
        </w:pPrChange>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8781E85" wp14:editId="1337B1C1">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65"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65"/>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AAAFFFF" wp14:editId="6D2BAD08">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66"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66"/>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3F99EC1D" wp14:editId="0F03F712">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67"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67"/>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Audinsa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7683DBB9" wp14:editId="4F5198CA">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68"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68"/>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00C67C4D" wp14:editId="36ADE352">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69"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69"/>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591C8FD2" wp14:editId="4EC69899">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21680"/>
                    </a:xfrm>
                    <a:prstGeom prst="rect">
                      <a:avLst/>
                    </a:prstGeom>
                  </pic:spPr>
                </pic:pic>
              </a:graphicData>
            </a:graphic>
          </wp:inline>
        </w:drawing>
      </w:r>
      <w:bookmarkStart w:id="470" w:name="_GoBack"/>
      <w:bookmarkEnd w:id="470"/>
    </w:p>
    <w:p w:rsidR="00CD19D9" w:rsidRPr="00A50B51" w:rsidRDefault="00267844" w:rsidP="0072187B">
      <w:pPr>
        <w:pStyle w:val="Caption"/>
        <w:rPr>
          <w:sz w:val="24"/>
          <w:szCs w:val="24"/>
        </w:rPr>
      </w:pPr>
      <w:bookmarkStart w:id="471"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71"/>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5470A0C8" wp14:editId="287BB765">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72"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72"/>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5A6AA141" wp14:editId="47B91B32">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73"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73"/>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AF17214" wp14:editId="2D2A7DFF">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74"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74"/>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78771619" wp14:editId="0B97C0BC">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75"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75"/>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57C9A551" wp14:editId="6DD7F70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76"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76"/>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112CC93F" wp14:editId="7E31398B">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7"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77"/>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41798A86" wp14:editId="6EC4086D">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8"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78"/>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71841DF4" wp14:editId="747E0A41">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79"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79"/>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225C601E" wp14:editId="4CE02628">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80"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80"/>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4E249C67" wp14:editId="6D910D62">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81"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81"/>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70BB4D01" wp14:editId="5C86087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82"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82"/>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1D007742" wp14:editId="35EBDC45">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83"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83"/>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185D793C" wp14:editId="14C0FF90">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84"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84"/>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69351807" wp14:editId="3914F4D6">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85"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85"/>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3D7E2427" wp14:editId="79F3A2A4">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86"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86"/>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3DA3D95D" wp14:editId="2FAD4786">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87"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87"/>
    </w:p>
    <w:p w:rsidR="00324A74" w:rsidRPr="00A50B51" w:rsidRDefault="00324A74" w:rsidP="0072187B">
      <w:pPr>
        <w:pStyle w:val="Caption"/>
        <w:rPr>
          <w:sz w:val="24"/>
          <w:szCs w:val="24"/>
        </w:rPr>
      </w:pPr>
      <w:r w:rsidRPr="00A50B51">
        <w:rPr>
          <w:sz w:val="24"/>
          <w:szCs w:val="24"/>
        </w:rPr>
        <w:t>Elaboración propia</w:t>
      </w:r>
    </w:p>
    <w:p w:rsidR="006433B1" w:rsidRDefault="00CA01CD" w:rsidP="006433B1">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Este objetivo contribuyendo con el objetivo general de </w:t>
      </w:r>
      <w:r w:rsidR="006433B1" w:rsidRPr="00BA75A9">
        <w:rPr>
          <w:szCs w:val="24"/>
          <w:lang w:eastAsia="es-CR"/>
        </w:rPr>
        <w:t xml:space="preserve">facilitar </w:t>
      </w:r>
      <w:r w:rsidR="006433B1">
        <w:rPr>
          <w:szCs w:val="24"/>
          <w:lang w:eastAsia="es-CR"/>
        </w:rPr>
        <w:t>e</w:t>
      </w:r>
      <w:r w:rsidR="006433B1" w:rsidRPr="00BA75A9">
        <w:rPr>
          <w:szCs w:val="24"/>
          <w:lang w:eastAsia="es-CR"/>
        </w:rPr>
        <w:t>l análisis, diagnóstico y prevención de enfermedades</w:t>
      </w:r>
      <w:r w:rsidR="006433B1">
        <w:rPr>
          <w:szCs w:val="24"/>
          <w:lang w:eastAsia="es-CR"/>
        </w:rPr>
        <w:t xml:space="preserve"> </w:t>
      </w:r>
      <w:r w:rsidR="006433B1" w:rsidRPr="00BA75A9">
        <w:rPr>
          <w:szCs w:val="24"/>
          <w:lang w:eastAsia="es-CR"/>
        </w:rPr>
        <w:t>relacionadas con los niveles de audición de sus pacientes.</w:t>
      </w:r>
    </w:p>
    <w:p w:rsidR="006433B1" w:rsidRDefault="006433B1" w:rsidP="006433B1">
      <w:pPr>
        <w:ind w:firstLine="708"/>
        <w:rPr>
          <w:szCs w:val="24"/>
          <w:lang w:eastAsia="es-CR"/>
        </w:rPr>
      </w:pPr>
    </w:p>
    <w:p w:rsidR="006433B1" w:rsidRDefault="00BF0345" w:rsidP="00BA75A9">
      <w:pPr>
        <w:ind w:firstLine="708"/>
        <w:rPr>
          <w:szCs w:val="24"/>
          <w:lang w:eastAsia="es-CR"/>
        </w:rPr>
      </w:pPr>
      <w:r>
        <w:rPr>
          <w:szCs w:val="24"/>
          <w:lang w:eastAsia="es-CR"/>
        </w:rPr>
        <w:lastRenderedPageBreak/>
        <w:t xml:space="preserve"> La definición de la</w:t>
      </w:r>
      <w:r w:rsidR="000F18CA">
        <w:rPr>
          <w:szCs w:val="24"/>
          <w:lang w:eastAsia="es-CR"/>
        </w:rPr>
        <w:t>s</w:t>
      </w:r>
      <w:r>
        <w:rPr>
          <w:szCs w:val="24"/>
          <w:lang w:eastAsia="es-CR"/>
        </w:rPr>
        <w:t xml:space="preserve"> interfa</w:t>
      </w:r>
      <w:r w:rsidR="000F18CA">
        <w:rPr>
          <w:szCs w:val="24"/>
          <w:lang w:eastAsia="es-CR"/>
        </w:rPr>
        <w:t>ces</w:t>
      </w:r>
      <w:r>
        <w:rPr>
          <w:szCs w:val="24"/>
          <w:lang w:eastAsia="es-CR"/>
        </w:rPr>
        <w:t xml:space="preserve"> y </w:t>
      </w:r>
      <w:r w:rsidR="00BA75A9">
        <w:rPr>
          <w:szCs w:val="24"/>
          <w:lang w:eastAsia="es-CR"/>
        </w:rPr>
        <w:t xml:space="preserve">de los </w:t>
      </w:r>
      <w:r>
        <w:rPr>
          <w:szCs w:val="24"/>
          <w:lang w:eastAsia="es-CR"/>
        </w:rPr>
        <w:t xml:space="preserve">mensajes </w:t>
      </w:r>
      <w:r w:rsidR="00BA75A9">
        <w:rPr>
          <w:szCs w:val="24"/>
          <w:lang w:eastAsia="es-CR"/>
        </w:rPr>
        <w:t>establecidos</w:t>
      </w:r>
      <w:r>
        <w:rPr>
          <w:szCs w:val="24"/>
          <w:lang w:eastAsia="es-CR"/>
        </w:rPr>
        <w:t xml:space="preserve"> por el dueño del producto, buscan informar en todo momento al usuario, acerca de la variedad de opciones de la aplicación. La misma</w:t>
      </w:r>
      <w:r w:rsidR="006433B1">
        <w:rPr>
          <w:szCs w:val="24"/>
          <w:lang w:eastAsia="es-CR"/>
        </w:rPr>
        <w:t xml:space="preserve"> </w:t>
      </w:r>
      <w:r>
        <w:rPr>
          <w:szCs w:val="24"/>
          <w:lang w:eastAsia="es-CR"/>
        </w:rPr>
        <w:t>además de los exámenes</w:t>
      </w:r>
      <w:r w:rsidR="006433B1">
        <w:rPr>
          <w:szCs w:val="24"/>
          <w:lang w:eastAsia="es-CR"/>
        </w:rPr>
        <w:t>,</w:t>
      </w:r>
      <w:r>
        <w:rPr>
          <w:szCs w:val="24"/>
          <w:lang w:eastAsia="es-CR"/>
        </w:rPr>
        <w:t xml:space="preserve"> busca que el usuario contacte a la clínica. Esto mediante un correo, una aproximación al blog, o una revisión de las oficinas d</w:t>
      </w:r>
      <w:r w:rsidR="00BA75A9">
        <w:rPr>
          <w:szCs w:val="24"/>
          <w:lang w:eastAsia="es-CR"/>
        </w:rPr>
        <w:t xml:space="preserve">efinidas en los mapas de Google. </w:t>
      </w:r>
    </w:p>
    <w:p w:rsidR="006433B1" w:rsidRDefault="006433B1" w:rsidP="00BA75A9">
      <w:pPr>
        <w:ind w:firstLine="708"/>
        <w:rPr>
          <w:szCs w:val="24"/>
          <w:lang w:eastAsia="es-CR"/>
        </w:rPr>
      </w:pPr>
    </w:p>
    <w:p w:rsidR="00061017" w:rsidRDefault="006433B1" w:rsidP="006433B1">
      <w:pPr>
        <w:ind w:firstLine="708"/>
        <w:rPr>
          <w:szCs w:val="24"/>
          <w:lang w:eastAsia="es-CR"/>
        </w:rPr>
      </w:pPr>
      <w:r>
        <w:rPr>
          <w:szCs w:val="24"/>
          <w:lang w:eastAsia="es-CR"/>
        </w:rPr>
        <w:t xml:space="preserve">El aplicativo es creado </w:t>
      </w:r>
      <w:r w:rsidRPr="006433B1">
        <w:rPr>
          <w:szCs w:val="24"/>
          <w:lang w:eastAsia="es-CR"/>
        </w:rPr>
        <w:t>para una población específica</w:t>
      </w:r>
      <w:r>
        <w:rPr>
          <w:szCs w:val="24"/>
          <w:lang w:eastAsia="es-CR"/>
        </w:rPr>
        <w:t xml:space="preserve"> </w:t>
      </w:r>
      <w:r w:rsidR="00061017">
        <w:rPr>
          <w:szCs w:val="24"/>
          <w:lang w:eastAsia="es-CR"/>
        </w:rPr>
        <w:t>y</w:t>
      </w:r>
      <w:r>
        <w:rPr>
          <w:szCs w:val="24"/>
          <w:lang w:eastAsia="es-CR"/>
        </w:rPr>
        <w:t xml:space="preserve"> </w:t>
      </w:r>
      <w:r w:rsidR="00061017">
        <w:rPr>
          <w:szCs w:val="24"/>
          <w:lang w:eastAsia="es-CR"/>
        </w:rPr>
        <w:t>c</w:t>
      </w:r>
      <w:r>
        <w:rPr>
          <w:szCs w:val="24"/>
          <w:lang w:eastAsia="es-CR"/>
        </w:rPr>
        <w:t>ontribuye en temas de desplazamiento, tiempo y economía</w:t>
      </w:r>
      <w:r w:rsidR="00061017">
        <w:rPr>
          <w:szCs w:val="24"/>
          <w:lang w:eastAsia="es-CR"/>
        </w:rPr>
        <w:t>, g</w:t>
      </w:r>
      <w:r>
        <w:rPr>
          <w:szCs w:val="24"/>
          <w:lang w:eastAsia="es-CR"/>
        </w:rPr>
        <w:t xml:space="preserve">enerando </w:t>
      </w:r>
      <w:r w:rsidRPr="006433B1">
        <w:rPr>
          <w:szCs w:val="24"/>
          <w:lang w:eastAsia="es-CR"/>
        </w:rPr>
        <w:t xml:space="preserve">altas </w:t>
      </w:r>
      <w:r>
        <w:rPr>
          <w:szCs w:val="24"/>
          <w:lang w:eastAsia="es-CR"/>
        </w:rPr>
        <w:t>posibilidades de que finalmente</w:t>
      </w:r>
      <w:r w:rsidR="00061017">
        <w:rPr>
          <w:szCs w:val="24"/>
          <w:lang w:eastAsia="es-CR"/>
        </w:rPr>
        <w:t xml:space="preserve"> los usuarios</w:t>
      </w:r>
      <w:r>
        <w:rPr>
          <w:szCs w:val="24"/>
          <w:lang w:eastAsia="es-CR"/>
        </w:rPr>
        <w:t xml:space="preserve"> contacten o puedan ser contactados por los especialistas.</w:t>
      </w:r>
    </w:p>
    <w:p w:rsidR="00061017" w:rsidRDefault="00061017" w:rsidP="006433B1">
      <w:pPr>
        <w:ind w:firstLine="708"/>
        <w:rPr>
          <w:szCs w:val="24"/>
          <w:lang w:eastAsia="es-CR"/>
        </w:rPr>
      </w:pPr>
    </w:p>
    <w:p w:rsidR="00061017" w:rsidRDefault="006433B1" w:rsidP="006433B1">
      <w:pPr>
        <w:ind w:firstLine="708"/>
        <w:rPr>
          <w:szCs w:val="24"/>
          <w:lang w:eastAsia="es-CR"/>
        </w:rPr>
      </w:pPr>
      <w:r>
        <w:rPr>
          <w:szCs w:val="24"/>
          <w:lang w:eastAsia="es-CR"/>
        </w:rPr>
        <w:t>La aplicación b</w:t>
      </w:r>
      <w:r w:rsidRPr="006433B1">
        <w:rPr>
          <w:szCs w:val="24"/>
          <w:lang w:eastAsia="es-CR"/>
        </w:rPr>
        <w:t xml:space="preserve">rinda </w:t>
      </w:r>
      <w:r w:rsidR="00061017">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w:t>
      </w:r>
      <w:r w:rsidR="00061017">
        <w:rPr>
          <w:szCs w:val="24"/>
          <w:lang w:eastAsia="es-CR"/>
        </w:rPr>
        <w:t xml:space="preserve"> con los especialistas. </w:t>
      </w:r>
      <w:r w:rsidR="000F18CA">
        <w:rPr>
          <w:szCs w:val="24"/>
          <w:lang w:eastAsia="es-CR"/>
        </w:rPr>
        <w:t>Sin embargo</w:t>
      </w:r>
      <w:r w:rsidR="000F18CA">
        <w:rPr>
          <w:szCs w:val="24"/>
          <w:lang w:eastAsia="es-CR"/>
        </w:rPr>
        <w:t xml:space="preserve"> </w:t>
      </w:r>
      <w:r>
        <w:rPr>
          <w:szCs w:val="24"/>
          <w:lang w:eastAsia="es-CR"/>
        </w:rPr>
        <w:t>permite crear</w:t>
      </w:r>
      <w:r w:rsidRPr="006433B1">
        <w:rPr>
          <w:szCs w:val="24"/>
          <w:lang w:eastAsia="es-CR"/>
        </w:rPr>
        <w:t xml:space="preserve"> un acercamiento </w:t>
      </w:r>
      <w:r>
        <w:rPr>
          <w:szCs w:val="24"/>
          <w:lang w:eastAsia="es-CR"/>
        </w:rPr>
        <w:t xml:space="preserve">importante, que a la larga </w:t>
      </w:r>
      <w:r w:rsidR="00061017">
        <w:rPr>
          <w:szCs w:val="24"/>
          <w:lang w:eastAsia="es-CR"/>
        </w:rPr>
        <w:t>brindará</w:t>
      </w:r>
      <w:r>
        <w:rPr>
          <w:szCs w:val="24"/>
          <w:lang w:eastAsia="es-CR"/>
        </w:rPr>
        <w:t xml:space="preserve"> </w:t>
      </w:r>
      <w:r w:rsidR="00061017">
        <w:rPr>
          <w:szCs w:val="24"/>
          <w:lang w:eastAsia="es-CR"/>
        </w:rPr>
        <w:t>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sidR="00061017">
        <w:rPr>
          <w:szCs w:val="24"/>
          <w:lang w:eastAsia="es-CR"/>
        </w:rPr>
        <w:t xml:space="preserve">en esta </w:t>
      </w:r>
      <w:r w:rsidRPr="006433B1">
        <w:rPr>
          <w:szCs w:val="24"/>
          <w:lang w:eastAsia="es-CR"/>
        </w:rPr>
        <w:t>área de la</w:t>
      </w:r>
      <w:r>
        <w:rPr>
          <w:szCs w:val="24"/>
          <w:lang w:eastAsia="es-CR"/>
        </w:rPr>
        <w:t xml:space="preserve"> salud</w:t>
      </w:r>
      <w:r w:rsidR="000F18CA">
        <w:rPr>
          <w:szCs w:val="24"/>
          <w:lang w:eastAsia="es-CR"/>
        </w:rPr>
        <w:t>,</w:t>
      </w:r>
      <w:r w:rsidR="00061017">
        <w:rPr>
          <w:szCs w:val="24"/>
          <w:lang w:eastAsia="es-CR"/>
        </w:rPr>
        <w:t xml:space="preserve"> </w:t>
      </w:r>
      <w:r w:rsidR="000F18CA">
        <w:rPr>
          <w:szCs w:val="24"/>
          <w:lang w:eastAsia="es-CR"/>
        </w:rPr>
        <w:t>l</w:t>
      </w:r>
      <w:r w:rsidR="00061017">
        <w:rPr>
          <w:szCs w:val="24"/>
          <w:lang w:eastAsia="es-CR"/>
        </w:rPr>
        <w:t xml:space="preserve">a cual, </w:t>
      </w:r>
      <w:r>
        <w:rPr>
          <w:szCs w:val="24"/>
          <w:lang w:eastAsia="es-CR"/>
        </w:rPr>
        <w:t>es de suma importancia</w:t>
      </w:r>
      <w:r w:rsidR="000F18CA">
        <w:rPr>
          <w:szCs w:val="24"/>
          <w:lang w:eastAsia="es-CR"/>
        </w:rPr>
        <w:t>,</w:t>
      </w:r>
      <w:r w:rsidR="00061017">
        <w:rPr>
          <w:szCs w:val="24"/>
          <w:lang w:eastAsia="es-CR"/>
        </w:rPr>
        <w:t xml:space="preserve"> pero </w:t>
      </w:r>
      <w:r>
        <w:rPr>
          <w:szCs w:val="24"/>
          <w:lang w:eastAsia="es-CR"/>
        </w:rPr>
        <w:t>actualmente</w:t>
      </w:r>
      <w:r w:rsidR="00061017">
        <w:rPr>
          <w:szCs w:val="24"/>
          <w:lang w:eastAsia="es-CR"/>
        </w:rPr>
        <w:t xml:space="preserve"> no es conocida por</w:t>
      </w:r>
      <w:r>
        <w:rPr>
          <w:szCs w:val="24"/>
          <w:lang w:eastAsia="es-CR"/>
        </w:rPr>
        <w:t xml:space="preserve"> gran cantidad</w:t>
      </w:r>
      <w:r w:rsidRPr="006433B1">
        <w:rPr>
          <w:szCs w:val="24"/>
          <w:lang w:eastAsia="es-CR"/>
        </w:rPr>
        <w:t xml:space="preserve"> de la población </w:t>
      </w:r>
      <w:r w:rsidR="00061017">
        <w:rPr>
          <w:szCs w:val="24"/>
          <w:lang w:eastAsia="es-CR"/>
        </w:rPr>
        <w:t>que</w:t>
      </w:r>
      <w:r w:rsidRPr="006433B1">
        <w:rPr>
          <w:szCs w:val="24"/>
          <w:lang w:eastAsia="es-CR"/>
        </w:rPr>
        <w:t xml:space="preserve"> no cuida</w:t>
      </w:r>
      <w:r>
        <w:rPr>
          <w:szCs w:val="24"/>
          <w:lang w:eastAsia="es-CR"/>
        </w:rPr>
        <w:t xml:space="preserve"> de manera preventiva</w:t>
      </w:r>
      <w:r w:rsidR="00061017">
        <w:rPr>
          <w:szCs w:val="24"/>
          <w:lang w:eastAsia="es-CR"/>
        </w:rPr>
        <w:t xml:space="preserve"> el sentido de la audición</w:t>
      </w:r>
      <w:r w:rsidRPr="006433B1">
        <w:rPr>
          <w:szCs w:val="24"/>
          <w:lang w:eastAsia="es-CR"/>
        </w:rPr>
        <w:t>.</w:t>
      </w:r>
    </w:p>
    <w:p w:rsidR="006433B1" w:rsidRDefault="006433B1" w:rsidP="00BA75A9">
      <w:pPr>
        <w:ind w:firstLine="708"/>
        <w:rPr>
          <w:szCs w:val="24"/>
          <w:lang w:eastAsia="es-CR"/>
        </w:rPr>
      </w:pPr>
    </w:p>
    <w:p w:rsidR="000715D0" w:rsidRPr="00A50B51" w:rsidRDefault="000715D0" w:rsidP="00BA75A9">
      <w:pPr>
        <w:ind w:firstLine="708"/>
        <w:rPr>
          <w:szCs w:val="24"/>
          <w:lang w:eastAsia="es-CR"/>
        </w:rPr>
      </w:pPr>
      <w:r>
        <w:rPr>
          <w:szCs w:val="24"/>
          <w:lang w:eastAsia="es-CR"/>
        </w:rPr>
        <w:t xml:space="preserve">Para finalizar, se realizaron </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5E502E" w:rsidRPr="00A50B51" w:rsidRDefault="004D1EA8"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Default="00AD38F2" w:rsidP="008E0A96">
      <w:pPr>
        <w:ind w:firstLine="708"/>
        <w:rPr>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BF0345" w:rsidRDefault="00F77D65" w:rsidP="008E0A96">
      <w:pPr>
        <w:ind w:firstLine="708"/>
        <w:rPr>
          <w:szCs w:val="24"/>
          <w:lang w:eastAsia="es-CR"/>
        </w:rPr>
      </w:pPr>
      <w:r>
        <w:rPr>
          <w:szCs w:val="24"/>
          <w:lang w:eastAsia="es-CR"/>
        </w:rPr>
        <w:t xml:space="preserve">Asimismo, además de realizar las pruebas que permiten dar por satisfactorio este objetivo, los ingenieros brindan un periodo de 6 meses posteriores a la fecha en la que se publique la aplicación, para que el usuario realice los ajustes que considere sobre las funcionalidades existentes. Garantizando así, la calidad y el compromiso que brinda el trabajo de los estudiantes de la </w:t>
      </w:r>
      <w:r w:rsidR="007B58EE">
        <w:rPr>
          <w:szCs w:val="24"/>
          <w:lang w:eastAsia="es-CR"/>
        </w:rPr>
        <w:t>U</w:t>
      </w:r>
      <w:r>
        <w:rPr>
          <w:szCs w:val="24"/>
          <w:lang w:eastAsia="es-CR"/>
        </w:rPr>
        <w:t xml:space="preserve">niversidad </w:t>
      </w:r>
      <w:r w:rsidR="007B58EE">
        <w:rPr>
          <w:szCs w:val="24"/>
          <w:lang w:eastAsia="es-CR"/>
        </w:rPr>
        <w:t>N</w:t>
      </w:r>
      <w:r>
        <w:rPr>
          <w:szCs w:val="24"/>
          <w:lang w:eastAsia="es-CR"/>
        </w:rPr>
        <w:t>acional.</w:t>
      </w:r>
    </w:p>
    <w:p w:rsidR="00061017" w:rsidRDefault="00061017" w:rsidP="008E0A96">
      <w:pPr>
        <w:ind w:firstLine="708"/>
        <w:rPr>
          <w:szCs w:val="24"/>
          <w:lang w:eastAsia="es-CR"/>
        </w:rPr>
      </w:pPr>
    </w:p>
    <w:p w:rsidR="00F77D65" w:rsidRPr="00A50B51" w:rsidRDefault="00F77D65" w:rsidP="008E0A96">
      <w:pPr>
        <w:ind w:firstLine="708"/>
        <w:rPr>
          <w:szCs w:val="24"/>
          <w:lang w:eastAsia="es-CR"/>
        </w:rPr>
      </w:pPr>
      <w:r>
        <w:rPr>
          <w:szCs w:val="24"/>
          <w:lang w:eastAsia="es-CR"/>
        </w:rPr>
        <w:t xml:space="preserve">Finalmente, es importante mencionar que el cumplimiento de este objetivo permite a los ingenieros </w:t>
      </w:r>
      <w:r w:rsidR="00061017">
        <w:rPr>
          <w:szCs w:val="24"/>
          <w:lang w:eastAsia="es-CR"/>
        </w:rPr>
        <w:t xml:space="preserve">colocar </w:t>
      </w:r>
      <w:r>
        <w:rPr>
          <w:szCs w:val="24"/>
          <w:lang w:eastAsia="es-CR"/>
        </w:rPr>
        <w:t xml:space="preserve">la aplicación, para que pueda ser accedida por los usuarios de </w:t>
      </w:r>
      <w:r w:rsidR="007B58EE">
        <w:rPr>
          <w:szCs w:val="24"/>
          <w:lang w:eastAsia="es-CR"/>
        </w:rPr>
        <w:t>G</w:t>
      </w:r>
      <w:r>
        <w:rPr>
          <w:szCs w:val="24"/>
          <w:lang w:eastAsia="es-CR"/>
        </w:rPr>
        <w:t xml:space="preserve">oogle </w:t>
      </w:r>
      <w:r w:rsidR="007B58EE">
        <w:rPr>
          <w:szCs w:val="24"/>
          <w:lang w:eastAsia="es-CR"/>
        </w:rPr>
        <w:t>P</w:t>
      </w:r>
      <w:r>
        <w:rPr>
          <w:szCs w:val="24"/>
          <w:lang w:eastAsia="es-CR"/>
        </w:rPr>
        <w:t>lay y promovida por el patrocinador entre sus clientes.</w:t>
      </w:r>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488" w:name="_Toc39365607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488"/>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489" w:name="_Toc347566009"/>
    </w:p>
    <w:p w:rsidR="00E2576F" w:rsidRDefault="00E2576F" w:rsidP="00C46B2F">
      <w:pPr>
        <w:pPrChange w:id="490" w:author="Beto" w:date="2014-08-01T20:27:00Z">
          <w:pPr>
            <w:pStyle w:val="t1"/>
            <w:numPr>
              <w:numId w:val="0"/>
            </w:numPr>
            <w:ind w:firstLine="0"/>
          </w:pPr>
        </w:pPrChange>
      </w:pPr>
    </w:p>
    <w:p w:rsidR="00E2576F" w:rsidRDefault="00E2576F" w:rsidP="00C46B2F">
      <w:pPr>
        <w:pPrChange w:id="491" w:author="Beto" w:date="2014-08-01T20:27:00Z">
          <w:pPr>
            <w:pStyle w:val="t1"/>
            <w:numPr>
              <w:numId w:val="0"/>
            </w:numPr>
            <w:ind w:firstLine="0"/>
          </w:pPr>
        </w:pPrChange>
      </w:pPr>
    </w:p>
    <w:p w:rsidR="00E2576F" w:rsidRDefault="00E2576F" w:rsidP="00C46B2F">
      <w:pPr>
        <w:pPrChange w:id="492" w:author="Beto" w:date="2014-08-01T20:27:00Z">
          <w:pPr>
            <w:pStyle w:val="t1"/>
            <w:numPr>
              <w:numId w:val="0"/>
            </w:numPr>
            <w:ind w:firstLine="0"/>
          </w:pPr>
        </w:pPrChange>
      </w:pPr>
    </w:p>
    <w:p w:rsidR="00E2576F" w:rsidRDefault="00E2576F" w:rsidP="00C46B2F">
      <w:pPr>
        <w:pPrChange w:id="493" w:author="Beto" w:date="2014-08-01T20:27:00Z">
          <w:pPr>
            <w:pStyle w:val="t1"/>
            <w:numPr>
              <w:numId w:val="0"/>
            </w:numPr>
            <w:ind w:firstLine="0"/>
          </w:pPr>
        </w:pPrChange>
      </w:pPr>
    </w:p>
    <w:p w:rsidR="00E2576F" w:rsidRDefault="00E2576F" w:rsidP="00C46B2F">
      <w:pPr>
        <w:pPrChange w:id="494" w:author="Beto" w:date="2014-08-01T20:27:00Z">
          <w:pPr>
            <w:pStyle w:val="t1"/>
            <w:numPr>
              <w:numId w:val="0"/>
            </w:numPr>
            <w:ind w:firstLine="0"/>
          </w:pPr>
        </w:pPrChange>
      </w:pPr>
    </w:p>
    <w:p w:rsidR="00E2576F" w:rsidRDefault="00E2576F" w:rsidP="00C46B2F">
      <w:pPr>
        <w:pPrChange w:id="495" w:author="Beto" w:date="2014-08-01T20:27:00Z">
          <w:pPr>
            <w:pStyle w:val="t1"/>
            <w:numPr>
              <w:numId w:val="0"/>
            </w:numPr>
            <w:ind w:firstLine="0"/>
          </w:pPr>
        </w:pPrChange>
      </w:pPr>
    </w:p>
    <w:p w:rsidR="00E2576F" w:rsidRDefault="00E2576F" w:rsidP="00C46B2F">
      <w:pPr>
        <w:rPr>
          <w:ins w:id="496" w:author="Beto" w:date="2014-08-01T20:27:00Z"/>
        </w:rPr>
        <w:pPrChange w:id="497" w:author="Beto" w:date="2014-08-01T20:27:00Z">
          <w:pPr>
            <w:pStyle w:val="t1"/>
            <w:numPr>
              <w:numId w:val="0"/>
            </w:numPr>
            <w:ind w:firstLine="0"/>
          </w:pPr>
        </w:pPrChange>
      </w:pPr>
    </w:p>
    <w:p w:rsidR="00C46B2F" w:rsidRDefault="00C46B2F" w:rsidP="00C46B2F">
      <w:pPr>
        <w:rPr>
          <w:ins w:id="498" w:author="Beto" w:date="2014-08-01T20:27:00Z"/>
        </w:rPr>
        <w:pPrChange w:id="499" w:author="Beto" w:date="2014-08-01T20:27:00Z">
          <w:pPr>
            <w:pStyle w:val="t1"/>
            <w:numPr>
              <w:numId w:val="0"/>
            </w:numPr>
            <w:ind w:firstLine="0"/>
          </w:pPr>
        </w:pPrChange>
      </w:pPr>
    </w:p>
    <w:p w:rsidR="00C46B2F" w:rsidRDefault="00C46B2F" w:rsidP="00C46B2F">
      <w:pPr>
        <w:rPr>
          <w:ins w:id="500" w:author="Beto" w:date="2014-08-01T20:27:00Z"/>
        </w:rPr>
        <w:pPrChange w:id="501" w:author="Beto" w:date="2014-08-01T20:27:00Z">
          <w:pPr>
            <w:pStyle w:val="t1"/>
            <w:numPr>
              <w:numId w:val="0"/>
            </w:numPr>
            <w:ind w:firstLine="0"/>
          </w:pPr>
        </w:pPrChange>
      </w:pPr>
    </w:p>
    <w:p w:rsidR="00C46B2F" w:rsidRDefault="00C46B2F" w:rsidP="00C46B2F">
      <w:pPr>
        <w:rPr>
          <w:ins w:id="502" w:author="Beto" w:date="2014-08-01T20:27:00Z"/>
        </w:rPr>
        <w:pPrChange w:id="503" w:author="Beto" w:date="2014-08-01T20:27:00Z">
          <w:pPr>
            <w:pStyle w:val="t1"/>
            <w:numPr>
              <w:numId w:val="0"/>
            </w:numPr>
            <w:ind w:firstLine="0"/>
          </w:pPr>
        </w:pPrChange>
      </w:pPr>
    </w:p>
    <w:p w:rsidR="00C46B2F" w:rsidRDefault="00C46B2F" w:rsidP="00C46B2F">
      <w:pPr>
        <w:rPr>
          <w:ins w:id="504" w:author="Beto" w:date="2014-08-01T20:27:00Z"/>
        </w:rPr>
        <w:pPrChange w:id="505" w:author="Beto" w:date="2014-08-01T20:27:00Z">
          <w:pPr>
            <w:pStyle w:val="t1"/>
            <w:numPr>
              <w:numId w:val="0"/>
            </w:numPr>
            <w:ind w:firstLine="0"/>
          </w:pPr>
        </w:pPrChange>
      </w:pPr>
    </w:p>
    <w:p w:rsidR="00C46B2F" w:rsidRDefault="00C46B2F" w:rsidP="00C46B2F">
      <w:pPr>
        <w:rPr>
          <w:ins w:id="506" w:author="Beto" w:date="2014-08-01T20:27:00Z"/>
        </w:rPr>
        <w:pPrChange w:id="507" w:author="Beto" w:date="2014-08-01T20:27:00Z">
          <w:pPr>
            <w:pStyle w:val="t1"/>
            <w:numPr>
              <w:numId w:val="0"/>
            </w:numPr>
            <w:ind w:firstLine="0"/>
          </w:pPr>
        </w:pPrChange>
      </w:pPr>
    </w:p>
    <w:p w:rsidR="00C46B2F" w:rsidRDefault="00C46B2F" w:rsidP="00C46B2F">
      <w:pPr>
        <w:rPr>
          <w:ins w:id="508" w:author="Beto" w:date="2014-08-01T20:27:00Z"/>
        </w:rPr>
        <w:pPrChange w:id="509" w:author="Beto" w:date="2014-08-01T20:27:00Z">
          <w:pPr>
            <w:pStyle w:val="t1"/>
            <w:numPr>
              <w:numId w:val="0"/>
            </w:numPr>
            <w:ind w:firstLine="0"/>
          </w:pPr>
        </w:pPrChange>
      </w:pPr>
    </w:p>
    <w:p w:rsidR="00C46B2F" w:rsidRDefault="00C46B2F" w:rsidP="00C46B2F">
      <w:pPr>
        <w:pPrChange w:id="510" w:author="Beto" w:date="2014-08-01T20:27:00Z">
          <w:pPr>
            <w:pStyle w:val="t1"/>
            <w:numPr>
              <w:numId w:val="0"/>
            </w:numPr>
            <w:ind w:firstLine="0"/>
          </w:pPr>
        </w:pPrChange>
      </w:pPr>
    </w:p>
    <w:p w:rsidR="00E2576F" w:rsidRDefault="00AD0B2F" w:rsidP="008E0A96">
      <w:pPr>
        <w:pStyle w:val="t1"/>
      </w:pPr>
      <w:bookmarkStart w:id="511" w:name="_Toc393656041"/>
      <w:r w:rsidRPr="00E2576F">
        <w:t xml:space="preserve">CAPÍTULO </w:t>
      </w:r>
      <w:bookmarkEnd w:id="489"/>
      <w:r w:rsidR="00091926" w:rsidRPr="00E2576F">
        <w:t>V</w:t>
      </w:r>
      <w:r w:rsidR="00E2576F">
        <w:t xml:space="preserve"> – Conclusiones y recomendaciones</w:t>
      </w:r>
      <w:bookmarkEnd w:id="51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12" w:name="_Toc347566010"/>
      <w:bookmarkStart w:id="513" w:name="_Toc393656042"/>
      <w:r w:rsidRPr="00A50B51">
        <w:rPr>
          <w:sz w:val="24"/>
          <w:szCs w:val="24"/>
        </w:rPr>
        <w:lastRenderedPageBreak/>
        <w:t>Conclusiones y Recomendaciones</w:t>
      </w:r>
      <w:bookmarkEnd w:id="512"/>
      <w:bookmarkEnd w:id="513"/>
    </w:p>
    <w:p w:rsidR="004E63D2" w:rsidRPr="00A50B51" w:rsidRDefault="00AD0B2F" w:rsidP="008E0A96">
      <w:pPr>
        <w:pStyle w:val="13"/>
        <w:tabs>
          <w:tab w:val="left" w:pos="1134"/>
        </w:tabs>
        <w:rPr>
          <w:rFonts w:cs="Times New Roman"/>
          <w:szCs w:val="24"/>
        </w:rPr>
      </w:pPr>
      <w:bookmarkStart w:id="514" w:name="_Toc347566011"/>
      <w:bookmarkStart w:id="515" w:name="_Toc393656043"/>
      <w:r w:rsidRPr="00A50B51">
        <w:rPr>
          <w:rFonts w:cs="Times New Roman"/>
          <w:szCs w:val="24"/>
        </w:rPr>
        <w:t>Conclusiones</w:t>
      </w:r>
      <w:bookmarkStart w:id="516" w:name="_Toc384670859"/>
      <w:bookmarkEnd w:id="514"/>
      <w:bookmarkEnd w:id="515"/>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r w:rsidR="004C0D76" w:rsidRPr="00A50B51">
        <w:rPr>
          <w:lang w:eastAsia="es-CR"/>
        </w:rPr>
        <w:t>permite acercar a los pacientes con</w:t>
      </w:r>
      <w:r w:rsidRPr="00A50B51">
        <w:rPr>
          <w:lang w:eastAsia="es-CR"/>
        </w:rPr>
        <w:t xml:space="preserve"> la clínica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516"/>
    </w:p>
    <w:p w:rsidR="003B1E10" w:rsidRPr="00A50B51" w:rsidRDefault="003B1E10" w:rsidP="001D22BA">
      <w:pPr>
        <w:pStyle w:val="ListParagraph"/>
        <w:numPr>
          <w:ilvl w:val="0"/>
          <w:numId w:val="26"/>
        </w:numPr>
        <w:rPr>
          <w:lang w:eastAsia="es-CR"/>
        </w:rPr>
      </w:pPr>
      <w:bookmarkStart w:id="517"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517"/>
      <w:r w:rsidR="00B4508E" w:rsidRPr="00A50B51">
        <w:rPr>
          <w:lang w:eastAsia="es-CR"/>
        </w:rPr>
        <w:t>.</w:t>
      </w:r>
    </w:p>
    <w:p w:rsidR="004C0D76" w:rsidRPr="00A50B51" w:rsidRDefault="004C0D76" w:rsidP="001D22BA">
      <w:pPr>
        <w:pStyle w:val="ListParagraph"/>
        <w:numPr>
          <w:ilvl w:val="0"/>
          <w:numId w:val="26"/>
        </w:numPr>
        <w:rPr>
          <w:lang w:eastAsia="es-CR"/>
        </w:rPr>
      </w:pPr>
      <w:r w:rsidRPr="00A50B51">
        <w:rPr>
          <w:lang w:eastAsia="es-CR"/>
        </w:rPr>
        <w:t>Es importante destacar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ins w:id="518" w:author="Personal" w:date="2014-07-27T17:03:00Z"/>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061017" w:rsidRPr="00061017" w:rsidRDefault="00061017" w:rsidP="00061017">
      <w:pPr>
        <w:pStyle w:val="ListParagraph"/>
        <w:numPr>
          <w:ilvl w:val="0"/>
          <w:numId w:val="26"/>
        </w:numPr>
        <w:rPr>
          <w:ins w:id="519" w:author="Personal" w:date="2014-07-27T17:03:00Z"/>
          <w:lang w:eastAsia="es-CR"/>
        </w:rPr>
      </w:pPr>
      <w:ins w:id="520" w:author="Personal" w:date="2014-07-27T17:03:00Z">
        <w:r w:rsidRPr="00061017">
          <w:rPr>
            <w:lang w:eastAsia="es-CR"/>
          </w:rPr>
          <w:t>El aplicativo es creado para una población específica y contribuye en temas de desplazamiento, tiempo y economía, generando altas posibilidades de que finalmente los usuarios contacten o puedan ser contactados por los especialistas.</w:t>
        </w:r>
      </w:ins>
    </w:p>
    <w:p w:rsidR="00061017" w:rsidRPr="00A50B51" w:rsidRDefault="00061017" w:rsidP="001D22BA">
      <w:pPr>
        <w:pStyle w:val="ListParagraph"/>
        <w:numPr>
          <w:ilvl w:val="0"/>
          <w:numId w:val="26"/>
        </w:numPr>
        <w:rPr>
          <w:lang w:eastAsia="es-CR"/>
        </w:rPr>
      </w:pP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521" w:name="_Toc347566012"/>
      <w:bookmarkStart w:id="522" w:name="_Toc393656044"/>
      <w:r w:rsidRPr="00A50B51">
        <w:rPr>
          <w:rFonts w:cs="Times New Roman"/>
          <w:szCs w:val="24"/>
        </w:rPr>
        <w:t>Recomendaciones</w:t>
      </w:r>
      <w:bookmarkEnd w:id="521"/>
      <w:r w:rsidR="00236590" w:rsidRPr="00A50B51">
        <w:rPr>
          <w:rFonts w:cs="Times New Roman"/>
          <w:szCs w:val="24"/>
        </w:rPr>
        <w:t>.</w:t>
      </w:r>
      <w:bookmarkEnd w:id="522"/>
    </w:p>
    <w:p w:rsidR="003B1E10" w:rsidRPr="00A50B51" w:rsidRDefault="003B1E10" w:rsidP="001D22BA">
      <w:pPr>
        <w:pStyle w:val="ListParagraph"/>
        <w:numPr>
          <w:ilvl w:val="0"/>
          <w:numId w:val="27"/>
        </w:numPr>
        <w:rPr>
          <w:lang w:eastAsia="es-CR"/>
        </w:rPr>
      </w:pPr>
      <w:bookmarkStart w:id="523" w:name="_Toc384670862"/>
      <w:r w:rsidRPr="00A50B51">
        <w:rPr>
          <w:lang w:eastAsia="es-CR"/>
        </w:rPr>
        <w:t>Audinsa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523"/>
    </w:p>
    <w:p w:rsidR="003B1E10" w:rsidRPr="00A50B51" w:rsidRDefault="003B1E10" w:rsidP="001D22BA">
      <w:pPr>
        <w:pStyle w:val="ListParagraph"/>
        <w:numPr>
          <w:ilvl w:val="0"/>
          <w:numId w:val="27"/>
        </w:numPr>
        <w:rPr>
          <w:lang w:eastAsia="es-CR"/>
        </w:rPr>
      </w:pPr>
      <w:bookmarkStart w:id="524" w:name="_Toc384670863"/>
      <w:r w:rsidRPr="00A50B51">
        <w:rPr>
          <w:lang w:eastAsia="es-CR"/>
        </w:rPr>
        <w:t xml:space="preserve">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w:t>
      </w:r>
      <w:r w:rsidRPr="00A50B51">
        <w:rPr>
          <w:lang w:eastAsia="es-CR"/>
        </w:rPr>
        <w:lastRenderedPageBreak/>
        <w:t>usuario solicitar unos ajustes a los profesionales que mejor le parezcan en caso de que desee obtener estos datos desde su página web o de algún otro medio.</w:t>
      </w:r>
      <w:bookmarkEnd w:id="524"/>
    </w:p>
    <w:p w:rsidR="003B1E10" w:rsidRPr="00A50B51" w:rsidRDefault="003B1E10" w:rsidP="001D22BA">
      <w:pPr>
        <w:pStyle w:val="ListParagraph"/>
        <w:numPr>
          <w:ilvl w:val="0"/>
          <w:numId w:val="27"/>
        </w:numPr>
        <w:rPr>
          <w:lang w:eastAsia="es-CR"/>
        </w:rPr>
      </w:pPr>
      <w:bookmarkStart w:id="525"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525"/>
    </w:p>
    <w:p w:rsidR="003B1E10" w:rsidRPr="00A50B51" w:rsidRDefault="003B1E10" w:rsidP="001D22BA">
      <w:pPr>
        <w:pStyle w:val="ListParagraph"/>
        <w:numPr>
          <w:ilvl w:val="0"/>
          <w:numId w:val="27"/>
        </w:numPr>
        <w:rPr>
          <w:lang w:eastAsia="es-CR"/>
        </w:rPr>
      </w:pPr>
      <w:bookmarkStart w:id="526"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527" w:name="_Toc384670866"/>
      <w:bookmarkEnd w:id="526"/>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527"/>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w:t>
      </w:r>
      <w:r>
        <w:rPr>
          <w:lang w:eastAsia="es-CR"/>
        </w:rPr>
        <w:t>ra el objetivo de este proyecto</w:t>
      </w:r>
      <w:ins w:id="528" w:author="Personal" w:date="2014-07-27T17:03:00Z">
        <w:r>
          <w:rPr>
            <w:lang w:eastAsia="es-CR"/>
          </w:rPr>
          <w:t>.</w:t>
        </w:r>
      </w:ins>
    </w:p>
    <w:p w:rsidR="00061017" w:rsidRDefault="00061017" w:rsidP="001D22BA">
      <w:pPr>
        <w:pStyle w:val="ListParagraph"/>
        <w:numPr>
          <w:ilvl w:val="0"/>
          <w:numId w:val="27"/>
        </w:numPr>
        <w:rPr>
          <w:lang w:eastAsia="es-CR"/>
        </w:rPr>
      </w:pPr>
      <w:r>
        <w:rPr>
          <w:lang w:eastAsia="es-CR"/>
        </w:rPr>
        <w:t>La empresa debe de considerar crear formas de evaluar la información que reciba, con el fin de realizar estudios que permitan indagar acerca de los padecimientos de los costarricenses.</w:t>
      </w:r>
    </w:p>
    <w:p w:rsidR="00E2576F" w:rsidRDefault="00061017" w:rsidP="001D22BA">
      <w:pPr>
        <w:pStyle w:val="ListParagraph"/>
        <w:numPr>
          <w:ilvl w:val="0"/>
          <w:numId w:val="27"/>
        </w:numPr>
        <w:rPr>
          <w:lang w:eastAsia="es-CR"/>
        </w:rPr>
      </w:pPr>
      <w:r>
        <w:rPr>
          <w:lang w:eastAsia="es-CR"/>
        </w:rPr>
        <w:t>Se recomienda brindar a los clientes de Audinsa la posibilidad de enviar sugerencias a la clínica, acerca de la aplicación creada.</w:t>
      </w:r>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529"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C46B2F">
          <w:pPr>
            <w:pPrChange w:id="530" w:author="Beto" w:date="2014-08-01T20:27:00Z">
              <w:pPr>
                <w:pStyle w:val="t1"/>
                <w:numPr>
                  <w:numId w:val="0"/>
                </w:numPr>
                <w:ind w:firstLine="0"/>
              </w:pPr>
            </w:pPrChange>
          </w:pPr>
        </w:p>
        <w:p w:rsidR="00E2576F" w:rsidRPr="00E2576F" w:rsidRDefault="00E2576F" w:rsidP="00C46B2F">
          <w:pPr>
            <w:pPrChange w:id="531" w:author="Beto" w:date="2014-08-01T20:27:00Z">
              <w:pPr>
                <w:pStyle w:val="t1"/>
                <w:numPr>
                  <w:numId w:val="0"/>
                </w:numPr>
                <w:ind w:firstLine="0"/>
              </w:pPr>
            </w:pPrChange>
          </w:pPr>
        </w:p>
        <w:p w:rsidR="00E2576F" w:rsidRPr="00E2576F" w:rsidRDefault="00E2576F" w:rsidP="00C46B2F">
          <w:pPr>
            <w:pPrChange w:id="532" w:author="Beto" w:date="2014-08-01T20:27:00Z">
              <w:pPr>
                <w:pStyle w:val="t1"/>
                <w:numPr>
                  <w:numId w:val="0"/>
                </w:numPr>
                <w:ind w:firstLine="0"/>
              </w:pPr>
            </w:pPrChange>
          </w:pPr>
        </w:p>
        <w:p w:rsidR="00E2576F" w:rsidRPr="00E2576F" w:rsidRDefault="00E2576F" w:rsidP="00C46B2F">
          <w:pPr>
            <w:pPrChange w:id="533" w:author="Beto" w:date="2014-08-01T20:27:00Z">
              <w:pPr>
                <w:pStyle w:val="t1"/>
                <w:numPr>
                  <w:numId w:val="0"/>
                </w:numPr>
                <w:ind w:firstLine="0"/>
              </w:pPr>
            </w:pPrChange>
          </w:pPr>
        </w:p>
        <w:p w:rsidR="00E2576F" w:rsidRPr="00E2576F" w:rsidRDefault="00E2576F" w:rsidP="00C46B2F">
          <w:pPr>
            <w:pPrChange w:id="534" w:author="Beto" w:date="2014-08-01T20:27:00Z">
              <w:pPr>
                <w:pStyle w:val="t1"/>
                <w:numPr>
                  <w:numId w:val="0"/>
                </w:numPr>
                <w:ind w:firstLine="0"/>
              </w:pPr>
            </w:pPrChange>
          </w:pPr>
        </w:p>
        <w:p w:rsidR="00E2576F" w:rsidRPr="00E2576F" w:rsidRDefault="00E2576F" w:rsidP="00C46B2F">
          <w:pPr>
            <w:pPrChange w:id="535" w:author="Beto" w:date="2014-08-01T20:27:00Z">
              <w:pPr>
                <w:pStyle w:val="t1"/>
                <w:numPr>
                  <w:numId w:val="0"/>
                </w:numPr>
                <w:ind w:firstLine="0"/>
              </w:pPr>
            </w:pPrChange>
          </w:pPr>
        </w:p>
        <w:p w:rsidR="00E2576F" w:rsidRDefault="00E2576F" w:rsidP="00C46B2F">
          <w:pPr>
            <w:rPr>
              <w:ins w:id="536" w:author="Beto" w:date="2014-08-01T20:27:00Z"/>
            </w:rPr>
            <w:pPrChange w:id="537" w:author="Beto" w:date="2014-08-01T20:27:00Z">
              <w:pPr>
                <w:pStyle w:val="t1"/>
                <w:numPr>
                  <w:numId w:val="0"/>
                </w:numPr>
                <w:ind w:firstLine="0"/>
              </w:pPr>
            </w:pPrChange>
          </w:pPr>
        </w:p>
        <w:p w:rsidR="00C46B2F" w:rsidRDefault="00C46B2F" w:rsidP="00C46B2F">
          <w:pPr>
            <w:rPr>
              <w:ins w:id="538" w:author="Beto" w:date="2014-08-01T20:27:00Z"/>
            </w:rPr>
            <w:pPrChange w:id="539" w:author="Beto" w:date="2014-08-01T20:27:00Z">
              <w:pPr>
                <w:pStyle w:val="t1"/>
                <w:numPr>
                  <w:numId w:val="0"/>
                </w:numPr>
                <w:ind w:firstLine="0"/>
              </w:pPr>
            </w:pPrChange>
          </w:pPr>
        </w:p>
        <w:p w:rsidR="00C46B2F" w:rsidRDefault="00C46B2F" w:rsidP="00C46B2F">
          <w:pPr>
            <w:rPr>
              <w:ins w:id="540" w:author="Beto" w:date="2014-08-01T20:27:00Z"/>
            </w:rPr>
            <w:pPrChange w:id="541" w:author="Beto" w:date="2014-08-01T20:27:00Z">
              <w:pPr>
                <w:pStyle w:val="t1"/>
                <w:numPr>
                  <w:numId w:val="0"/>
                </w:numPr>
                <w:ind w:firstLine="0"/>
              </w:pPr>
            </w:pPrChange>
          </w:pPr>
        </w:p>
        <w:p w:rsidR="00C46B2F" w:rsidRDefault="00C46B2F" w:rsidP="00C46B2F">
          <w:pPr>
            <w:rPr>
              <w:ins w:id="542" w:author="Beto" w:date="2014-08-01T20:27:00Z"/>
            </w:rPr>
            <w:pPrChange w:id="543" w:author="Beto" w:date="2014-08-01T20:27:00Z">
              <w:pPr>
                <w:pStyle w:val="t1"/>
                <w:numPr>
                  <w:numId w:val="0"/>
                </w:numPr>
                <w:ind w:firstLine="0"/>
              </w:pPr>
            </w:pPrChange>
          </w:pPr>
        </w:p>
        <w:p w:rsidR="00C46B2F" w:rsidRDefault="00C46B2F" w:rsidP="00C46B2F">
          <w:pPr>
            <w:rPr>
              <w:ins w:id="544" w:author="Beto" w:date="2014-08-01T20:27:00Z"/>
            </w:rPr>
            <w:pPrChange w:id="545" w:author="Beto" w:date="2014-08-01T20:27:00Z">
              <w:pPr>
                <w:pStyle w:val="t1"/>
                <w:numPr>
                  <w:numId w:val="0"/>
                </w:numPr>
                <w:ind w:firstLine="0"/>
              </w:pPr>
            </w:pPrChange>
          </w:pPr>
        </w:p>
        <w:p w:rsidR="00C46B2F" w:rsidRDefault="00C46B2F" w:rsidP="00C46B2F">
          <w:pPr>
            <w:rPr>
              <w:ins w:id="546" w:author="Beto" w:date="2014-08-01T20:27:00Z"/>
            </w:rPr>
            <w:pPrChange w:id="547" w:author="Beto" w:date="2014-08-01T20:27:00Z">
              <w:pPr>
                <w:pStyle w:val="t1"/>
                <w:numPr>
                  <w:numId w:val="0"/>
                </w:numPr>
                <w:ind w:firstLine="0"/>
              </w:pPr>
            </w:pPrChange>
          </w:pPr>
        </w:p>
        <w:p w:rsidR="00C46B2F" w:rsidRDefault="00C46B2F" w:rsidP="00C46B2F">
          <w:pPr>
            <w:rPr>
              <w:ins w:id="548" w:author="Beto" w:date="2014-08-01T20:27:00Z"/>
            </w:rPr>
            <w:pPrChange w:id="549" w:author="Beto" w:date="2014-08-01T20:27:00Z">
              <w:pPr>
                <w:pStyle w:val="t1"/>
                <w:numPr>
                  <w:numId w:val="0"/>
                </w:numPr>
                <w:ind w:firstLine="0"/>
              </w:pPr>
            </w:pPrChange>
          </w:pPr>
        </w:p>
        <w:p w:rsidR="00C46B2F" w:rsidRPr="00E2576F" w:rsidRDefault="00C46B2F" w:rsidP="00C46B2F">
          <w:pPr>
            <w:pPrChange w:id="550" w:author="Beto" w:date="2014-08-01T20:27:00Z">
              <w:pPr>
                <w:pStyle w:val="t1"/>
                <w:numPr>
                  <w:numId w:val="0"/>
                </w:numPr>
                <w:ind w:firstLine="0"/>
              </w:pPr>
            </w:pPrChange>
          </w:pPr>
        </w:p>
        <w:p w:rsidR="00E2576F" w:rsidRPr="00E2576F" w:rsidRDefault="00C83970" w:rsidP="008E0A96">
          <w:pPr>
            <w:pStyle w:val="t1"/>
            <w:rPr>
              <w:color w:val="000000" w:themeColor="text1"/>
            </w:rPr>
          </w:pPr>
          <w:bookmarkStart w:id="551"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529"/>
          <w:bookmarkEnd w:id="551"/>
          <w:r w:rsidR="00E2576F" w:rsidRPr="00E2576F">
            <w:rPr>
              <w:color w:val="000000" w:themeColor="text1"/>
            </w:rPr>
            <w:br w:type="page"/>
          </w:r>
        </w:p>
        <w:sdt>
          <w:sdtPr>
            <w:rPr>
              <w:szCs w:val="24"/>
            </w:rPr>
            <w:id w:val="111145805"/>
            <w:bibliography/>
          </w:sdtPr>
          <w:sdtContent>
            <w:p w:rsidR="00E2576F" w:rsidRDefault="004D1EA8"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4D1EA8"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552" w:name="_Toc347566014"/>
    </w:p>
    <w:p w:rsidR="00E2576F" w:rsidRDefault="00E2576F" w:rsidP="00C46B2F">
      <w:pPr>
        <w:pPrChange w:id="553" w:author="Beto" w:date="2014-08-01T20:27:00Z">
          <w:pPr>
            <w:pStyle w:val="t1"/>
            <w:numPr>
              <w:numId w:val="0"/>
            </w:numPr>
            <w:ind w:firstLine="0"/>
          </w:pPr>
        </w:pPrChange>
      </w:pPr>
    </w:p>
    <w:p w:rsidR="00E2576F" w:rsidRDefault="00E2576F" w:rsidP="00C46B2F">
      <w:pPr>
        <w:pPrChange w:id="554" w:author="Beto" w:date="2014-08-01T20:27:00Z">
          <w:pPr>
            <w:pStyle w:val="t1"/>
            <w:numPr>
              <w:numId w:val="0"/>
            </w:numPr>
            <w:ind w:firstLine="0"/>
          </w:pPr>
        </w:pPrChange>
      </w:pPr>
    </w:p>
    <w:p w:rsidR="00E2576F" w:rsidRDefault="00E2576F" w:rsidP="00C46B2F">
      <w:pPr>
        <w:pPrChange w:id="555" w:author="Beto" w:date="2014-08-01T20:27:00Z">
          <w:pPr>
            <w:pStyle w:val="t1"/>
            <w:numPr>
              <w:numId w:val="0"/>
            </w:numPr>
            <w:ind w:firstLine="0"/>
          </w:pPr>
        </w:pPrChange>
      </w:pPr>
    </w:p>
    <w:p w:rsidR="00E2576F" w:rsidRDefault="00E2576F" w:rsidP="00C46B2F">
      <w:pPr>
        <w:pPrChange w:id="556" w:author="Beto" w:date="2014-08-01T20:27:00Z">
          <w:pPr>
            <w:pStyle w:val="t1"/>
            <w:numPr>
              <w:numId w:val="0"/>
            </w:numPr>
            <w:ind w:firstLine="0"/>
          </w:pPr>
        </w:pPrChange>
      </w:pPr>
    </w:p>
    <w:p w:rsidR="00E2576F" w:rsidRDefault="00E2576F" w:rsidP="00C46B2F">
      <w:pPr>
        <w:pPrChange w:id="557" w:author="Beto" w:date="2014-08-01T20:27:00Z">
          <w:pPr>
            <w:pStyle w:val="t1"/>
            <w:numPr>
              <w:numId w:val="0"/>
            </w:numPr>
            <w:ind w:firstLine="0"/>
          </w:pPr>
        </w:pPrChange>
      </w:pPr>
    </w:p>
    <w:p w:rsidR="00E2576F" w:rsidRDefault="00E2576F" w:rsidP="00C46B2F">
      <w:pPr>
        <w:pPrChange w:id="558" w:author="Beto" w:date="2014-08-01T20:27:00Z">
          <w:pPr>
            <w:pStyle w:val="t1"/>
            <w:numPr>
              <w:numId w:val="0"/>
            </w:numPr>
            <w:ind w:firstLine="0"/>
          </w:pPr>
        </w:pPrChange>
      </w:pPr>
    </w:p>
    <w:p w:rsidR="00E2576F" w:rsidRDefault="00E2576F" w:rsidP="00C46B2F">
      <w:pPr>
        <w:rPr>
          <w:ins w:id="559" w:author="Beto" w:date="2014-08-01T20:27:00Z"/>
        </w:rPr>
        <w:pPrChange w:id="560" w:author="Beto" w:date="2014-08-01T20:27:00Z">
          <w:pPr>
            <w:pStyle w:val="t1"/>
            <w:numPr>
              <w:numId w:val="0"/>
            </w:numPr>
            <w:ind w:firstLine="0"/>
          </w:pPr>
        </w:pPrChange>
      </w:pPr>
    </w:p>
    <w:p w:rsidR="00C46B2F" w:rsidRDefault="00C46B2F" w:rsidP="00C46B2F">
      <w:pPr>
        <w:rPr>
          <w:ins w:id="561" w:author="Beto" w:date="2014-08-01T20:27:00Z"/>
        </w:rPr>
        <w:pPrChange w:id="562" w:author="Beto" w:date="2014-08-01T20:27:00Z">
          <w:pPr>
            <w:pStyle w:val="t1"/>
            <w:numPr>
              <w:numId w:val="0"/>
            </w:numPr>
            <w:ind w:firstLine="0"/>
          </w:pPr>
        </w:pPrChange>
      </w:pPr>
    </w:p>
    <w:p w:rsidR="00C46B2F" w:rsidRDefault="00C46B2F" w:rsidP="00C46B2F">
      <w:pPr>
        <w:rPr>
          <w:ins w:id="563" w:author="Beto" w:date="2014-08-01T20:27:00Z"/>
        </w:rPr>
        <w:pPrChange w:id="564" w:author="Beto" w:date="2014-08-01T20:27:00Z">
          <w:pPr>
            <w:pStyle w:val="t1"/>
            <w:numPr>
              <w:numId w:val="0"/>
            </w:numPr>
            <w:ind w:firstLine="0"/>
          </w:pPr>
        </w:pPrChange>
      </w:pPr>
    </w:p>
    <w:p w:rsidR="00C46B2F" w:rsidRDefault="00C46B2F" w:rsidP="00C46B2F">
      <w:pPr>
        <w:rPr>
          <w:ins w:id="565" w:author="Beto" w:date="2014-08-01T20:27:00Z"/>
        </w:rPr>
        <w:pPrChange w:id="566" w:author="Beto" w:date="2014-08-01T20:27:00Z">
          <w:pPr>
            <w:pStyle w:val="t1"/>
            <w:numPr>
              <w:numId w:val="0"/>
            </w:numPr>
            <w:ind w:firstLine="0"/>
          </w:pPr>
        </w:pPrChange>
      </w:pPr>
    </w:p>
    <w:p w:rsidR="00C46B2F" w:rsidRDefault="00C46B2F" w:rsidP="00C46B2F">
      <w:pPr>
        <w:rPr>
          <w:ins w:id="567" w:author="Beto" w:date="2014-08-01T20:27:00Z"/>
        </w:rPr>
        <w:pPrChange w:id="568" w:author="Beto" w:date="2014-08-01T20:27:00Z">
          <w:pPr>
            <w:pStyle w:val="t1"/>
            <w:numPr>
              <w:numId w:val="0"/>
            </w:numPr>
            <w:ind w:firstLine="0"/>
          </w:pPr>
        </w:pPrChange>
      </w:pPr>
    </w:p>
    <w:p w:rsidR="00C46B2F" w:rsidRDefault="00C46B2F" w:rsidP="00C46B2F">
      <w:pPr>
        <w:rPr>
          <w:ins w:id="569" w:author="Beto" w:date="2014-08-01T20:27:00Z"/>
        </w:rPr>
        <w:pPrChange w:id="570" w:author="Beto" w:date="2014-08-01T20:27:00Z">
          <w:pPr>
            <w:pStyle w:val="t1"/>
            <w:numPr>
              <w:numId w:val="0"/>
            </w:numPr>
            <w:ind w:firstLine="0"/>
          </w:pPr>
        </w:pPrChange>
      </w:pPr>
    </w:p>
    <w:p w:rsidR="00C46B2F" w:rsidRDefault="00C46B2F" w:rsidP="00C46B2F">
      <w:pPr>
        <w:rPr>
          <w:ins w:id="571" w:author="Beto" w:date="2014-08-01T20:27:00Z"/>
        </w:rPr>
        <w:pPrChange w:id="572" w:author="Beto" w:date="2014-08-01T20:27:00Z">
          <w:pPr>
            <w:pStyle w:val="t1"/>
            <w:numPr>
              <w:numId w:val="0"/>
            </w:numPr>
            <w:ind w:firstLine="0"/>
          </w:pPr>
        </w:pPrChange>
      </w:pPr>
    </w:p>
    <w:p w:rsidR="00C46B2F" w:rsidRDefault="00C46B2F" w:rsidP="00C46B2F">
      <w:pPr>
        <w:pPrChange w:id="573" w:author="Beto" w:date="2014-08-01T20:27:00Z">
          <w:pPr>
            <w:pStyle w:val="t1"/>
            <w:numPr>
              <w:numId w:val="0"/>
            </w:numPr>
            <w:ind w:firstLine="0"/>
          </w:pPr>
        </w:pPrChange>
      </w:pPr>
    </w:p>
    <w:p w:rsidR="00E2576F" w:rsidRDefault="00AD0B2F" w:rsidP="008E0A96">
      <w:pPr>
        <w:pStyle w:val="t1"/>
      </w:pPr>
      <w:bookmarkStart w:id="574" w:name="_Toc393656046"/>
      <w:r w:rsidRPr="00E2576F">
        <w:t>Anexos</w:t>
      </w:r>
      <w:bookmarkEnd w:id="552"/>
      <w:bookmarkEnd w:id="57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575" w:name="_Toc347566015"/>
      <w:bookmarkStart w:id="576" w:name="_Toc393656047"/>
      <w:r w:rsidRPr="00A50B51">
        <w:rPr>
          <w:sz w:val="24"/>
          <w:szCs w:val="24"/>
        </w:rPr>
        <w:lastRenderedPageBreak/>
        <w:t>Carta de aceptación de tutor</w:t>
      </w:r>
      <w:bookmarkEnd w:id="575"/>
      <w:bookmarkEnd w:id="576"/>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577" w:name="_Toc347566016"/>
      <w:bookmarkStart w:id="578" w:name="_Toc393656048"/>
      <w:r w:rsidRPr="00A50B51">
        <w:rPr>
          <w:sz w:val="24"/>
          <w:szCs w:val="24"/>
        </w:rPr>
        <w:lastRenderedPageBreak/>
        <w:t>Carta de apoyo de la empresa</w:t>
      </w:r>
      <w:bookmarkEnd w:id="577"/>
      <w:bookmarkEnd w:id="578"/>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579" w:name="_Toc393656049"/>
      <w:r w:rsidRPr="00A50B51">
        <w:rPr>
          <w:sz w:val="24"/>
          <w:szCs w:val="24"/>
        </w:rPr>
        <w:lastRenderedPageBreak/>
        <w:t>Carta de revisión del filólogo</w:t>
      </w:r>
      <w:bookmarkEnd w:id="579"/>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580" w:name="_Toc393656050"/>
      <w:r w:rsidRPr="00A50B51">
        <w:rPr>
          <w:sz w:val="24"/>
          <w:szCs w:val="24"/>
        </w:rPr>
        <w:lastRenderedPageBreak/>
        <w:t>Declaración jurada de no plagio</w:t>
      </w:r>
      <w:bookmarkEnd w:id="580"/>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ins w:id="581" w:author="Beto" w:date="2014-08-02T10:29:00Z"/>
          <w:sz w:val="24"/>
          <w:szCs w:val="24"/>
        </w:rPr>
      </w:pPr>
      <w:bookmarkStart w:id="582" w:name="_Toc393656051"/>
      <w:bookmarkStart w:id="583" w:name="_Ref385187690"/>
      <w:bookmarkStart w:id="584" w:name="_Toc347566017"/>
      <w:bookmarkStart w:id="585" w:name="_Ref394738981"/>
      <w:ins w:id="586" w:author="Beto" w:date="2014-08-02T10:27:00Z">
        <w:r>
          <w:rPr>
            <w:sz w:val="24"/>
            <w:szCs w:val="24"/>
          </w:rPr>
          <w:lastRenderedPageBreak/>
          <w:t>Razones de la creaci</w:t>
        </w:r>
      </w:ins>
      <w:ins w:id="587" w:author="Beto" w:date="2014-08-02T10:28:00Z">
        <w:r>
          <w:rPr>
            <w:sz w:val="24"/>
            <w:szCs w:val="24"/>
          </w:rPr>
          <w:t xml:space="preserve">ón de la aplicación móvil </w:t>
        </w:r>
        <w:proofErr w:type="spellStart"/>
        <w:r>
          <w:rPr>
            <w:sz w:val="24"/>
            <w:szCs w:val="24"/>
          </w:rPr>
          <w:t>Audinsa</w:t>
        </w:r>
      </w:ins>
      <w:bookmarkEnd w:id="585"/>
      <w:proofErr w:type="spellEnd"/>
    </w:p>
    <w:p w:rsidR="002D08D0" w:rsidRDefault="002D08D0" w:rsidP="002D08D0">
      <w:pPr>
        <w:jc w:val="center"/>
        <w:rPr>
          <w:ins w:id="588" w:author="Beto" w:date="2014-08-02T10:26:00Z"/>
        </w:rPr>
        <w:pPrChange w:id="589" w:author="Beto" w:date="2014-08-02T10:31:00Z">
          <w:pPr>
            <w:pStyle w:val="12"/>
            <w:tabs>
              <w:tab w:val="left" w:pos="993"/>
            </w:tabs>
          </w:pPr>
        </w:pPrChange>
      </w:pPr>
      <w:ins w:id="590" w:author="Beto" w:date="2014-08-02T10:30:00Z">
        <w:r>
          <w:rPr>
            <w:noProof/>
            <w:lang w:eastAsia="es-CR"/>
          </w:rPr>
          <w:drawing>
            <wp:inline distT="0" distB="0" distL="0" distR="0" wp14:anchorId="56A3AB32" wp14:editId="5FEB810B">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ins>
    </w:p>
    <w:p w:rsidR="002D08D0" w:rsidRDefault="002D08D0">
      <w:pPr>
        <w:spacing w:after="200" w:line="276" w:lineRule="auto"/>
        <w:jc w:val="left"/>
        <w:rPr>
          <w:ins w:id="591" w:author="Beto" w:date="2014-08-02T10:26:00Z"/>
          <w:rFonts w:eastAsia="Calibri"/>
          <w:b/>
          <w:bCs/>
          <w:i/>
          <w:iCs/>
          <w:szCs w:val="24"/>
          <w:lang w:eastAsia="es-CR"/>
        </w:rPr>
      </w:pPr>
      <w:ins w:id="592" w:author="Beto" w:date="2014-08-02T10:26:00Z">
        <w:r>
          <w:rPr>
            <w:szCs w:val="24"/>
          </w:rPr>
          <w:br w:type="page"/>
        </w:r>
      </w:ins>
    </w:p>
    <w:p w:rsidR="00A50B51" w:rsidRPr="00A50B51" w:rsidRDefault="00A50B51" w:rsidP="00226A41">
      <w:pPr>
        <w:pStyle w:val="12"/>
        <w:tabs>
          <w:tab w:val="left" w:pos="993"/>
        </w:tabs>
        <w:rPr>
          <w:sz w:val="24"/>
          <w:szCs w:val="24"/>
        </w:rPr>
      </w:pPr>
      <w:bookmarkStart w:id="593" w:name="_Ref394745743"/>
      <w:r>
        <w:rPr>
          <w:sz w:val="24"/>
          <w:szCs w:val="24"/>
        </w:rPr>
        <w:lastRenderedPageBreak/>
        <w:t>Minutas</w:t>
      </w:r>
      <w:bookmarkEnd w:id="582"/>
      <w:bookmarkEnd w:id="593"/>
    </w:p>
    <w:bookmarkEnd w:id="583"/>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594" w:name="_Ref386054355"/>
      <w:bookmarkStart w:id="595" w:name="_Toc393656052"/>
      <w:r w:rsidRPr="00A50B51">
        <w:rPr>
          <w:sz w:val="24"/>
          <w:szCs w:val="24"/>
        </w:rPr>
        <w:lastRenderedPageBreak/>
        <w:t xml:space="preserve">Instrumento </w:t>
      </w:r>
      <w:bookmarkEnd w:id="584"/>
      <w:r w:rsidR="000B20AA" w:rsidRPr="00A50B51">
        <w:rPr>
          <w:sz w:val="24"/>
          <w:szCs w:val="24"/>
        </w:rPr>
        <w:t>cuestionario</w:t>
      </w:r>
      <w:bookmarkEnd w:id="594"/>
      <w:bookmarkEnd w:id="595"/>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596" w:name="_Toc347566018"/>
      <w:bookmarkStart w:id="597"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598" w:name="_Toc393656053"/>
      <w:bookmarkStart w:id="599" w:name="_Ref394742896"/>
      <w:r w:rsidRPr="00A50B51">
        <w:rPr>
          <w:sz w:val="24"/>
          <w:szCs w:val="24"/>
        </w:rPr>
        <w:lastRenderedPageBreak/>
        <w:t>Análisis de aplicaciones similares</w:t>
      </w:r>
      <w:bookmarkEnd w:id="596"/>
      <w:bookmarkEnd w:id="597"/>
      <w:bookmarkEnd w:id="598"/>
      <w:bookmarkEnd w:id="599"/>
    </w:p>
    <w:p w:rsidR="007C30EC" w:rsidRPr="00A50B51" w:rsidRDefault="007C30EC" w:rsidP="00C41690">
      <w:pPr>
        <w:pStyle w:val="13"/>
        <w:rPr>
          <w:rFonts w:cs="Times New Roman"/>
          <w:szCs w:val="24"/>
        </w:rPr>
      </w:pPr>
      <w:bookmarkStart w:id="600" w:name="_Ref343436073"/>
      <w:bookmarkStart w:id="601" w:name="_Ref343436102"/>
      <w:bookmarkStart w:id="602" w:name="_Toc347566019"/>
      <w:bookmarkStart w:id="603" w:name="_Toc393656054"/>
      <w:r w:rsidRPr="00A50B51">
        <w:rPr>
          <w:rFonts w:cs="Times New Roman"/>
          <w:szCs w:val="24"/>
        </w:rPr>
        <w:t xml:space="preserve">Análisis de la aplicación </w:t>
      </w:r>
      <w:proofErr w:type="spellStart"/>
      <w:r w:rsidRPr="00A50B51">
        <w:rPr>
          <w:rFonts w:cs="Times New Roman"/>
          <w:szCs w:val="24"/>
        </w:rPr>
        <w:t>uHear</w:t>
      </w:r>
      <w:bookmarkEnd w:id="600"/>
      <w:bookmarkEnd w:id="601"/>
      <w:bookmarkEnd w:id="602"/>
      <w:bookmarkEnd w:id="603"/>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04" w:name="_Toc343369218"/>
      <w:bookmarkStart w:id="605"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04"/>
      <w:bookmarkEnd w:id="605"/>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06" w:name="_Toc343369219"/>
      <w:bookmarkStart w:id="607"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06"/>
      <w:bookmarkEnd w:id="607"/>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08" w:name="_Toc343369220"/>
      <w:bookmarkStart w:id="609"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08"/>
      <w:bookmarkEnd w:id="609"/>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7"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10" w:name="_Toc343369221"/>
      <w:bookmarkStart w:id="611"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10"/>
      <w:bookmarkEnd w:id="611"/>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8"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12" w:name="_Toc343369222"/>
      <w:bookmarkStart w:id="613"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12"/>
      <w:bookmarkEnd w:id="613"/>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9"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14" w:name="_Toc343369223"/>
      <w:bookmarkStart w:id="615"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614"/>
      <w:bookmarkEnd w:id="615"/>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0"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16" w:name="_Toc343369224"/>
      <w:bookmarkStart w:id="617"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16"/>
      <w:bookmarkEnd w:id="617"/>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618" w:name="_Toc347566020"/>
      <w:bookmarkStart w:id="619" w:name="_Toc393656055"/>
      <w:r w:rsidRPr="00A50B51">
        <w:rPr>
          <w:rFonts w:cs="Times New Roman"/>
          <w:szCs w:val="24"/>
        </w:rPr>
        <w:t xml:space="preserve">Análisis de la aplicación Test en </w:t>
      </w:r>
      <w:r w:rsidR="00A46C74" w:rsidRPr="00A50B51">
        <w:rPr>
          <w:rFonts w:cs="Times New Roman"/>
          <w:szCs w:val="24"/>
        </w:rPr>
        <w:t>línea</w:t>
      </w:r>
      <w:bookmarkEnd w:id="618"/>
      <w:bookmarkEnd w:id="619"/>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1"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2">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3">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4">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5">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6"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7"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8"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9"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20" w:name="_Toc343369225"/>
      <w:bookmarkStart w:id="621"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20"/>
      <w:bookmarkEnd w:id="621"/>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622" w:name="_Toc347566021"/>
      <w:bookmarkStart w:id="623" w:name="_Toc393656056"/>
      <w:r w:rsidRPr="00A50B51">
        <w:rPr>
          <w:rFonts w:cs="Times New Roman"/>
          <w:szCs w:val="24"/>
        </w:rPr>
        <w:lastRenderedPageBreak/>
        <w:t>Análisis de la aplicación Test auditivo</w:t>
      </w:r>
      <w:bookmarkEnd w:id="622"/>
      <w:bookmarkEnd w:id="623"/>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0"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624"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624"/>
      <w:proofErr w:type="spellEnd"/>
    </w:p>
    <w:p w:rsidR="00C112FC" w:rsidRPr="00A50B51" w:rsidRDefault="00E31A26" w:rsidP="00C41690">
      <w:pPr>
        <w:pStyle w:val="13"/>
        <w:rPr>
          <w:rFonts w:cs="Times New Roman"/>
          <w:szCs w:val="24"/>
        </w:rPr>
      </w:pPr>
      <w:bookmarkStart w:id="625" w:name="_Toc347566022"/>
      <w:bookmarkStart w:id="626"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625"/>
      <w:bookmarkEnd w:id="626"/>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627"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627"/>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628"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628"/>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629"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629"/>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30"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630"/>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631"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631"/>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32"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632"/>
      <w:proofErr w:type="spellEnd"/>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24F1" w:rsidRDefault="00D824F1" w:rsidP="004D3CC3">
      <w:pPr>
        <w:spacing w:line="240" w:lineRule="auto"/>
      </w:pPr>
      <w:r>
        <w:separator/>
      </w:r>
    </w:p>
  </w:endnote>
  <w:endnote w:type="continuationSeparator" w:id="0">
    <w:p w:rsidR="00D824F1" w:rsidRDefault="00D824F1" w:rsidP="004D3CC3">
      <w:pPr>
        <w:spacing w:line="240" w:lineRule="auto"/>
      </w:pPr>
      <w:r>
        <w:continuationSeparator/>
      </w:r>
    </w:p>
  </w:endnote>
  <w:endnote w:type="continuationNotice" w:id="1">
    <w:p w:rsidR="00D824F1" w:rsidRDefault="00D824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103D3E" w:rsidRDefault="00103D3E">
        <w:pPr>
          <w:pStyle w:val="Footer"/>
          <w:jc w:val="right"/>
        </w:pPr>
        <w:r>
          <w:fldChar w:fldCharType="begin"/>
        </w:r>
        <w:r>
          <w:instrText xml:space="preserve"> PAGE   \* MERGEFORMAT </w:instrText>
        </w:r>
        <w:r>
          <w:fldChar w:fldCharType="separate"/>
        </w:r>
        <w:r w:rsidR="00C80CE8">
          <w:rPr>
            <w:noProof/>
          </w:rPr>
          <w:t>0</w:t>
        </w:r>
        <w:r>
          <w:rPr>
            <w:noProof/>
          </w:rPr>
          <w:fldChar w:fldCharType="end"/>
        </w:r>
      </w:p>
    </w:sdtContent>
  </w:sdt>
  <w:p w:rsidR="00103D3E" w:rsidRDefault="00103D3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D3E" w:rsidRPr="007D6EC9" w:rsidRDefault="00103D3E"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4753"/>
      <w:docPartObj>
        <w:docPartGallery w:val="Page Numbers (Bottom of Page)"/>
        <w:docPartUnique/>
      </w:docPartObj>
    </w:sdtPr>
    <w:sdtEndPr>
      <w:rPr>
        <w:rStyle w:val="FooterDocumentChar"/>
        <w:bCs/>
        <w:i/>
        <w:sz w:val="20"/>
        <w:lang w:val="es-ES"/>
      </w:rPr>
    </w:sdtEndPr>
    <w:sdtContent>
      <w:p w:rsidR="00103D3E" w:rsidRPr="007D6EC9" w:rsidRDefault="00103D3E"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7543D5">
          <w:rPr>
            <w:rStyle w:val="FooterDocumentChar"/>
            <w:rFonts w:eastAsia="Calibri"/>
            <w:noProof/>
          </w:rPr>
          <w:t>72</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24F1" w:rsidRDefault="00D824F1" w:rsidP="004D3CC3">
      <w:pPr>
        <w:spacing w:line="240" w:lineRule="auto"/>
      </w:pPr>
      <w:r>
        <w:separator/>
      </w:r>
    </w:p>
  </w:footnote>
  <w:footnote w:type="continuationSeparator" w:id="0">
    <w:p w:rsidR="00D824F1" w:rsidRDefault="00D824F1" w:rsidP="004D3CC3">
      <w:pPr>
        <w:spacing w:line="240" w:lineRule="auto"/>
      </w:pPr>
      <w:r>
        <w:continuationSeparator/>
      </w:r>
    </w:p>
  </w:footnote>
  <w:footnote w:type="continuationNotice" w:id="1">
    <w:p w:rsidR="00D824F1" w:rsidRDefault="00D824F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D3E" w:rsidRDefault="00103D3E">
    <w:pPr>
      <w:pStyle w:val="Header"/>
      <w:jc w:val="right"/>
    </w:pPr>
  </w:p>
  <w:p w:rsidR="00103D3E" w:rsidRDefault="00103D3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D3E" w:rsidRPr="007D6EC9" w:rsidRDefault="00103D3E"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167874"/>
      <w:docPartObj>
        <w:docPartGallery w:val="Page Numbers (Top of Page)"/>
        <w:docPartUnique/>
      </w:docPartObj>
    </w:sdtPr>
    <w:sdtEndPr>
      <w:rPr>
        <w:noProof/>
      </w:rPr>
    </w:sdtEndPr>
    <w:sdtContent>
      <w:p w:rsidR="00103D3E" w:rsidRDefault="00103D3E">
        <w:pPr>
          <w:pStyle w:val="Header"/>
          <w:jc w:val="right"/>
        </w:pPr>
        <w:r>
          <w:fldChar w:fldCharType="begin"/>
        </w:r>
        <w:r>
          <w:instrText xml:space="preserve"> PAGE   \* MERGEFORMAT </w:instrText>
        </w:r>
        <w:r>
          <w:fldChar w:fldCharType="separate"/>
        </w:r>
        <w:r w:rsidR="00C80CE8">
          <w:rPr>
            <w:noProof/>
          </w:rPr>
          <w:t>xi</w:t>
        </w:r>
        <w:r>
          <w:rPr>
            <w:noProof/>
          </w:rPr>
          <w:fldChar w:fldCharType="end"/>
        </w:r>
      </w:p>
    </w:sdtContent>
  </w:sdt>
  <w:p w:rsidR="00103D3E" w:rsidRDefault="00103D3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D3E" w:rsidRPr="007D6EC9" w:rsidRDefault="00103D3E"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D3E" w:rsidRPr="007D6EC9" w:rsidRDefault="00103D3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715D0"/>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2FA3"/>
    <w:rsid w:val="000E43E7"/>
    <w:rsid w:val="000E63C9"/>
    <w:rsid w:val="000F11B7"/>
    <w:rsid w:val="000F18CA"/>
    <w:rsid w:val="000F2541"/>
    <w:rsid w:val="000F25F0"/>
    <w:rsid w:val="000F43DC"/>
    <w:rsid w:val="000F6B70"/>
    <w:rsid w:val="000F6E57"/>
    <w:rsid w:val="000F769F"/>
    <w:rsid w:val="000F7FA8"/>
    <w:rsid w:val="00103D3E"/>
    <w:rsid w:val="0010711A"/>
    <w:rsid w:val="00107188"/>
    <w:rsid w:val="0011110B"/>
    <w:rsid w:val="001116B2"/>
    <w:rsid w:val="0011602A"/>
    <w:rsid w:val="00116518"/>
    <w:rsid w:val="001207CC"/>
    <w:rsid w:val="0012289E"/>
    <w:rsid w:val="00123AB3"/>
    <w:rsid w:val="00130B24"/>
    <w:rsid w:val="0013278B"/>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1F37"/>
    <w:rsid w:val="002A4A6F"/>
    <w:rsid w:val="002A5549"/>
    <w:rsid w:val="002A5D84"/>
    <w:rsid w:val="002A6888"/>
    <w:rsid w:val="002B1BBB"/>
    <w:rsid w:val="002B29F0"/>
    <w:rsid w:val="002C0DA1"/>
    <w:rsid w:val="002C4CAF"/>
    <w:rsid w:val="002C7EE0"/>
    <w:rsid w:val="002D08D0"/>
    <w:rsid w:val="002D097B"/>
    <w:rsid w:val="002D3421"/>
    <w:rsid w:val="002D6899"/>
    <w:rsid w:val="002E35DA"/>
    <w:rsid w:val="002E4E5E"/>
    <w:rsid w:val="002E7DDC"/>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221C3"/>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452E"/>
    <w:rsid w:val="004A5A46"/>
    <w:rsid w:val="004B06E7"/>
    <w:rsid w:val="004B078B"/>
    <w:rsid w:val="004B1A04"/>
    <w:rsid w:val="004B3666"/>
    <w:rsid w:val="004B4010"/>
    <w:rsid w:val="004C0D76"/>
    <w:rsid w:val="004C112E"/>
    <w:rsid w:val="004C3105"/>
    <w:rsid w:val="004C4377"/>
    <w:rsid w:val="004C54EA"/>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7F56"/>
    <w:rsid w:val="00561A43"/>
    <w:rsid w:val="00563692"/>
    <w:rsid w:val="00564D86"/>
    <w:rsid w:val="00565B47"/>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3CD1"/>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3D5"/>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D6EC9"/>
    <w:rsid w:val="007E2B44"/>
    <w:rsid w:val="007E3899"/>
    <w:rsid w:val="007E54A7"/>
    <w:rsid w:val="007F05F2"/>
    <w:rsid w:val="007F1B15"/>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0011"/>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7FA9"/>
    <w:rsid w:val="00C80CE8"/>
    <w:rsid w:val="00C8181A"/>
    <w:rsid w:val="00C82288"/>
    <w:rsid w:val="00C83970"/>
    <w:rsid w:val="00C8535D"/>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1.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www.spanish.hear-it.org/Pruebe-su-audicion" TargetMode="External"/><Relationship Id="rId96" Type="http://schemas.openxmlformats.org/officeDocument/2006/relationships/image" Target="media/image70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diagramColors" Target="diagrams/colors1.xm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4.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diagramLayout" Target="diagrams/layout1.xml"/><Relationship Id="rId50" Type="http://schemas.openxmlformats.org/officeDocument/2006/relationships/hyperlink" Target="http://www.surveymonkey.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3.xml"/><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image" Target="media/image12.jpeg"/><Relationship Id="rId35" Type="http://schemas.openxmlformats.org/officeDocument/2006/relationships/diagramQuickStyle" Target="diagrams/quickStyle1.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www.phonak.com" TargetMode="External"/><Relationship Id="rId105" Type="http://schemas.openxmlformats.org/officeDocument/2006/relationships/image" Target="media/image78.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image" Target="media/image2.emf"/><Relationship Id="rId41" Type="http://schemas.openxmlformats.org/officeDocument/2006/relationships/image" Target="media/image18.emf"/><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glossaryDocument" Target="glossary/document.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F04C549A-5155-49D2-A7B5-1B3EDB46456B}" type="presOf" srcId="{2CC10C10-A38E-482B-9003-BFE649B99BD7}" destId="{BBEB9A2B-C446-4FB2-8CB3-02140FCE289E}" srcOrd="0" destOrd="0" presId="urn:microsoft.com/office/officeart/2005/8/layout/process1"/>
    <dgm:cxn modelId="{675F9590-C2C0-45A3-9768-D52BF79F7DC3}" type="presOf" srcId="{25B150B5-342E-4E4B-AD2C-B2116E7DCF74}" destId="{27533378-6F13-4082-8BBB-22B5E7117CC0}" srcOrd="0" destOrd="0" presId="urn:microsoft.com/office/officeart/2005/8/layout/process1"/>
    <dgm:cxn modelId="{093B2DBE-A909-446B-8967-921750143A90}" type="presOf" srcId="{F9E5AD84-5F1D-4A6C-A533-CEA3461C6CE6}" destId="{B5A0FDE1-1A36-4C7E-8A2C-F9A5C0B1F25C}" srcOrd="0" destOrd="0" presId="urn:microsoft.com/office/officeart/2005/8/layout/process1"/>
    <dgm:cxn modelId="{96DAD141-1F0E-48A9-96E4-91EA33FE1E50}" type="presOf" srcId="{86ACC8E4-3A40-410F-A97A-DB1E3F94189C}" destId="{46E8DB74-7AA3-47B5-AB8E-09E3FB3FE5E3}" srcOrd="0" destOrd="0" presId="urn:microsoft.com/office/officeart/2005/8/layout/process1"/>
    <dgm:cxn modelId="{3A13751F-D124-44A0-B45E-1C06737BA8F1}" type="presOf" srcId="{9CEA9DC4-6055-4CF2-9BEE-93D98CFB8EF7}" destId="{12F4001F-7FBB-45AF-BDF9-A7176AFC645D}" srcOrd="0" destOrd="0" presId="urn:microsoft.com/office/officeart/2005/8/layout/process1"/>
    <dgm:cxn modelId="{7E70E455-F745-4221-816A-D7ABAF318CB7}" type="presOf" srcId="{03227A0D-F74C-49B7-8C34-31E6F2E32557}" destId="{155104C5-6E9D-43E9-871D-394E58D3E816}" srcOrd="0" destOrd="0" presId="urn:microsoft.com/office/officeart/2005/8/layout/process1"/>
    <dgm:cxn modelId="{0F0E6F03-43D9-4160-BAD1-6D8A2B56F32C}" type="presOf" srcId="{56A9DB38-7E47-4573-B651-754D898775EF}" destId="{A4E0265B-D7AE-4225-850B-0BD0D1998EF7}" srcOrd="0" destOrd="0" presId="urn:microsoft.com/office/officeart/2005/8/layout/process1"/>
    <dgm:cxn modelId="{D028F64F-A543-4C90-9925-B35831A0E614}" type="presOf" srcId="{56A9DB38-7E47-4573-B651-754D898775EF}" destId="{FD90A96B-5FB0-4F6F-B59B-919C934CBDC9}"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1C9E1C8F-40ED-4ADD-8B20-8853C711C096}" type="presOf" srcId="{2CC10C10-A38E-482B-9003-BFE649B99BD7}" destId="{DAFE53BA-A880-40A1-B6A6-CD8BCD9B3F77}" srcOrd="1" destOrd="0" presId="urn:microsoft.com/office/officeart/2005/8/layout/process1"/>
    <dgm:cxn modelId="{9C0505B9-8F4E-4C5A-B080-9749985B0EC0}" type="presOf" srcId="{4FB88B6F-5ED9-4DC5-8653-8ACD15CB8E9A}" destId="{A7F87E14-13BA-4443-A1EA-8918FA58FB4D}"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319CD810-BE4A-4C92-8D7F-32883C5278D6}" type="presOf" srcId="{86ACC8E4-3A40-410F-A97A-DB1E3F94189C}" destId="{CBD08FD5-83B8-4E52-B6C7-0C74553110C2}"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54365D1E-C903-479A-BAC1-D94418216849}" type="presOf" srcId="{3191B895-4101-426A-B211-73C602CE6005}" destId="{8EFBB16C-9A17-48B8-A9F5-32E9ACD42439}" srcOrd="0" destOrd="0" presId="urn:microsoft.com/office/officeart/2005/8/layout/process1"/>
    <dgm:cxn modelId="{1DC1ED90-4043-4B2E-82F4-86AB77CA861C}" type="presOf" srcId="{5091F586-330F-4700-A126-9AC33A4EE55E}" destId="{C3B5F9A1-98F0-4206-A1AD-B7391B579AEC}" srcOrd="1" destOrd="0" presId="urn:microsoft.com/office/officeart/2005/8/layout/process1"/>
    <dgm:cxn modelId="{E719EB42-68FB-49D0-8117-DCBC84EE0ADE}" type="presOf" srcId="{5091F586-330F-4700-A126-9AC33A4EE55E}" destId="{AA56951D-E679-444A-BE56-D6AAA61CF526}" srcOrd="0" destOrd="0" presId="urn:microsoft.com/office/officeart/2005/8/layout/process1"/>
    <dgm:cxn modelId="{E2370084-3B54-410F-BB2C-989DFCD04EC9}" type="presParOf" srcId="{A7F87E14-13BA-4443-A1EA-8918FA58FB4D}" destId="{12F4001F-7FBB-45AF-BDF9-A7176AFC645D}" srcOrd="0" destOrd="0" presId="urn:microsoft.com/office/officeart/2005/8/layout/process1"/>
    <dgm:cxn modelId="{10B78A8C-4E62-4B06-B74A-63463AA02086}" type="presParOf" srcId="{A7F87E14-13BA-4443-A1EA-8918FA58FB4D}" destId="{BBEB9A2B-C446-4FB2-8CB3-02140FCE289E}" srcOrd="1" destOrd="0" presId="urn:microsoft.com/office/officeart/2005/8/layout/process1"/>
    <dgm:cxn modelId="{F18C5CD2-11CA-45A3-A9C9-50B33566E2BF}" type="presParOf" srcId="{BBEB9A2B-C446-4FB2-8CB3-02140FCE289E}" destId="{DAFE53BA-A880-40A1-B6A6-CD8BCD9B3F77}" srcOrd="0" destOrd="0" presId="urn:microsoft.com/office/officeart/2005/8/layout/process1"/>
    <dgm:cxn modelId="{BCDD9BEC-C1DA-4320-A9E0-E276729EAA6D}" type="presParOf" srcId="{A7F87E14-13BA-4443-A1EA-8918FA58FB4D}" destId="{8EFBB16C-9A17-48B8-A9F5-32E9ACD42439}" srcOrd="2" destOrd="0" presId="urn:microsoft.com/office/officeart/2005/8/layout/process1"/>
    <dgm:cxn modelId="{A98C2388-8412-4A9D-B0BE-02513642EFA5}" type="presParOf" srcId="{A7F87E14-13BA-4443-A1EA-8918FA58FB4D}" destId="{AA56951D-E679-444A-BE56-D6AAA61CF526}" srcOrd="3" destOrd="0" presId="urn:microsoft.com/office/officeart/2005/8/layout/process1"/>
    <dgm:cxn modelId="{A5E0B449-176E-4D2E-9D8E-1903B6C918CC}" type="presParOf" srcId="{AA56951D-E679-444A-BE56-D6AAA61CF526}" destId="{C3B5F9A1-98F0-4206-A1AD-B7391B579AEC}" srcOrd="0" destOrd="0" presId="urn:microsoft.com/office/officeart/2005/8/layout/process1"/>
    <dgm:cxn modelId="{083AAB66-B928-4921-8D42-5881AFE12DA6}" type="presParOf" srcId="{A7F87E14-13BA-4443-A1EA-8918FA58FB4D}" destId="{27533378-6F13-4082-8BBB-22B5E7117CC0}" srcOrd="4" destOrd="0" presId="urn:microsoft.com/office/officeart/2005/8/layout/process1"/>
    <dgm:cxn modelId="{08EDCC27-87D9-4AAE-B18C-462251AE5B20}" type="presParOf" srcId="{A7F87E14-13BA-4443-A1EA-8918FA58FB4D}" destId="{A4E0265B-D7AE-4225-850B-0BD0D1998EF7}" srcOrd="5" destOrd="0" presId="urn:microsoft.com/office/officeart/2005/8/layout/process1"/>
    <dgm:cxn modelId="{4754E864-F53C-4B93-A6EA-65DD9785438F}" type="presParOf" srcId="{A4E0265B-D7AE-4225-850B-0BD0D1998EF7}" destId="{FD90A96B-5FB0-4F6F-B59B-919C934CBDC9}" srcOrd="0" destOrd="0" presId="urn:microsoft.com/office/officeart/2005/8/layout/process1"/>
    <dgm:cxn modelId="{FB81B80E-F39B-4B6B-8AFF-C543896BB9AE}" type="presParOf" srcId="{A7F87E14-13BA-4443-A1EA-8918FA58FB4D}" destId="{B5A0FDE1-1A36-4C7E-8A2C-F9A5C0B1F25C}" srcOrd="6" destOrd="0" presId="urn:microsoft.com/office/officeart/2005/8/layout/process1"/>
    <dgm:cxn modelId="{95A29BCF-23D1-45ED-ABDA-6FEF017486FB}" type="presParOf" srcId="{A7F87E14-13BA-4443-A1EA-8918FA58FB4D}" destId="{46E8DB74-7AA3-47B5-AB8E-09E3FB3FE5E3}" srcOrd="7" destOrd="0" presId="urn:microsoft.com/office/officeart/2005/8/layout/process1"/>
    <dgm:cxn modelId="{B3172361-92FA-43EC-AA9A-8BB89FC15A4D}" type="presParOf" srcId="{46E8DB74-7AA3-47B5-AB8E-09E3FB3FE5E3}" destId="{CBD08FD5-83B8-4E52-B6C7-0C74553110C2}" srcOrd="0" destOrd="0" presId="urn:microsoft.com/office/officeart/2005/8/layout/process1"/>
    <dgm:cxn modelId="{52CF680F-C1C0-4ACD-AC34-17F2463E8F79}"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Props1.xml><?xml version="1.0" encoding="utf-8"?>
<ds:datastoreItem xmlns:ds="http://schemas.openxmlformats.org/officeDocument/2006/customXml" ds:itemID="{8FA0BBF7-27E7-4114-BE1C-2F391232677A}">
  <ds:schemaRefs>
    <ds:schemaRef ds:uri="http://schemas.openxmlformats.org/officeDocument/2006/bibliography"/>
  </ds:schemaRefs>
</ds:datastoreItem>
</file>

<file path=customXml/itemProps2.xml><?xml version="1.0" encoding="utf-8"?>
<ds:datastoreItem xmlns:ds="http://schemas.openxmlformats.org/officeDocument/2006/customXml" ds:itemID="{26D96521-0272-4B2E-8EDF-33BD6A5EC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TotalTime>
  <Pages>144</Pages>
  <Words>21501</Words>
  <Characters>118257</Characters>
  <Application>Microsoft Office Word</Application>
  <DocSecurity>0</DocSecurity>
  <Lines>985</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139480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11</cp:revision>
  <cp:lastPrinted>2014-07-21T04:07:00Z</cp:lastPrinted>
  <dcterms:created xsi:type="dcterms:W3CDTF">2014-07-27T22:04:00Z</dcterms:created>
  <dcterms:modified xsi:type="dcterms:W3CDTF">2014-08-03T02:26:00Z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